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ADEEB" w14:textId="7B3FFADA" w:rsidR="005D1F46" w:rsidRDefault="00775CE3" w:rsidP="332A8EF4">
      <w:pPr>
        <w:rPr>
          <w:rFonts w:ascii="Aptos" w:eastAsia="Aptos" w:hAnsi="Aptos" w:cs="Aptos"/>
        </w:rPr>
      </w:pPr>
      <w:r>
        <w:rPr>
          <w:noProof/>
          <w14:ligatures w14:val="standardContextual"/>
        </w:rPr>
        <w:drawing>
          <wp:anchor distT="0" distB="0" distL="114300" distR="114300" simplePos="0" relativeHeight="251658540" behindDoc="0" locked="0" layoutInCell="1" allowOverlap="1" wp14:anchorId="3779A3DB" wp14:editId="264A7486">
            <wp:simplePos x="0" y="0"/>
            <wp:positionH relativeFrom="page">
              <wp:align>left</wp:align>
            </wp:positionH>
            <wp:positionV relativeFrom="paragraph">
              <wp:posOffset>-956310</wp:posOffset>
            </wp:positionV>
            <wp:extent cx="7554212" cy="10688320"/>
            <wp:effectExtent l="0" t="0" r="8890" b="0"/>
            <wp:wrapNone/>
            <wp:docPr id="374967278" name="Picture 2" descr="A book cov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7278" name="Picture 2" descr="A book cover with text and image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7554212" cy="10688320"/>
                    </a:xfrm>
                    <a:prstGeom prst="rect">
                      <a:avLst/>
                    </a:prstGeom>
                  </pic:spPr>
                </pic:pic>
              </a:graphicData>
            </a:graphic>
            <wp14:sizeRelH relativeFrom="margin">
              <wp14:pctWidth>0</wp14:pctWidth>
            </wp14:sizeRelH>
            <wp14:sizeRelV relativeFrom="margin">
              <wp14:pctHeight>0</wp14:pctHeight>
            </wp14:sizeRelV>
          </wp:anchor>
        </w:drawing>
      </w:r>
      <w:r w:rsidR="1792DB54" w:rsidRPr="332A8EF4">
        <w:rPr>
          <w:rFonts w:ascii="Aptos" w:eastAsia="Aptos" w:hAnsi="Aptos" w:cs="Aptos"/>
          <w:color w:val="000000" w:themeColor="text1"/>
        </w:rPr>
        <w:t>9 sessions + onboarding</w:t>
      </w:r>
    </w:p>
    <w:p w14:paraId="051E2150" w14:textId="0111F89B" w:rsidR="0041125F" w:rsidRPr="00A32704" w:rsidRDefault="003A760E" w:rsidP="007175F8">
      <w:r w:rsidRPr="003A760E">
        <w:rPr>
          <w:noProof/>
          <w:color w:val="156082" w:themeColor="accent1"/>
          <w:sz w:val="72"/>
          <w:szCs w:val="72"/>
        </w:rPr>
        <w:drawing>
          <wp:anchor distT="0" distB="0" distL="114300" distR="114300" simplePos="0" relativeHeight="251658457" behindDoc="1" locked="0" layoutInCell="1" allowOverlap="1" wp14:anchorId="22978687" wp14:editId="4E891753">
            <wp:simplePos x="0" y="0"/>
            <wp:positionH relativeFrom="page">
              <wp:align>center</wp:align>
            </wp:positionH>
            <wp:positionV relativeFrom="paragraph">
              <wp:posOffset>678238</wp:posOffset>
            </wp:positionV>
            <wp:extent cx="6238240" cy="1738630"/>
            <wp:effectExtent l="0" t="0" r="0" b="0"/>
            <wp:wrapTight wrapText="bothSides">
              <wp:wrapPolygon edited="0">
                <wp:start x="0" y="0"/>
                <wp:lineTo x="0" y="21300"/>
                <wp:lineTo x="21503" y="21300"/>
                <wp:lineTo x="21503" y="0"/>
                <wp:lineTo x="0" y="0"/>
              </wp:wrapPolygon>
            </wp:wrapTight>
            <wp:docPr id="9" name="Picture 8" descr="A logo for a health company&#10;&#10;Description automatically generated">
              <a:extLst xmlns:a="http://schemas.openxmlformats.org/drawingml/2006/main">
                <a:ext uri="{FF2B5EF4-FFF2-40B4-BE49-F238E27FC236}">
                  <a16:creationId xmlns:a16="http://schemas.microsoft.com/office/drawing/2014/main" id="{416CB1A8-518A-C76A-BAD4-91F347078D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logo for a health company&#10;&#10;Description automatically generated">
                      <a:extLst>
                        <a:ext uri="{FF2B5EF4-FFF2-40B4-BE49-F238E27FC236}">
                          <a16:creationId xmlns:a16="http://schemas.microsoft.com/office/drawing/2014/main" id="{416CB1A8-518A-C76A-BAD4-91F347078DB2}"/>
                        </a:ext>
                      </a:extLst>
                    </pic:cNvPr>
                    <pic:cNvPicPr>
                      <a:picLocks noChangeAspect="1"/>
                    </pic:cNvPicPr>
                  </pic:nvPicPr>
                  <pic:blipFill>
                    <a:blip r:embed="rId12" cstate="print">
                      <a:extLst>
                        <a:ext uri="{28A0092B-C50C-407E-A947-70E740481C1C}">
                          <a14:useLocalDpi xmlns:a14="http://schemas.microsoft.com/office/drawing/2010/main" val="0"/>
                        </a:ext>
                      </a:extLst>
                    </a:blip>
                    <a:srcRect t="18487" b="39696"/>
                    <a:stretch/>
                  </pic:blipFill>
                  <pic:spPr>
                    <a:xfrm>
                      <a:off x="0" y="0"/>
                      <a:ext cx="6238240" cy="1738630"/>
                    </a:xfrm>
                    <a:prstGeom prst="rect">
                      <a:avLst/>
                    </a:prstGeom>
                  </pic:spPr>
                </pic:pic>
              </a:graphicData>
            </a:graphic>
            <wp14:sizeRelH relativeFrom="margin">
              <wp14:pctWidth>0</wp14:pctWidth>
            </wp14:sizeRelH>
            <wp14:sizeRelV relativeFrom="margin">
              <wp14:pctHeight>0</wp14:pctHeight>
            </wp14:sizeRelV>
          </wp:anchor>
        </w:drawing>
      </w:r>
    </w:p>
    <w:p w14:paraId="4F9B9567" w14:textId="0EE73F38" w:rsidR="002E5B6A" w:rsidRDefault="002E5B6A" w:rsidP="002E5B6A"/>
    <w:p w14:paraId="56B03097" w14:textId="40E12F7D" w:rsidR="00FB47A7" w:rsidRPr="00FB47A7" w:rsidRDefault="00FB47A7" w:rsidP="00FB47A7">
      <w:pPr>
        <w:jc w:val="center"/>
        <w:rPr>
          <w:i/>
          <w:iCs/>
          <w:color w:val="0B769F" w:themeColor="accent4" w:themeShade="BF"/>
          <w:sz w:val="36"/>
          <w:szCs w:val="36"/>
        </w:rPr>
      </w:pPr>
      <w:r w:rsidRPr="00FB47A7">
        <w:rPr>
          <w:i/>
          <w:iCs/>
          <w:color w:val="0B769F" w:themeColor="accent4" w:themeShade="BF"/>
          <w:sz w:val="36"/>
          <w:szCs w:val="36"/>
        </w:rPr>
        <w:t>(</w:t>
      </w:r>
      <w:proofErr w:type="spellStart"/>
      <w:r w:rsidRPr="00FB47A7">
        <w:rPr>
          <w:i/>
          <w:iCs/>
          <w:color w:val="0B769F" w:themeColor="accent4" w:themeShade="BF"/>
          <w:sz w:val="36"/>
          <w:szCs w:val="36"/>
        </w:rPr>
        <w:t>Tailor</w:t>
      </w:r>
      <w:r w:rsidRPr="00FB47A7">
        <w:rPr>
          <w:b/>
          <w:bCs/>
          <w:i/>
          <w:iCs/>
          <w:color w:val="FF9933"/>
          <w:sz w:val="36"/>
          <w:szCs w:val="36"/>
        </w:rPr>
        <w:t>E</w:t>
      </w:r>
      <w:r w:rsidRPr="00FB47A7">
        <w:rPr>
          <w:i/>
          <w:iCs/>
          <w:color w:val="0B769F" w:themeColor="accent4" w:themeShade="BF"/>
          <w:sz w:val="36"/>
          <w:szCs w:val="36"/>
        </w:rPr>
        <w:t>d</w:t>
      </w:r>
      <w:proofErr w:type="spellEnd"/>
      <w:r w:rsidRPr="00FB47A7">
        <w:rPr>
          <w:i/>
          <w:iCs/>
          <w:color w:val="0B769F" w:themeColor="accent4" w:themeShade="BF"/>
          <w:sz w:val="36"/>
          <w:szCs w:val="36"/>
        </w:rPr>
        <w:t xml:space="preserve"> </w:t>
      </w:r>
      <w:proofErr w:type="spellStart"/>
      <w:r w:rsidRPr="00FB47A7">
        <w:rPr>
          <w:i/>
          <w:iCs/>
          <w:color w:val="0B769F" w:themeColor="accent4" w:themeShade="BF"/>
          <w:sz w:val="36"/>
          <w:szCs w:val="36"/>
        </w:rPr>
        <w:t>i</w:t>
      </w:r>
      <w:r w:rsidRPr="00FB47A7">
        <w:rPr>
          <w:b/>
          <w:bCs/>
          <w:i/>
          <w:iCs/>
          <w:color w:val="FF9933"/>
          <w:sz w:val="36"/>
          <w:szCs w:val="36"/>
        </w:rPr>
        <w:t>N</w:t>
      </w:r>
      <w:r w:rsidRPr="00FB47A7">
        <w:rPr>
          <w:i/>
          <w:iCs/>
          <w:color w:val="0B769F" w:themeColor="accent4" w:themeShade="BF"/>
          <w:sz w:val="36"/>
          <w:szCs w:val="36"/>
        </w:rPr>
        <w:t>tervention</w:t>
      </w:r>
      <w:proofErr w:type="spellEnd"/>
      <w:r w:rsidRPr="00FB47A7">
        <w:rPr>
          <w:i/>
          <w:iCs/>
          <w:color w:val="0B769F" w:themeColor="accent4" w:themeShade="BF"/>
          <w:sz w:val="36"/>
          <w:szCs w:val="36"/>
        </w:rPr>
        <w:t xml:space="preserve"> for brain </w:t>
      </w:r>
      <w:proofErr w:type="spellStart"/>
      <w:r w:rsidRPr="00FB47A7">
        <w:rPr>
          <w:b/>
          <w:bCs/>
          <w:i/>
          <w:iCs/>
          <w:color w:val="FF9933"/>
          <w:sz w:val="36"/>
          <w:szCs w:val="36"/>
        </w:rPr>
        <w:t>H</w:t>
      </w:r>
      <w:r w:rsidRPr="00FB47A7">
        <w:rPr>
          <w:i/>
          <w:iCs/>
          <w:color w:val="0B769F" w:themeColor="accent4" w:themeShade="BF"/>
          <w:sz w:val="36"/>
          <w:szCs w:val="36"/>
        </w:rPr>
        <w:t>e</w:t>
      </w:r>
      <w:r w:rsidRPr="00FB47A7">
        <w:rPr>
          <w:b/>
          <w:bCs/>
          <w:i/>
          <w:iCs/>
          <w:color w:val="FF9933"/>
          <w:sz w:val="36"/>
          <w:szCs w:val="36"/>
        </w:rPr>
        <w:t>A</w:t>
      </w:r>
      <w:r w:rsidRPr="00FB47A7">
        <w:rPr>
          <w:i/>
          <w:iCs/>
          <w:color w:val="0B769F" w:themeColor="accent4" w:themeShade="BF"/>
          <w:sz w:val="36"/>
          <w:szCs w:val="36"/>
        </w:rPr>
        <w:t>lth</w:t>
      </w:r>
      <w:proofErr w:type="spellEnd"/>
      <w:r w:rsidRPr="00FB47A7">
        <w:rPr>
          <w:i/>
          <w:iCs/>
          <w:color w:val="0B769F" w:themeColor="accent4" w:themeShade="BF"/>
          <w:sz w:val="36"/>
          <w:szCs w:val="36"/>
        </w:rPr>
        <w:t xml:space="preserve"> </w:t>
      </w:r>
      <w:proofErr w:type="spellStart"/>
      <w:r w:rsidRPr="00FB47A7">
        <w:rPr>
          <w:i/>
          <w:iCs/>
          <w:color w:val="0B769F" w:themeColor="accent4" w:themeShade="BF"/>
          <w:sz w:val="36"/>
          <w:szCs w:val="36"/>
        </w:rPr>
        <w:t>a</w:t>
      </w:r>
      <w:r w:rsidRPr="00FB47A7">
        <w:rPr>
          <w:b/>
          <w:bCs/>
          <w:i/>
          <w:iCs/>
          <w:color w:val="FF9933"/>
          <w:sz w:val="36"/>
          <w:szCs w:val="36"/>
        </w:rPr>
        <w:t>N</w:t>
      </w:r>
      <w:r w:rsidRPr="00FB47A7">
        <w:rPr>
          <w:i/>
          <w:iCs/>
          <w:color w:val="0B769F" w:themeColor="accent4" w:themeShade="BF"/>
          <w:sz w:val="36"/>
          <w:szCs w:val="36"/>
        </w:rPr>
        <w:t>d</w:t>
      </w:r>
      <w:proofErr w:type="spellEnd"/>
      <w:r w:rsidRPr="00FB47A7">
        <w:rPr>
          <w:i/>
          <w:iCs/>
          <w:color w:val="0B769F" w:themeColor="accent4" w:themeShade="BF"/>
          <w:sz w:val="36"/>
          <w:szCs w:val="36"/>
        </w:rPr>
        <w:t xml:space="preserve"> </w:t>
      </w:r>
      <w:r w:rsidRPr="00FB47A7">
        <w:rPr>
          <w:b/>
          <w:bCs/>
          <w:i/>
          <w:iCs/>
          <w:color w:val="FF9933"/>
          <w:sz w:val="36"/>
          <w:szCs w:val="36"/>
        </w:rPr>
        <w:t>C</w:t>
      </w:r>
      <w:r w:rsidRPr="00FB47A7">
        <w:rPr>
          <w:i/>
          <w:iCs/>
          <w:color w:val="0B769F" w:themeColor="accent4" w:themeShade="BF"/>
          <w:sz w:val="36"/>
          <w:szCs w:val="36"/>
        </w:rPr>
        <w:t xml:space="preserve">ognitive </w:t>
      </w:r>
      <w:r w:rsidRPr="00FB47A7">
        <w:rPr>
          <w:b/>
          <w:bCs/>
          <w:i/>
          <w:iCs/>
          <w:color w:val="FF9933"/>
          <w:sz w:val="36"/>
          <w:szCs w:val="36"/>
        </w:rPr>
        <w:t>E</w:t>
      </w:r>
      <w:r w:rsidRPr="00FB47A7">
        <w:rPr>
          <w:i/>
          <w:iCs/>
          <w:color w:val="0B769F" w:themeColor="accent4" w:themeShade="BF"/>
          <w:sz w:val="36"/>
          <w:szCs w:val="36"/>
        </w:rPr>
        <w:t>nrichment)</w:t>
      </w:r>
    </w:p>
    <w:p w14:paraId="63F196B0" w14:textId="374489E7" w:rsidR="006A70F1" w:rsidRPr="00D305C8" w:rsidRDefault="006A70F1" w:rsidP="00C269C6">
      <w:pPr>
        <w:jc w:val="center"/>
        <w:rPr>
          <w:color w:val="FF9933"/>
          <w:sz w:val="48"/>
          <w:szCs w:val="48"/>
        </w:rPr>
      </w:pPr>
      <w:r w:rsidRPr="00D305C8">
        <w:rPr>
          <w:b/>
          <w:bCs/>
          <w:noProof/>
          <w:color w:val="6699BE"/>
        </w:rPr>
        <mc:AlternateContent>
          <mc:Choice Requires="wps">
            <w:drawing>
              <wp:anchor distT="0" distB="0" distL="114300" distR="114300" simplePos="0" relativeHeight="251658377" behindDoc="0" locked="0" layoutInCell="1" allowOverlap="1" wp14:anchorId="098F3BFE" wp14:editId="63F13B2D">
                <wp:simplePos x="0" y="0"/>
                <wp:positionH relativeFrom="page">
                  <wp:align>center</wp:align>
                </wp:positionH>
                <wp:positionV relativeFrom="paragraph">
                  <wp:posOffset>1147445</wp:posOffset>
                </wp:positionV>
                <wp:extent cx="5924550" cy="7620"/>
                <wp:effectExtent l="19050" t="19050" r="19050" b="30480"/>
                <wp:wrapNone/>
                <wp:docPr id="1276843147"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7E5E1AD">
              <v:line id="Straight Connector 1" style="position:absolute;z-index:25165837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spid="_x0000_s1026" strokecolor="#f1a983 [1941]" strokeweight="3pt" from="0,90.35pt" to="466.5pt,90.95pt" w14:anchorId="52F5E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">
                <v:stroke joinstyle="miter"/>
                <w10:wrap anchorx="page"/>
              </v:line>
            </w:pict>
          </mc:Fallback>
        </mc:AlternateContent>
      </w:r>
      <w:r w:rsidR="00DB047B">
        <w:rPr>
          <w:b/>
          <w:bCs/>
          <w:color w:val="6699BE"/>
          <w:sz w:val="144"/>
          <w:szCs w:val="144"/>
        </w:rPr>
        <w:t>Coach</w:t>
      </w:r>
      <w:r w:rsidR="00B65699" w:rsidRPr="00D305C8">
        <w:rPr>
          <w:b/>
          <w:bCs/>
          <w:color w:val="6699BE"/>
          <w:sz w:val="144"/>
          <w:szCs w:val="144"/>
        </w:rPr>
        <w:t xml:space="preserve"> Manual</w:t>
      </w:r>
      <w:r w:rsidR="00B65699" w:rsidRPr="00D305C8">
        <w:rPr>
          <w:color w:val="FF9933"/>
          <w:sz w:val="48"/>
          <w:szCs w:val="48"/>
        </w:rPr>
        <w:t xml:space="preserve"> </w:t>
      </w:r>
    </w:p>
    <w:p w14:paraId="29FD1F28" w14:textId="6DC1CCBF" w:rsidR="002E5B6A" w:rsidRPr="00D305C8" w:rsidRDefault="002E5B6A" w:rsidP="00C269C6">
      <w:pPr>
        <w:jc w:val="center"/>
        <w:rPr>
          <w:b/>
          <w:bCs/>
          <w:color w:val="FF9933"/>
          <w:sz w:val="48"/>
          <w:szCs w:val="48"/>
        </w:rPr>
      </w:pPr>
      <w:r w:rsidRPr="00D305C8">
        <w:rPr>
          <w:b/>
          <w:bCs/>
          <w:color w:val="FF9933"/>
          <w:sz w:val="48"/>
          <w:szCs w:val="48"/>
        </w:rPr>
        <w:t>Introduction &amp; Onboarding (Session 0) and</w:t>
      </w:r>
    </w:p>
    <w:p w14:paraId="538BCBF2" w14:textId="78BB13A0" w:rsidR="007175F8" w:rsidRPr="00D305C8" w:rsidRDefault="002E5B6A" w:rsidP="00C269C6">
      <w:pPr>
        <w:jc w:val="center"/>
        <w:rPr>
          <w:b/>
          <w:bCs/>
          <w:color w:val="FF9933"/>
          <w:sz w:val="48"/>
          <w:szCs w:val="48"/>
        </w:rPr>
      </w:pPr>
      <w:r w:rsidRPr="00D305C8">
        <w:rPr>
          <w:b/>
          <w:bCs/>
          <w:color w:val="FF9933"/>
          <w:sz w:val="48"/>
          <w:szCs w:val="48"/>
        </w:rPr>
        <w:t>Risk Factor Sessions 1, 2 and 3</w:t>
      </w:r>
    </w:p>
    <w:p w14:paraId="65340B99" w14:textId="5862376A" w:rsidR="007175F8" w:rsidRDefault="007175F8" w:rsidP="007175F8"/>
    <w:p w14:paraId="6107D96E" w14:textId="77777777" w:rsidR="00B65699" w:rsidRPr="00A32704" w:rsidRDefault="00B65699" w:rsidP="007175F8"/>
    <w:p w14:paraId="63113050" w14:textId="19D2DF9E" w:rsidR="007175F8" w:rsidRPr="0096287F" w:rsidRDefault="007175F8" w:rsidP="007175F8">
      <w:pPr>
        <w:rPr>
          <w:sz w:val="28"/>
          <w:szCs w:val="28"/>
        </w:rPr>
      </w:pPr>
    </w:p>
    <w:p w14:paraId="3C26D7C8" w14:textId="77777777" w:rsidR="0096287F" w:rsidRPr="0096287F" w:rsidRDefault="0096287F" w:rsidP="00941766">
      <w:pPr>
        <w:ind w:left="720"/>
        <w:jc w:val="center"/>
        <w:rPr>
          <w:b/>
          <w:bCs/>
        </w:rPr>
      </w:pPr>
      <w:r w:rsidRPr="0096287F">
        <w:rPr>
          <w:b/>
          <w:bCs/>
        </w:rPr>
        <w:t>Copyright © 2025 Sergi Costafreda Gonzalez and Gill Livingston.</w:t>
      </w:r>
    </w:p>
    <w:p w14:paraId="3930F3DD" w14:textId="3F383DC0" w:rsidR="0096287F" w:rsidRPr="0096287F" w:rsidRDefault="0096287F" w:rsidP="00941766">
      <w:pPr>
        <w:jc w:val="center"/>
      </w:pPr>
      <w:r w:rsidRPr="0096287F">
        <w:t>All Rights Reserved. These materials are for use only by authori</w:t>
      </w:r>
      <w:r w:rsidR="00133CE8">
        <w:t>s</w:t>
      </w:r>
      <w:r w:rsidRPr="0096287F">
        <w:t>ed professionals involved in the research study and may not be shared, distributed, or used outside the study without explicit written permission from the research team. Unauthori</w:t>
      </w:r>
      <w:r w:rsidR="00133CE8">
        <w:t>s</w:t>
      </w:r>
      <w:r w:rsidRPr="0096287F">
        <w:t>ed use is prohibited.</w:t>
      </w:r>
    </w:p>
    <w:p w14:paraId="6BE21DD9" w14:textId="260847D1" w:rsidR="007175F8" w:rsidRPr="00A32704" w:rsidRDefault="0096287F" w:rsidP="0096287F">
      <w:r w:rsidRPr="0096287F">
        <w:t> </w:t>
      </w:r>
    </w:p>
    <w:p w14:paraId="7EB275C7" w14:textId="77777777" w:rsidR="007175F8" w:rsidRDefault="007175F8" w:rsidP="007175F8"/>
    <w:p w14:paraId="6F925620" w14:textId="77777777" w:rsidR="0008195D" w:rsidRDefault="0008195D" w:rsidP="007175F8"/>
    <w:p w14:paraId="5E26AA01" w14:textId="77777777" w:rsidR="0008195D" w:rsidRPr="00A32704" w:rsidRDefault="0008195D" w:rsidP="007175F8"/>
    <w:p w14:paraId="5A562116" w14:textId="77777777" w:rsidR="007175F8" w:rsidRDefault="007175F8" w:rsidP="007175F8"/>
    <w:sdt>
      <w:sdtPr>
        <w:rPr>
          <w:rFonts w:asciiTheme="minorHAnsi" w:eastAsiaTheme="minorEastAsia" w:hAnsiTheme="minorHAnsi" w:cstheme="minorBidi"/>
          <w:b/>
          <w:bCs/>
          <w:color w:val="595959" w:themeColor="text1" w:themeTint="A6"/>
          <w:sz w:val="24"/>
          <w:szCs w:val="24"/>
          <w:lang w:val="en-GB"/>
        </w:rPr>
        <w:id w:val="-1701691516"/>
        <w:docPartObj>
          <w:docPartGallery w:val="Table of Contents"/>
          <w:docPartUnique/>
        </w:docPartObj>
      </w:sdtPr>
      <w:sdtEndPr>
        <w:rPr>
          <w:noProof/>
        </w:rPr>
      </w:sdtEndPr>
      <w:sdtContent>
        <w:p w14:paraId="50DC0CD8" w14:textId="2017118B" w:rsidR="00293F91" w:rsidRPr="00DF0133" w:rsidRDefault="00DF0133" w:rsidP="00DF0133">
          <w:pPr>
            <w:pStyle w:val="TOCHeading"/>
            <w:jc w:val="center"/>
            <w:rPr>
              <w:b/>
              <w:bCs/>
            </w:rPr>
          </w:pPr>
          <w:r>
            <w:rPr>
              <w:b/>
              <w:bCs/>
            </w:rPr>
            <w:t xml:space="preserve">Coaching Manual </w:t>
          </w:r>
          <w:r w:rsidR="00293F91" w:rsidRPr="00DF0133">
            <w:rPr>
              <w:b/>
              <w:bCs/>
            </w:rPr>
            <w:t>Contents</w:t>
          </w:r>
        </w:p>
        <w:p w14:paraId="5463BBDD" w14:textId="20BE8BBB" w:rsidR="00D07CAF" w:rsidRDefault="00293F91">
          <w:pPr>
            <w:pStyle w:val="TOC1"/>
            <w:rPr>
              <w:rFonts w:eastAsiaTheme="minorEastAsia"/>
              <w:b w:val="0"/>
              <w:bCs w:val="0"/>
              <w:color w:val="auto"/>
              <w:kern w:val="2"/>
              <w:lang w:eastAsia="en-GB"/>
              <w14:ligatures w14:val="standardContextual"/>
            </w:rPr>
          </w:pPr>
          <w:r>
            <w:fldChar w:fldCharType="begin"/>
          </w:r>
          <w:r>
            <w:instrText xml:space="preserve"> TOC \o "1-3" \h \z \u </w:instrText>
          </w:r>
          <w:r>
            <w:fldChar w:fldCharType="separate"/>
          </w:r>
          <w:hyperlink w:anchor="_Toc213939544" w:history="1">
            <w:r w:rsidR="00D07CAF" w:rsidRPr="0010232F">
              <w:rPr>
                <w:rStyle w:val="Hyperlink"/>
              </w:rPr>
              <w:t>Introduction</w:t>
            </w:r>
            <w:r w:rsidR="00D07CAF">
              <w:rPr>
                <w:webHidden/>
              </w:rPr>
              <w:tab/>
            </w:r>
            <w:r w:rsidR="00D07CAF">
              <w:rPr>
                <w:webHidden/>
              </w:rPr>
              <w:fldChar w:fldCharType="begin"/>
            </w:r>
            <w:r w:rsidR="00D07CAF">
              <w:rPr>
                <w:webHidden/>
              </w:rPr>
              <w:instrText xml:space="preserve"> PAGEREF _Toc213939544 \h </w:instrText>
            </w:r>
            <w:r w:rsidR="00D07CAF">
              <w:rPr>
                <w:webHidden/>
              </w:rPr>
            </w:r>
            <w:r w:rsidR="00D07CAF">
              <w:rPr>
                <w:webHidden/>
              </w:rPr>
              <w:fldChar w:fldCharType="separate"/>
            </w:r>
            <w:r w:rsidR="00752610">
              <w:rPr>
                <w:webHidden/>
              </w:rPr>
              <w:t>7</w:t>
            </w:r>
            <w:r w:rsidR="00D07CAF">
              <w:rPr>
                <w:webHidden/>
              </w:rPr>
              <w:fldChar w:fldCharType="end"/>
            </w:r>
          </w:hyperlink>
        </w:p>
        <w:p w14:paraId="112AF836" w14:textId="72EEEF47" w:rsidR="00D07CAF" w:rsidRDefault="00D07CAF">
          <w:pPr>
            <w:pStyle w:val="TOC1"/>
            <w:rPr>
              <w:rFonts w:eastAsiaTheme="minorEastAsia"/>
              <w:b w:val="0"/>
              <w:bCs w:val="0"/>
              <w:color w:val="auto"/>
              <w:kern w:val="2"/>
              <w:lang w:eastAsia="en-GB"/>
              <w14:ligatures w14:val="standardContextual"/>
            </w:rPr>
          </w:pPr>
          <w:hyperlink w:anchor="_Toc213939545" w:history="1">
            <w:r w:rsidRPr="0010232F">
              <w:rPr>
                <w:rStyle w:val="Hyperlink"/>
              </w:rPr>
              <w:t>The Coaching Role: Overview</w:t>
            </w:r>
            <w:r>
              <w:rPr>
                <w:webHidden/>
              </w:rPr>
              <w:tab/>
            </w:r>
            <w:r>
              <w:rPr>
                <w:webHidden/>
              </w:rPr>
              <w:fldChar w:fldCharType="begin"/>
            </w:r>
            <w:r>
              <w:rPr>
                <w:webHidden/>
              </w:rPr>
              <w:instrText xml:space="preserve"> PAGEREF _Toc213939545 \h </w:instrText>
            </w:r>
            <w:r>
              <w:rPr>
                <w:webHidden/>
              </w:rPr>
            </w:r>
            <w:r>
              <w:rPr>
                <w:webHidden/>
              </w:rPr>
              <w:fldChar w:fldCharType="separate"/>
            </w:r>
            <w:r w:rsidR="00752610">
              <w:rPr>
                <w:webHidden/>
              </w:rPr>
              <w:t>8</w:t>
            </w:r>
            <w:r>
              <w:rPr>
                <w:webHidden/>
              </w:rPr>
              <w:fldChar w:fldCharType="end"/>
            </w:r>
          </w:hyperlink>
        </w:p>
        <w:p w14:paraId="3880EAD0" w14:textId="66D78B1C" w:rsidR="00D07CAF" w:rsidRDefault="00D07CAF">
          <w:pPr>
            <w:pStyle w:val="TOC1"/>
            <w:rPr>
              <w:rFonts w:eastAsiaTheme="minorEastAsia"/>
              <w:b w:val="0"/>
              <w:bCs w:val="0"/>
              <w:color w:val="auto"/>
              <w:kern w:val="2"/>
              <w:lang w:eastAsia="en-GB"/>
              <w14:ligatures w14:val="standardContextual"/>
            </w:rPr>
          </w:pPr>
          <w:hyperlink w:anchor="_Toc213939546" w:history="1">
            <w:r w:rsidRPr="0010232F">
              <w:rPr>
                <w:rStyle w:val="Hyperlink"/>
              </w:rPr>
              <w:t>Coaching: The GROW Model</w:t>
            </w:r>
            <w:r>
              <w:rPr>
                <w:webHidden/>
              </w:rPr>
              <w:tab/>
            </w:r>
            <w:r>
              <w:rPr>
                <w:webHidden/>
              </w:rPr>
              <w:fldChar w:fldCharType="begin"/>
            </w:r>
            <w:r>
              <w:rPr>
                <w:webHidden/>
              </w:rPr>
              <w:instrText xml:space="preserve"> PAGEREF _Toc213939546 \h </w:instrText>
            </w:r>
            <w:r>
              <w:rPr>
                <w:webHidden/>
              </w:rPr>
            </w:r>
            <w:r>
              <w:rPr>
                <w:webHidden/>
              </w:rPr>
              <w:fldChar w:fldCharType="separate"/>
            </w:r>
            <w:r w:rsidR="00752610">
              <w:rPr>
                <w:webHidden/>
              </w:rPr>
              <w:t>9</w:t>
            </w:r>
            <w:r>
              <w:rPr>
                <w:webHidden/>
              </w:rPr>
              <w:fldChar w:fldCharType="end"/>
            </w:r>
          </w:hyperlink>
        </w:p>
        <w:p w14:paraId="44BCF412" w14:textId="11C736E4" w:rsidR="00D07CAF" w:rsidRDefault="00D07CAF">
          <w:pPr>
            <w:pStyle w:val="TOC1"/>
            <w:rPr>
              <w:rFonts w:eastAsiaTheme="minorEastAsia"/>
              <w:b w:val="0"/>
              <w:bCs w:val="0"/>
              <w:color w:val="auto"/>
              <w:kern w:val="2"/>
              <w:lang w:eastAsia="en-GB"/>
              <w14:ligatures w14:val="standardContextual"/>
            </w:rPr>
          </w:pPr>
          <w:hyperlink w:anchor="_Toc213939547" w:history="1">
            <w:r w:rsidRPr="0010232F">
              <w:rPr>
                <w:rStyle w:val="Hyperlink"/>
              </w:rPr>
              <w:t>Coaching: Implementing Behaviour Change Techniques</w:t>
            </w:r>
            <w:r>
              <w:rPr>
                <w:webHidden/>
              </w:rPr>
              <w:tab/>
            </w:r>
            <w:r>
              <w:rPr>
                <w:webHidden/>
              </w:rPr>
              <w:fldChar w:fldCharType="begin"/>
            </w:r>
            <w:r>
              <w:rPr>
                <w:webHidden/>
              </w:rPr>
              <w:instrText xml:space="preserve"> PAGEREF _Toc213939547 \h </w:instrText>
            </w:r>
            <w:r>
              <w:rPr>
                <w:webHidden/>
              </w:rPr>
            </w:r>
            <w:r>
              <w:rPr>
                <w:webHidden/>
              </w:rPr>
              <w:fldChar w:fldCharType="separate"/>
            </w:r>
            <w:r w:rsidR="00752610">
              <w:rPr>
                <w:webHidden/>
              </w:rPr>
              <w:t>10</w:t>
            </w:r>
            <w:r>
              <w:rPr>
                <w:webHidden/>
              </w:rPr>
              <w:fldChar w:fldCharType="end"/>
            </w:r>
          </w:hyperlink>
        </w:p>
        <w:p w14:paraId="1FEC2D75" w14:textId="40B6E0E4" w:rsidR="00D07CAF" w:rsidRDefault="00D07CAF">
          <w:pPr>
            <w:pStyle w:val="TOC1"/>
            <w:rPr>
              <w:rFonts w:eastAsiaTheme="minorEastAsia"/>
              <w:b w:val="0"/>
              <w:bCs w:val="0"/>
              <w:color w:val="auto"/>
              <w:kern w:val="2"/>
              <w:lang w:eastAsia="en-GB"/>
              <w14:ligatures w14:val="standardContextual"/>
            </w:rPr>
          </w:pPr>
          <w:hyperlink w:anchor="_Toc213939548" w:history="1">
            <w:r w:rsidRPr="0010232F">
              <w:rPr>
                <w:rStyle w:val="Hyperlink"/>
              </w:rPr>
              <w:t>Setting SMART Goals:</w:t>
            </w:r>
            <w:r>
              <w:rPr>
                <w:webHidden/>
              </w:rPr>
              <w:tab/>
            </w:r>
            <w:r>
              <w:rPr>
                <w:webHidden/>
              </w:rPr>
              <w:fldChar w:fldCharType="begin"/>
            </w:r>
            <w:r>
              <w:rPr>
                <w:webHidden/>
              </w:rPr>
              <w:instrText xml:space="preserve"> PAGEREF _Toc213939548 \h </w:instrText>
            </w:r>
            <w:r>
              <w:rPr>
                <w:webHidden/>
              </w:rPr>
            </w:r>
            <w:r>
              <w:rPr>
                <w:webHidden/>
              </w:rPr>
              <w:fldChar w:fldCharType="separate"/>
            </w:r>
            <w:r w:rsidR="00752610">
              <w:rPr>
                <w:webHidden/>
              </w:rPr>
              <w:t>12</w:t>
            </w:r>
            <w:r>
              <w:rPr>
                <w:webHidden/>
              </w:rPr>
              <w:fldChar w:fldCharType="end"/>
            </w:r>
          </w:hyperlink>
        </w:p>
        <w:p w14:paraId="4298AFF4" w14:textId="66E5DB85" w:rsidR="00D07CAF" w:rsidRDefault="00D07CAF">
          <w:pPr>
            <w:pStyle w:val="TOC1"/>
            <w:rPr>
              <w:rFonts w:eastAsiaTheme="minorEastAsia"/>
              <w:b w:val="0"/>
              <w:bCs w:val="0"/>
              <w:color w:val="auto"/>
              <w:kern w:val="2"/>
              <w:lang w:eastAsia="en-GB"/>
              <w14:ligatures w14:val="standardContextual"/>
            </w:rPr>
          </w:pPr>
          <w:hyperlink w:anchor="_Toc213939549" w:history="1">
            <w:r w:rsidRPr="0010232F">
              <w:rPr>
                <w:rStyle w:val="Hyperlink"/>
              </w:rPr>
              <w:t>Displaying Coaching Skills in Sessions:</w:t>
            </w:r>
            <w:r>
              <w:rPr>
                <w:webHidden/>
              </w:rPr>
              <w:tab/>
            </w:r>
            <w:r>
              <w:rPr>
                <w:webHidden/>
              </w:rPr>
              <w:fldChar w:fldCharType="begin"/>
            </w:r>
            <w:r>
              <w:rPr>
                <w:webHidden/>
              </w:rPr>
              <w:instrText xml:space="preserve"> PAGEREF _Toc213939549 \h </w:instrText>
            </w:r>
            <w:r>
              <w:rPr>
                <w:webHidden/>
              </w:rPr>
            </w:r>
            <w:r>
              <w:rPr>
                <w:webHidden/>
              </w:rPr>
              <w:fldChar w:fldCharType="separate"/>
            </w:r>
            <w:r w:rsidR="00752610">
              <w:rPr>
                <w:webHidden/>
              </w:rPr>
              <w:t>13</w:t>
            </w:r>
            <w:r>
              <w:rPr>
                <w:webHidden/>
              </w:rPr>
              <w:fldChar w:fldCharType="end"/>
            </w:r>
          </w:hyperlink>
        </w:p>
        <w:p w14:paraId="76A3044C" w14:textId="360728E0" w:rsidR="00D07CAF" w:rsidRDefault="00D07CAF">
          <w:pPr>
            <w:pStyle w:val="TOC1"/>
            <w:rPr>
              <w:rFonts w:eastAsiaTheme="minorEastAsia"/>
              <w:b w:val="0"/>
              <w:bCs w:val="0"/>
              <w:color w:val="auto"/>
              <w:kern w:val="2"/>
              <w:lang w:eastAsia="en-GB"/>
              <w14:ligatures w14:val="standardContextual"/>
            </w:rPr>
          </w:pPr>
          <w:hyperlink w:anchor="_Toc213939550" w:history="1">
            <w:r w:rsidRPr="0010232F">
              <w:rPr>
                <w:rStyle w:val="Hyperlink"/>
              </w:rPr>
              <w:t>Coaching Sessions Overview</w:t>
            </w:r>
            <w:r>
              <w:rPr>
                <w:webHidden/>
              </w:rPr>
              <w:tab/>
            </w:r>
            <w:r>
              <w:rPr>
                <w:webHidden/>
              </w:rPr>
              <w:fldChar w:fldCharType="begin"/>
            </w:r>
            <w:r>
              <w:rPr>
                <w:webHidden/>
              </w:rPr>
              <w:instrText xml:space="preserve"> PAGEREF _Toc213939550 \h </w:instrText>
            </w:r>
            <w:r>
              <w:rPr>
                <w:webHidden/>
              </w:rPr>
            </w:r>
            <w:r>
              <w:rPr>
                <w:webHidden/>
              </w:rPr>
              <w:fldChar w:fldCharType="separate"/>
            </w:r>
            <w:r w:rsidR="00752610">
              <w:rPr>
                <w:webHidden/>
              </w:rPr>
              <w:t>14</w:t>
            </w:r>
            <w:r>
              <w:rPr>
                <w:webHidden/>
              </w:rPr>
              <w:fldChar w:fldCharType="end"/>
            </w:r>
          </w:hyperlink>
        </w:p>
        <w:p w14:paraId="66E8BD96" w14:textId="6B4AD307" w:rsidR="00D07CAF" w:rsidRDefault="00D07CAF">
          <w:pPr>
            <w:pStyle w:val="TOC2"/>
            <w:rPr>
              <w:rFonts w:eastAsiaTheme="minorEastAsia"/>
              <w:b w:val="0"/>
              <w:bCs w:val="0"/>
              <w:color w:val="auto"/>
              <w:kern w:val="2"/>
              <w:lang w:eastAsia="en-GB"/>
              <w14:ligatures w14:val="standardContextual"/>
            </w:rPr>
          </w:pPr>
          <w:hyperlink w:anchor="_Toc213939551" w:history="1">
            <w:r w:rsidRPr="0010232F">
              <w:rPr>
                <w:rStyle w:val="Hyperlink"/>
              </w:rPr>
              <w:t>Onboarding Session (Session 0)</w:t>
            </w:r>
            <w:r>
              <w:rPr>
                <w:webHidden/>
              </w:rPr>
              <w:tab/>
            </w:r>
            <w:r>
              <w:rPr>
                <w:webHidden/>
              </w:rPr>
              <w:fldChar w:fldCharType="begin"/>
            </w:r>
            <w:r>
              <w:rPr>
                <w:webHidden/>
              </w:rPr>
              <w:instrText xml:space="preserve"> PAGEREF _Toc213939551 \h </w:instrText>
            </w:r>
            <w:r>
              <w:rPr>
                <w:webHidden/>
              </w:rPr>
            </w:r>
            <w:r>
              <w:rPr>
                <w:webHidden/>
              </w:rPr>
              <w:fldChar w:fldCharType="separate"/>
            </w:r>
            <w:r w:rsidR="00752610">
              <w:rPr>
                <w:webHidden/>
              </w:rPr>
              <w:t>14</w:t>
            </w:r>
            <w:r>
              <w:rPr>
                <w:webHidden/>
              </w:rPr>
              <w:fldChar w:fldCharType="end"/>
            </w:r>
          </w:hyperlink>
        </w:p>
        <w:p w14:paraId="09BE0594" w14:textId="6D75B96D" w:rsidR="00D07CAF" w:rsidRDefault="00D07CAF">
          <w:pPr>
            <w:pStyle w:val="TOC2"/>
            <w:rPr>
              <w:rFonts w:eastAsiaTheme="minorEastAsia"/>
              <w:b w:val="0"/>
              <w:bCs w:val="0"/>
              <w:color w:val="auto"/>
              <w:kern w:val="2"/>
              <w:lang w:eastAsia="en-GB"/>
              <w14:ligatures w14:val="standardContextual"/>
            </w:rPr>
          </w:pPr>
          <w:hyperlink w:anchor="_Toc213939552" w:history="1">
            <w:r w:rsidRPr="0010232F">
              <w:rPr>
                <w:rStyle w:val="Hyperlink"/>
              </w:rPr>
              <w:t>Session 1 and Beyond</w:t>
            </w:r>
            <w:r>
              <w:rPr>
                <w:webHidden/>
              </w:rPr>
              <w:tab/>
            </w:r>
            <w:r>
              <w:rPr>
                <w:webHidden/>
              </w:rPr>
              <w:fldChar w:fldCharType="begin"/>
            </w:r>
            <w:r>
              <w:rPr>
                <w:webHidden/>
              </w:rPr>
              <w:instrText xml:space="preserve"> PAGEREF _Toc213939552 \h </w:instrText>
            </w:r>
            <w:r>
              <w:rPr>
                <w:webHidden/>
              </w:rPr>
            </w:r>
            <w:r>
              <w:rPr>
                <w:webHidden/>
              </w:rPr>
              <w:fldChar w:fldCharType="separate"/>
            </w:r>
            <w:r w:rsidR="00752610">
              <w:rPr>
                <w:webHidden/>
              </w:rPr>
              <w:t>14</w:t>
            </w:r>
            <w:r>
              <w:rPr>
                <w:webHidden/>
              </w:rPr>
              <w:fldChar w:fldCharType="end"/>
            </w:r>
          </w:hyperlink>
        </w:p>
        <w:p w14:paraId="59E8A953" w14:textId="2D1C3E32" w:rsidR="00D07CAF" w:rsidRDefault="00D07CAF">
          <w:pPr>
            <w:pStyle w:val="TOC1"/>
            <w:rPr>
              <w:rFonts w:eastAsiaTheme="minorEastAsia"/>
              <w:b w:val="0"/>
              <w:bCs w:val="0"/>
              <w:color w:val="auto"/>
              <w:kern w:val="2"/>
              <w:lang w:eastAsia="en-GB"/>
              <w14:ligatures w14:val="standardContextual"/>
            </w:rPr>
          </w:pPr>
          <w:hyperlink w:anchor="_Toc213939553" w:history="1">
            <w:r w:rsidRPr="0010232F">
              <w:rPr>
                <w:rStyle w:val="Hyperlink"/>
              </w:rPr>
              <w:t>ENHANCE Coaching Timeline</w:t>
            </w:r>
            <w:r>
              <w:rPr>
                <w:webHidden/>
              </w:rPr>
              <w:tab/>
            </w:r>
            <w:r>
              <w:rPr>
                <w:webHidden/>
              </w:rPr>
              <w:fldChar w:fldCharType="begin"/>
            </w:r>
            <w:r>
              <w:rPr>
                <w:webHidden/>
              </w:rPr>
              <w:instrText xml:space="preserve"> PAGEREF _Toc213939553 \h </w:instrText>
            </w:r>
            <w:r>
              <w:rPr>
                <w:webHidden/>
              </w:rPr>
            </w:r>
            <w:r>
              <w:rPr>
                <w:webHidden/>
              </w:rPr>
              <w:fldChar w:fldCharType="separate"/>
            </w:r>
            <w:r w:rsidR="00752610">
              <w:rPr>
                <w:webHidden/>
              </w:rPr>
              <w:t>15</w:t>
            </w:r>
            <w:r>
              <w:rPr>
                <w:webHidden/>
              </w:rPr>
              <w:fldChar w:fldCharType="end"/>
            </w:r>
          </w:hyperlink>
        </w:p>
        <w:p w14:paraId="4DB4B596" w14:textId="7AECDB21" w:rsidR="00D07CAF" w:rsidRDefault="00D07CAF">
          <w:pPr>
            <w:pStyle w:val="TOC1"/>
            <w:rPr>
              <w:rFonts w:eastAsiaTheme="minorEastAsia"/>
              <w:b w:val="0"/>
              <w:bCs w:val="0"/>
              <w:color w:val="auto"/>
              <w:kern w:val="2"/>
              <w:lang w:eastAsia="en-GB"/>
              <w14:ligatures w14:val="standardContextual"/>
            </w:rPr>
          </w:pPr>
          <w:hyperlink w:anchor="_Toc213939554" w:history="1">
            <w:r w:rsidRPr="0010232F">
              <w:rPr>
                <w:rStyle w:val="Hyperlink"/>
              </w:rPr>
              <w:t>Coach Preparation</w:t>
            </w:r>
            <w:r>
              <w:rPr>
                <w:webHidden/>
              </w:rPr>
              <w:tab/>
            </w:r>
            <w:r>
              <w:rPr>
                <w:webHidden/>
              </w:rPr>
              <w:fldChar w:fldCharType="begin"/>
            </w:r>
            <w:r>
              <w:rPr>
                <w:webHidden/>
              </w:rPr>
              <w:instrText xml:space="preserve"> PAGEREF _Toc213939554 \h </w:instrText>
            </w:r>
            <w:r>
              <w:rPr>
                <w:webHidden/>
              </w:rPr>
            </w:r>
            <w:r>
              <w:rPr>
                <w:webHidden/>
              </w:rPr>
              <w:fldChar w:fldCharType="separate"/>
            </w:r>
            <w:r w:rsidR="00752610">
              <w:rPr>
                <w:webHidden/>
              </w:rPr>
              <w:t>16</w:t>
            </w:r>
            <w:r>
              <w:rPr>
                <w:webHidden/>
              </w:rPr>
              <w:fldChar w:fldCharType="end"/>
            </w:r>
          </w:hyperlink>
        </w:p>
        <w:p w14:paraId="28A70C91" w14:textId="6214DBFF" w:rsidR="00D07CAF" w:rsidRDefault="00D07CAF">
          <w:pPr>
            <w:pStyle w:val="TOC1"/>
            <w:rPr>
              <w:rFonts w:eastAsiaTheme="minorEastAsia"/>
              <w:b w:val="0"/>
              <w:bCs w:val="0"/>
              <w:color w:val="auto"/>
              <w:kern w:val="2"/>
              <w:lang w:eastAsia="en-GB"/>
              <w14:ligatures w14:val="standardContextual"/>
            </w:rPr>
          </w:pPr>
          <w:hyperlink w:anchor="_Toc213939555" w:history="1">
            <w:r w:rsidRPr="0010232F">
              <w:rPr>
                <w:rStyle w:val="Hyperlink"/>
              </w:rPr>
              <w:t>Onboarding Session (Session 0) [45 minutes – 1 hour]</w:t>
            </w:r>
            <w:r>
              <w:rPr>
                <w:webHidden/>
              </w:rPr>
              <w:tab/>
            </w:r>
            <w:r>
              <w:rPr>
                <w:webHidden/>
              </w:rPr>
              <w:fldChar w:fldCharType="begin"/>
            </w:r>
            <w:r>
              <w:rPr>
                <w:webHidden/>
              </w:rPr>
              <w:instrText xml:space="preserve"> PAGEREF _Toc213939555 \h </w:instrText>
            </w:r>
            <w:r>
              <w:rPr>
                <w:webHidden/>
              </w:rPr>
            </w:r>
            <w:r>
              <w:rPr>
                <w:webHidden/>
              </w:rPr>
              <w:fldChar w:fldCharType="separate"/>
            </w:r>
            <w:r w:rsidR="00752610">
              <w:rPr>
                <w:webHidden/>
              </w:rPr>
              <w:t>17</w:t>
            </w:r>
            <w:r>
              <w:rPr>
                <w:webHidden/>
              </w:rPr>
              <w:fldChar w:fldCharType="end"/>
            </w:r>
          </w:hyperlink>
        </w:p>
        <w:p w14:paraId="2B99DEAF" w14:textId="5FC449DA" w:rsidR="00D07CAF" w:rsidRDefault="00D07CAF">
          <w:pPr>
            <w:pStyle w:val="TOC2"/>
            <w:rPr>
              <w:rFonts w:eastAsiaTheme="minorEastAsia"/>
              <w:b w:val="0"/>
              <w:bCs w:val="0"/>
              <w:color w:val="auto"/>
              <w:kern w:val="2"/>
              <w:lang w:eastAsia="en-GB"/>
              <w14:ligatures w14:val="standardContextual"/>
            </w:rPr>
          </w:pPr>
          <w:hyperlink w:anchor="_Toc213939556"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Welcome and Introduction (5-10 minutes)</w:t>
            </w:r>
            <w:r>
              <w:rPr>
                <w:webHidden/>
              </w:rPr>
              <w:tab/>
            </w:r>
            <w:r>
              <w:rPr>
                <w:webHidden/>
              </w:rPr>
              <w:fldChar w:fldCharType="begin"/>
            </w:r>
            <w:r>
              <w:rPr>
                <w:webHidden/>
              </w:rPr>
              <w:instrText xml:space="preserve"> PAGEREF _Toc213939556 \h </w:instrText>
            </w:r>
            <w:r>
              <w:rPr>
                <w:webHidden/>
              </w:rPr>
            </w:r>
            <w:r>
              <w:rPr>
                <w:webHidden/>
              </w:rPr>
              <w:fldChar w:fldCharType="separate"/>
            </w:r>
            <w:r w:rsidR="00752610">
              <w:rPr>
                <w:webHidden/>
              </w:rPr>
              <w:t>17</w:t>
            </w:r>
            <w:r>
              <w:rPr>
                <w:webHidden/>
              </w:rPr>
              <w:fldChar w:fldCharType="end"/>
            </w:r>
          </w:hyperlink>
        </w:p>
        <w:p w14:paraId="4900A867" w14:textId="4EDC06FE" w:rsidR="00D07CAF" w:rsidRDefault="00D07CAF">
          <w:pPr>
            <w:pStyle w:val="TOC2"/>
            <w:rPr>
              <w:rFonts w:eastAsiaTheme="minorEastAsia"/>
              <w:b w:val="0"/>
              <w:bCs w:val="0"/>
              <w:color w:val="auto"/>
              <w:kern w:val="2"/>
              <w:lang w:eastAsia="en-GB"/>
              <w14:ligatures w14:val="standardContextual"/>
            </w:rPr>
          </w:pPr>
          <w:hyperlink w:anchor="_Toc213939557"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Feedback on Risk Factors (10-15 minutes)</w:t>
            </w:r>
            <w:r>
              <w:rPr>
                <w:webHidden/>
              </w:rPr>
              <w:tab/>
            </w:r>
            <w:r>
              <w:rPr>
                <w:webHidden/>
              </w:rPr>
              <w:fldChar w:fldCharType="begin"/>
            </w:r>
            <w:r>
              <w:rPr>
                <w:webHidden/>
              </w:rPr>
              <w:instrText xml:space="preserve"> PAGEREF _Toc213939557 \h </w:instrText>
            </w:r>
            <w:r>
              <w:rPr>
                <w:webHidden/>
              </w:rPr>
            </w:r>
            <w:r>
              <w:rPr>
                <w:webHidden/>
              </w:rPr>
              <w:fldChar w:fldCharType="separate"/>
            </w:r>
            <w:r w:rsidR="00752610">
              <w:rPr>
                <w:webHidden/>
              </w:rPr>
              <w:t>17</w:t>
            </w:r>
            <w:r>
              <w:rPr>
                <w:webHidden/>
              </w:rPr>
              <w:fldChar w:fldCharType="end"/>
            </w:r>
          </w:hyperlink>
        </w:p>
        <w:p w14:paraId="3949668A" w14:textId="60BFDF1A" w:rsidR="00D07CAF" w:rsidRDefault="00D07CAF">
          <w:pPr>
            <w:pStyle w:val="TOC3"/>
            <w:rPr>
              <w:rFonts w:eastAsiaTheme="minorEastAsia" w:cstheme="minorBidi"/>
              <w:kern w:val="2"/>
              <w:lang w:eastAsia="en-GB"/>
              <w14:ligatures w14:val="standardContextual"/>
            </w:rPr>
          </w:pPr>
          <w:hyperlink w:anchor="_Toc213939558" w:history="1">
            <w:r w:rsidRPr="0010232F">
              <w:rPr>
                <w:rStyle w:val="Hyperlink"/>
                <w:rFonts w:ascii="Segoe UI Emoji" w:hAnsi="Segoe UI Emoji"/>
                <w:b/>
                <w:bCs/>
              </w:rPr>
              <w:t>💬</w:t>
            </w:r>
            <w:r w:rsidRPr="0010232F">
              <w:rPr>
                <w:rStyle w:val="Hyperlink"/>
                <w:b/>
                <w:bCs/>
              </w:rPr>
              <w:t xml:space="preserve"> Introduction to Feedback:</w:t>
            </w:r>
            <w:r>
              <w:rPr>
                <w:webHidden/>
              </w:rPr>
              <w:tab/>
            </w:r>
            <w:r>
              <w:rPr>
                <w:webHidden/>
              </w:rPr>
              <w:fldChar w:fldCharType="begin"/>
            </w:r>
            <w:r>
              <w:rPr>
                <w:webHidden/>
              </w:rPr>
              <w:instrText xml:space="preserve"> PAGEREF _Toc213939558 \h </w:instrText>
            </w:r>
            <w:r>
              <w:rPr>
                <w:webHidden/>
              </w:rPr>
            </w:r>
            <w:r>
              <w:rPr>
                <w:webHidden/>
              </w:rPr>
              <w:fldChar w:fldCharType="separate"/>
            </w:r>
            <w:r w:rsidR="00752610">
              <w:rPr>
                <w:webHidden/>
              </w:rPr>
              <w:t>17</w:t>
            </w:r>
            <w:r>
              <w:rPr>
                <w:webHidden/>
              </w:rPr>
              <w:fldChar w:fldCharType="end"/>
            </w:r>
          </w:hyperlink>
        </w:p>
        <w:p w14:paraId="4FEF7DEB" w14:textId="6E2BE108" w:rsidR="00D07CAF" w:rsidRDefault="00D07CAF">
          <w:pPr>
            <w:pStyle w:val="TOC3"/>
            <w:rPr>
              <w:rFonts w:eastAsiaTheme="minorEastAsia" w:cstheme="minorBidi"/>
              <w:kern w:val="2"/>
              <w:lang w:eastAsia="en-GB"/>
              <w14:ligatures w14:val="standardContextual"/>
            </w:rPr>
          </w:pPr>
          <w:hyperlink w:anchor="_Toc213939559" w:history="1">
            <w:r w:rsidRPr="0010232F">
              <w:rPr>
                <w:rStyle w:val="Hyperlink"/>
                <w:rFonts w:ascii="Segoe UI Emoji" w:hAnsi="Segoe UI Emoji"/>
                <w:b/>
              </w:rPr>
              <w:t>📊</w:t>
            </w:r>
            <w:r w:rsidRPr="0010232F">
              <w:rPr>
                <w:rStyle w:val="Hyperlink"/>
                <w:b/>
              </w:rPr>
              <w:t xml:space="preserve"> Explanation of Risk Factors</w:t>
            </w:r>
            <w:r>
              <w:rPr>
                <w:webHidden/>
              </w:rPr>
              <w:tab/>
            </w:r>
            <w:r>
              <w:rPr>
                <w:webHidden/>
              </w:rPr>
              <w:fldChar w:fldCharType="begin"/>
            </w:r>
            <w:r>
              <w:rPr>
                <w:webHidden/>
              </w:rPr>
              <w:instrText xml:space="preserve"> PAGEREF _Toc213939559 \h </w:instrText>
            </w:r>
            <w:r>
              <w:rPr>
                <w:webHidden/>
              </w:rPr>
            </w:r>
            <w:r>
              <w:rPr>
                <w:webHidden/>
              </w:rPr>
              <w:fldChar w:fldCharType="separate"/>
            </w:r>
            <w:r w:rsidR="00752610">
              <w:rPr>
                <w:webHidden/>
              </w:rPr>
              <w:t>17</w:t>
            </w:r>
            <w:r>
              <w:rPr>
                <w:webHidden/>
              </w:rPr>
              <w:fldChar w:fldCharType="end"/>
            </w:r>
          </w:hyperlink>
        </w:p>
        <w:p w14:paraId="31BE8CA5" w14:textId="4C14D9AE" w:rsidR="00D07CAF" w:rsidRDefault="00D07CAF">
          <w:pPr>
            <w:pStyle w:val="TOC2"/>
            <w:rPr>
              <w:rFonts w:eastAsiaTheme="minorEastAsia"/>
              <w:b w:val="0"/>
              <w:bCs w:val="0"/>
              <w:color w:val="auto"/>
              <w:kern w:val="2"/>
              <w:lang w:eastAsia="en-GB"/>
              <w14:ligatures w14:val="standardContextual"/>
            </w:rPr>
          </w:pPr>
          <w:hyperlink w:anchor="_Toc213939560" w:history="1">
            <w:r w:rsidRPr="0010232F">
              <w:rPr>
                <w:rStyle w:val="Hyperlink"/>
              </w:rPr>
              <w:t>3.</w:t>
            </w:r>
            <w:r>
              <w:rPr>
                <w:rFonts w:eastAsiaTheme="minorEastAsia"/>
                <w:b w:val="0"/>
                <w:bCs w:val="0"/>
                <w:color w:val="auto"/>
                <w:kern w:val="2"/>
                <w:lang w:eastAsia="en-GB"/>
                <w14:ligatures w14:val="standardContextual"/>
              </w:rPr>
              <w:tab/>
            </w:r>
            <w:r w:rsidRPr="0010232F">
              <w:rPr>
                <w:rStyle w:val="Hyperlink"/>
              </w:rPr>
              <w:t>Choice of Risk Factors (10 minutes)</w:t>
            </w:r>
            <w:r>
              <w:rPr>
                <w:webHidden/>
              </w:rPr>
              <w:tab/>
            </w:r>
            <w:r>
              <w:rPr>
                <w:webHidden/>
              </w:rPr>
              <w:fldChar w:fldCharType="begin"/>
            </w:r>
            <w:r>
              <w:rPr>
                <w:webHidden/>
              </w:rPr>
              <w:instrText xml:space="preserve"> PAGEREF _Toc213939560 \h </w:instrText>
            </w:r>
            <w:r>
              <w:rPr>
                <w:webHidden/>
              </w:rPr>
            </w:r>
            <w:r>
              <w:rPr>
                <w:webHidden/>
              </w:rPr>
              <w:fldChar w:fldCharType="separate"/>
            </w:r>
            <w:r w:rsidR="00752610">
              <w:rPr>
                <w:webHidden/>
              </w:rPr>
              <w:t>18</w:t>
            </w:r>
            <w:r>
              <w:rPr>
                <w:webHidden/>
              </w:rPr>
              <w:fldChar w:fldCharType="end"/>
            </w:r>
          </w:hyperlink>
        </w:p>
        <w:p w14:paraId="76265B79" w14:textId="4A0ABAD4" w:rsidR="00D07CAF" w:rsidRDefault="00D07CAF">
          <w:pPr>
            <w:pStyle w:val="TOC3"/>
            <w:rPr>
              <w:rFonts w:eastAsiaTheme="minorEastAsia" w:cstheme="minorBidi"/>
              <w:kern w:val="2"/>
              <w:lang w:eastAsia="en-GB"/>
              <w14:ligatures w14:val="standardContextual"/>
            </w:rPr>
          </w:pPr>
          <w:hyperlink w:anchor="_Toc213939561" w:history="1">
            <w:r w:rsidRPr="0010232F">
              <w:rPr>
                <w:rStyle w:val="Hyperlink"/>
                <w:rFonts w:ascii="Segoe UI Emoji" w:hAnsi="Segoe UI Emoji"/>
                <w:b/>
              </w:rPr>
              <w:t xml:space="preserve">🗣️ </w:t>
            </w:r>
            <w:r w:rsidRPr="0010232F">
              <w:rPr>
                <w:rStyle w:val="Hyperlink"/>
                <w:b/>
              </w:rPr>
              <w:t>Encourage Participant Selection:</w:t>
            </w:r>
            <w:r>
              <w:rPr>
                <w:webHidden/>
              </w:rPr>
              <w:tab/>
            </w:r>
            <w:r>
              <w:rPr>
                <w:webHidden/>
              </w:rPr>
              <w:fldChar w:fldCharType="begin"/>
            </w:r>
            <w:r>
              <w:rPr>
                <w:webHidden/>
              </w:rPr>
              <w:instrText xml:space="preserve"> PAGEREF _Toc213939561 \h </w:instrText>
            </w:r>
            <w:r>
              <w:rPr>
                <w:webHidden/>
              </w:rPr>
            </w:r>
            <w:r>
              <w:rPr>
                <w:webHidden/>
              </w:rPr>
              <w:fldChar w:fldCharType="separate"/>
            </w:r>
            <w:r w:rsidR="00752610">
              <w:rPr>
                <w:webHidden/>
              </w:rPr>
              <w:t>18</w:t>
            </w:r>
            <w:r>
              <w:rPr>
                <w:webHidden/>
              </w:rPr>
              <w:fldChar w:fldCharType="end"/>
            </w:r>
          </w:hyperlink>
        </w:p>
        <w:p w14:paraId="38902060" w14:textId="7027559D" w:rsidR="00D07CAF" w:rsidRDefault="00D07CAF">
          <w:pPr>
            <w:pStyle w:val="TOC3"/>
            <w:rPr>
              <w:rFonts w:eastAsiaTheme="minorEastAsia" w:cstheme="minorBidi"/>
              <w:kern w:val="2"/>
              <w:lang w:eastAsia="en-GB"/>
              <w14:ligatures w14:val="standardContextual"/>
            </w:rPr>
          </w:pPr>
          <w:hyperlink w:anchor="_Toc213939562" w:history="1">
            <w:r w:rsidRPr="0010232F">
              <w:rPr>
                <w:rStyle w:val="Hyperlink"/>
                <w:rFonts w:ascii="Segoe UI Emoji" w:hAnsi="Segoe UI Emoji"/>
                <w:b/>
              </w:rPr>
              <w:t xml:space="preserve">🔢 </w:t>
            </w:r>
            <w:r w:rsidRPr="0010232F">
              <w:rPr>
                <w:rStyle w:val="Hyperlink"/>
                <w:b/>
              </w:rPr>
              <w:t>Choosing the Order</w:t>
            </w:r>
            <w:r>
              <w:rPr>
                <w:webHidden/>
              </w:rPr>
              <w:tab/>
            </w:r>
            <w:r>
              <w:rPr>
                <w:webHidden/>
              </w:rPr>
              <w:fldChar w:fldCharType="begin"/>
            </w:r>
            <w:r>
              <w:rPr>
                <w:webHidden/>
              </w:rPr>
              <w:instrText xml:space="preserve"> PAGEREF _Toc213939562 \h </w:instrText>
            </w:r>
            <w:r>
              <w:rPr>
                <w:webHidden/>
              </w:rPr>
            </w:r>
            <w:r>
              <w:rPr>
                <w:webHidden/>
              </w:rPr>
              <w:fldChar w:fldCharType="separate"/>
            </w:r>
            <w:r w:rsidR="00752610">
              <w:rPr>
                <w:webHidden/>
              </w:rPr>
              <w:t>18</w:t>
            </w:r>
            <w:r>
              <w:rPr>
                <w:webHidden/>
              </w:rPr>
              <w:fldChar w:fldCharType="end"/>
            </w:r>
          </w:hyperlink>
        </w:p>
        <w:p w14:paraId="0C36E09D" w14:textId="63840676" w:rsidR="00D07CAF" w:rsidRDefault="00D07CAF">
          <w:pPr>
            <w:pStyle w:val="TOC3"/>
            <w:rPr>
              <w:rFonts w:eastAsiaTheme="minorEastAsia" w:cstheme="minorBidi"/>
              <w:kern w:val="2"/>
              <w:lang w:eastAsia="en-GB"/>
              <w14:ligatures w14:val="standardContextual"/>
            </w:rPr>
          </w:pPr>
          <w:hyperlink w:anchor="_Toc213939563" w:history="1">
            <w:r w:rsidRPr="0010232F">
              <w:rPr>
                <w:rStyle w:val="Hyperlink"/>
                <w:rFonts w:ascii="Segoe UI Emoji" w:hAnsi="Segoe UI Emoji"/>
                <w:b/>
              </w:rPr>
              <w:t>🗓️</w:t>
            </w:r>
            <w:r w:rsidRPr="0010232F">
              <w:rPr>
                <w:rStyle w:val="Hyperlink"/>
                <w:b/>
              </w:rPr>
              <w:t xml:space="preserve"> Planning for Future Focus:</w:t>
            </w:r>
            <w:r>
              <w:rPr>
                <w:webHidden/>
              </w:rPr>
              <w:tab/>
            </w:r>
            <w:r>
              <w:rPr>
                <w:webHidden/>
              </w:rPr>
              <w:fldChar w:fldCharType="begin"/>
            </w:r>
            <w:r>
              <w:rPr>
                <w:webHidden/>
              </w:rPr>
              <w:instrText xml:space="preserve"> PAGEREF _Toc213939563 \h </w:instrText>
            </w:r>
            <w:r>
              <w:rPr>
                <w:webHidden/>
              </w:rPr>
            </w:r>
            <w:r>
              <w:rPr>
                <w:webHidden/>
              </w:rPr>
              <w:fldChar w:fldCharType="separate"/>
            </w:r>
            <w:r w:rsidR="00752610">
              <w:rPr>
                <w:webHidden/>
              </w:rPr>
              <w:t>18</w:t>
            </w:r>
            <w:r>
              <w:rPr>
                <w:webHidden/>
              </w:rPr>
              <w:fldChar w:fldCharType="end"/>
            </w:r>
          </w:hyperlink>
        </w:p>
        <w:p w14:paraId="3053A36E" w14:textId="1260B11C" w:rsidR="00D07CAF" w:rsidRDefault="00D07CAF">
          <w:pPr>
            <w:pStyle w:val="TOC3"/>
            <w:rPr>
              <w:rFonts w:eastAsiaTheme="minorEastAsia" w:cstheme="minorBidi"/>
              <w:kern w:val="2"/>
              <w:lang w:eastAsia="en-GB"/>
              <w14:ligatures w14:val="standardContextual"/>
            </w:rPr>
          </w:pPr>
          <w:hyperlink w:anchor="_Toc213939564" w:history="1">
            <w:r w:rsidRPr="0010232F">
              <w:rPr>
                <w:rStyle w:val="Hyperlink"/>
                <w:rFonts w:ascii="Segoe UI Emoji" w:hAnsi="Segoe UI Emoji"/>
                <w:b/>
              </w:rPr>
              <w:t>💡</w:t>
            </w:r>
            <w:r w:rsidRPr="0010232F">
              <w:rPr>
                <w:rStyle w:val="Hyperlink"/>
                <w:b/>
              </w:rPr>
              <w:t xml:space="preserve"> Offering Suggestions if Unsure:</w:t>
            </w:r>
            <w:r>
              <w:rPr>
                <w:webHidden/>
              </w:rPr>
              <w:tab/>
            </w:r>
            <w:r>
              <w:rPr>
                <w:webHidden/>
              </w:rPr>
              <w:fldChar w:fldCharType="begin"/>
            </w:r>
            <w:r>
              <w:rPr>
                <w:webHidden/>
              </w:rPr>
              <w:instrText xml:space="preserve"> PAGEREF _Toc213939564 \h </w:instrText>
            </w:r>
            <w:r>
              <w:rPr>
                <w:webHidden/>
              </w:rPr>
            </w:r>
            <w:r>
              <w:rPr>
                <w:webHidden/>
              </w:rPr>
              <w:fldChar w:fldCharType="separate"/>
            </w:r>
            <w:r w:rsidR="00752610">
              <w:rPr>
                <w:webHidden/>
              </w:rPr>
              <w:t>19</w:t>
            </w:r>
            <w:r>
              <w:rPr>
                <w:webHidden/>
              </w:rPr>
              <w:fldChar w:fldCharType="end"/>
            </w:r>
          </w:hyperlink>
        </w:p>
        <w:p w14:paraId="13B175E0" w14:textId="54152280" w:rsidR="00D07CAF" w:rsidRDefault="00D07CAF">
          <w:pPr>
            <w:pStyle w:val="TOC3"/>
            <w:rPr>
              <w:rFonts w:eastAsiaTheme="minorEastAsia" w:cstheme="minorBidi"/>
              <w:kern w:val="2"/>
              <w:lang w:eastAsia="en-GB"/>
              <w14:ligatures w14:val="standardContextual"/>
            </w:rPr>
          </w:pPr>
          <w:hyperlink w:anchor="_Toc213939565" w:history="1">
            <w:r w:rsidRPr="0010232F">
              <w:rPr>
                <w:rStyle w:val="Hyperlink"/>
                <w:rFonts w:ascii="Segoe UI Emoji" w:hAnsi="Segoe UI Emoji"/>
                <w:b/>
              </w:rPr>
              <w:t>🔍</w:t>
            </w:r>
            <w:r w:rsidRPr="0010232F">
              <w:rPr>
                <w:rStyle w:val="Hyperlink"/>
                <w:b/>
              </w:rPr>
              <w:t xml:space="preserve"> Insights into Interventions:</w:t>
            </w:r>
            <w:r>
              <w:rPr>
                <w:webHidden/>
              </w:rPr>
              <w:tab/>
            </w:r>
            <w:r>
              <w:rPr>
                <w:webHidden/>
              </w:rPr>
              <w:fldChar w:fldCharType="begin"/>
            </w:r>
            <w:r>
              <w:rPr>
                <w:webHidden/>
              </w:rPr>
              <w:instrText xml:space="preserve"> PAGEREF _Toc213939565 \h </w:instrText>
            </w:r>
            <w:r>
              <w:rPr>
                <w:webHidden/>
              </w:rPr>
            </w:r>
            <w:r>
              <w:rPr>
                <w:webHidden/>
              </w:rPr>
              <w:fldChar w:fldCharType="separate"/>
            </w:r>
            <w:r w:rsidR="00752610">
              <w:rPr>
                <w:webHidden/>
              </w:rPr>
              <w:t>19</w:t>
            </w:r>
            <w:r>
              <w:rPr>
                <w:webHidden/>
              </w:rPr>
              <w:fldChar w:fldCharType="end"/>
            </w:r>
          </w:hyperlink>
        </w:p>
        <w:p w14:paraId="1A03CDB9" w14:textId="329EA0CA" w:rsidR="00D07CAF" w:rsidRDefault="00D07CAF">
          <w:pPr>
            <w:pStyle w:val="TOC2"/>
            <w:rPr>
              <w:rFonts w:eastAsiaTheme="minorEastAsia"/>
              <w:b w:val="0"/>
              <w:bCs w:val="0"/>
              <w:color w:val="auto"/>
              <w:kern w:val="2"/>
              <w:lang w:eastAsia="en-GB"/>
              <w14:ligatures w14:val="standardContextual"/>
            </w:rPr>
          </w:pPr>
          <w:hyperlink w:anchor="_Toc213939566" w:history="1">
            <w:r w:rsidRPr="0010232F">
              <w:rPr>
                <w:rStyle w:val="Hyperlink"/>
              </w:rPr>
              <w:t>4. App Setup &amp; Usage (~10-15 minutes)</w:t>
            </w:r>
            <w:r>
              <w:rPr>
                <w:webHidden/>
              </w:rPr>
              <w:tab/>
            </w:r>
            <w:r>
              <w:rPr>
                <w:webHidden/>
              </w:rPr>
              <w:fldChar w:fldCharType="begin"/>
            </w:r>
            <w:r>
              <w:rPr>
                <w:webHidden/>
              </w:rPr>
              <w:instrText xml:space="preserve"> PAGEREF _Toc213939566 \h </w:instrText>
            </w:r>
            <w:r>
              <w:rPr>
                <w:webHidden/>
              </w:rPr>
            </w:r>
            <w:r>
              <w:rPr>
                <w:webHidden/>
              </w:rPr>
              <w:fldChar w:fldCharType="separate"/>
            </w:r>
            <w:r w:rsidR="00752610">
              <w:rPr>
                <w:webHidden/>
              </w:rPr>
              <w:t>21</w:t>
            </w:r>
            <w:r>
              <w:rPr>
                <w:webHidden/>
              </w:rPr>
              <w:fldChar w:fldCharType="end"/>
            </w:r>
          </w:hyperlink>
        </w:p>
        <w:p w14:paraId="1EF7E04A" w14:textId="186D3D42" w:rsidR="00D07CAF" w:rsidRDefault="00D07CAF">
          <w:pPr>
            <w:pStyle w:val="TOC3"/>
            <w:rPr>
              <w:rFonts w:eastAsiaTheme="minorEastAsia" w:cstheme="minorBidi"/>
              <w:kern w:val="2"/>
              <w:lang w:eastAsia="en-GB"/>
              <w14:ligatures w14:val="standardContextual"/>
            </w:rPr>
          </w:pPr>
          <w:hyperlink w:anchor="_Toc213939567" w:history="1">
            <w:r w:rsidRPr="0010232F">
              <w:rPr>
                <w:rStyle w:val="Hyperlink"/>
                <w:b/>
              </w:rPr>
              <w:t>Set-up summary checklist:</w:t>
            </w:r>
            <w:r>
              <w:rPr>
                <w:webHidden/>
              </w:rPr>
              <w:tab/>
            </w:r>
            <w:r>
              <w:rPr>
                <w:webHidden/>
              </w:rPr>
              <w:fldChar w:fldCharType="begin"/>
            </w:r>
            <w:r>
              <w:rPr>
                <w:webHidden/>
              </w:rPr>
              <w:instrText xml:space="preserve"> PAGEREF _Toc213939567 \h </w:instrText>
            </w:r>
            <w:r>
              <w:rPr>
                <w:webHidden/>
              </w:rPr>
            </w:r>
            <w:r>
              <w:rPr>
                <w:webHidden/>
              </w:rPr>
              <w:fldChar w:fldCharType="separate"/>
            </w:r>
            <w:r w:rsidR="00752610">
              <w:rPr>
                <w:webHidden/>
              </w:rPr>
              <w:t>21</w:t>
            </w:r>
            <w:r>
              <w:rPr>
                <w:webHidden/>
              </w:rPr>
              <w:fldChar w:fldCharType="end"/>
            </w:r>
          </w:hyperlink>
        </w:p>
        <w:p w14:paraId="2664458F" w14:textId="2268A0E0" w:rsidR="00D07CAF" w:rsidRDefault="00D07CAF">
          <w:pPr>
            <w:pStyle w:val="TOC2"/>
            <w:rPr>
              <w:rFonts w:eastAsiaTheme="minorEastAsia"/>
              <w:b w:val="0"/>
              <w:bCs w:val="0"/>
              <w:color w:val="auto"/>
              <w:kern w:val="2"/>
              <w:lang w:eastAsia="en-GB"/>
              <w14:ligatures w14:val="standardContextual"/>
            </w:rPr>
          </w:pPr>
          <w:hyperlink w:anchor="_Toc213939568" w:history="1">
            <w:r w:rsidRPr="0010232F">
              <w:rPr>
                <w:rStyle w:val="Hyperlink"/>
              </w:rPr>
              <w:t>5.</w:t>
            </w:r>
            <w:r>
              <w:rPr>
                <w:rFonts w:eastAsiaTheme="minorEastAsia"/>
                <w:b w:val="0"/>
                <w:bCs w:val="0"/>
                <w:color w:val="auto"/>
                <w:kern w:val="2"/>
                <w:lang w:eastAsia="en-GB"/>
                <w14:ligatures w14:val="standardContextual"/>
              </w:rPr>
              <w:tab/>
            </w:r>
            <w:r w:rsidRPr="0010232F">
              <w:rPr>
                <w:rStyle w:val="Hyperlink"/>
              </w:rPr>
              <w:t>Introduce Self-Monitoring [IF RELEVANT TO CHOSEN RISK FACTORS]</w:t>
            </w:r>
            <w:r>
              <w:rPr>
                <w:webHidden/>
              </w:rPr>
              <w:tab/>
            </w:r>
            <w:r>
              <w:rPr>
                <w:webHidden/>
              </w:rPr>
              <w:fldChar w:fldCharType="begin"/>
            </w:r>
            <w:r>
              <w:rPr>
                <w:webHidden/>
              </w:rPr>
              <w:instrText xml:space="preserve"> PAGEREF _Toc213939568 \h </w:instrText>
            </w:r>
            <w:r>
              <w:rPr>
                <w:webHidden/>
              </w:rPr>
            </w:r>
            <w:r>
              <w:rPr>
                <w:webHidden/>
              </w:rPr>
              <w:fldChar w:fldCharType="separate"/>
            </w:r>
            <w:r w:rsidR="00752610">
              <w:rPr>
                <w:webHidden/>
              </w:rPr>
              <w:t>22</w:t>
            </w:r>
            <w:r>
              <w:rPr>
                <w:webHidden/>
              </w:rPr>
              <w:fldChar w:fldCharType="end"/>
            </w:r>
          </w:hyperlink>
        </w:p>
        <w:p w14:paraId="6FCD4E25" w14:textId="002AF964" w:rsidR="00D07CAF" w:rsidRDefault="00D07CAF">
          <w:pPr>
            <w:pStyle w:val="TOC3"/>
            <w:rPr>
              <w:rFonts w:eastAsiaTheme="minorEastAsia" w:cstheme="minorBidi"/>
              <w:kern w:val="2"/>
              <w:lang w:eastAsia="en-GB"/>
              <w14:ligatures w14:val="standardContextual"/>
            </w:rPr>
          </w:pPr>
          <w:hyperlink w:anchor="_Toc213939569" w:history="1">
            <w:r w:rsidRPr="0010232F">
              <w:rPr>
                <w:rStyle w:val="Hyperlink"/>
                <w:b/>
              </w:rPr>
              <w:t>Provision of Necessary Equipment</w:t>
            </w:r>
            <w:r>
              <w:rPr>
                <w:webHidden/>
              </w:rPr>
              <w:tab/>
            </w:r>
            <w:r>
              <w:rPr>
                <w:webHidden/>
              </w:rPr>
              <w:fldChar w:fldCharType="begin"/>
            </w:r>
            <w:r>
              <w:rPr>
                <w:webHidden/>
              </w:rPr>
              <w:instrText xml:space="preserve"> PAGEREF _Toc213939569 \h </w:instrText>
            </w:r>
            <w:r>
              <w:rPr>
                <w:webHidden/>
              </w:rPr>
            </w:r>
            <w:r>
              <w:rPr>
                <w:webHidden/>
              </w:rPr>
              <w:fldChar w:fldCharType="separate"/>
            </w:r>
            <w:r w:rsidR="00752610">
              <w:rPr>
                <w:webHidden/>
              </w:rPr>
              <w:t>22</w:t>
            </w:r>
            <w:r>
              <w:rPr>
                <w:webHidden/>
              </w:rPr>
              <w:fldChar w:fldCharType="end"/>
            </w:r>
          </w:hyperlink>
        </w:p>
        <w:p w14:paraId="323BE16C" w14:textId="3239EAD9" w:rsidR="00D07CAF" w:rsidRDefault="00D07CAF">
          <w:pPr>
            <w:pStyle w:val="TOC3"/>
            <w:rPr>
              <w:rFonts w:eastAsiaTheme="minorEastAsia" w:cstheme="minorBidi"/>
              <w:kern w:val="2"/>
              <w:lang w:eastAsia="en-GB"/>
              <w14:ligatures w14:val="standardContextual"/>
            </w:rPr>
          </w:pPr>
          <w:hyperlink w:anchor="_Toc213939570" w:history="1">
            <w:r w:rsidRPr="0010232F">
              <w:rPr>
                <w:rStyle w:val="Hyperlink"/>
                <w:b/>
              </w:rPr>
              <w:t>If Managing Blood Pressure or Getting Active is Chosen First:</w:t>
            </w:r>
            <w:r>
              <w:rPr>
                <w:webHidden/>
              </w:rPr>
              <w:tab/>
            </w:r>
            <w:r>
              <w:rPr>
                <w:webHidden/>
              </w:rPr>
              <w:fldChar w:fldCharType="begin"/>
            </w:r>
            <w:r>
              <w:rPr>
                <w:webHidden/>
              </w:rPr>
              <w:instrText xml:space="preserve"> PAGEREF _Toc213939570 \h </w:instrText>
            </w:r>
            <w:r>
              <w:rPr>
                <w:webHidden/>
              </w:rPr>
            </w:r>
            <w:r>
              <w:rPr>
                <w:webHidden/>
              </w:rPr>
              <w:fldChar w:fldCharType="separate"/>
            </w:r>
            <w:r w:rsidR="00752610">
              <w:rPr>
                <w:webHidden/>
              </w:rPr>
              <w:t>22</w:t>
            </w:r>
            <w:r>
              <w:rPr>
                <w:webHidden/>
              </w:rPr>
              <w:fldChar w:fldCharType="end"/>
            </w:r>
          </w:hyperlink>
        </w:p>
        <w:p w14:paraId="3E43A900" w14:textId="7BAB14E1" w:rsidR="00D07CAF" w:rsidRDefault="00D07CAF">
          <w:pPr>
            <w:pStyle w:val="TOC2"/>
            <w:rPr>
              <w:rFonts w:eastAsiaTheme="minorEastAsia"/>
              <w:b w:val="0"/>
              <w:bCs w:val="0"/>
              <w:color w:val="auto"/>
              <w:kern w:val="2"/>
              <w:lang w:eastAsia="en-GB"/>
              <w14:ligatures w14:val="standardContextual"/>
            </w:rPr>
          </w:pPr>
          <w:hyperlink w:anchor="_Toc213939571" w:history="1">
            <w:r w:rsidRPr="0010232F">
              <w:rPr>
                <w:rStyle w:val="Hyperlink"/>
              </w:rPr>
              <w:t>6. Set Key Tasks (15 minutes)</w:t>
            </w:r>
            <w:r>
              <w:rPr>
                <w:webHidden/>
              </w:rPr>
              <w:tab/>
            </w:r>
            <w:r>
              <w:rPr>
                <w:webHidden/>
              </w:rPr>
              <w:fldChar w:fldCharType="begin"/>
            </w:r>
            <w:r>
              <w:rPr>
                <w:webHidden/>
              </w:rPr>
              <w:instrText xml:space="preserve"> PAGEREF _Toc213939571 \h </w:instrText>
            </w:r>
            <w:r>
              <w:rPr>
                <w:webHidden/>
              </w:rPr>
            </w:r>
            <w:r>
              <w:rPr>
                <w:webHidden/>
              </w:rPr>
              <w:fldChar w:fldCharType="separate"/>
            </w:r>
            <w:r w:rsidR="00752610">
              <w:rPr>
                <w:webHidden/>
              </w:rPr>
              <w:t>23</w:t>
            </w:r>
            <w:r>
              <w:rPr>
                <w:webHidden/>
              </w:rPr>
              <w:fldChar w:fldCharType="end"/>
            </w:r>
          </w:hyperlink>
        </w:p>
        <w:p w14:paraId="44B74AC1" w14:textId="3DA95B74" w:rsidR="00D07CAF" w:rsidRDefault="00D07CAF">
          <w:pPr>
            <w:pStyle w:val="TOC3"/>
            <w:rPr>
              <w:rFonts w:eastAsiaTheme="minorEastAsia" w:cstheme="minorBidi"/>
              <w:kern w:val="2"/>
              <w:lang w:eastAsia="en-GB"/>
              <w14:ligatures w14:val="standardContextual"/>
            </w:rPr>
          </w:pPr>
          <w:hyperlink w:anchor="_Toc213939572" w:history="1">
            <w:r w:rsidRPr="0010232F">
              <w:rPr>
                <w:rStyle w:val="Hyperlink"/>
                <w:rFonts w:ascii="Segoe UI Emoji" w:hAnsi="Segoe UI Emoji"/>
              </w:rPr>
              <w:t>📱</w:t>
            </w:r>
            <w:r w:rsidRPr="0010232F">
              <w:rPr>
                <w:rStyle w:val="Hyperlink"/>
                <w:b/>
              </w:rPr>
              <w:t xml:space="preserve"> Task 1: Encourage Participant to Explore the App Independently</w:t>
            </w:r>
            <w:r>
              <w:rPr>
                <w:webHidden/>
              </w:rPr>
              <w:tab/>
            </w:r>
            <w:r>
              <w:rPr>
                <w:webHidden/>
              </w:rPr>
              <w:fldChar w:fldCharType="begin"/>
            </w:r>
            <w:r>
              <w:rPr>
                <w:webHidden/>
              </w:rPr>
              <w:instrText xml:space="preserve"> PAGEREF _Toc213939572 \h </w:instrText>
            </w:r>
            <w:r>
              <w:rPr>
                <w:webHidden/>
              </w:rPr>
            </w:r>
            <w:r>
              <w:rPr>
                <w:webHidden/>
              </w:rPr>
              <w:fldChar w:fldCharType="separate"/>
            </w:r>
            <w:r w:rsidR="00752610">
              <w:rPr>
                <w:webHidden/>
              </w:rPr>
              <w:t>23</w:t>
            </w:r>
            <w:r>
              <w:rPr>
                <w:webHidden/>
              </w:rPr>
              <w:fldChar w:fldCharType="end"/>
            </w:r>
          </w:hyperlink>
        </w:p>
        <w:p w14:paraId="46BB9B37" w14:textId="47FD9D87" w:rsidR="00D07CAF" w:rsidRDefault="00D07CAF">
          <w:pPr>
            <w:pStyle w:val="TOC3"/>
            <w:rPr>
              <w:rFonts w:eastAsiaTheme="minorEastAsia" w:cstheme="minorBidi"/>
              <w:kern w:val="2"/>
              <w:lang w:eastAsia="en-GB"/>
              <w14:ligatures w14:val="standardContextual"/>
            </w:rPr>
          </w:pPr>
          <w:hyperlink w:anchor="_Toc213939573" w:history="1">
            <w:r w:rsidRPr="0010232F">
              <w:rPr>
                <w:rStyle w:val="Hyperlink"/>
                <w:rFonts w:ascii="Segoe UI Emoji" w:hAnsi="Segoe UI Emoji"/>
                <w:b/>
              </w:rPr>
              <w:t xml:space="preserve">📊 </w:t>
            </w:r>
            <w:r w:rsidRPr="0010232F">
              <w:rPr>
                <w:rStyle w:val="Hyperlink"/>
                <w:b/>
                <w:bCs/>
              </w:rPr>
              <w:t>Task 2: Introducing Self-Monitoring</w:t>
            </w:r>
            <w:r>
              <w:rPr>
                <w:webHidden/>
              </w:rPr>
              <w:tab/>
            </w:r>
            <w:r>
              <w:rPr>
                <w:webHidden/>
              </w:rPr>
              <w:fldChar w:fldCharType="begin"/>
            </w:r>
            <w:r>
              <w:rPr>
                <w:webHidden/>
              </w:rPr>
              <w:instrText xml:space="preserve"> PAGEREF _Toc213939573 \h </w:instrText>
            </w:r>
            <w:r>
              <w:rPr>
                <w:webHidden/>
              </w:rPr>
            </w:r>
            <w:r>
              <w:rPr>
                <w:webHidden/>
              </w:rPr>
              <w:fldChar w:fldCharType="separate"/>
            </w:r>
            <w:r w:rsidR="00752610">
              <w:rPr>
                <w:webHidden/>
              </w:rPr>
              <w:t>23</w:t>
            </w:r>
            <w:r>
              <w:rPr>
                <w:webHidden/>
              </w:rPr>
              <w:fldChar w:fldCharType="end"/>
            </w:r>
          </w:hyperlink>
        </w:p>
        <w:p w14:paraId="263E634D" w14:textId="482B16A2" w:rsidR="00D07CAF" w:rsidRDefault="00D07CAF">
          <w:pPr>
            <w:pStyle w:val="TOC2"/>
            <w:rPr>
              <w:rFonts w:eastAsiaTheme="minorEastAsia"/>
              <w:b w:val="0"/>
              <w:bCs w:val="0"/>
              <w:color w:val="auto"/>
              <w:kern w:val="2"/>
              <w:lang w:eastAsia="en-GB"/>
              <w14:ligatures w14:val="standardContextual"/>
            </w:rPr>
          </w:pPr>
          <w:hyperlink w:anchor="_Toc213939574" w:history="1">
            <w:r w:rsidRPr="0010232F">
              <w:rPr>
                <w:rStyle w:val="Hyperlink"/>
              </w:rPr>
              <w:t>7. Closing and Next Steps (5 minutes)</w:t>
            </w:r>
            <w:r>
              <w:rPr>
                <w:webHidden/>
              </w:rPr>
              <w:tab/>
            </w:r>
            <w:r>
              <w:rPr>
                <w:webHidden/>
              </w:rPr>
              <w:fldChar w:fldCharType="begin"/>
            </w:r>
            <w:r>
              <w:rPr>
                <w:webHidden/>
              </w:rPr>
              <w:instrText xml:space="preserve"> PAGEREF _Toc213939574 \h </w:instrText>
            </w:r>
            <w:r>
              <w:rPr>
                <w:webHidden/>
              </w:rPr>
            </w:r>
            <w:r>
              <w:rPr>
                <w:webHidden/>
              </w:rPr>
              <w:fldChar w:fldCharType="separate"/>
            </w:r>
            <w:r w:rsidR="00752610">
              <w:rPr>
                <w:webHidden/>
              </w:rPr>
              <w:t>23</w:t>
            </w:r>
            <w:r>
              <w:rPr>
                <w:webHidden/>
              </w:rPr>
              <w:fldChar w:fldCharType="end"/>
            </w:r>
          </w:hyperlink>
        </w:p>
        <w:p w14:paraId="42743E0A" w14:textId="5B54168B" w:rsidR="00D07CAF" w:rsidRDefault="00D07CAF">
          <w:pPr>
            <w:pStyle w:val="TOC1"/>
            <w:rPr>
              <w:rFonts w:eastAsiaTheme="minorEastAsia"/>
              <w:b w:val="0"/>
              <w:bCs w:val="0"/>
              <w:color w:val="auto"/>
              <w:kern w:val="2"/>
              <w:lang w:eastAsia="en-GB"/>
              <w14:ligatures w14:val="standardContextual"/>
            </w:rPr>
          </w:pPr>
          <w:hyperlink w:anchor="_Toc213939575" w:history="1">
            <w:r w:rsidRPr="0010232F">
              <w:rPr>
                <w:rStyle w:val="Hyperlink"/>
              </w:rPr>
              <w:t>Overview of Blood Pressure Intervention in ENHANCE</w:t>
            </w:r>
            <w:r>
              <w:rPr>
                <w:webHidden/>
              </w:rPr>
              <w:tab/>
            </w:r>
            <w:r>
              <w:rPr>
                <w:webHidden/>
              </w:rPr>
              <w:fldChar w:fldCharType="begin"/>
            </w:r>
            <w:r>
              <w:rPr>
                <w:webHidden/>
              </w:rPr>
              <w:instrText xml:space="preserve"> PAGEREF _Toc213939575 \h </w:instrText>
            </w:r>
            <w:r>
              <w:rPr>
                <w:webHidden/>
              </w:rPr>
            </w:r>
            <w:r>
              <w:rPr>
                <w:webHidden/>
              </w:rPr>
              <w:fldChar w:fldCharType="separate"/>
            </w:r>
            <w:r w:rsidR="00752610">
              <w:rPr>
                <w:webHidden/>
              </w:rPr>
              <w:t>26</w:t>
            </w:r>
            <w:r>
              <w:rPr>
                <w:webHidden/>
              </w:rPr>
              <w:fldChar w:fldCharType="end"/>
            </w:r>
          </w:hyperlink>
        </w:p>
        <w:p w14:paraId="007CE0E6" w14:textId="2BB79688" w:rsidR="00D07CAF" w:rsidRDefault="00D07CAF">
          <w:pPr>
            <w:pStyle w:val="TOC2"/>
            <w:rPr>
              <w:rFonts w:eastAsiaTheme="minorEastAsia"/>
              <w:b w:val="0"/>
              <w:bCs w:val="0"/>
              <w:color w:val="auto"/>
              <w:kern w:val="2"/>
              <w:lang w:eastAsia="en-GB"/>
              <w14:ligatures w14:val="standardContextual"/>
            </w:rPr>
          </w:pPr>
          <w:hyperlink w:anchor="_Toc213939576" w:history="1">
            <w:r w:rsidRPr="0010232F">
              <w:rPr>
                <w:rStyle w:val="Hyperlink"/>
              </w:rPr>
              <w:t>The Coaching Role: Managing Blood Pressure</w:t>
            </w:r>
            <w:r>
              <w:rPr>
                <w:webHidden/>
              </w:rPr>
              <w:tab/>
            </w:r>
            <w:r>
              <w:rPr>
                <w:webHidden/>
              </w:rPr>
              <w:fldChar w:fldCharType="begin"/>
            </w:r>
            <w:r>
              <w:rPr>
                <w:webHidden/>
              </w:rPr>
              <w:instrText xml:space="preserve"> PAGEREF _Toc213939576 \h </w:instrText>
            </w:r>
            <w:r>
              <w:rPr>
                <w:webHidden/>
              </w:rPr>
            </w:r>
            <w:r>
              <w:rPr>
                <w:webHidden/>
              </w:rPr>
              <w:fldChar w:fldCharType="separate"/>
            </w:r>
            <w:r w:rsidR="00752610">
              <w:rPr>
                <w:webHidden/>
              </w:rPr>
              <w:t>26</w:t>
            </w:r>
            <w:r>
              <w:rPr>
                <w:webHidden/>
              </w:rPr>
              <w:fldChar w:fldCharType="end"/>
            </w:r>
          </w:hyperlink>
        </w:p>
        <w:p w14:paraId="51CC942C" w14:textId="2C3AB2A5" w:rsidR="00D07CAF" w:rsidRDefault="00D07CAF">
          <w:pPr>
            <w:pStyle w:val="TOC2"/>
            <w:rPr>
              <w:rFonts w:eastAsiaTheme="minorEastAsia"/>
              <w:b w:val="0"/>
              <w:bCs w:val="0"/>
              <w:color w:val="auto"/>
              <w:kern w:val="2"/>
              <w:lang w:eastAsia="en-GB"/>
              <w14:ligatures w14:val="standardContextual"/>
            </w:rPr>
          </w:pPr>
          <w:hyperlink w:anchor="_Toc213939577" w:history="1">
            <w:r w:rsidRPr="0010232F">
              <w:rPr>
                <w:rStyle w:val="Hyperlink"/>
              </w:rPr>
              <w:t>Blood pressure readings in ENHANCE:</w:t>
            </w:r>
            <w:r>
              <w:rPr>
                <w:webHidden/>
              </w:rPr>
              <w:tab/>
            </w:r>
            <w:r>
              <w:rPr>
                <w:webHidden/>
              </w:rPr>
              <w:fldChar w:fldCharType="begin"/>
            </w:r>
            <w:r>
              <w:rPr>
                <w:webHidden/>
              </w:rPr>
              <w:instrText xml:space="preserve"> PAGEREF _Toc213939577 \h </w:instrText>
            </w:r>
            <w:r>
              <w:rPr>
                <w:webHidden/>
              </w:rPr>
            </w:r>
            <w:r>
              <w:rPr>
                <w:webHidden/>
              </w:rPr>
              <w:fldChar w:fldCharType="separate"/>
            </w:r>
            <w:r w:rsidR="00752610">
              <w:rPr>
                <w:webHidden/>
              </w:rPr>
              <w:t>26</w:t>
            </w:r>
            <w:r>
              <w:rPr>
                <w:webHidden/>
              </w:rPr>
              <w:fldChar w:fldCharType="end"/>
            </w:r>
          </w:hyperlink>
        </w:p>
        <w:p w14:paraId="305D33CE" w14:textId="6898F989" w:rsidR="00D07CAF" w:rsidRDefault="00D07CAF">
          <w:pPr>
            <w:pStyle w:val="TOC2"/>
            <w:rPr>
              <w:rFonts w:eastAsiaTheme="minorEastAsia"/>
              <w:b w:val="0"/>
              <w:bCs w:val="0"/>
              <w:color w:val="auto"/>
              <w:kern w:val="2"/>
              <w:lang w:eastAsia="en-GB"/>
              <w14:ligatures w14:val="standardContextual"/>
            </w:rPr>
          </w:pPr>
          <w:hyperlink w:anchor="_Toc213939578" w:history="1">
            <w:r w:rsidRPr="0010232F">
              <w:rPr>
                <w:rStyle w:val="Hyperlink"/>
              </w:rPr>
              <w:t>App Content: Managing Blood Pressure (For reference)</w:t>
            </w:r>
            <w:r>
              <w:rPr>
                <w:webHidden/>
              </w:rPr>
              <w:tab/>
            </w:r>
            <w:r>
              <w:rPr>
                <w:webHidden/>
              </w:rPr>
              <w:fldChar w:fldCharType="begin"/>
            </w:r>
            <w:r>
              <w:rPr>
                <w:webHidden/>
              </w:rPr>
              <w:instrText xml:space="preserve"> PAGEREF _Toc213939578 \h </w:instrText>
            </w:r>
            <w:r>
              <w:rPr>
                <w:webHidden/>
              </w:rPr>
            </w:r>
            <w:r>
              <w:rPr>
                <w:webHidden/>
              </w:rPr>
              <w:fldChar w:fldCharType="separate"/>
            </w:r>
            <w:r w:rsidR="00752610">
              <w:rPr>
                <w:webHidden/>
              </w:rPr>
              <w:t>27</w:t>
            </w:r>
            <w:r>
              <w:rPr>
                <w:webHidden/>
              </w:rPr>
              <w:fldChar w:fldCharType="end"/>
            </w:r>
          </w:hyperlink>
        </w:p>
        <w:p w14:paraId="02992049" w14:textId="426FA6C6" w:rsidR="00D07CAF" w:rsidRDefault="00D07CAF">
          <w:pPr>
            <w:pStyle w:val="TOC1"/>
            <w:rPr>
              <w:rFonts w:eastAsiaTheme="minorEastAsia"/>
              <w:b w:val="0"/>
              <w:bCs w:val="0"/>
              <w:color w:val="auto"/>
              <w:kern w:val="2"/>
              <w:lang w:eastAsia="en-GB"/>
              <w14:ligatures w14:val="standardContextual"/>
            </w:rPr>
          </w:pPr>
          <w:hyperlink w:anchor="_Toc213939579" w:history="1">
            <w:r w:rsidRPr="0010232F">
              <w:rPr>
                <w:rStyle w:val="Hyperlink"/>
              </w:rPr>
              <w:t>Managing Blood Pressure: Session 1 (30-60 minutes)</w:t>
            </w:r>
            <w:r>
              <w:rPr>
                <w:webHidden/>
              </w:rPr>
              <w:tab/>
            </w:r>
            <w:r>
              <w:rPr>
                <w:webHidden/>
              </w:rPr>
              <w:fldChar w:fldCharType="begin"/>
            </w:r>
            <w:r>
              <w:rPr>
                <w:webHidden/>
              </w:rPr>
              <w:instrText xml:space="preserve"> PAGEREF _Toc213939579 \h </w:instrText>
            </w:r>
            <w:r>
              <w:rPr>
                <w:webHidden/>
              </w:rPr>
            </w:r>
            <w:r>
              <w:rPr>
                <w:webHidden/>
              </w:rPr>
              <w:fldChar w:fldCharType="separate"/>
            </w:r>
            <w:r w:rsidR="00752610">
              <w:rPr>
                <w:webHidden/>
              </w:rPr>
              <w:t>28</w:t>
            </w:r>
            <w:r>
              <w:rPr>
                <w:webHidden/>
              </w:rPr>
              <w:fldChar w:fldCharType="end"/>
            </w:r>
          </w:hyperlink>
        </w:p>
        <w:p w14:paraId="477837B5" w14:textId="3ACB7BA7" w:rsidR="00D07CAF" w:rsidRDefault="00D07CAF">
          <w:pPr>
            <w:pStyle w:val="TOC2"/>
            <w:rPr>
              <w:rFonts w:eastAsiaTheme="minorEastAsia"/>
              <w:b w:val="0"/>
              <w:bCs w:val="0"/>
              <w:color w:val="auto"/>
              <w:kern w:val="2"/>
              <w:lang w:eastAsia="en-GB"/>
              <w14:ligatures w14:val="standardContextual"/>
            </w:rPr>
          </w:pPr>
          <w:hyperlink w:anchor="_Toc213939580"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Check-In &amp; Review (10-15 minutes)</w:t>
            </w:r>
            <w:r>
              <w:rPr>
                <w:webHidden/>
              </w:rPr>
              <w:tab/>
            </w:r>
            <w:r>
              <w:rPr>
                <w:webHidden/>
              </w:rPr>
              <w:fldChar w:fldCharType="begin"/>
            </w:r>
            <w:r>
              <w:rPr>
                <w:webHidden/>
              </w:rPr>
              <w:instrText xml:space="preserve"> PAGEREF _Toc213939580 \h </w:instrText>
            </w:r>
            <w:r>
              <w:rPr>
                <w:webHidden/>
              </w:rPr>
            </w:r>
            <w:r>
              <w:rPr>
                <w:webHidden/>
              </w:rPr>
              <w:fldChar w:fldCharType="separate"/>
            </w:r>
            <w:r w:rsidR="00752610">
              <w:rPr>
                <w:webHidden/>
              </w:rPr>
              <w:t>28</w:t>
            </w:r>
            <w:r>
              <w:rPr>
                <w:webHidden/>
              </w:rPr>
              <w:fldChar w:fldCharType="end"/>
            </w:r>
          </w:hyperlink>
        </w:p>
        <w:p w14:paraId="69FDF485" w14:textId="3EC98A81" w:rsidR="00D07CAF" w:rsidRDefault="00D07CAF">
          <w:pPr>
            <w:pStyle w:val="TOC2"/>
            <w:rPr>
              <w:rFonts w:eastAsiaTheme="minorEastAsia"/>
              <w:b w:val="0"/>
              <w:bCs w:val="0"/>
              <w:color w:val="auto"/>
              <w:kern w:val="2"/>
              <w:lang w:eastAsia="en-GB"/>
              <w14:ligatures w14:val="standardContextual"/>
            </w:rPr>
          </w:pPr>
          <w:hyperlink w:anchor="_Toc213939581"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Discussion on Managing Blood Pressure (20 minutes)</w:t>
            </w:r>
            <w:r>
              <w:rPr>
                <w:webHidden/>
              </w:rPr>
              <w:tab/>
            </w:r>
            <w:r>
              <w:rPr>
                <w:webHidden/>
              </w:rPr>
              <w:fldChar w:fldCharType="begin"/>
            </w:r>
            <w:r>
              <w:rPr>
                <w:webHidden/>
              </w:rPr>
              <w:instrText xml:space="preserve"> PAGEREF _Toc213939581 \h </w:instrText>
            </w:r>
            <w:r>
              <w:rPr>
                <w:webHidden/>
              </w:rPr>
            </w:r>
            <w:r>
              <w:rPr>
                <w:webHidden/>
              </w:rPr>
              <w:fldChar w:fldCharType="separate"/>
            </w:r>
            <w:r w:rsidR="00752610">
              <w:rPr>
                <w:webHidden/>
              </w:rPr>
              <w:t>28</w:t>
            </w:r>
            <w:r>
              <w:rPr>
                <w:webHidden/>
              </w:rPr>
              <w:fldChar w:fldCharType="end"/>
            </w:r>
          </w:hyperlink>
        </w:p>
        <w:p w14:paraId="4E9A7406" w14:textId="48A0E883" w:rsidR="00D07CAF" w:rsidRDefault="00D07CAF">
          <w:pPr>
            <w:pStyle w:val="TOC2"/>
            <w:rPr>
              <w:rFonts w:eastAsiaTheme="minorEastAsia"/>
              <w:b w:val="0"/>
              <w:bCs w:val="0"/>
              <w:color w:val="auto"/>
              <w:kern w:val="2"/>
              <w:lang w:eastAsia="en-GB"/>
              <w14:ligatures w14:val="standardContextual"/>
            </w:rPr>
          </w:pPr>
          <w:hyperlink w:anchor="_Toc213939582" w:history="1">
            <w:r w:rsidRPr="0010232F">
              <w:rPr>
                <w:rStyle w:val="Hyperlink"/>
                <w:rFonts w:cs="Calibri"/>
              </w:rPr>
              <w:t>3.</w:t>
            </w:r>
            <w:r>
              <w:rPr>
                <w:rFonts w:eastAsiaTheme="minorEastAsia"/>
                <w:b w:val="0"/>
                <w:bCs w:val="0"/>
                <w:color w:val="auto"/>
                <w:kern w:val="2"/>
                <w:lang w:eastAsia="en-GB"/>
                <w14:ligatures w14:val="standardContextual"/>
              </w:rPr>
              <w:tab/>
            </w:r>
            <w:r w:rsidRPr="0010232F">
              <w:rPr>
                <w:rStyle w:val="Hyperlink"/>
              </w:rPr>
              <w:t>Set 1-3 Goals - Managing Blood Pressure (15-20 minutes)</w:t>
            </w:r>
            <w:r>
              <w:rPr>
                <w:webHidden/>
              </w:rPr>
              <w:tab/>
            </w:r>
            <w:r>
              <w:rPr>
                <w:webHidden/>
              </w:rPr>
              <w:fldChar w:fldCharType="begin"/>
            </w:r>
            <w:r>
              <w:rPr>
                <w:webHidden/>
              </w:rPr>
              <w:instrText xml:space="preserve"> PAGEREF _Toc213939582 \h </w:instrText>
            </w:r>
            <w:r>
              <w:rPr>
                <w:webHidden/>
              </w:rPr>
            </w:r>
            <w:r>
              <w:rPr>
                <w:webHidden/>
              </w:rPr>
              <w:fldChar w:fldCharType="separate"/>
            </w:r>
            <w:r w:rsidR="00752610">
              <w:rPr>
                <w:webHidden/>
              </w:rPr>
              <w:t>29</w:t>
            </w:r>
            <w:r>
              <w:rPr>
                <w:webHidden/>
              </w:rPr>
              <w:fldChar w:fldCharType="end"/>
            </w:r>
          </w:hyperlink>
        </w:p>
        <w:p w14:paraId="1661DEA0" w14:textId="32B5DA07" w:rsidR="00D07CAF" w:rsidRDefault="00D07CAF">
          <w:pPr>
            <w:pStyle w:val="TOC2"/>
            <w:rPr>
              <w:rFonts w:eastAsiaTheme="minorEastAsia"/>
              <w:b w:val="0"/>
              <w:bCs w:val="0"/>
              <w:color w:val="auto"/>
              <w:kern w:val="2"/>
              <w:lang w:eastAsia="en-GB"/>
              <w14:ligatures w14:val="standardContextual"/>
            </w:rPr>
          </w:pPr>
          <w:hyperlink w:anchor="_Toc213939583" w:history="1">
            <w:r w:rsidRPr="0010232F">
              <w:rPr>
                <w:rStyle w:val="Hyperlink"/>
                <w:rFonts w:cs="Calibri"/>
              </w:rPr>
              <w:t>4.</w:t>
            </w:r>
            <w:r>
              <w:rPr>
                <w:rFonts w:eastAsiaTheme="minorEastAsia"/>
                <w:b w:val="0"/>
                <w:bCs w:val="0"/>
                <w:color w:val="auto"/>
                <w:kern w:val="2"/>
                <w:lang w:eastAsia="en-GB"/>
                <w14:ligatures w14:val="standardContextual"/>
              </w:rPr>
              <w:tab/>
            </w:r>
            <w:r w:rsidRPr="0010232F">
              <w:rPr>
                <w:rStyle w:val="Hyperlink"/>
              </w:rPr>
              <w:t>Closing and Next Steps (5 minutes)</w:t>
            </w:r>
            <w:r>
              <w:rPr>
                <w:webHidden/>
              </w:rPr>
              <w:tab/>
            </w:r>
            <w:r>
              <w:rPr>
                <w:webHidden/>
              </w:rPr>
              <w:fldChar w:fldCharType="begin"/>
            </w:r>
            <w:r>
              <w:rPr>
                <w:webHidden/>
              </w:rPr>
              <w:instrText xml:space="preserve"> PAGEREF _Toc213939583 \h </w:instrText>
            </w:r>
            <w:r>
              <w:rPr>
                <w:webHidden/>
              </w:rPr>
            </w:r>
            <w:r>
              <w:rPr>
                <w:webHidden/>
              </w:rPr>
              <w:fldChar w:fldCharType="separate"/>
            </w:r>
            <w:r w:rsidR="00752610">
              <w:rPr>
                <w:webHidden/>
              </w:rPr>
              <w:t>29</w:t>
            </w:r>
            <w:r>
              <w:rPr>
                <w:webHidden/>
              </w:rPr>
              <w:fldChar w:fldCharType="end"/>
            </w:r>
          </w:hyperlink>
        </w:p>
        <w:p w14:paraId="43A66ECD" w14:textId="390EAD60" w:rsidR="00D07CAF" w:rsidRDefault="00D07CAF">
          <w:pPr>
            <w:pStyle w:val="TOC1"/>
            <w:rPr>
              <w:rFonts w:eastAsiaTheme="minorEastAsia"/>
              <w:b w:val="0"/>
              <w:bCs w:val="0"/>
              <w:color w:val="auto"/>
              <w:kern w:val="2"/>
              <w:lang w:eastAsia="en-GB"/>
              <w14:ligatures w14:val="standardContextual"/>
            </w:rPr>
          </w:pPr>
          <w:hyperlink w:anchor="_Toc213939584" w:history="1">
            <w:r w:rsidRPr="0010232F">
              <w:rPr>
                <w:rStyle w:val="Hyperlink"/>
              </w:rPr>
              <w:t>Managing Blood Pressure: Session 2-3 (~30 minutes)</w:t>
            </w:r>
            <w:r>
              <w:rPr>
                <w:webHidden/>
              </w:rPr>
              <w:tab/>
            </w:r>
            <w:r>
              <w:rPr>
                <w:webHidden/>
              </w:rPr>
              <w:fldChar w:fldCharType="begin"/>
            </w:r>
            <w:r>
              <w:rPr>
                <w:webHidden/>
              </w:rPr>
              <w:instrText xml:space="preserve"> PAGEREF _Toc213939584 \h </w:instrText>
            </w:r>
            <w:r>
              <w:rPr>
                <w:webHidden/>
              </w:rPr>
            </w:r>
            <w:r>
              <w:rPr>
                <w:webHidden/>
              </w:rPr>
              <w:fldChar w:fldCharType="separate"/>
            </w:r>
            <w:r w:rsidR="00752610">
              <w:rPr>
                <w:webHidden/>
              </w:rPr>
              <w:t>30</w:t>
            </w:r>
            <w:r>
              <w:rPr>
                <w:webHidden/>
              </w:rPr>
              <w:fldChar w:fldCharType="end"/>
            </w:r>
          </w:hyperlink>
        </w:p>
        <w:p w14:paraId="62F57DAC" w14:textId="34CF182B" w:rsidR="00D07CAF" w:rsidRDefault="00D07CAF">
          <w:pPr>
            <w:pStyle w:val="TOC2"/>
            <w:rPr>
              <w:rFonts w:eastAsiaTheme="minorEastAsia"/>
              <w:b w:val="0"/>
              <w:bCs w:val="0"/>
              <w:color w:val="auto"/>
              <w:kern w:val="2"/>
              <w:lang w:eastAsia="en-GB"/>
              <w14:ligatures w14:val="standardContextual"/>
            </w:rPr>
          </w:pPr>
          <w:hyperlink w:anchor="_Toc213939585"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Review the Participant’s Progress</w:t>
            </w:r>
            <w:r>
              <w:rPr>
                <w:webHidden/>
              </w:rPr>
              <w:tab/>
            </w:r>
            <w:r>
              <w:rPr>
                <w:webHidden/>
              </w:rPr>
              <w:fldChar w:fldCharType="begin"/>
            </w:r>
            <w:r>
              <w:rPr>
                <w:webHidden/>
              </w:rPr>
              <w:instrText xml:space="preserve"> PAGEREF _Toc213939585 \h </w:instrText>
            </w:r>
            <w:r>
              <w:rPr>
                <w:webHidden/>
              </w:rPr>
            </w:r>
            <w:r>
              <w:rPr>
                <w:webHidden/>
              </w:rPr>
              <w:fldChar w:fldCharType="separate"/>
            </w:r>
            <w:r w:rsidR="00752610">
              <w:rPr>
                <w:webHidden/>
              </w:rPr>
              <w:t>30</w:t>
            </w:r>
            <w:r>
              <w:rPr>
                <w:webHidden/>
              </w:rPr>
              <w:fldChar w:fldCharType="end"/>
            </w:r>
          </w:hyperlink>
        </w:p>
        <w:p w14:paraId="7EE30918" w14:textId="12A8A221" w:rsidR="00D07CAF" w:rsidRDefault="00D07CAF">
          <w:pPr>
            <w:pStyle w:val="TOC2"/>
            <w:rPr>
              <w:rFonts w:eastAsiaTheme="minorEastAsia"/>
              <w:b w:val="0"/>
              <w:bCs w:val="0"/>
              <w:color w:val="auto"/>
              <w:kern w:val="2"/>
              <w:lang w:eastAsia="en-GB"/>
              <w14:ligatures w14:val="standardContextual"/>
            </w:rPr>
          </w:pPr>
          <w:hyperlink w:anchor="_Toc213939586"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Problem-Solving:</w:t>
            </w:r>
            <w:r>
              <w:rPr>
                <w:webHidden/>
              </w:rPr>
              <w:tab/>
            </w:r>
            <w:r>
              <w:rPr>
                <w:webHidden/>
              </w:rPr>
              <w:fldChar w:fldCharType="begin"/>
            </w:r>
            <w:r>
              <w:rPr>
                <w:webHidden/>
              </w:rPr>
              <w:instrText xml:space="preserve"> PAGEREF _Toc213939586 \h </w:instrText>
            </w:r>
            <w:r>
              <w:rPr>
                <w:webHidden/>
              </w:rPr>
            </w:r>
            <w:r>
              <w:rPr>
                <w:webHidden/>
              </w:rPr>
              <w:fldChar w:fldCharType="separate"/>
            </w:r>
            <w:r w:rsidR="00752610">
              <w:rPr>
                <w:webHidden/>
              </w:rPr>
              <w:t>30</w:t>
            </w:r>
            <w:r>
              <w:rPr>
                <w:webHidden/>
              </w:rPr>
              <w:fldChar w:fldCharType="end"/>
            </w:r>
          </w:hyperlink>
        </w:p>
        <w:p w14:paraId="66E0E736" w14:textId="158D8CCF" w:rsidR="00D07CAF" w:rsidRDefault="00D07CAF">
          <w:pPr>
            <w:pStyle w:val="TOC2"/>
            <w:rPr>
              <w:rFonts w:eastAsiaTheme="minorEastAsia"/>
              <w:b w:val="0"/>
              <w:bCs w:val="0"/>
              <w:color w:val="auto"/>
              <w:kern w:val="2"/>
              <w:lang w:eastAsia="en-GB"/>
              <w14:ligatures w14:val="standardContextual"/>
            </w:rPr>
          </w:pPr>
          <w:hyperlink w:anchor="_Toc213939587" w:history="1">
            <w:r w:rsidRPr="0010232F">
              <w:rPr>
                <w:rStyle w:val="Hyperlink"/>
              </w:rPr>
              <w:t>3. Next Steps:</w:t>
            </w:r>
            <w:r>
              <w:rPr>
                <w:webHidden/>
              </w:rPr>
              <w:tab/>
            </w:r>
            <w:r>
              <w:rPr>
                <w:webHidden/>
              </w:rPr>
              <w:fldChar w:fldCharType="begin"/>
            </w:r>
            <w:r>
              <w:rPr>
                <w:webHidden/>
              </w:rPr>
              <w:instrText xml:space="preserve"> PAGEREF _Toc213939587 \h </w:instrText>
            </w:r>
            <w:r>
              <w:rPr>
                <w:webHidden/>
              </w:rPr>
            </w:r>
            <w:r>
              <w:rPr>
                <w:webHidden/>
              </w:rPr>
              <w:fldChar w:fldCharType="separate"/>
            </w:r>
            <w:r w:rsidR="00752610">
              <w:rPr>
                <w:webHidden/>
              </w:rPr>
              <w:t>30</w:t>
            </w:r>
            <w:r>
              <w:rPr>
                <w:webHidden/>
              </w:rPr>
              <w:fldChar w:fldCharType="end"/>
            </w:r>
          </w:hyperlink>
        </w:p>
        <w:p w14:paraId="5D12E871" w14:textId="56CC2E8C" w:rsidR="00D07CAF" w:rsidRDefault="00D07CAF">
          <w:pPr>
            <w:pStyle w:val="TOC1"/>
            <w:rPr>
              <w:rFonts w:eastAsiaTheme="minorEastAsia"/>
              <w:b w:val="0"/>
              <w:bCs w:val="0"/>
              <w:color w:val="auto"/>
              <w:kern w:val="2"/>
              <w:lang w:eastAsia="en-GB"/>
              <w14:ligatures w14:val="standardContextual"/>
            </w:rPr>
          </w:pPr>
          <w:hyperlink w:anchor="_Toc213939588" w:history="1">
            <w:r w:rsidRPr="0010232F">
              <w:rPr>
                <w:rStyle w:val="Hyperlink"/>
              </w:rPr>
              <w:t>Overview: Managing Blood Sugar Intervention</w:t>
            </w:r>
            <w:r>
              <w:rPr>
                <w:webHidden/>
              </w:rPr>
              <w:tab/>
            </w:r>
            <w:r>
              <w:rPr>
                <w:webHidden/>
              </w:rPr>
              <w:fldChar w:fldCharType="begin"/>
            </w:r>
            <w:r>
              <w:rPr>
                <w:webHidden/>
              </w:rPr>
              <w:instrText xml:space="preserve"> PAGEREF _Toc213939588 \h </w:instrText>
            </w:r>
            <w:r>
              <w:rPr>
                <w:webHidden/>
              </w:rPr>
            </w:r>
            <w:r>
              <w:rPr>
                <w:webHidden/>
              </w:rPr>
              <w:fldChar w:fldCharType="separate"/>
            </w:r>
            <w:r w:rsidR="00752610">
              <w:rPr>
                <w:webHidden/>
              </w:rPr>
              <w:t>32</w:t>
            </w:r>
            <w:r>
              <w:rPr>
                <w:webHidden/>
              </w:rPr>
              <w:fldChar w:fldCharType="end"/>
            </w:r>
          </w:hyperlink>
        </w:p>
        <w:p w14:paraId="396C317C" w14:textId="321307FE" w:rsidR="00D07CAF" w:rsidRDefault="00D07CAF">
          <w:pPr>
            <w:pStyle w:val="TOC2"/>
            <w:rPr>
              <w:rFonts w:eastAsiaTheme="minorEastAsia"/>
              <w:b w:val="0"/>
              <w:bCs w:val="0"/>
              <w:color w:val="auto"/>
              <w:kern w:val="2"/>
              <w:lang w:eastAsia="en-GB"/>
              <w14:ligatures w14:val="standardContextual"/>
            </w:rPr>
          </w:pPr>
          <w:hyperlink w:anchor="_Toc213939589" w:history="1">
            <w:r w:rsidRPr="0010232F">
              <w:rPr>
                <w:rStyle w:val="Hyperlink"/>
              </w:rPr>
              <w:t>Coaching Role: Helping Engagement with GP Practice</w:t>
            </w:r>
            <w:r>
              <w:rPr>
                <w:webHidden/>
              </w:rPr>
              <w:tab/>
            </w:r>
            <w:r>
              <w:rPr>
                <w:webHidden/>
              </w:rPr>
              <w:fldChar w:fldCharType="begin"/>
            </w:r>
            <w:r>
              <w:rPr>
                <w:webHidden/>
              </w:rPr>
              <w:instrText xml:space="preserve"> PAGEREF _Toc213939589 \h </w:instrText>
            </w:r>
            <w:r>
              <w:rPr>
                <w:webHidden/>
              </w:rPr>
            </w:r>
            <w:r>
              <w:rPr>
                <w:webHidden/>
              </w:rPr>
              <w:fldChar w:fldCharType="separate"/>
            </w:r>
            <w:r w:rsidR="00752610">
              <w:rPr>
                <w:webHidden/>
              </w:rPr>
              <w:t>32</w:t>
            </w:r>
            <w:r>
              <w:rPr>
                <w:webHidden/>
              </w:rPr>
              <w:fldChar w:fldCharType="end"/>
            </w:r>
          </w:hyperlink>
        </w:p>
        <w:p w14:paraId="06B3343F" w14:textId="21C3A712" w:rsidR="00D07CAF" w:rsidRDefault="00D07CAF">
          <w:pPr>
            <w:pStyle w:val="TOC2"/>
            <w:rPr>
              <w:rFonts w:eastAsiaTheme="minorEastAsia"/>
              <w:b w:val="0"/>
              <w:bCs w:val="0"/>
              <w:color w:val="auto"/>
              <w:kern w:val="2"/>
              <w:lang w:eastAsia="en-GB"/>
              <w14:ligatures w14:val="standardContextual"/>
            </w:rPr>
          </w:pPr>
          <w:hyperlink w:anchor="_Toc213939590" w:history="1">
            <w:r w:rsidRPr="0010232F">
              <w:rPr>
                <w:rStyle w:val="Hyperlink"/>
              </w:rPr>
              <w:t>App Content: Managing Blood Sugar (for reference)</w:t>
            </w:r>
            <w:r>
              <w:rPr>
                <w:webHidden/>
              </w:rPr>
              <w:tab/>
            </w:r>
            <w:r>
              <w:rPr>
                <w:webHidden/>
              </w:rPr>
              <w:fldChar w:fldCharType="begin"/>
            </w:r>
            <w:r>
              <w:rPr>
                <w:webHidden/>
              </w:rPr>
              <w:instrText xml:space="preserve"> PAGEREF _Toc213939590 \h </w:instrText>
            </w:r>
            <w:r>
              <w:rPr>
                <w:webHidden/>
              </w:rPr>
            </w:r>
            <w:r>
              <w:rPr>
                <w:webHidden/>
              </w:rPr>
              <w:fldChar w:fldCharType="separate"/>
            </w:r>
            <w:r w:rsidR="00752610">
              <w:rPr>
                <w:webHidden/>
              </w:rPr>
              <w:t>33</w:t>
            </w:r>
            <w:r>
              <w:rPr>
                <w:webHidden/>
              </w:rPr>
              <w:fldChar w:fldCharType="end"/>
            </w:r>
          </w:hyperlink>
        </w:p>
        <w:p w14:paraId="23E81254" w14:textId="49DD33A8" w:rsidR="00D07CAF" w:rsidRDefault="00D07CAF">
          <w:pPr>
            <w:pStyle w:val="TOC1"/>
            <w:rPr>
              <w:rFonts w:eastAsiaTheme="minorEastAsia"/>
              <w:b w:val="0"/>
              <w:bCs w:val="0"/>
              <w:color w:val="auto"/>
              <w:kern w:val="2"/>
              <w:lang w:eastAsia="en-GB"/>
              <w14:ligatures w14:val="standardContextual"/>
            </w:rPr>
          </w:pPr>
          <w:hyperlink w:anchor="_Toc213939591" w:history="1">
            <w:r w:rsidRPr="0010232F">
              <w:rPr>
                <w:rStyle w:val="Hyperlink"/>
              </w:rPr>
              <w:t>Managing Blood Sugar: Session 1 (30-60 minutes)</w:t>
            </w:r>
            <w:r>
              <w:rPr>
                <w:webHidden/>
              </w:rPr>
              <w:tab/>
            </w:r>
            <w:r>
              <w:rPr>
                <w:webHidden/>
              </w:rPr>
              <w:fldChar w:fldCharType="begin"/>
            </w:r>
            <w:r>
              <w:rPr>
                <w:webHidden/>
              </w:rPr>
              <w:instrText xml:space="preserve"> PAGEREF _Toc213939591 \h </w:instrText>
            </w:r>
            <w:r>
              <w:rPr>
                <w:webHidden/>
              </w:rPr>
            </w:r>
            <w:r>
              <w:rPr>
                <w:webHidden/>
              </w:rPr>
              <w:fldChar w:fldCharType="separate"/>
            </w:r>
            <w:r w:rsidR="00752610">
              <w:rPr>
                <w:webHidden/>
              </w:rPr>
              <w:t>34</w:t>
            </w:r>
            <w:r>
              <w:rPr>
                <w:webHidden/>
              </w:rPr>
              <w:fldChar w:fldCharType="end"/>
            </w:r>
          </w:hyperlink>
        </w:p>
        <w:p w14:paraId="1913F842" w14:textId="757609DB" w:rsidR="00D07CAF" w:rsidRDefault="00D07CAF">
          <w:pPr>
            <w:pStyle w:val="TOC2"/>
            <w:rPr>
              <w:rFonts w:eastAsiaTheme="minorEastAsia"/>
              <w:b w:val="0"/>
              <w:bCs w:val="0"/>
              <w:color w:val="auto"/>
              <w:kern w:val="2"/>
              <w:lang w:eastAsia="en-GB"/>
              <w14:ligatures w14:val="standardContextual"/>
            </w:rPr>
          </w:pPr>
          <w:hyperlink w:anchor="_Toc213939592"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Check-In &amp; Review (10-15 minutes)</w:t>
            </w:r>
            <w:r>
              <w:rPr>
                <w:webHidden/>
              </w:rPr>
              <w:tab/>
            </w:r>
            <w:r>
              <w:rPr>
                <w:webHidden/>
              </w:rPr>
              <w:fldChar w:fldCharType="begin"/>
            </w:r>
            <w:r>
              <w:rPr>
                <w:webHidden/>
              </w:rPr>
              <w:instrText xml:space="preserve"> PAGEREF _Toc213939592 \h </w:instrText>
            </w:r>
            <w:r>
              <w:rPr>
                <w:webHidden/>
              </w:rPr>
            </w:r>
            <w:r>
              <w:rPr>
                <w:webHidden/>
              </w:rPr>
              <w:fldChar w:fldCharType="separate"/>
            </w:r>
            <w:r w:rsidR="00752610">
              <w:rPr>
                <w:webHidden/>
              </w:rPr>
              <w:t>34</w:t>
            </w:r>
            <w:r>
              <w:rPr>
                <w:webHidden/>
              </w:rPr>
              <w:fldChar w:fldCharType="end"/>
            </w:r>
          </w:hyperlink>
        </w:p>
        <w:p w14:paraId="2E27CA5A" w14:textId="5BB15966" w:rsidR="00D07CAF" w:rsidRDefault="00D07CAF">
          <w:pPr>
            <w:pStyle w:val="TOC2"/>
            <w:rPr>
              <w:rFonts w:eastAsiaTheme="minorEastAsia"/>
              <w:b w:val="0"/>
              <w:bCs w:val="0"/>
              <w:color w:val="auto"/>
              <w:kern w:val="2"/>
              <w:lang w:eastAsia="en-GB"/>
              <w14:ligatures w14:val="standardContextual"/>
            </w:rPr>
          </w:pPr>
          <w:hyperlink w:anchor="_Toc213939593"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Discussion on Managing Blood Sugar (20 minutes)</w:t>
            </w:r>
            <w:r>
              <w:rPr>
                <w:webHidden/>
              </w:rPr>
              <w:tab/>
            </w:r>
            <w:r>
              <w:rPr>
                <w:webHidden/>
              </w:rPr>
              <w:fldChar w:fldCharType="begin"/>
            </w:r>
            <w:r>
              <w:rPr>
                <w:webHidden/>
              </w:rPr>
              <w:instrText xml:space="preserve"> PAGEREF _Toc213939593 \h </w:instrText>
            </w:r>
            <w:r>
              <w:rPr>
                <w:webHidden/>
              </w:rPr>
            </w:r>
            <w:r>
              <w:rPr>
                <w:webHidden/>
              </w:rPr>
              <w:fldChar w:fldCharType="separate"/>
            </w:r>
            <w:r w:rsidR="00752610">
              <w:rPr>
                <w:webHidden/>
              </w:rPr>
              <w:t>34</w:t>
            </w:r>
            <w:r>
              <w:rPr>
                <w:webHidden/>
              </w:rPr>
              <w:fldChar w:fldCharType="end"/>
            </w:r>
          </w:hyperlink>
        </w:p>
        <w:p w14:paraId="478AB862" w14:textId="762DB4F0" w:rsidR="00D07CAF" w:rsidRDefault="00D07CAF">
          <w:pPr>
            <w:pStyle w:val="TOC2"/>
            <w:rPr>
              <w:rFonts w:eastAsiaTheme="minorEastAsia"/>
              <w:b w:val="0"/>
              <w:bCs w:val="0"/>
              <w:color w:val="auto"/>
              <w:kern w:val="2"/>
              <w:lang w:eastAsia="en-GB"/>
              <w14:ligatures w14:val="standardContextual"/>
            </w:rPr>
          </w:pPr>
          <w:hyperlink w:anchor="_Toc213939594" w:history="1">
            <w:r w:rsidRPr="0010232F">
              <w:rPr>
                <w:rStyle w:val="Hyperlink"/>
                <w:rFonts w:cs="Calibri"/>
              </w:rPr>
              <w:t>3.</w:t>
            </w:r>
            <w:r>
              <w:rPr>
                <w:rFonts w:eastAsiaTheme="minorEastAsia"/>
                <w:b w:val="0"/>
                <w:bCs w:val="0"/>
                <w:color w:val="auto"/>
                <w:kern w:val="2"/>
                <w:lang w:eastAsia="en-GB"/>
                <w14:ligatures w14:val="standardContextual"/>
              </w:rPr>
              <w:tab/>
            </w:r>
            <w:r w:rsidRPr="0010232F">
              <w:rPr>
                <w:rStyle w:val="Hyperlink"/>
              </w:rPr>
              <w:t>Set 1-3 Goals - Managing Blood Sugar (15-20 minutes)</w:t>
            </w:r>
            <w:r>
              <w:rPr>
                <w:webHidden/>
              </w:rPr>
              <w:tab/>
            </w:r>
            <w:r>
              <w:rPr>
                <w:webHidden/>
              </w:rPr>
              <w:fldChar w:fldCharType="begin"/>
            </w:r>
            <w:r>
              <w:rPr>
                <w:webHidden/>
              </w:rPr>
              <w:instrText xml:space="preserve"> PAGEREF _Toc213939594 \h </w:instrText>
            </w:r>
            <w:r>
              <w:rPr>
                <w:webHidden/>
              </w:rPr>
            </w:r>
            <w:r>
              <w:rPr>
                <w:webHidden/>
              </w:rPr>
              <w:fldChar w:fldCharType="separate"/>
            </w:r>
            <w:r w:rsidR="00752610">
              <w:rPr>
                <w:webHidden/>
              </w:rPr>
              <w:t>35</w:t>
            </w:r>
            <w:r>
              <w:rPr>
                <w:webHidden/>
              </w:rPr>
              <w:fldChar w:fldCharType="end"/>
            </w:r>
          </w:hyperlink>
        </w:p>
        <w:p w14:paraId="2FD071B4" w14:textId="11E61937" w:rsidR="00D07CAF" w:rsidRDefault="00D07CAF">
          <w:pPr>
            <w:pStyle w:val="TOC2"/>
            <w:rPr>
              <w:rFonts w:eastAsiaTheme="minorEastAsia"/>
              <w:b w:val="0"/>
              <w:bCs w:val="0"/>
              <w:color w:val="auto"/>
              <w:kern w:val="2"/>
              <w:lang w:eastAsia="en-GB"/>
              <w14:ligatures w14:val="standardContextual"/>
            </w:rPr>
          </w:pPr>
          <w:hyperlink w:anchor="_Toc213939595" w:history="1">
            <w:r w:rsidRPr="0010232F">
              <w:rPr>
                <w:rStyle w:val="Hyperlink"/>
                <w:rFonts w:cs="Calibri"/>
              </w:rPr>
              <w:t>4.</w:t>
            </w:r>
            <w:r>
              <w:rPr>
                <w:rFonts w:eastAsiaTheme="minorEastAsia"/>
                <w:b w:val="0"/>
                <w:bCs w:val="0"/>
                <w:color w:val="auto"/>
                <w:kern w:val="2"/>
                <w:lang w:eastAsia="en-GB"/>
                <w14:ligatures w14:val="standardContextual"/>
              </w:rPr>
              <w:tab/>
            </w:r>
            <w:r w:rsidRPr="0010232F">
              <w:rPr>
                <w:rStyle w:val="Hyperlink"/>
              </w:rPr>
              <w:t>Closing and Next Steps (5 minutes)</w:t>
            </w:r>
            <w:r>
              <w:rPr>
                <w:webHidden/>
              </w:rPr>
              <w:tab/>
            </w:r>
            <w:r>
              <w:rPr>
                <w:webHidden/>
              </w:rPr>
              <w:fldChar w:fldCharType="begin"/>
            </w:r>
            <w:r>
              <w:rPr>
                <w:webHidden/>
              </w:rPr>
              <w:instrText xml:space="preserve"> PAGEREF _Toc213939595 \h </w:instrText>
            </w:r>
            <w:r>
              <w:rPr>
                <w:webHidden/>
              </w:rPr>
            </w:r>
            <w:r>
              <w:rPr>
                <w:webHidden/>
              </w:rPr>
              <w:fldChar w:fldCharType="separate"/>
            </w:r>
            <w:r w:rsidR="00752610">
              <w:rPr>
                <w:webHidden/>
              </w:rPr>
              <w:t>35</w:t>
            </w:r>
            <w:r>
              <w:rPr>
                <w:webHidden/>
              </w:rPr>
              <w:fldChar w:fldCharType="end"/>
            </w:r>
          </w:hyperlink>
        </w:p>
        <w:p w14:paraId="6AA6C1A8" w14:textId="266CFC56" w:rsidR="00D07CAF" w:rsidRDefault="00D07CAF">
          <w:pPr>
            <w:pStyle w:val="TOC1"/>
            <w:rPr>
              <w:rFonts w:eastAsiaTheme="minorEastAsia"/>
              <w:b w:val="0"/>
              <w:bCs w:val="0"/>
              <w:color w:val="auto"/>
              <w:kern w:val="2"/>
              <w:lang w:eastAsia="en-GB"/>
              <w14:ligatures w14:val="standardContextual"/>
            </w:rPr>
          </w:pPr>
          <w:hyperlink w:anchor="_Toc213939596" w:history="1">
            <w:r w:rsidRPr="0010232F">
              <w:rPr>
                <w:rStyle w:val="Hyperlink"/>
              </w:rPr>
              <w:t>Managing Blood Sugar Session 2 &amp; 3 - Progress Check</w:t>
            </w:r>
            <w:r>
              <w:rPr>
                <w:webHidden/>
              </w:rPr>
              <w:tab/>
            </w:r>
            <w:r>
              <w:rPr>
                <w:webHidden/>
              </w:rPr>
              <w:fldChar w:fldCharType="begin"/>
            </w:r>
            <w:r>
              <w:rPr>
                <w:webHidden/>
              </w:rPr>
              <w:instrText xml:space="preserve"> PAGEREF _Toc213939596 \h </w:instrText>
            </w:r>
            <w:r>
              <w:rPr>
                <w:webHidden/>
              </w:rPr>
            </w:r>
            <w:r>
              <w:rPr>
                <w:webHidden/>
              </w:rPr>
              <w:fldChar w:fldCharType="separate"/>
            </w:r>
            <w:r w:rsidR="00752610">
              <w:rPr>
                <w:webHidden/>
              </w:rPr>
              <w:t>36</w:t>
            </w:r>
            <w:r>
              <w:rPr>
                <w:webHidden/>
              </w:rPr>
              <w:fldChar w:fldCharType="end"/>
            </w:r>
          </w:hyperlink>
        </w:p>
        <w:p w14:paraId="1A603DDF" w14:textId="689FF89F" w:rsidR="00D07CAF" w:rsidRDefault="00D07CAF">
          <w:pPr>
            <w:pStyle w:val="TOC2"/>
            <w:rPr>
              <w:rFonts w:eastAsiaTheme="minorEastAsia"/>
              <w:b w:val="0"/>
              <w:bCs w:val="0"/>
              <w:color w:val="auto"/>
              <w:kern w:val="2"/>
              <w:lang w:eastAsia="en-GB"/>
              <w14:ligatures w14:val="standardContextual"/>
            </w:rPr>
          </w:pPr>
          <w:hyperlink w:anchor="_Toc213939597"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Review the Participant’s Progress</w:t>
            </w:r>
            <w:r>
              <w:rPr>
                <w:webHidden/>
              </w:rPr>
              <w:tab/>
            </w:r>
            <w:r>
              <w:rPr>
                <w:webHidden/>
              </w:rPr>
              <w:fldChar w:fldCharType="begin"/>
            </w:r>
            <w:r>
              <w:rPr>
                <w:webHidden/>
              </w:rPr>
              <w:instrText xml:space="preserve"> PAGEREF _Toc213939597 \h </w:instrText>
            </w:r>
            <w:r>
              <w:rPr>
                <w:webHidden/>
              </w:rPr>
            </w:r>
            <w:r>
              <w:rPr>
                <w:webHidden/>
              </w:rPr>
              <w:fldChar w:fldCharType="separate"/>
            </w:r>
            <w:r w:rsidR="00752610">
              <w:rPr>
                <w:webHidden/>
              </w:rPr>
              <w:t>36</w:t>
            </w:r>
            <w:r>
              <w:rPr>
                <w:webHidden/>
              </w:rPr>
              <w:fldChar w:fldCharType="end"/>
            </w:r>
          </w:hyperlink>
        </w:p>
        <w:p w14:paraId="793266CE" w14:textId="33CA749B" w:rsidR="00D07CAF" w:rsidRDefault="00D07CAF">
          <w:pPr>
            <w:pStyle w:val="TOC2"/>
            <w:rPr>
              <w:rFonts w:eastAsiaTheme="minorEastAsia"/>
              <w:b w:val="0"/>
              <w:bCs w:val="0"/>
              <w:color w:val="auto"/>
              <w:kern w:val="2"/>
              <w:lang w:eastAsia="en-GB"/>
              <w14:ligatures w14:val="standardContextual"/>
            </w:rPr>
          </w:pPr>
          <w:hyperlink w:anchor="_Toc213939598"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Problem-Solving:</w:t>
            </w:r>
            <w:r>
              <w:rPr>
                <w:webHidden/>
              </w:rPr>
              <w:tab/>
            </w:r>
            <w:r>
              <w:rPr>
                <w:webHidden/>
              </w:rPr>
              <w:fldChar w:fldCharType="begin"/>
            </w:r>
            <w:r>
              <w:rPr>
                <w:webHidden/>
              </w:rPr>
              <w:instrText xml:space="preserve"> PAGEREF _Toc213939598 \h </w:instrText>
            </w:r>
            <w:r>
              <w:rPr>
                <w:webHidden/>
              </w:rPr>
            </w:r>
            <w:r>
              <w:rPr>
                <w:webHidden/>
              </w:rPr>
              <w:fldChar w:fldCharType="separate"/>
            </w:r>
            <w:r w:rsidR="00752610">
              <w:rPr>
                <w:webHidden/>
              </w:rPr>
              <w:t>36</w:t>
            </w:r>
            <w:r>
              <w:rPr>
                <w:webHidden/>
              </w:rPr>
              <w:fldChar w:fldCharType="end"/>
            </w:r>
          </w:hyperlink>
        </w:p>
        <w:p w14:paraId="1D9EE207" w14:textId="7E3ACCEF" w:rsidR="00D07CAF" w:rsidRDefault="00D07CAF">
          <w:pPr>
            <w:pStyle w:val="TOC2"/>
            <w:rPr>
              <w:rFonts w:eastAsiaTheme="minorEastAsia"/>
              <w:b w:val="0"/>
              <w:bCs w:val="0"/>
              <w:color w:val="auto"/>
              <w:kern w:val="2"/>
              <w:lang w:eastAsia="en-GB"/>
              <w14:ligatures w14:val="standardContextual"/>
            </w:rPr>
          </w:pPr>
          <w:hyperlink w:anchor="_Toc213939599" w:history="1">
            <w:r w:rsidRPr="0010232F">
              <w:rPr>
                <w:rStyle w:val="Hyperlink"/>
              </w:rPr>
              <w:t>3. Next Steps:</w:t>
            </w:r>
            <w:r>
              <w:rPr>
                <w:webHidden/>
              </w:rPr>
              <w:tab/>
            </w:r>
            <w:r>
              <w:rPr>
                <w:webHidden/>
              </w:rPr>
              <w:fldChar w:fldCharType="begin"/>
            </w:r>
            <w:r>
              <w:rPr>
                <w:webHidden/>
              </w:rPr>
              <w:instrText xml:space="preserve"> PAGEREF _Toc213939599 \h </w:instrText>
            </w:r>
            <w:r>
              <w:rPr>
                <w:webHidden/>
              </w:rPr>
            </w:r>
            <w:r>
              <w:rPr>
                <w:webHidden/>
              </w:rPr>
              <w:fldChar w:fldCharType="separate"/>
            </w:r>
            <w:r w:rsidR="00752610">
              <w:rPr>
                <w:webHidden/>
              </w:rPr>
              <w:t>36</w:t>
            </w:r>
            <w:r>
              <w:rPr>
                <w:webHidden/>
              </w:rPr>
              <w:fldChar w:fldCharType="end"/>
            </w:r>
          </w:hyperlink>
        </w:p>
        <w:p w14:paraId="7351DD50" w14:textId="70AA98E9" w:rsidR="00D07CAF" w:rsidRDefault="00D07CAF">
          <w:pPr>
            <w:pStyle w:val="TOC1"/>
            <w:rPr>
              <w:rFonts w:eastAsiaTheme="minorEastAsia"/>
              <w:b w:val="0"/>
              <w:bCs w:val="0"/>
              <w:color w:val="auto"/>
              <w:kern w:val="2"/>
              <w:lang w:eastAsia="en-GB"/>
              <w14:ligatures w14:val="standardContextual"/>
            </w:rPr>
          </w:pPr>
          <w:hyperlink w:anchor="_Toc213939600" w:history="1">
            <w:r w:rsidRPr="0010232F">
              <w:rPr>
                <w:rStyle w:val="Hyperlink"/>
              </w:rPr>
              <w:t>Overview of the Quitting Smoking Intervention in ENHANCE</w:t>
            </w:r>
            <w:r>
              <w:rPr>
                <w:webHidden/>
              </w:rPr>
              <w:tab/>
            </w:r>
            <w:r>
              <w:rPr>
                <w:webHidden/>
              </w:rPr>
              <w:fldChar w:fldCharType="begin"/>
            </w:r>
            <w:r>
              <w:rPr>
                <w:webHidden/>
              </w:rPr>
              <w:instrText xml:space="preserve"> PAGEREF _Toc213939600 \h </w:instrText>
            </w:r>
            <w:r>
              <w:rPr>
                <w:webHidden/>
              </w:rPr>
            </w:r>
            <w:r>
              <w:rPr>
                <w:webHidden/>
              </w:rPr>
              <w:fldChar w:fldCharType="separate"/>
            </w:r>
            <w:r w:rsidR="00752610">
              <w:rPr>
                <w:webHidden/>
              </w:rPr>
              <w:t>38</w:t>
            </w:r>
            <w:r>
              <w:rPr>
                <w:webHidden/>
              </w:rPr>
              <w:fldChar w:fldCharType="end"/>
            </w:r>
          </w:hyperlink>
        </w:p>
        <w:p w14:paraId="26A43DCD" w14:textId="690D4A0E" w:rsidR="00D07CAF" w:rsidRDefault="00D07CAF">
          <w:pPr>
            <w:pStyle w:val="TOC2"/>
            <w:rPr>
              <w:rFonts w:eastAsiaTheme="minorEastAsia"/>
              <w:b w:val="0"/>
              <w:bCs w:val="0"/>
              <w:color w:val="auto"/>
              <w:kern w:val="2"/>
              <w:lang w:eastAsia="en-GB"/>
              <w14:ligatures w14:val="standardContextual"/>
            </w:rPr>
          </w:pPr>
          <w:hyperlink w:anchor="_Toc213939601" w:history="1">
            <w:r w:rsidRPr="0010232F">
              <w:rPr>
                <w:rStyle w:val="Hyperlink"/>
              </w:rPr>
              <w:t>Quitting Smoking Plan in ENHANCE</w:t>
            </w:r>
            <w:r>
              <w:rPr>
                <w:webHidden/>
              </w:rPr>
              <w:tab/>
            </w:r>
            <w:r>
              <w:rPr>
                <w:webHidden/>
              </w:rPr>
              <w:fldChar w:fldCharType="begin"/>
            </w:r>
            <w:r>
              <w:rPr>
                <w:webHidden/>
              </w:rPr>
              <w:instrText xml:space="preserve"> PAGEREF _Toc213939601 \h </w:instrText>
            </w:r>
            <w:r>
              <w:rPr>
                <w:webHidden/>
              </w:rPr>
            </w:r>
            <w:r>
              <w:rPr>
                <w:webHidden/>
              </w:rPr>
              <w:fldChar w:fldCharType="separate"/>
            </w:r>
            <w:r w:rsidR="00752610">
              <w:rPr>
                <w:webHidden/>
              </w:rPr>
              <w:t>38</w:t>
            </w:r>
            <w:r>
              <w:rPr>
                <w:webHidden/>
              </w:rPr>
              <w:fldChar w:fldCharType="end"/>
            </w:r>
          </w:hyperlink>
        </w:p>
        <w:p w14:paraId="05E39F24" w14:textId="2DA03FF6" w:rsidR="00D07CAF" w:rsidRDefault="00D07CAF">
          <w:pPr>
            <w:pStyle w:val="TOC2"/>
            <w:rPr>
              <w:rFonts w:eastAsiaTheme="minorEastAsia"/>
              <w:b w:val="0"/>
              <w:bCs w:val="0"/>
              <w:color w:val="auto"/>
              <w:kern w:val="2"/>
              <w:lang w:eastAsia="en-GB"/>
              <w14:ligatures w14:val="standardContextual"/>
            </w:rPr>
          </w:pPr>
          <w:hyperlink w:anchor="_Toc213939602" w:history="1">
            <w:r w:rsidRPr="0010232F">
              <w:rPr>
                <w:rStyle w:val="Hyperlink"/>
              </w:rPr>
              <w:t>The Coaching Role: Supporting Participants</w:t>
            </w:r>
            <w:r>
              <w:rPr>
                <w:webHidden/>
              </w:rPr>
              <w:tab/>
            </w:r>
            <w:r>
              <w:rPr>
                <w:webHidden/>
              </w:rPr>
              <w:fldChar w:fldCharType="begin"/>
            </w:r>
            <w:r>
              <w:rPr>
                <w:webHidden/>
              </w:rPr>
              <w:instrText xml:space="preserve"> PAGEREF _Toc213939602 \h </w:instrText>
            </w:r>
            <w:r>
              <w:rPr>
                <w:webHidden/>
              </w:rPr>
            </w:r>
            <w:r>
              <w:rPr>
                <w:webHidden/>
              </w:rPr>
              <w:fldChar w:fldCharType="separate"/>
            </w:r>
            <w:r w:rsidR="00752610">
              <w:rPr>
                <w:webHidden/>
              </w:rPr>
              <w:t>38</w:t>
            </w:r>
            <w:r>
              <w:rPr>
                <w:webHidden/>
              </w:rPr>
              <w:fldChar w:fldCharType="end"/>
            </w:r>
          </w:hyperlink>
        </w:p>
        <w:p w14:paraId="085CEE5D" w14:textId="7F7796DD" w:rsidR="00D07CAF" w:rsidRDefault="00D07CAF">
          <w:pPr>
            <w:pStyle w:val="TOC2"/>
            <w:rPr>
              <w:rFonts w:eastAsiaTheme="minorEastAsia"/>
              <w:b w:val="0"/>
              <w:bCs w:val="0"/>
              <w:color w:val="auto"/>
              <w:kern w:val="2"/>
              <w:lang w:eastAsia="en-GB"/>
              <w14:ligatures w14:val="standardContextual"/>
            </w:rPr>
          </w:pPr>
          <w:hyperlink w:anchor="_Toc213939603" w:history="1">
            <w:r w:rsidRPr="0010232F">
              <w:rPr>
                <w:rStyle w:val="Hyperlink"/>
              </w:rPr>
              <w:t>App Content: Quitting Smoking (for reference)</w:t>
            </w:r>
            <w:r>
              <w:rPr>
                <w:webHidden/>
              </w:rPr>
              <w:tab/>
            </w:r>
            <w:r>
              <w:rPr>
                <w:webHidden/>
              </w:rPr>
              <w:fldChar w:fldCharType="begin"/>
            </w:r>
            <w:r>
              <w:rPr>
                <w:webHidden/>
              </w:rPr>
              <w:instrText xml:space="preserve"> PAGEREF _Toc213939603 \h </w:instrText>
            </w:r>
            <w:r>
              <w:rPr>
                <w:webHidden/>
              </w:rPr>
            </w:r>
            <w:r>
              <w:rPr>
                <w:webHidden/>
              </w:rPr>
              <w:fldChar w:fldCharType="separate"/>
            </w:r>
            <w:r w:rsidR="00752610">
              <w:rPr>
                <w:webHidden/>
              </w:rPr>
              <w:t>39</w:t>
            </w:r>
            <w:r>
              <w:rPr>
                <w:webHidden/>
              </w:rPr>
              <w:fldChar w:fldCharType="end"/>
            </w:r>
          </w:hyperlink>
        </w:p>
        <w:p w14:paraId="703127CB" w14:textId="19ACD38B" w:rsidR="00D07CAF" w:rsidRDefault="00D07CAF">
          <w:pPr>
            <w:pStyle w:val="TOC1"/>
            <w:rPr>
              <w:rFonts w:eastAsiaTheme="minorEastAsia"/>
              <w:b w:val="0"/>
              <w:bCs w:val="0"/>
              <w:color w:val="auto"/>
              <w:kern w:val="2"/>
              <w:lang w:eastAsia="en-GB"/>
              <w14:ligatures w14:val="standardContextual"/>
            </w:rPr>
          </w:pPr>
          <w:hyperlink w:anchor="_Toc213939604" w:history="1">
            <w:r w:rsidRPr="0010232F">
              <w:rPr>
                <w:rStyle w:val="Hyperlink"/>
              </w:rPr>
              <w:t>Quitting Smoking: Session 1 (30-60 minutes)</w:t>
            </w:r>
            <w:r>
              <w:rPr>
                <w:webHidden/>
              </w:rPr>
              <w:tab/>
            </w:r>
            <w:r>
              <w:rPr>
                <w:webHidden/>
              </w:rPr>
              <w:fldChar w:fldCharType="begin"/>
            </w:r>
            <w:r>
              <w:rPr>
                <w:webHidden/>
              </w:rPr>
              <w:instrText xml:space="preserve"> PAGEREF _Toc213939604 \h </w:instrText>
            </w:r>
            <w:r>
              <w:rPr>
                <w:webHidden/>
              </w:rPr>
            </w:r>
            <w:r>
              <w:rPr>
                <w:webHidden/>
              </w:rPr>
              <w:fldChar w:fldCharType="separate"/>
            </w:r>
            <w:r w:rsidR="00752610">
              <w:rPr>
                <w:webHidden/>
              </w:rPr>
              <w:t>40</w:t>
            </w:r>
            <w:r>
              <w:rPr>
                <w:webHidden/>
              </w:rPr>
              <w:fldChar w:fldCharType="end"/>
            </w:r>
          </w:hyperlink>
        </w:p>
        <w:p w14:paraId="28D097ED" w14:textId="1E5E7292" w:rsidR="00D07CAF" w:rsidRDefault="00D07CAF">
          <w:pPr>
            <w:pStyle w:val="TOC2"/>
            <w:rPr>
              <w:rFonts w:eastAsiaTheme="minorEastAsia"/>
              <w:b w:val="0"/>
              <w:bCs w:val="0"/>
              <w:color w:val="auto"/>
              <w:kern w:val="2"/>
              <w:lang w:eastAsia="en-GB"/>
              <w14:ligatures w14:val="standardContextual"/>
            </w:rPr>
          </w:pPr>
          <w:hyperlink w:anchor="_Toc213939605" w:history="1">
            <w:r w:rsidRPr="0010232F">
              <w:rPr>
                <w:rStyle w:val="Hyperlink"/>
              </w:rPr>
              <w:t>1. Check-In &amp; Review (10-15 minutes)</w:t>
            </w:r>
            <w:r>
              <w:rPr>
                <w:webHidden/>
              </w:rPr>
              <w:tab/>
            </w:r>
            <w:r>
              <w:rPr>
                <w:webHidden/>
              </w:rPr>
              <w:fldChar w:fldCharType="begin"/>
            </w:r>
            <w:r>
              <w:rPr>
                <w:webHidden/>
              </w:rPr>
              <w:instrText xml:space="preserve"> PAGEREF _Toc213939605 \h </w:instrText>
            </w:r>
            <w:r>
              <w:rPr>
                <w:webHidden/>
              </w:rPr>
            </w:r>
            <w:r>
              <w:rPr>
                <w:webHidden/>
              </w:rPr>
              <w:fldChar w:fldCharType="separate"/>
            </w:r>
            <w:r w:rsidR="00752610">
              <w:rPr>
                <w:webHidden/>
              </w:rPr>
              <w:t>40</w:t>
            </w:r>
            <w:r>
              <w:rPr>
                <w:webHidden/>
              </w:rPr>
              <w:fldChar w:fldCharType="end"/>
            </w:r>
          </w:hyperlink>
        </w:p>
        <w:p w14:paraId="65611844" w14:textId="3B19272F" w:rsidR="00D07CAF" w:rsidRDefault="00D07CAF">
          <w:pPr>
            <w:pStyle w:val="TOC2"/>
            <w:rPr>
              <w:rFonts w:eastAsiaTheme="minorEastAsia"/>
              <w:b w:val="0"/>
              <w:bCs w:val="0"/>
              <w:color w:val="auto"/>
              <w:kern w:val="2"/>
              <w:lang w:eastAsia="en-GB"/>
              <w14:ligatures w14:val="standardContextual"/>
            </w:rPr>
          </w:pPr>
          <w:hyperlink w:anchor="_Toc213939606"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Setting a Quit Date &amp; Developing the Quit Plan (20 minutes)</w:t>
            </w:r>
            <w:r>
              <w:rPr>
                <w:webHidden/>
              </w:rPr>
              <w:tab/>
            </w:r>
            <w:r>
              <w:rPr>
                <w:webHidden/>
              </w:rPr>
              <w:fldChar w:fldCharType="begin"/>
            </w:r>
            <w:r>
              <w:rPr>
                <w:webHidden/>
              </w:rPr>
              <w:instrText xml:space="preserve"> PAGEREF _Toc213939606 \h </w:instrText>
            </w:r>
            <w:r>
              <w:rPr>
                <w:webHidden/>
              </w:rPr>
            </w:r>
            <w:r>
              <w:rPr>
                <w:webHidden/>
              </w:rPr>
              <w:fldChar w:fldCharType="separate"/>
            </w:r>
            <w:r w:rsidR="00752610">
              <w:rPr>
                <w:webHidden/>
              </w:rPr>
              <w:t>40</w:t>
            </w:r>
            <w:r>
              <w:rPr>
                <w:webHidden/>
              </w:rPr>
              <w:fldChar w:fldCharType="end"/>
            </w:r>
          </w:hyperlink>
        </w:p>
        <w:p w14:paraId="58ECD93F" w14:textId="74FD8A80" w:rsidR="00D07CAF" w:rsidRDefault="00D07CAF">
          <w:pPr>
            <w:pStyle w:val="TOC2"/>
            <w:rPr>
              <w:rFonts w:eastAsiaTheme="minorEastAsia"/>
              <w:b w:val="0"/>
              <w:bCs w:val="0"/>
              <w:color w:val="auto"/>
              <w:kern w:val="2"/>
              <w:lang w:eastAsia="en-GB"/>
              <w14:ligatures w14:val="standardContextual"/>
            </w:rPr>
          </w:pPr>
          <w:hyperlink w:anchor="_Toc213939607" w:history="1">
            <w:r w:rsidRPr="0010232F">
              <w:rPr>
                <w:rStyle w:val="Hyperlink"/>
                <w:rFonts w:cs="Calibri"/>
              </w:rPr>
              <w:t>3.</w:t>
            </w:r>
            <w:r>
              <w:rPr>
                <w:rFonts w:eastAsiaTheme="minorEastAsia"/>
                <w:b w:val="0"/>
                <w:bCs w:val="0"/>
                <w:color w:val="auto"/>
                <w:kern w:val="2"/>
                <w:lang w:eastAsia="en-GB"/>
                <w14:ligatures w14:val="standardContextual"/>
              </w:rPr>
              <w:tab/>
            </w:r>
            <w:r w:rsidRPr="0010232F">
              <w:rPr>
                <w:rStyle w:val="Hyperlink"/>
              </w:rPr>
              <w:t>Set 1-3 Goals – Quitting Smoking (15-20 minutes)</w:t>
            </w:r>
            <w:r>
              <w:rPr>
                <w:webHidden/>
              </w:rPr>
              <w:tab/>
            </w:r>
            <w:r>
              <w:rPr>
                <w:webHidden/>
              </w:rPr>
              <w:fldChar w:fldCharType="begin"/>
            </w:r>
            <w:r>
              <w:rPr>
                <w:webHidden/>
              </w:rPr>
              <w:instrText xml:space="preserve"> PAGEREF _Toc213939607 \h </w:instrText>
            </w:r>
            <w:r>
              <w:rPr>
                <w:webHidden/>
              </w:rPr>
            </w:r>
            <w:r>
              <w:rPr>
                <w:webHidden/>
              </w:rPr>
              <w:fldChar w:fldCharType="separate"/>
            </w:r>
            <w:r w:rsidR="00752610">
              <w:rPr>
                <w:webHidden/>
              </w:rPr>
              <w:t>41</w:t>
            </w:r>
            <w:r>
              <w:rPr>
                <w:webHidden/>
              </w:rPr>
              <w:fldChar w:fldCharType="end"/>
            </w:r>
          </w:hyperlink>
        </w:p>
        <w:p w14:paraId="115718FC" w14:textId="3880EA87" w:rsidR="00D07CAF" w:rsidRDefault="00D07CAF">
          <w:pPr>
            <w:pStyle w:val="TOC2"/>
            <w:rPr>
              <w:rFonts w:eastAsiaTheme="minorEastAsia"/>
              <w:b w:val="0"/>
              <w:bCs w:val="0"/>
              <w:color w:val="auto"/>
              <w:kern w:val="2"/>
              <w:lang w:eastAsia="en-GB"/>
              <w14:ligatures w14:val="standardContextual"/>
            </w:rPr>
          </w:pPr>
          <w:hyperlink w:anchor="_Toc213939608" w:history="1">
            <w:r w:rsidRPr="0010232F">
              <w:rPr>
                <w:rStyle w:val="Hyperlink"/>
              </w:rPr>
              <w:t>4.</w:t>
            </w:r>
            <w:r>
              <w:rPr>
                <w:rFonts w:eastAsiaTheme="minorEastAsia"/>
                <w:b w:val="0"/>
                <w:bCs w:val="0"/>
                <w:color w:val="auto"/>
                <w:kern w:val="2"/>
                <w:lang w:eastAsia="en-GB"/>
                <w14:ligatures w14:val="standardContextual"/>
              </w:rPr>
              <w:tab/>
            </w:r>
            <w:r w:rsidRPr="0010232F">
              <w:rPr>
                <w:rStyle w:val="Hyperlink"/>
              </w:rPr>
              <w:t>Closing and Next Steps (5 minutes)</w:t>
            </w:r>
            <w:r>
              <w:rPr>
                <w:webHidden/>
              </w:rPr>
              <w:tab/>
            </w:r>
            <w:r>
              <w:rPr>
                <w:webHidden/>
              </w:rPr>
              <w:fldChar w:fldCharType="begin"/>
            </w:r>
            <w:r>
              <w:rPr>
                <w:webHidden/>
              </w:rPr>
              <w:instrText xml:space="preserve"> PAGEREF _Toc213939608 \h </w:instrText>
            </w:r>
            <w:r>
              <w:rPr>
                <w:webHidden/>
              </w:rPr>
            </w:r>
            <w:r>
              <w:rPr>
                <w:webHidden/>
              </w:rPr>
              <w:fldChar w:fldCharType="separate"/>
            </w:r>
            <w:r w:rsidR="00752610">
              <w:rPr>
                <w:webHidden/>
              </w:rPr>
              <w:t>41</w:t>
            </w:r>
            <w:r>
              <w:rPr>
                <w:webHidden/>
              </w:rPr>
              <w:fldChar w:fldCharType="end"/>
            </w:r>
          </w:hyperlink>
        </w:p>
        <w:p w14:paraId="55663FE1" w14:textId="7BC374B2" w:rsidR="00D07CAF" w:rsidRDefault="00D07CAF">
          <w:pPr>
            <w:pStyle w:val="TOC1"/>
            <w:rPr>
              <w:rFonts w:eastAsiaTheme="minorEastAsia"/>
              <w:b w:val="0"/>
              <w:bCs w:val="0"/>
              <w:color w:val="auto"/>
              <w:kern w:val="2"/>
              <w:lang w:eastAsia="en-GB"/>
              <w14:ligatures w14:val="standardContextual"/>
            </w:rPr>
          </w:pPr>
          <w:hyperlink w:anchor="_Toc213939609" w:history="1">
            <w:r w:rsidRPr="0010232F">
              <w:rPr>
                <w:rStyle w:val="Hyperlink"/>
              </w:rPr>
              <w:t>Quitting Smoking Session 2 &amp; 3 – Progress Check</w:t>
            </w:r>
            <w:r>
              <w:rPr>
                <w:webHidden/>
              </w:rPr>
              <w:tab/>
            </w:r>
            <w:r>
              <w:rPr>
                <w:webHidden/>
              </w:rPr>
              <w:fldChar w:fldCharType="begin"/>
            </w:r>
            <w:r>
              <w:rPr>
                <w:webHidden/>
              </w:rPr>
              <w:instrText xml:space="preserve"> PAGEREF _Toc213939609 \h </w:instrText>
            </w:r>
            <w:r>
              <w:rPr>
                <w:webHidden/>
              </w:rPr>
            </w:r>
            <w:r>
              <w:rPr>
                <w:webHidden/>
              </w:rPr>
              <w:fldChar w:fldCharType="separate"/>
            </w:r>
            <w:r w:rsidR="00752610">
              <w:rPr>
                <w:webHidden/>
              </w:rPr>
              <w:t>42</w:t>
            </w:r>
            <w:r>
              <w:rPr>
                <w:webHidden/>
              </w:rPr>
              <w:fldChar w:fldCharType="end"/>
            </w:r>
          </w:hyperlink>
        </w:p>
        <w:p w14:paraId="4EAD8DC1" w14:textId="6313F0FB" w:rsidR="00D07CAF" w:rsidRDefault="00D07CAF">
          <w:pPr>
            <w:pStyle w:val="TOC2"/>
            <w:rPr>
              <w:rFonts w:eastAsiaTheme="minorEastAsia"/>
              <w:b w:val="0"/>
              <w:bCs w:val="0"/>
              <w:color w:val="auto"/>
              <w:kern w:val="2"/>
              <w:lang w:eastAsia="en-GB"/>
              <w14:ligatures w14:val="standardContextual"/>
            </w:rPr>
          </w:pPr>
          <w:hyperlink w:anchor="_Toc213939610"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Review the Participant’s Progress</w:t>
            </w:r>
            <w:r>
              <w:rPr>
                <w:webHidden/>
              </w:rPr>
              <w:tab/>
            </w:r>
            <w:r>
              <w:rPr>
                <w:webHidden/>
              </w:rPr>
              <w:fldChar w:fldCharType="begin"/>
            </w:r>
            <w:r>
              <w:rPr>
                <w:webHidden/>
              </w:rPr>
              <w:instrText xml:space="preserve"> PAGEREF _Toc213939610 \h </w:instrText>
            </w:r>
            <w:r>
              <w:rPr>
                <w:webHidden/>
              </w:rPr>
            </w:r>
            <w:r>
              <w:rPr>
                <w:webHidden/>
              </w:rPr>
              <w:fldChar w:fldCharType="separate"/>
            </w:r>
            <w:r w:rsidR="00752610">
              <w:rPr>
                <w:webHidden/>
              </w:rPr>
              <w:t>42</w:t>
            </w:r>
            <w:r>
              <w:rPr>
                <w:webHidden/>
              </w:rPr>
              <w:fldChar w:fldCharType="end"/>
            </w:r>
          </w:hyperlink>
        </w:p>
        <w:p w14:paraId="7323F7FB" w14:textId="0E687165" w:rsidR="00D07CAF" w:rsidRDefault="00D07CAF">
          <w:pPr>
            <w:pStyle w:val="TOC2"/>
            <w:rPr>
              <w:rFonts w:eastAsiaTheme="minorEastAsia"/>
              <w:b w:val="0"/>
              <w:bCs w:val="0"/>
              <w:color w:val="auto"/>
              <w:kern w:val="2"/>
              <w:lang w:eastAsia="en-GB"/>
              <w14:ligatures w14:val="standardContextual"/>
            </w:rPr>
          </w:pPr>
          <w:hyperlink w:anchor="_Toc213939611"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Problem-Solving:</w:t>
            </w:r>
            <w:r>
              <w:rPr>
                <w:webHidden/>
              </w:rPr>
              <w:tab/>
            </w:r>
            <w:r>
              <w:rPr>
                <w:webHidden/>
              </w:rPr>
              <w:fldChar w:fldCharType="begin"/>
            </w:r>
            <w:r>
              <w:rPr>
                <w:webHidden/>
              </w:rPr>
              <w:instrText xml:space="preserve"> PAGEREF _Toc213939611 \h </w:instrText>
            </w:r>
            <w:r>
              <w:rPr>
                <w:webHidden/>
              </w:rPr>
            </w:r>
            <w:r>
              <w:rPr>
                <w:webHidden/>
              </w:rPr>
              <w:fldChar w:fldCharType="separate"/>
            </w:r>
            <w:r w:rsidR="00752610">
              <w:rPr>
                <w:webHidden/>
              </w:rPr>
              <w:t>42</w:t>
            </w:r>
            <w:r>
              <w:rPr>
                <w:webHidden/>
              </w:rPr>
              <w:fldChar w:fldCharType="end"/>
            </w:r>
          </w:hyperlink>
        </w:p>
        <w:p w14:paraId="45ED5457" w14:textId="532D7A17" w:rsidR="00D07CAF" w:rsidRDefault="00D07CAF">
          <w:pPr>
            <w:pStyle w:val="TOC2"/>
            <w:rPr>
              <w:rFonts w:eastAsiaTheme="minorEastAsia"/>
              <w:b w:val="0"/>
              <w:bCs w:val="0"/>
              <w:color w:val="auto"/>
              <w:kern w:val="2"/>
              <w:lang w:eastAsia="en-GB"/>
              <w14:ligatures w14:val="standardContextual"/>
            </w:rPr>
          </w:pPr>
          <w:hyperlink w:anchor="_Toc213939612" w:history="1">
            <w:r w:rsidRPr="0010232F">
              <w:rPr>
                <w:rStyle w:val="Hyperlink"/>
              </w:rPr>
              <w:t>3. Next Steps:</w:t>
            </w:r>
            <w:r>
              <w:rPr>
                <w:webHidden/>
              </w:rPr>
              <w:tab/>
            </w:r>
            <w:r>
              <w:rPr>
                <w:webHidden/>
              </w:rPr>
              <w:fldChar w:fldCharType="begin"/>
            </w:r>
            <w:r>
              <w:rPr>
                <w:webHidden/>
              </w:rPr>
              <w:instrText xml:space="preserve"> PAGEREF _Toc213939612 \h </w:instrText>
            </w:r>
            <w:r>
              <w:rPr>
                <w:webHidden/>
              </w:rPr>
            </w:r>
            <w:r>
              <w:rPr>
                <w:webHidden/>
              </w:rPr>
              <w:fldChar w:fldCharType="separate"/>
            </w:r>
            <w:r w:rsidR="00752610">
              <w:rPr>
                <w:webHidden/>
              </w:rPr>
              <w:t>42</w:t>
            </w:r>
            <w:r>
              <w:rPr>
                <w:webHidden/>
              </w:rPr>
              <w:fldChar w:fldCharType="end"/>
            </w:r>
          </w:hyperlink>
        </w:p>
        <w:p w14:paraId="3CC966B2" w14:textId="447045EE" w:rsidR="00D07CAF" w:rsidRDefault="00D07CAF">
          <w:pPr>
            <w:pStyle w:val="TOC1"/>
            <w:rPr>
              <w:rFonts w:eastAsiaTheme="minorEastAsia"/>
              <w:b w:val="0"/>
              <w:bCs w:val="0"/>
              <w:color w:val="auto"/>
              <w:kern w:val="2"/>
              <w:lang w:eastAsia="en-GB"/>
              <w14:ligatures w14:val="standardContextual"/>
            </w:rPr>
          </w:pPr>
          <w:hyperlink w:anchor="_Toc213939613" w:history="1">
            <w:r w:rsidRPr="0010232F">
              <w:rPr>
                <w:rStyle w:val="Hyperlink"/>
              </w:rPr>
              <w:t>Overview of the Better Hearing Intervention</w:t>
            </w:r>
            <w:r>
              <w:rPr>
                <w:webHidden/>
              </w:rPr>
              <w:tab/>
            </w:r>
            <w:r>
              <w:rPr>
                <w:webHidden/>
              </w:rPr>
              <w:fldChar w:fldCharType="begin"/>
            </w:r>
            <w:r>
              <w:rPr>
                <w:webHidden/>
              </w:rPr>
              <w:instrText xml:space="preserve"> PAGEREF _Toc213939613 \h </w:instrText>
            </w:r>
            <w:r>
              <w:rPr>
                <w:webHidden/>
              </w:rPr>
            </w:r>
            <w:r>
              <w:rPr>
                <w:webHidden/>
              </w:rPr>
              <w:fldChar w:fldCharType="separate"/>
            </w:r>
            <w:r w:rsidR="00752610">
              <w:rPr>
                <w:webHidden/>
              </w:rPr>
              <w:t>44</w:t>
            </w:r>
            <w:r>
              <w:rPr>
                <w:webHidden/>
              </w:rPr>
              <w:fldChar w:fldCharType="end"/>
            </w:r>
          </w:hyperlink>
        </w:p>
        <w:p w14:paraId="15759362" w14:textId="481CEB84" w:rsidR="00D07CAF" w:rsidRDefault="00D07CAF">
          <w:pPr>
            <w:pStyle w:val="TOC2"/>
            <w:rPr>
              <w:rFonts w:eastAsiaTheme="minorEastAsia"/>
              <w:b w:val="0"/>
              <w:bCs w:val="0"/>
              <w:color w:val="auto"/>
              <w:kern w:val="2"/>
              <w:lang w:eastAsia="en-GB"/>
              <w14:ligatures w14:val="standardContextual"/>
            </w:rPr>
          </w:pPr>
          <w:hyperlink w:anchor="_Toc213939614" w:history="1">
            <w:r w:rsidRPr="0010232F">
              <w:rPr>
                <w:rStyle w:val="Hyperlink"/>
              </w:rPr>
              <w:t>App Content: Better Hearing (for reference)</w:t>
            </w:r>
            <w:r>
              <w:rPr>
                <w:webHidden/>
              </w:rPr>
              <w:tab/>
            </w:r>
            <w:r>
              <w:rPr>
                <w:webHidden/>
              </w:rPr>
              <w:fldChar w:fldCharType="begin"/>
            </w:r>
            <w:r>
              <w:rPr>
                <w:webHidden/>
              </w:rPr>
              <w:instrText xml:space="preserve"> PAGEREF _Toc213939614 \h </w:instrText>
            </w:r>
            <w:r>
              <w:rPr>
                <w:webHidden/>
              </w:rPr>
            </w:r>
            <w:r>
              <w:rPr>
                <w:webHidden/>
              </w:rPr>
              <w:fldChar w:fldCharType="separate"/>
            </w:r>
            <w:r w:rsidR="00752610">
              <w:rPr>
                <w:webHidden/>
              </w:rPr>
              <w:t>44</w:t>
            </w:r>
            <w:r>
              <w:rPr>
                <w:webHidden/>
              </w:rPr>
              <w:fldChar w:fldCharType="end"/>
            </w:r>
          </w:hyperlink>
        </w:p>
        <w:p w14:paraId="5AA3CC79" w14:textId="1D1646CA" w:rsidR="00D07CAF" w:rsidRDefault="00D07CAF">
          <w:pPr>
            <w:pStyle w:val="TOC1"/>
            <w:rPr>
              <w:rFonts w:eastAsiaTheme="minorEastAsia"/>
              <w:b w:val="0"/>
              <w:bCs w:val="0"/>
              <w:color w:val="auto"/>
              <w:kern w:val="2"/>
              <w:lang w:eastAsia="en-GB"/>
              <w14:ligatures w14:val="standardContextual"/>
            </w:rPr>
          </w:pPr>
          <w:hyperlink w:anchor="_Toc213939615" w:history="1">
            <w:r w:rsidRPr="0010232F">
              <w:rPr>
                <w:rStyle w:val="Hyperlink"/>
              </w:rPr>
              <w:t>Better Hearing: Session 1 (30-60 minutes)</w:t>
            </w:r>
            <w:r>
              <w:rPr>
                <w:webHidden/>
              </w:rPr>
              <w:tab/>
            </w:r>
            <w:r>
              <w:rPr>
                <w:webHidden/>
              </w:rPr>
              <w:fldChar w:fldCharType="begin"/>
            </w:r>
            <w:r>
              <w:rPr>
                <w:webHidden/>
              </w:rPr>
              <w:instrText xml:space="preserve"> PAGEREF _Toc213939615 \h </w:instrText>
            </w:r>
            <w:r>
              <w:rPr>
                <w:webHidden/>
              </w:rPr>
            </w:r>
            <w:r>
              <w:rPr>
                <w:webHidden/>
              </w:rPr>
              <w:fldChar w:fldCharType="separate"/>
            </w:r>
            <w:r w:rsidR="00752610">
              <w:rPr>
                <w:webHidden/>
              </w:rPr>
              <w:t>45</w:t>
            </w:r>
            <w:r>
              <w:rPr>
                <w:webHidden/>
              </w:rPr>
              <w:fldChar w:fldCharType="end"/>
            </w:r>
          </w:hyperlink>
        </w:p>
        <w:p w14:paraId="58E82ECC" w14:textId="5DDBAB0C" w:rsidR="00D07CAF" w:rsidRDefault="00D07CAF">
          <w:pPr>
            <w:pStyle w:val="TOC2"/>
            <w:rPr>
              <w:rFonts w:eastAsiaTheme="minorEastAsia"/>
              <w:b w:val="0"/>
              <w:bCs w:val="0"/>
              <w:color w:val="auto"/>
              <w:kern w:val="2"/>
              <w:lang w:eastAsia="en-GB"/>
              <w14:ligatures w14:val="standardContextual"/>
            </w:rPr>
          </w:pPr>
          <w:hyperlink w:anchor="_Toc213939616" w:history="1">
            <w:r w:rsidRPr="0010232F">
              <w:rPr>
                <w:rStyle w:val="Hyperlink"/>
              </w:rPr>
              <w:t>1. Check-In &amp; Review (up to 20 minutes)</w:t>
            </w:r>
            <w:r>
              <w:rPr>
                <w:webHidden/>
              </w:rPr>
              <w:tab/>
            </w:r>
            <w:r>
              <w:rPr>
                <w:webHidden/>
              </w:rPr>
              <w:fldChar w:fldCharType="begin"/>
            </w:r>
            <w:r>
              <w:rPr>
                <w:webHidden/>
              </w:rPr>
              <w:instrText xml:space="preserve"> PAGEREF _Toc213939616 \h </w:instrText>
            </w:r>
            <w:r>
              <w:rPr>
                <w:webHidden/>
              </w:rPr>
            </w:r>
            <w:r>
              <w:rPr>
                <w:webHidden/>
              </w:rPr>
              <w:fldChar w:fldCharType="separate"/>
            </w:r>
            <w:r w:rsidR="00752610">
              <w:rPr>
                <w:webHidden/>
              </w:rPr>
              <w:t>45</w:t>
            </w:r>
            <w:r>
              <w:rPr>
                <w:webHidden/>
              </w:rPr>
              <w:fldChar w:fldCharType="end"/>
            </w:r>
          </w:hyperlink>
        </w:p>
        <w:p w14:paraId="5E583714" w14:textId="130A6170" w:rsidR="00D07CAF" w:rsidRDefault="00D07CAF">
          <w:pPr>
            <w:pStyle w:val="TOC2"/>
            <w:rPr>
              <w:rFonts w:eastAsiaTheme="minorEastAsia"/>
              <w:b w:val="0"/>
              <w:bCs w:val="0"/>
              <w:color w:val="auto"/>
              <w:kern w:val="2"/>
              <w:lang w:eastAsia="en-GB"/>
              <w14:ligatures w14:val="standardContextual"/>
            </w:rPr>
          </w:pPr>
          <w:hyperlink w:anchor="_Toc213939617"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Discussion on Better Hearing (20 minutes)</w:t>
            </w:r>
            <w:r>
              <w:rPr>
                <w:webHidden/>
              </w:rPr>
              <w:tab/>
            </w:r>
            <w:r>
              <w:rPr>
                <w:webHidden/>
              </w:rPr>
              <w:fldChar w:fldCharType="begin"/>
            </w:r>
            <w:r>
              <w:rPr>
                <w:webHidden/>
              </w:rPr>
              <w:instrText xml:space="preserve"> PAGEREF _Toc213939617 \h </w:instrText>
            </w:r>
            <w:r>
              <w:rPr>
                <w:webHidden/>
              </w:rPr>
            </w:r>
            <w:r>
              <w:rPr>
                <w:webHidden/>
              </w:rPr>
              <w:fldChar w:fldCharType="separate"/>
            </w:r>
            <w:r w:rsidR="00752610">
              <w:rPr>
                <w:webHidden/>
              </w:rPr>
              <w:t>45</w:t>
            </w:r>
            <w:r>
              <w:rPr>
                <w:webHidden/>
              </w:rPr>
              <w:fldChar w:fldCharType="end"/>
            </w:r>
          </w:hyperlink>
        </w:p>
        <w:p w14:paraId="7945D47A" w14:textId="548668CE" w:rsidR="00D07CAF" w:rsidRDefault="00D07CAF">
          <w:pPr>
            <w:pStyle w:val="TOC2"/>
            <w:rPr>
              <w:rFonts w:eastAsiaTheme="minorEastAsia"/>
              <w:b w:val="0"/>
              <w:bCs w:val="0"/>
              <w:color w:val="auto"/>
              <w:kern w:val="2"/>
              <w:lang w:eastAsia="en-GB"/>
              <w14:ligatures w14:val="standardContextual"/>
            </w:rPr>
          </w:pPr>
          <w:hyperlink w:anchor="_Toc213939618" w:history="1">
            <w:r w:rsidRPr="0010232F">
              <w:rPr>
                <w:rStyle w:val="Hyperlink"/>
                <w:rFonts w:cs="Calibri"/>
              </w:rPr>
              <w:t>3.</w:t>
            </w:r>
            <w:r>
              <w:rPr>
                <w:rFonts w:eastAsiaTheme="minorEastAsia"/>
                <w:b w:val="0"/>
                <w:bCs w:val="0"/>
                <w:color w:val="auto"/>
                <w:kern w:val="2"/>
                <w:lang w:eastAsia="en-GB"/>
                <w14:ligatures w14:val="standardContextual"/>
              </w:rPr>
              <w:tab/>
            </w:r>
            <w:r w:rsidRPr="0010232F">
              <w:rPr>
                <w:rStyle w:val="Hyperlink"/>
              </w:rPr>
              <w:t>Set 1-3 Goals – Better Hearing (15-20 minutes)</w:t>
            </w:r>
            <w:r>
              <w:rPr>
                <w:webHidden/>
              </w:rPr>
              <w:tab/>
            </w:r>
            <w:r>
              <w:rPr>
                <w:webHidden/>
              </w:rPr>
              <w:fldChar w:fldCharType="begin"/>
            </w:r>
            <w:r>
              <w:rPr>
                <w:webHidden/>
              </w:rPr>
              <w:instrText xml:space="preserve"> PAGEREF _Toc213939618 \h </w:instrText>
            </w:r>
            <w:r>
              <w:rPr>
                <w:webHidden/>
              </w:rPr>
            </w:r>
            <w:r>
              <w:rPr>
                <w:webHidden/>
              </w:rPr>
              <w:fldChar w:fldCharType="separate"/>
            </w:r>
            <w:r w:rsidR="00752610">
              <w:rPr>
                <w:webHidden/>
              </w:rPr>
              <w:t>46</w:t>
            </w:r>
            <w:r>
              <w:rPr>
                <w:webHidden/>
              </w:rPr>
              <w:fldChar w:fldCharType="end"/>
            </w:r>
          </w:hyperlink>
        </w:p>
        <w:p w14:paraId="06F540D6" w14:textId="26AB49E7" w:rsidR="00D07CAF" w:rsidRDefault="00D07CAF">
          <w:pPr>
            <w:pStyle w:val="TOC2"/>
            <w:rPr>
              <w:rFonts w:eastAsiaTheme="minorEastAsia"/>
              <w:b w:val="0"/>
              <w:bCs w:val="0"/>
              <w:color w:val="auto"/>
              <w:kern w:val="2"/>
              <w:lang w:eastAsia="en-GB"/>
              <w14:ligatures w14:val="standardContextual"/>
            </w:rPr>
          </w:pPr>
          <w:hyperlink w:anchor="_Toc213939619" w:history="1">
            <w:r w:rsidRPr="0010232F">
              <w:rPr>
                <w:rStyle w:val="Hyperlink"/>
              </w:rPr>
              <w:t>4.</w:t>
            </w:r>
            <w:r>
              <w:rPr>
                <w:rFonts w:eastAsiaTheme="minorEastAsia"/>
                <w:b w:val="0"/>
                <w:bCs w:val="0"/>
                <w:color w:val="auto"/>
                <w:kern w:val="2"/>
                <w:lang w:eastAsia="en-GB"/>
                <w14:ligatures w14:val="standardContextual"/>
              </w:rPr>
              <w:tab/>
            </w:r>
            <w:r w:rsidRPr="0010232F">
              <w:rPr>
                <w:rStyle w:val="Hyperlink"/>
              </w:rPr>
              <w:t>Closing and Next Steps (5 minutes)</w:t>
            </w:r>
            <w:r>
              <w:rPr>
                <w:webHidden/>
              </w:rPr>
              <w:tab/>
            </w:r>
            <w:r>
              <w:rPr>
                <w:webHidden/>
              </w:rPr>
              <w:fldChar w:fldCharType="begin"/>
            </w:r>
            <w:r>
              <w:rPr>
                <w:webHidden/>
              </w:rPr>
              <w:instrText xml:space="preserve"> PAGEREF _Toc213939619 \h </w:instrText>
            </w:r>
            <w:r>
              <w:rPr>
                <w:webHidden/>
              </w:rPr>
            </w:r>
            <w:r>
              <w:rPr>
                <w:webHidden/>
              </w:rPr>
              <w:fldChar w:fldCharType="separate"/>
            </w:r>
            <w:r w:rsidR="00752610">
              <w:rPr>
                <w:webHidden/>
              </w:rPr>
              <w:t>46</w:t>
            </w:r>
            <w:r>
              <w:rPr>
                <w:webHidden/>
              </w:rPr>
              <w:fldChar w:fldCharType="end"/>
            </w:r>
          </w:hyperlink>
        </w:p>
        <w:p w14:paraId="09C5169B" w14:textId="4C3D5523" w:rsidR="00D07CAF" w:rsidRDefault="00D07CAF">
          <w:pPr>
            <w:pStyle w:val="TOC1"/>
            <w:rPr>
              <w:rFonts w:eastAsiaTheme="minorEastAsia"/>
              <w:b w:val="0"/>
              <w:bCs w:val="0"/>
              <w:color w:val="auto"/>
              <w:kern w:val="2"/>
              <w:lang w:eastAsia="en-GB"/>
              <w14:ligatures w14:val="standardContextual"/>
            </w:rPr>
          </w:pPr>
          <w:hyperlink w:anchor="_Toc213939620" w:history="1">
            <w:r w:rsidRPr="0010232F">
              <w:rPr>
                <w:rStyle w:val="Hyperlink"/>
              </w:rPr>
              <w:t>Better Hearing: Session 2 &amp; 3 - Progress Check</w:t>
            </w:r>
            <w:r>
              <w:rPr>
                <w:webHidden/>
              </w:rPr>
              <w:tab/>
            </w:r>
            <w:r>
              <w:rPr>
                <w:webHidden/>
              </w:rPr>
              <w:fldChar w:fldCharType="begin"/>
            </w:r>
            <w:r>
              <w:rPr>
                <w:webHidden/>
              </w:rPr>
              <w:instrText xml:space="preserve"> PAGEREF _Toc213939620 \h </w:instrText>
            </w:r>
            <w:r>
              <w:rPr>
                <w:webHidden/>
              </w:rPr>
            </w:r>
            <w:r>
              <w:rPr>
                <w:webHidden/>
              </w:rPr>
              <w:fldChar w:fldCharType="separate"/>
            </w:r>
            <w:r w:rsidR="00752610">
              <w:rPr>
                <w:webHidden/>
              </w:rPr>
              <w:t>47</w:t>
            </w:r>
            <w:r>
              <w:rPr>
                <w:webHidden/>
              </w:rPr>
              <w:fldChar w:fldCharType="end"/>
            </w:r>
          </w:hyperlink>
        </w:p>
        <w:p w14:paraId="6900E903" w14:textId="2D842166" w:rsidR="00D07CAF" w:rsidRDefault="00D07CAF">
          <w:pPr>
            <w:pStyle w:val="TOC2"/>
            <w:rPr>
              <w:rFonts w:eastAsiaTheme="minorEastAsia"/>
              <w:b w:val="0"/>
              <w:bCs w:val="0"/>
              <w:color w:val="auto"/>
              <w:kern w:val="2"/>
              <w:lang w:eastAsia="en-GB"/>
              <w14:ligatures w14:val="standardContextual"/>
            </w:rPr>
          </w:pPr>
          <w:hyperlink w:anchor="_Toc213939621"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Review the Participant’s Progress</w:t>
            </w:r>
            <w:r>
              <w:rPr>
                <w:webHidden/>
              </w:rPr>
              <w:tab/>
            </w:r>
            <w:r>
              <w:rPr>
                <w:webHidden/>
              </w:rPr>
              <w:fldChar w:fldCharType="begin"/>
            </w:r>
            <w:r>
              <w:rPr>
                <w:webHidden/>
              </w:rPr>
              <w:instrText xml:space="preserve"> PAGEREF _Toc213939621 \h </w:instrText>
            </w:r>
            <w:r>
              <w:rPr>
                <w:webHidden/>
              </w:rPr>
            </w:r>
            <w:r>
              <w:rPr>
                <w:webHidden/>
              </w:rPr>
              <w:fldChar w:fldCharType="separate"/>
            </w:r>
            <w:r w:rsidR="00752610">
              <w:rPr>
                <w:webHidden/>
              </w:rPr>
              <w:t>47</w:t>
            </w:r>
            <w:r>
              <w:rPr>
                <w:webHidden/>
              </w:rPr>
              <w:fldChar w:fldCharType="end"/>
            </w:r>
          </w:hyperlink>
        </w:p>
        <w:p w14:paraId="62F7F47A" w14:textId="08E7AD5E" w:rsidR="00D07CAF" w:rsidRDefault="00D07CAF">
          <w:pPr>
            <w:pStyle w:val="TOC2"/>
            <w:rPr>
              <w:rFonts w:eastAsiaTheme="minorEastAsia"/>
              <w:b w:val="0"/>
              <w:bCs w:val="0"/>
              <w:color w:val="auto"/>
              <w:kern w:val="2"/>
              <w:lang w:eastAsia="en-GB"/>
              <w14:ligatures w14:val="standardContextual"/>
            </w:rPr>
          </w:pPr>
          <w:hyperlink w:anchor="_Toc213939622"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Problem-Solving:</w:t>
            </w:r>
            <w:r>
              <w:rPr>
                <w:webHidden/>
              </w:rPr>
              <w:tab/>
            </w:r>
            <w:r>
              <w:rPr>
                <w:webHidden/>
              </w:rPr>
              <w:fldChar w:fldCharType="begin"/>
            </w:r>
            <w:r>
              <w:rPr>
                <w:webHidden/>
              </w:rPr>
              <w:instrText xml:space="preserve"> PAGEREF _Toc213939622 \h </w:instrText>
            </w:r>
            <w:r>
              <w:rPr>
                <w:webHidden/>
              </w:rPr>
            </w:r>
            <w:r>
              <w:rPr>
                <w:webHidden/>
              </w:rPr>
              <w:fldChar w:fldCharType="separate"/>
            </w:r>
            <w:r w:rsidR="00752610">
              <w:rPr>
                <w:webHidden/>
              </w:rPr>
              <w:t>47</w:t>
            </w:r>
            <w:r>
              <w:rPr>
                <w:webHidden/>
              </w:rPr>
              <w:fldChar w:fldCharType="end"/>
            </w:r>
          </w:hyperlink>
        </w:p>
        <w:p w14:paraId="5D6AC4BC" w14:textId="0A979751" w:rsidR="00D07CAF" w:rsidRDefault="00D07CAF">
          <w:pPr>
            <w:pStyle w:val="TOC2"/>
            <w:rPr>
              <w:rFonts w:eastAsiaTheme="minorEastAsia"/>
              <w:b w:val="0"/>
              <w:bCs w:val="0"/>
              <w:color w:val="auto"/>
              <w:kern w:val="2"/>
              <w:lang w:eastAsia="en-GB"/>
              <w14:ligatures w14:val="standardContextual"/>
            </w:rPr>
          </w:pPr>
          <w:hyperlink w:anchor="_Toc213939623" w:history="1">
            <w:r w:rsidRPr="0010232F">
              <w:rPr>
                <w:rStyle w:val="Hyperlink"/>
              </w:rPr>
              <w:t>3. Next Steps:</w:t>
            </w:r>
            <w:r>
              <w:rPr>
                <w:webHidden/>
              </w:rPr>
              <w:tab/>
            </w:r>
            <w:r>
              <w:rPr>
                <w:webHidden/>
              </w:rPr>
              <w:fldChar w:fldCharType="begin"/>
            </w:r>
            <w:r>
              <w:rPr>
                <w:webHidden/>
              </w:rPr>
              <w:instrText xml:space="preserve"> PAGEREF _Toc213939623 \h </w:instrText>
            </w:r>
            <w:r>
              <w:rPr>
                <w:webHidden/>
              </w:rPr>
            </w:r>
            <w:r>
              <w:rPr>
                <w:webHidden/>
              </w:rPr>
              <w:fldChar w:fldCharType="separate"/>
            </w:r>
            <w:r w:rsidR="00752610">
              <w:rPr>
                <w:webHidden/>
              </w:rPr>
              <w:t>47</w:t>
            </w:r>
            <w:r>
              <w:rPr>
                <w:webHidden/>
              </w:rPr>
              <w:fldChar w:fldCharType="end"/>
            </w:r>
          </w:hyperlink>
        </w:p>
        <w:p w14:paraId="640A4706" w14:textId="073A7F70" w:rsidR="00D07CAF" w:rsidRDefault="00D07CAF">
          <w:pPr>
            <w:pStyle w:val="TOC1"/>
            <w:rPr>
              <w:rFonts w:eastAsiaTheme="minorEastAsia"/>
              <w:b w:val="0"/>
              <w:bCs w:val="0"/>
              <w:color w:val="auto"/>
              <w:kern w:val="2"/>
              <w:lang w:eastAsia="en-GB"/>
              <w14:ligatures w14:val="standardContextual"/>
            </w:rPr>
          </w:pPr>
          <w:hyperlink w:anchor="_Toc213939624" w:history="1">
            <w:r w:rsidRPr="0010232F">
              <w:rPr>
                <w:rStyle w:val="Hyperlink"/>
              </w:rPr>
              <w:t>Overview of Getting Active Intervention in ENHANCE</w:t>
            </w:r>
            <w:r>
              <w:rPr>
                <w:webHidden/>
              </w:rPr>
              <w:tab/>
            </w:r>
            <w:r>
              <w:rPr>
                <w:webHidden/>
              </w:rPr>
              <w:fldChar w:fldCharType="begin"/>
            </w:r>
            <w:r>
              <w:rPr>
                <w:webHidden/>
              </w:rPr>
              <w:instrText xml:space="preserve"> PAGEREF _Toc213939624 \h </w:instrText>
            </w:r>
            <w:r>
              <w:rPr>
                <w:webHidden/>
              </w:rPr>
            </w:r>
            <w:r>
              <w:rPr>
                <w:webHidden/>
              </w:rPr>
              <w:fldChar w:fldCharType="separate"/>
            </w:r>
            <w:r w:rsidR="00752610">
              <w:rPr>
                <w:webHidden/>
              </w:rPr>
              <w:t>49</w:t>
            </w:r>
            <w:r>
              <w:rPr>
                <w:webHidden/>
              </w:rPr>
              <w:fldChar w:fldCharType="end"/>
            </w:r>
          </w:hyperlink>
        </w:p>
        <w:p w14:paraId="79538C24" w14:textId="74E748A6" w:rsidR="00D07CAF" w:rsidRDefault="00D07CAF">
          <w:pPr>
            <w:pStyle w:val="TOC2"/>
            <w:rPr>
              <w:rFonts w:eastAsiaTheme="minorEastAsia"/>
              <w:b w:val="0"/>
              <w:bCs w:val="0"/>
              <w:color w:val="auto"/>
              <w:kern w:val="2"/>
              <w:lang w:eastAsia="en-GB"/>
              <w14:ligatures w14:val="standardContextual"/>
            </w:rPr>
          </w:pPr>
          <w:hyperlink w:anchor="_Toc213939625" w:history="1">
            <w:r w:rsidRPr="0010232F">
              <w:rPr>
                <w:rStyle w:val="Hyperlink"/>
              </w:rPr>
              <w:t>The Coaching Role: Getting Active</w:t>
            </w:r>
            <w:r>
              <w:rPr>
                <w:webHidden/>
              </w:rPr>
              <w:tab/>
            </w:r>
            <w:r>
              <w:rPr>
                <w:webHidden/>
              </w:rPr>
              <w:fldChar w:fldCharType="begin"/>
            </w:r>
            <w:r>
              <w:rPr>
                <w:webHidden/>
              </w:rPr>
              <w:instrText xml:space="preserve"> PAGEREF _Toc213939625 \h </w:instrText>
            </w:r>
            <w:r>
              <w:rPr>
                <w:webHidden/>
              </w:rPr>
            </w:r>
            <w:r>
              <w:rPr>
                <w:webHidden/>
              </w:rPr>
              <w:fldChar w:fldCharType="separate"/>
            </w:r>
            <w:r w:rsidR="00752610">
              <w:rPr>
                <w:webHidden/>
              </w:rPr>
              <w:t>49</w:t>
            </w:r>
            <w:r>
              <w:rPr>
                <w:webHidden/>
              </w:rPr>
              <w:fldChar w:fldCharType="end"/>
            </w:r>
          </w:hyperlink>
        </w:p>
        <w:p w14:paraId="15342E8D" w14:textId="56E28BFE" w:rsidR="00D07CAF" w:rsidRDefault="00D07CAF">
          <w:pPr>
            <w:pStyle w:val="TOC2"/>
            <w:rPr>
              <w:rFonts w:eastAsiaTheme="minorEastAsia"/>
              <w:b w:val="0"/>
              <w:bCs w:val="0"/>
              <w:color w:val="auto"/>
              <w:kern w:val="2"/>
              <w:lang w:eastAsia="en-GB"/>
              <w14:ligatures w14:val="standardContextual"/>
            </w:rPr>
          </w:pPr>
          <w:hyperlink w:anchor="_Toc213939626" w:history="1">
            <w:r w:rsidRPr="0010232F">
              <w:rPr>
                <w:rStyle w:val="Hyperlink"/>
              </w:rPr>
              <w:t>App Content: Getting Active (for reference)</w:t>
            </w:r>
            <w:r>
              <w:rPr>
                <w:webHidden/>
              </w:rPr>
              <w:tab/>
            </w:r>
            <w:r>
              <w:rPr>
                <w:webHidden/>
              </w:rPr>
              <w:fldChar w:fldCharType="begin"/>
            </w:r>
            <w:r>
              <w:rPr>
                <w:webHidden/>
              </w:rPr>
              <w:instrText xml:space="preserve"> PAGEREF _Toc213939626 \h </w:instrText>
            </w:r>
            <w:r>
              <w:rPr>
                <w:webHidden/>
              </w:rPr>
            </w:r>
            <w:r>
              <w:rPr>
                <w:webHidden/>
              </w:rPr>
              <w:fldChar w:fldCharType="separate"/>
            </w:r>
            <w:r w:rsidR="00752610">
              <w:rPr>
                <w:webHidden/>
              </w:rPr>
              <w:t>49</w:t>
            </w:r>
            <w:r>
              <w:rPr>
                <w:webHidden/>
              </w:rPr>
              <w:fldChar w:fldCharType="end"/>
            </w:r>
          </w:hyperlink>
        </w:p>
        <w:p w14:paraId="0DEA993D" w14:textId="3A769BF0" w:rsidR="00D07CAF" w:rsidRDefault="00D07CAF">
          <w:pPr>
            <w:pStyle w:val="TOC1"/>
            <w:rPr>
              <w:rFonts w:eastAsiaTheme="minorEastAsia"/>
              <w:b w:val="0"/>
              <w:bCs w:val="0"/>
              <w:color w:val="auto"/>
              <w:kern w:val="2"/>
              <w:lang w:eastAsia="en-GB"/>
              <w14:ligatures w14:val="standardContextual"/>
            </w:rPr>
          </w:pPr>
          <w:hyperlink w:anchor="_Toc213939627" w:history="1">
            <w:r w:rsidRPr="0010232F">
              <w:rPr>
                <w:rStyle w:val="Hyperlink"/>
              </w:rPr>
              <w:t>Getting Active: Session 1 (30-60 minutes)</w:t>
            </w:r>
            <w:r>
              <w:rPr>
                <w:webHidden/>
              </w:rPr>
              <w:tab/>
            </w:r>
            <w:r>
              <w:rPr>
                <w:webHidden/>
              </w:rPr>
              <w:fldChar w:fldCharType="begin"/>
            </w:r>
            <w:r>
              <w:rPr>
                <w:webHidden/>
              </w:rPr>
              <w:instrText xml:space="preserve"> PAGEREF _Toc213939627 \h </w:instrText>
            </w:r>
            <w:r>
              <w:rPr>
                <w:webHidden/>
              </w:rPr>
            </w:r>
            <w:r>
              <w:rPr>
                <w:webHidden/>
              </w:rPr>
              <w:fldChar w:fldCharType="separate"/>
            </w:r>
            <w:r w:rsidR="00752610">
              <w:rPr>
                <w:webHidden/>
              </w:rPr>
              <w:t>50</w:t>
            </w:r>
            <w:r>
              <w:rPr>
                <w:webHidden/>
              </w:rPr>
              <w:fldChar w:fldCharType="end"/>
            </w:r>
          </w:hyperlink>
        </w:p>
        <w:p w14:paraId="7C056D9B" w14:textId="57449F61" w:rsidR="00D07CAF" w:rsidRDefault="00D07CAF">
          <w:pPr>
            <w:pStyle w:val="TOC2"/>
            <w:rPr>
              <w:rFonts w:eastAsiaTheme="minorEastAsia"/>
              <w:b w:val="0"/>
              <w:bCs w:val="0"/>
              <w:color w:val="auto"/>
              <w:kern w:val="2"/>
              <w:lang w:eastAsia="en-GB"/>
              <w14:ligatures w14:val="standardContextual"/>
            </w:rPr>
          </w:pPr>
          <w:hyperlink w:anchor="_Toc213939628"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Check-In &amp; Review (10-15 minutes)</w:t>
            </w:r>
            <w:r>
              <w:rPr>
                <w:webHidden/>
              </w:rPr>
              <w:tab/>
            </w:r>
            <w:r>
              <w:rPr>
                <w:webHidden/>
              </w:rPr>
              <w:fldChar w:fldCharType="begin"/>
            </w:r>
            <w:r>
              <w:rPr>
                <w:webHidden/>
              </w:rPr>
              <w:instrText xml:space="preserve"> PAGEREF _Toc213939628 \h </w:instrText>
            </w:r>
            <w:r>
              <w:rPr>
                <w:webHidden/>
              </w:rPr>
            </w:r>
            <w:r>
              <w:rPr>
                <w:webHidden/>
              </w:rPr>
              <w:fldChar w:fldCharType="separate"/>
            </w:r>
            <w:r w:rsidR="00752610">
              <w:rPr>
                <w:webHidden/>
              </w:rPr>
              <w:t>50</w:t>
            </w:r>
            <w:r>
              <w:rPr>
                <w:webHidden/>
              </w:rPr>
              <w:fldChar w:fldCharType="end"/>
            </w:r>
          </w:hyperlink>
        </w:p>
        <w:p w14:paraId="774AD934" w14:textId="53B961C8" w:rsidR="00D07CAF" w:rsidRDefault="00D07CAF">
          <w:pPr>
            <w:pStyle w:val="TOC2"/>
            <w:rPr>
              <w:rFonts w:eastAsiaTheme="minorEastAsia"/>
              <w:b w:val="0"/>
              <w:bCs w:val="0"/>
              <w:color w:val="auto"/>
              <w:kern w:val="2"/>
              <w:lang w:eastAsia="en-GB"/>
              <w14:ligatures w14:val="standardContextual"/>
            </w:rPr>
          </w:pPr>
          <w:hyperlink w:anchor="_Toc213939629"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Discussion on Getting Active (20 minutes)</w:t>
            </w:r>
            <w:r>
              <w:rPr>
                <w:webHidden/>
              </w:rPr>
              <w:tab/>
            </w:r>
            <w:r>
              <w:rPr>
                <w:webHidden/>
              </w:rPr>
              <w:fldChar w:fldCharType="begin"/>
            </w:r>
            <w:r>
              <w:rPr>
                <w:webHidden/>
              </w:rPr>
              <w:instrText xml:space="preserve"> PAGEREF _Toc213939629 \h </w:instrText>
            </w:r>
            <w:r>
              <w:rPr>
                <w:webHidden/>
              </w:rPr>
            </w:r>
            <w:r>
              <w:rPr>
                <w:webHidden/>
              </w:rPr>
              <w:fldChar w:fldCharType="separate"/>
            </w:r>
            <w:r w:rsidR="00752610">
              <w:rPr>
                <w:webHidden/>
              </w:rPr>
              <w:t>50</w:t>
            </w:r>
            <w:r>
              <w:rPr>
                <w:webHidden/>
              </w:rPr>
              <w:fldChar w:fldCharType="end"/>
            </w:r>
          </w:hyperlink>
        </w:p>
        <w:p w14:paraId="0D7B9083" w14:textId="4F09B588" w:rsidR="00D07CAF" w:rsidRDefault="00D07CAF">
          <w:pPr>
            <w:pStyle w:val="TOC2"/>
            <w:rPr>
              <w:rFonts w:eastAsiaTheme="minorEastAsia"/>
              <w:b w:val="0"/>
              <w:bCs w:val="0"/>
              <w:color w:val="auto"/>
              <w:kern w:val="2"/>
              <w:lang w:eastAsia="en-GB"/>
              <w14:ligatures w14:val="standardContextual"/>
            </w:rPr>
          </w:pPr>
          <w:hyperlink w:anchor="_Toc213939630" w:history="1">
            <w:r w:rsidRPr="0010232F">
              <w:rPr>
                <w:rStyle w:val="Hyperlink"/>
              </w:rPr>
              <w:t>3.</w:t>
            </w:r>
            <w:r>
              <w:rPr>
                <w:rFonts w:eastAsiaTheme="minorEastAsia"/>
                <w:b w:val="0"/>
                <w:bCs w:val="0"/>
                <w:color w:val="auto"/>
                <w:kern w:val="2"/>
                <w:lang w:eastAsia="en-GB"/>
                <w14:ligatures w14:val="standardContextual"/>
              </w:rPr>
              <w:tab/>
            </w:r>
            <w:r w:rsidRPr="0010232F">
              <w:rPr>
                <w:rStyle w:val="Hyperlink"/>
              </w:rPr>
              <w:t>Set 1-3 Goals for Getting Active (15-20 minutes)</w:t>
            </w:r>
            <w:r>
              <w:rPr>
                <w:webHidden/>
              </w:rPr>
              <w:tab/>
            </w:r>
            <w:r>
              <w:rPr>
                <w:webHidden/>
              </w:rPr>
              <w:fldChar w:fldCharType="begin"/>
            </w:r>
            <w:r>
              <w:rPr>
                <w:webHidden/>
              </w:rPr>
              <w:instrText xml:space="preserve"> PAGEREF _Toc213939630 \h </w:instrText>
            </w:r>
            <w:r>
              <w:rPr>
                <w:webHidden/>
              </w:rPr>
            </w:r>
            <w:r>
              <w:rPr>
                <w:webHidden/>
              </w:rPr>
              <w:fldChar w:fldCharType="separate"/>
            </w:r>
            <w:r w:rsidR="00752610">
              <w:rPr>
                <w:webHidden/>
              </w:rPr>
              <w:t>51</w:t>
            </w:r>
            <w:r>
              <w:rPr>
                <w:webHidden/>
              </w:rPr>
              <w:fldChar w:fldCharType="end"/>
            </w:r>
          </w:hyperlink>
        </w:p>
        <w:p w14:paraId="5863A55D" w14:textId="272B2595" w:rsidR="00D07CAF" w:rsidRDefault="00D07CAF">
          <w:pPr>
            <w:pStyle w:val="TOC2"/>
            <w:rPr>
              <w:rFonts w:eastAsiaTheme="minorEastAsia"/>
              <w:b w:val="0"/>
              <w:bCs w:val="0"/>
              <w:color w:val="auto"/>
              <w:kern w:val="2"/>
              <w:lang w:eastAsia="en-GB"/>
              <w14:ligatures w14:val="standardContextual"/>
            </w:rPr>
          </w:pPr>
          <w:hyperlink w:anchor="_Toc213939631" w:history="1">
            <w:r w:rsidRPr="0010232F">
              <w:rPr>
                <w:rStyle w:val="Hyperlink"/>
                <w:rFonts w:cs="Calibri"/>
              </w:rPr>
              <w:t>4.</w:t>
            </w:r>
            <w:r>
              <w:rPr>
                <w:rFonts w:eastAsiaTheme="minorEastAsia"/>
                <w:b w:val="0"/>
                <w:bCs w:val="0"/>
                <w:color w:val="auto"/>
                <w:kern w:val="2"/>
                <w:lang w:eastAsia="en-GB"/>
                <w14:ligatures w14:val="standardContextual"/>
              </w:rPr>
              <w:tab/>
            </w:r>
            <w:r w:rsidRPr="0010232F">
              <w:rPr>
                <w:rStyle w:val="Hyperlink"/>
              </w:rPr>
              <w:t>Closing and Next Steps (5 minutes)</w:t>
            </w:r>
            <w:r>
              <w:rPr>
                <w:webHidden/>
              </w:rPr>
              <w:tab/>
            </w:r>
            <w:r>
              <w:rPr>
                <w:webHidden/>
              </w:rPr>
              <w:fldChar w:fldCharType="begin"/>
            </w:r>
            <w:r>
              <w:rPr>
                <w:webHidden/>
              </w:rPr>
              <w:instrText xml:space="preserve"> PAGEREF _Toc213939631 \h </w:instrText>
            </w:r>
            <w:r>
              <w:rPr>
                <w:webHidden/>
              </w:rPr>
            </w:r>
            <w:r>
              <w:rPr>
                <w:webHidden/>
              </w:rPr>
              <w:fldChar w:fldCharType="separate"/>
            </w:r>
            <w:r w:rsidR="00752610">
              <w:rPr>
                <w:webHidden/>
              </w:rPr>
              <w:t>51</w:t>
            </w:r>
            <w:r>
              <w:rPr>
                <w:webHidden/>
              </w:rPr>
              <w:fldChar w:fldCharType="end"/>
            </w:r>
          </w:hyperlink>
        </w:p>
        <w:p w14:paraId="01CBCE56" w14:textId="60B99CBD" w:rsidR="00D07CAF" w:rsidRDefault="00D07CAF">
          <w:pPr>
            <w:pStyle w:val="TOC1"/>
            <w:rPr>
              <w:rFonts w:eastAsiaTheme="minorEastAsia"/>
              <w:b w:val="0"/>
              <w:bCs w:val="0"/>
              <w:color w:val="auto"/>
              <w:kern w:val="2"/>
              <w:lang w:eastAsia="en-GB"/>
              <w14:ligatures w14:val="standardContextual"/>
            </w:rPr>
          </w:pPr>
          <w:hyperlink w:anchor="_Toc213939632" w:history="1">
            <w:r w:rsidRPr="0010232F">
              <w:rPr>
                <w:rStyle w:val="Hyperlink"/>
              </w:rPr>
              <w:t>Getting Active: Session 2 &amp; 3 – Progress Check (30 minutes)</w:t>
            </w:r>
            <w:r>
              <w:rPr>
                <w:webHidden/>
              </w:rPr>
              <w:tab/>
            </w:r>
            <w:r>
              <w:rPr>
                <w:webHidden/>
              </w:rPr>
              <w:fldChar w:fldCharType="begin"/>
            </w:r>
            <w:r>
              <w:rPr>
                <w:webHidden/>
              </w:rPr>
              <w:instrText xml:space="preserve"> PAGEREF _Toc213939632 \h </w:instrText>
            </w:r>
            <w:r>
              <w:rPr>
                <w:webHidden/>
              </w:rPr>
            </w:r>
            <w:r>
              <w:rPr>
                <w:webHidden/>
              </w:rPr>
              <w:fldChar w:fldCharType="separate"/>
            </w:r>
            <w:r w:rsidR="00752610">
              <w:rPr>
                <w:webHidden/>
              </w:rPr>
              <w:t>52</w:t>
            </w:r>
            <w:r>
              <w:rPr>
                <w:webHidden/>
              </w:rPr>
              <w:fldChar w:fldCharType="end"/>
            </w:r>
          </w:hyperlink>
        </w:p>
        <w:p w14:paraId="02B75BCA" w14:textId="735C39FB" w:rsidR="00D07CAF" w:rsidRDefault="00D07CAF">
          <w:pPr>
            <w:pStyle w:val="TOC2"/>
            <w:rPr>
              <w:rFonts w:eastAsiaTheme="minorEastAsia"/>
              <w:b w:val="0"/>
              <w:bCs w:val="0"/>
              <w:color w:val="auto"/>
              <w:kern w:val="2"/>
              <w:lang w:eastAsia="en-GB"/>
              <w14:ligatures w14:val="standardContextual"/>
            </w:rPr>
          </w:pPr>
          <w:hyperlink w:anchor="_Toc213939633"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Review Progress</w:t>
            </w:r>
            <w:r>
              <w:rPr>
                <w:webHidden/>
              </w:rPr>
              <w:tab/>
            </w:r>
            <w:r>
              <w:rPr>
                <w:webHidden/>
              </w:rPr>
              <w:fldChar w:fldCharType="begin"/>
            </w:r>
            <w:r>
              <w:rPr>
                <w:webHidden/>
              </w:rPr>
              <w:instrText xml:space="preserve"> PAGEREF _Toc213939633 \h </w:instrText>
            </w:r>
            <w:r>
              <w:rPr>
                <w:webHidden/>
              </w:rPr>
            </w:r>
            <w:r>
              <w:rPr>
                <w:webHidden/>
              </w:rPr>
              <w:fldChar w:fldCharType="separate"/>
            </w:r>
            <w:r w:rsidR="00752610">
              <w:rPr>
                <w:webHidden/>
              </w:rPr>
              <w:t>52</w:t>
            </w:r>
            <w:r>
              <w:rPr>
                <w:webHidden/>
              </w:rPr>
              <w:fldChar w:fldCharType="end"/>
            </w:r>
          </w:hyperlink>
        </w:p>
        <w:p w14:paraId="4F48FDBF" w14:textId="2D5F1356" w:rsidR="00D07CAF" w:rsidRDefault="00D07CAF">
          <w:pPr>
            <w:pStyle w:val="TOC2"/>
            <w:rPr>
              <w:rFonts w:eastAsiaTheme="minorEastAsia"/>
              <w:b w:val="0"/>
              <w:bCs w:val="0"/>
              <w:color w:val="auto"/>
              <w:kern w:val="2"/>
              <w:lang w:eastAsia="en-GB"/>
              <w14:ligatures w14:val="standardContextual"/>
            </w:rPr>
          </w:pPr>
          <w:hyperlink w:anchor="_Toc213939634"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Problem-Solve</w:t>
            </w:r>
            <w:r>
              <w:rPr>
                <w:webHidden/>
              </w:rPr>
              <w:tab/>
            </w:r>
            <w:r>
              <w:rPr>
                <w:webHidden/>
              </w:rPr>
              <w:fldChar w:fldCharType="begin"/>
            </w:r>
            <w:r>
              <w:rPr>
                <w:webHidden/>
              </w:rPr>
              <w:instrText xml:space="preserve"> PAGEREF _Toc213939634 \h </w:instrText>
            </w:r>
            <w:r>
              <w:rPr>
                <w:webHidden/>
              </w:rPr>
            </w:r>
            <w:r>
              <w:rPr>
                <w:webHidden/>
              </w:rPr>
              <w:fldChar w:fldCharType="separate"/>
            </w:r>
            <w:r w:rsidR="00752610">
              <w:rPr>
                <w:webHidden/>
              </w:rPr>
              <w:t>52</w:t>
            </w:r>
            <w:r>
              <w:rPr>
                <w:webHidden/>
              </w:rPr>
              <w:fldChar w:fldCharType="end"/>
            </w:r>
          </w:hyperlink>
        </w:p>
        <w:p w14:paraId="3E3B5D0D" w14:textId="43B724B5" w:rsidR="00D07CAF" w:rsidRDefault="00D07CAF">
          <w:pPr>
            <w:pStyle w:val="TOC2"/>
            <w:rPr>
              <w:rFonts w:eastAsiaTheme="minorEastAsia"/>
              <w:b w:val="0"/>
              <w:bCs w:val="0"/>
              <w:color w:val="auto"/>
              <w:kern w:val="2"/>
              <w:lang w:eastAsia="en-GB"/>
              <w14:ligatures w14:val="standardContextual"/>
            </w:rPr>
          </w:pPr>
          <w:hyperlink w:anchor="_Toc213939635" w:history="1">
            <w:r w:rsidRPr="0010232F">
              <w:rPr>
                <w:rStyle w:val="Hyperlink"/>
              </w:rPr>
              <w:t>3.</w:t>
            </w:r>
            <w:r>
              <w:rPr>
                <w:rFonts w:eastAsiaTheme="minorEastAsia"/>
                <w:b w:val="0"/>
                <w:bCs w:val="0"/>
                <w:color w:val="auto"/>
                <w:kern w:val="2"/>
                <w:lang w:eastAsia="en-GB"/>
                <w14:ligatures w14:val="standardContextual"/>
              </w:rPr>
              <w:tab/>
            </w:r>
            <w:r w:rsidRPr="0010232F">
              <w:rPr>
                <w:rStyle w:val="Hyperlink"/>
              </w:rPr>
              <w:t>Next Steps</w:t>
            </w:r>
            <w:r>
              <w:rPr>
                <w:webHidden/>
              </w:rPr>
              <w:tab/>
            </w:r>
            <w:r>
              <w:rPr>
                <w:webHidden/>
              </w:rPr>
              <w:fldChar w:fldCharType="begin"/>
            </w:r>
            <w:r>
              <w:rPr>
                <w:webHidden/>
              </w:rPr>
              <w:instrText xml:space="preserve"> PAGEREF _Toc213939635 \h </w:instrText>
            </w:r>
            <w:r>
              <w:rPr>
                <w:webHidden/>
              </w:rPr>
            </w:r>
            <w:r>
              <w:rPr>
                <w:webHidden/>
              </w:rPr>
              <w:fldChar w:fldCharType="separate"/>
            </w:r>
            <w:r w:rsidR="00752610">
              <w:rPr>
                <w:webHidden/>
              </w:rPr>
              <w:t>52</w:t>
            </w:r>
            <w:r>
              <w:rPr>
                <w:webHidden/>
              </w:rPr>
              <w:fldChar w:fldCharType="end"/>
            </w:r>
          </w:hyperlink>
        </w:p>
        <w:p w14:paraId="066D97AA" w14:textId="212CD25B" w:rsidR="00D07CAF" w:rsidRDefault="00D07CAF">
          <w:pPr>
            <w:pStyle w:val="TOC1"/>
            <w:rPr>
              <w:rFonts w:eastAsiaTheme="minorEastAsia"/>
              <w:b w:val="0"/>
              <w:bCs w:val="0"/>
              <w:color w:val="auto"/>
              <w:kern w:val="2"/>
              <w:lang w:eastAsia="en-GB"/>
              <w14:ligatures w14:val="standardContextual"/>
            </w:rPr>
          </w:pPr>
          <w:hyperlink w:anchor="_Toc213939636" w:history="1">
            <w:r w:rsidRPr="0010232F">
              <w:rPr>
                <w:rStyle w:val="Hyperlink"/>
              </w:rPr>
              <w:t>Overview of Healthy Eating Intervention in ENHANCE</w:t>
            </w:r>
            <w:r>
              <w:rPr>
                <w:webHidden/>
              </w:rPr>
              <w:tab/>
            </w:r>
            <w:r>
              <w:rPr>
                <w:webHidden/>
              </w:rPr>
              <w:fldChar w:fldCharType="begin"/>
            </w:r>
            <w:r>
              <w:rPr>
                <w:webHidden/>
              </w:rPr>
              <w:instrText xml:space="preserve"> PAGEREF _Toc213939636 \h </w:instrText>
            </w:r>
            <w:r>
              <w:rPr>
                <w:webHidden/>
              </w:rPr>
            </w:r>
            <w:r>
              <w:rPr>
                <w:webHidden/>
              </w:rPr>
              <w:fldChar w:fldCharType="separate"/>
            </w:r>
            <w:r w:rsidR="00752610">
              <w:rPr>
                <w:webHidden/>
              </w:rPr>
              <w:t>54</w:t>
            </w:r>
            <w:r>
              <w:rPr>
                <w:webHidden/>
              </w:rPr>
              <w:fldChar w:fldCharType="end"/>
            </w:r>
          </w:hyperlink>
        </w:p>
        <w:p w14:paraId="3560035D" w14:textId="2D699CAD" w:rsidR="00D07CAF" w:rsidRDefault="00D07CAF">
          <w:pPr>
            <w:pStyle w:val="TOC2"/>
            <w:rPr>
              <w:rFonts w:eastAsiaTheme="minorEastAsia"/>
              <w:b w:val="0"/>
              <w:bCs w:val="0"/>
              <w:color w:val="auto"/>
              <w:kern w:val="2"/>
              <w:lang w:eastAsia="en-GB"/>
              <w14:ligatures w14:val="standardContextual"/>
            </w:rPr>
          </w:pPr>
          <w:hyperlink w:anchor="_Toc213939637" w:history="1">
            <w:r w:rsidRPr="0010232F">
              <w:rPr>
                <w:rStyle w:val="Hyperlink"/>
              </w:rPr>
              <w:t>The Coaching Role: Healthy Eating</w:t>
            </w:r>
            <w:r>
              <w:rPr>
                <w:webHidden/>
              </w:rPr>
              <w:tab/>
            </w:r>
            <w:r>
              <w:rPr>
                <w:webHidden/>
              </w:rPr>
              <w:fldChar w:fldCharType="begin"/>
            </w:r>
            <w:r>
              <w:rPr>
                <w:webHidden/>
              </w:rPr>
              <w:instrText xml:space="preserve"> PAGEREF _Toc213939637 \h </w:instrText>
            </w:r>
            <w:r>
              <w:rPr>
                <w:webHidden/>
              </w:rPr>
            </w:r>
            <w:r>
              <w:rPr>
                <w:webHidden/>
              </w:rPr>
              <w:fldChar w:fldCharType="separate"/>
            </w:r>
            <w:r w:rsidR="00752610">
              <w:rPr>
                <w:webHidden/>
              </w:rPr>
              <w:t>54</w:t>
            </w:r>
            <w:r>
              <w:rPr>
                <w:webHidden/>
              </w:rPr>
              <w:fldChar w:fldCharType="end"/>
            </w:r>
          </w:hyperlink>
        </w:p>
        <w:p w14:paraId="3F6DDFE0" w14:textId="3BD89135" w:rsidR="00D07CAF" w:rsidRDefault="00D07CAF">
          <w:pPr>
            <w:pStyle w:val="TOC2"/>
            <w:rPr>
              <w:rFonts w:eastAsiaTheme="minorEastAsia"/>
              <w:b w:val="0"/>
              <w:bCs w:val="0"/>
              <w:color w:val="auto"/>
              <w:kern w:val="2"/>
              <w:lang w:eastAsia="en-GB"/>
              <w14:ligatures w14:val="standardContextual"/>
            </w:rPr>
          </w:pPr>
          <w:hyperlink w:anchor="_Toc213939638" w:history="1">
            <w:r w:rsidRPr="0010232F">
              <w:rPr>
                <w:rStyle w:val="Hyperlink"/>
              </w:rPr>
              <w:t>App Content: Healthy Eating (for reference)</w:t>
            </w:r>
            <w:r>
              <w:rPr>
                <w:webHidden/>
              </w:rPr>
              <w:tab/>
            </w:r>
            <w:r>
              <w:rPr>
                <w:webHidden/>
              </w:rPr>
              <w:fldChar w:fldCharType="begin"/>
            </w:r>
            <w:r>
              <w:rPr>
                <w:webHidden/>
              </w:rPr>
              <w:instrText xml:space="preserve"> PAGEREF _Toc213939638 \h </w:instrText>
            </w:r>
            <w:r>
              <w:rPr>
                <w:webHidden/>
              </w:rPr>
            </w:r>
            <w:r>
              <w:rPr>
                <w:webHidden/>
              </w:rPr>
              <w:fldChar w:fldCharType="separate"/>
            </w:r>
            <w:r w:rsidR="00752610">
              <w:rPr>
                <w:webHidden/>
              </w:rPr>
              <w:t>55</w:t>
            </w:r>
            <w:r>
              <w:rPr>
                <w:webHidden/>
              </w:rPr>
              <w:fldChar w:fldCharType="end"/>
            </w:r>
          </w:hyperlink>
        </w:p>
        <w:p w14:paraId="75326D16" w14:textId="166CA72E" w:rsidR="00D07CAF" w:rsidRDefault="00D07CAF">
          <w:pPr>
            <w:pStyle w:val="TOC1"/>
            <w:rPr>
              <w:rFonts w:eastAsiaTheme="minorEastAsia"/>
              <w:b w:val="0"/>
              <w:bCs w:val="0"/>
              <w:color w:val="auto"/>
              <w:kern w:val="2"/>
              <w:lang w:eastAsia="en-GB"/>
              <w14:ligatures w14:val="standardContextual"/>
            </w:rPr>
          </w:pPr>
          <w:hyperlink w:anchor="_Toc213939639" w:history="1">
            <w:r w:rsidRPr="0010232F">
              <w:rPr>
                <w:rStyle w:val="Hyperlink"/>
              </w:rPr>
              <w:t>Healthy Eating: Session 1 (30-60 minutes)</w:t>
            </w:r>
            <w:r>
              <w:rPr>
                <w:webHidden/>
              </w:rPr>
              <w:tab/>
            </w:r>
            <w:r>
              <w:rPr>
                <w:webHidden/>
              </w:rPr>
              <w:fldChar w:fldCharType="begin"/>
            </w:r>
            <w:r>
              <w:rPr>
                <w:webHidden/>
              </w:rPr>
              <w:instrText xml:space="preserve"> PAGEREF _Toc213939639 \h </w:instrText>
            </w:r>
            <w:r>
              <w:rPr>
                <w:webHidden/>
              </w:rPr>
            </w:r>
            <w:r>
              <w:rPr>
                <w:webHidden/>
              </w:rPr>
              <w:fldChar w:fldCharType="separate"/>
            </w:r>
            <w:r w:rsidR="00752610">
              <w:rPr>
                <w:webHidden/>
              </w:rPr>
              <w:t>56</w:t>
            </w:r>
            <w:r>
              <w:rPr>
                <w:webHidden/>
              </w:rPr>
              <w:fldChar w:fldCharType="end"/>
            </w:r>
          </w:hyperlink>
        </w:p>
        <w:p w14:paraId="2A8FE798" w14:textId="45289C70" w:rsidR="00D07CAF" w:rsidRDefault="00D07CAF">
          <w:pPr>
            <w:pStyle w:val="TOC2"/>
            <w:rPr>
              <w:rFonts w:eastAsiaTheme="minorEastAsia"/>
              <w:b w:val="0"/>
              <w:bCs w:val="0"/>
              <w:color w:val="auto"/>
              <w:kern w:val="2"/>
              <w:lang w:eastAsia="en-GB"/>
              <w14:ligatures w14:val="standardContextual"/>
            </w:rPr>
          </w:pPr>
          <w:hyperlink w:anchor="_Toc213939640"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Check-In &amp; Review (10-15 minutes)</w:t>
            </w:r>
            <w:r>
              <w:rPr>
                <w:webHidden/>
              </w:rPr>
              <w:tab/>
            </w:r>
            <w:r>
              <w:rPr>
                <w:webHidden/>
              </w:rPr>
              <w:fldChar w:fldCharType="begin"/>
            </w:r>
            <w:r>
              <w:rPr>
                <w:webHidden/>
              </w:rPr>
              <w:instrText xml:space="preserve"> PAGEREF _Toc213939640 \h </w:instrText>
            </w:r>
            <w:r>
              <w:rPr>
                <w:webHidden/>
              </w:rPr>
            </w:r>
            <w:r>
              <w:rPr>
                <w:webHidden/>
              </w:rPr>
              <w:fldChar w:fldCharType="separate"/>
            </w:r>
            <w:r w:rsidR="00752610">
              <w:rPr>
                <w:webHidden/>
              </w:rPr>
              <w:t>56</w:t>
            </w:r>
            <w:r>
              <w:rPr>
                <w:webHidden/>
              </w:rPr>
              <w:fldChar w:fldCharType="end"/>
            </w:r>
          </w:hyperlink>
        </w:p>
        <w:p w14:paraId="6DB47CC5" w14:textId="068C67E4" w:rsidR="00D07CAF" w:rsidRDefault="00D07CAF">
          <w:pPr>
            <w:pStyle w:val="TOC2"/>
            <w:rPr>
              <w:rFonts w:eastAsiaTheme="minorEastAsia"/>
              <w:b w:val="0"/>
              <w:bCs w:val="0"/>
              <w:color w:val="auto"/>
              <w:kern w:val="2"/>
              <w:lang w:eastAsia="en-GB"/>
              <w14:ligatures w14:val="standardContextual"/>
            </w:rPr>
          </w:pPr>
          <w:hyperlink w:anchor="_Toc213939641"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Discussion on Healthy Eating (20 minutes)</w:t>
            </w:r>
            <w:r>
              <w:rPr>
                <w:webHidden/>
              </w:rPr>
              <w:tab/>
            </w:r>
            <w:r>
              <w:rPr>
                <w:webHidden/>
              </w:rPr>
              <w:fldChar w:fldCharType="begin"/>
            </w:r>
            <w:r>
              <w:rPr>
                <w:webHidden/>
              </w:rPr>
              <w:instrText xml:space="preserve"> PAGEREF _Toc213939641 \h </w:instrText>
            </w:r>
            <w:r>
              <w:rPr>
                <w:webHidden/>
              </w:rPr>
            </w:r>
            <w:r>
              <w:rPr>
                <w:webHidden/>
              </w:rPr>
              <w:fldChar w:fldCharType="separate"/>
            </w:r>
            <w:r w:rsidR="00752610">
              <w:rPr>
                <w:webHidden/>
              </w:rPr>
              <w:t>56</w:t>
            </w:r>
            <w:r>
              <w:rPr>
                <w:webHidden/>
              </w:rPr>
              <w:fldChar w:fldCharType="end"/>
            </w:r>
          </w:hyperlink>
        </w:p>
        <w:p w14:paraId="40238781" w14:textId="16FEB421" w:rsidR="00D07CAF" w:rsidRDefault="00D07CAF">
          <w:pPr>
            <w:pStyle w:val="TOC2"/>
            <w:rPr>
              <w:rFonts w:eastAsiaTheme="minorEastAsia"/>
              <w:b w:val="0"/>
              <w:bCs w:val="0"/>
              <w:color w:val="auto"/>
              <w:kern w:val="2"/>
              <w:lang w:eastAsia="en-GB"/>
              <w14:ligatures w14:val="standardContextual"/>
            </w:rPr>
          </w:pPr>
          <w:hyperlink w:anchor="_Toc213939642" w:history="1">
            <w:r w:rsidRPr="0010232F">
              <w:rPr>
                <w:rStyle w:val="Hyperlink"/>
              </w:rPr>
              <w:t>3.</w:t>
            </w:r>
            <w:r>
              <w:rPr>
                <w:rFonts w:eastAsiaTheme="minorEastAsia"/>
                <w:b w:val="0"/>
                <w:bCs w:val="0"/>
                <w:color w:val="auto"/>
                <w:kern w:val="2"/>
                <w:lang w:eastAsia="en-GB"/>
                <w14:ligatures w14:val="standardContextual"/>
              </w:rPr>
              <w:tab/>
            </w:r>
            <w:r w:rsidRPr="0010232F">
              <w:rPr>
                <w:rStyle w:val="Hyperlink"/>
              </w:rPr>
              <w:t>Set 1-3 Goals - Healthy Eating (15-20 minutes)</w:t>
            </w:r>
            <w:r>
              <w:rPr>
                <w:webHidden/>
              </w:rPr>
              <w:tab/>
            </w:r>
            <w:r>
              <w:rPr>
                <w:webHidden/>
              </w:rPr>
              <w:fldChar w:fldCharType="begin"/>
            </w:r>
            <w:r>
              <w:rPr>
                <w:webHidden/>
              </w:rPr>
              <w:instrText xml:space="preserve"> PAGEREF _Toc213939642 \h </w:instrText>
            </w:r>
            <w:r>
              <w:rPr>
                <w:webHidden/>
              </w:rPr>
            </w:r>
            <w:r>
              <w:rPr>
                <w:webHidden/>
              </w:rPr>
              <w:fldChar w:fldCharType="separate"/>
            </w:r>
            <w:r w:rsidR="00752610">
              <w:rPr>
                <w:webHidden/>
              </w:rPr>
              <w:t>57</w:t>
            </w:r>
            <w:r>
              <w:rPr>
                <w:webHidden/>
              </w:rPr>
              <w:fldChar w:fldCharType="end"/>
            </w:r>
          </w:hyperlink>
        </w:p>
        <w:p w14:paraId="2E12361B" w14:textId="75A557B9" w:rsidR="00D07CAF" w:rsidRDefault="00D07CAF">
          <w:pPr>
            <w:pStyle w:val="TOC2"/>
            <w:rPr>
              <w:rFonts w:eastAsiaTheme="minorEastAsia"/>
              <w:b w:val="0"/>
              <w:bCs w:val="0"/>
              <w:color w:val="auto"/>
              <w:kern w:val="2"/>
              <w:lang w:eastAsia="en-GB"/>
              <w14:ligatures w14:val="standardContextual"/>
            </w:rPr>
          </w:pPr>
          <w:hyperlink w:anchor="_Toc213939643" w:history="1">
            <w:r w:rsidRPr="0010232F">
              <w:rPr>
                <w:rStyle w:val="Hyperlink"/>
              </w:rPr>
              <w:t>4.</w:t>
            </w:r>
            <w:r>
              <w:rPr>
                <w:rFonts w:eastAsiaTheme="minorEastAsia"/>
                <w:b w:val="0"/>
                <w:bCs w:val="0"/>
                <w:color w:val="auto"/>
                <w:kern w:val="2"/>
                <w:lang w:eastAsia="en-GB"/>
                <w14:ligatures w14:val="standardContextual"/>
              </w:rPr>
              <w:tab/>
            </w:r>
            <w:r w:rsidRPr="0010232F">
              <w:rPr>
                <w:rStyle w:val="Hyperlink"/>
              </w:rPr>
              <w:t>Closing and Next Steps (5 minutes)</w:t>
            </w:r>
            <w:r>
              <w:rPr>
                <w:webHidden/>
              </w:rPr>
              <w:tab/>
            </w:r>
            <w:r>
              <w:rPr>
                <w:webHidden/>
              </w:rPr>
              <w:fldChar w:fldCharType="begin"/>
            </w:r>
            <w:r>
              <w:rPr>
                <w:webHidden/>
              </w:rPr>
              <w:instrText xml:space="preserve"> PAGEREF _Toc213939643 \h </w:instrText>
            </w:r>
            <w:r>
              <w:rPr>
                <w:webHidden/>
              </w:rPr>
            </w:r>
            <w:r>
              <w:rPr>
                <w:webHidden/>
              </w:rPr>
              <w:fldChar w:fldCharType="separate"/>
            </w:r>
            <w:r w:rsidR="00752610">
              <w:rPr>
                <w:webHidden/>
              </w:rPr>
              <w:t>57</w:t>
            </w:r>
            <w:r>
              <w:rPr>
                <w:webHidden/>
              </w:rPr>
              <w:fldChar w:fldCharType="end"/>
            </w:r>
          </w:hyperlink>
        </w:p>
        <w:p w14:paraId="0BB28646" w14:textId="5EBD42A1" w:rsidR="00D07CAF" w:rsidRDefault="00D07CAF">
          <w:pPr>
            <w:pStyle w:val="TOC1"/>
            <w:rPr>
              <w:rFonts w:eastAsiaTheme="minorEastAsia"/>
              <w:b w:val="0"/>
              <w:bCs w:val="0"/>
              <w:color w:val="auto"/>
              <w:kern w:val="2"/>
              <w:lang w:eastAsia="en-GB"/>
              <w14:ligatures w14:val="standardContextual"/>
            </w:rPr>
          </w:pPr>
          <w:hyperlink w:anchor="_Toc213939644" w:history="1">
            <w:r w:rsidRPr="0010232F">
              <w:rPr>
                <w:rStyle w:val="Hyperlink"/>
              </w:rPr>
              <w:t>Healthy Eating: Session 2 &amp; 3 – Progress Check (~30 minutes)</w:t>
            </w:r>
            <w:r>
              <w:rPr>
                <w:webHidden/>
              </w:rPr>
              <w:tab/>
            </w:r>
            <w:r>
              <w:rPr>
                <w:webHidden/>
              </w:rPr>
              <w:fldChar w:fldCharType="begin"/>
            </w:r>
            <w:r>
              <w:rPr>
                <w:webHidden/>
              </w:rPr>
              <w:instrText xml:space="preserve"> PAGEREF _Toc213939644 \h </w:instrText>
            </w:r>
            <w:r>
              <w:rPr>
                <w:webHidden/>
              </w:rPr>
            </w:r>
            <w:r>
              <w:rPr>
                <w:webHidden/>
              </w:rPr>
              <w:fldChar w:fldCharType="separate"/>
            </w:r>
            <w:r w:rsidR="00752610">
              <w:rPr>
                <w:webHidden/>
              </w:rPr>
              <w:t>58</w:t>
            </w:r>
            <w:r>
              <w:rPr>
                <w:webHidden/>
              </w:rPr>
              <w:fldChar w:fldCharType="end"/>
            </w:r>
          </w:hyperlink>
        </w:p>
        <w:p w14:paraId="5AD5E473" w14:textId="51CE4B78" w:rsidR="00D07CAF" w:rsidRDefault="00D07CAF">
          <w:pPr>
            <w:pStyle w:val="TOC2"/>
            <w:rPr>
              <w:rFonts w:eastAsiaTheme="minorEastAsia"/>
              <w:b w:val="0"/>
              <w:bCs w:val="0"/>
              <w:color w:val="auto"/>
              <w:kern w:val="2"/>
              <w:lang w:eastAsia="en-GB"/>
              <w14:ligatures w14:val="standardContextual"/>
            </w:rPr>
          </w:pPr>
          <w:hyperlink w:anchor="_Toc213939645" w:history="1">
            <w:r w:rsidRPr="0010232F">
              <w:rPr>
                <w:rStyle w:val="Hyperlink"/>
                <w:lang w:eastAsia="en-GB"/>
              </w:rPr>
              <w:t>1.</w:t>
            </w:r>
            <w:r>
              <w:rPr>
                <w:rFonts w:eastAsiaTheme="minorEastAsia"/>
                <w:b w:val="0"/>
                <w:bCs w:val="0"/>
                <w:color w:val="auto"/>
                <w:kern w:val="2"/>
                <w:lang w:eastAsia="en-GB"/>
                <w14:ligatures w14:val="standardContextual"/>
              </w:rPr>
              <w:tab/>
            </w:r>
            <w:r w:rsidRPr="0010232F">
              <w:rPr>
                <w:rStyle w:val="Hyperlink"/>
                <w:lang w:eastAsia="en-GB"/>
              </w:rPr>
              <w:t>Review the Participant’s Progress</w:t>
            </w:r>
            <w:r>
              <w:rPr>
                <w:webHidden/>
              </w:rPr>
              <w:tab/>
            </w:r>
            <w:r>
              <w:rPr>
                <w:webHidden/>
              </w:rPr>
              <w:fldChar w:fldCharType="begin"/>
            </w:r>
            <w:r>
              <w:rPr>
                <w:webHidden/>
              </w:rPr>
              <w:instrText xml:space="preserve"> PAGEREF _Toc213939645 \h </w:instrText>
            </w:r>
            <w:r>
              <w:rPr>
                <w:webHidden/>
              </w:rPr>
            </w:r>
            <w:r>
              <w:rPr>
                <w:webHidden/>
              </w:rPr>
              <w:fldChar w:fldCharType="separate"/>
            </w:r>
            <w:r w:rsidR="00752610">
              <w:rPr>
                <w:webHidden/>
              </w:rPr>
              <w:t>58</w:t>
            </w:r>
            <w:r>
              <w:rPr>
                <w:webHidden/>
              </w:rPr>
              <w:fldChar w:fldCharType="end"/>
            </w:r>
          </w:hyperlink>
        </w:p>
        <w:p w14:paraId="5AA9F262" w14:textId="052FE48B" w:rsidR="00D07CAF" w:rsidRDefault="00D07CAF">
          <w:pPr>
            <w:pStyle w:val="TOC2"/>
            <w:rPr>
              <w:rFonts w:eastAsiaTheme="minorEastAsia"/>
              <w:b w:val="0"/>
              <w:bCs w:val="0"/>
              <w:color w:val="auto"/>
              <w:kern w:val="2"/>
              <w:lang w:eastAsia="en-GB"/>
              <w14:ligatures w14:val="standardContextual"/>
            </w:rPr>
          </w:pPr>
          <w:hyperlink w:anchor="_Toc213939646" w:history="1">
            <w:r w:rsidRPr="0010232F">
              <w:rPr>
                <w:rStyle w:val="Hyperlink"/>
                <w:lang w:eastAsia="en-GB"/>
              </w:rPr>
              <w:t>2.</w:t>
            </w:r>
            <w:r>
              <w:rPr>
                <w:rFonts w:eastAsiaTheme="minorEastAsia"/>
                <w:b w:val="0"/>
                <w:bCs w:val="0"/>
                <w:color w:val="auto"/>
                <w:kern w:val="2"/>
                <w:lang w:eastAsia="en-GB"/>
                <w14:ligatures w14:val="standardContextual"/>
              </w:rPr>
              <w:tab/>
            </w:r>
            <w:r w:rsidRPr="0010232F">
              <w:rPr>
                <w:rStyle w:val="Hyperlink"/>
                <w:lang w:eastAsia="en-GB"/>
              </w:rPr>
              <w:t>Problem-Solve:</w:t>
            </w:r>
            <w:r>
              <w:rPr>
                <w:webHidden/>
              </w:rPr>
              <w:tab/>
            </w:r>
            <w:r>
              <w:rPr>
                <w:webHidden/>
              </w:rPr>
              <w:fldChar w:fldCharType="begin"/>
            </w:r>
            <w:r>
              <w:rPr>
                <w:webHidden/>
              </w:rPr>
              <w:instrText xml:space="preserve"> PAGEREF _Toc213939646 \h </w:instrText>
            </w:r>
            <w:r>
              <w:rPr>
                <w:webHidden/>
              </w:rPr>
            </w:r>
            <w:r>
              <w:rPr>
                <w:webHidden/>
              </w:rPr>
              <w:fldChar w:fldCharType="separate"/>
            </w:r>
            <w:r w:rsidR="00752610">
              <w:rPr>
                <w:webHidden/>
              </w:rPr>
              <w:t>58</w:t>
            </w:r>
            <w:r>
              <w:rPr>
                <w:webHidden/>
              </w:rPr>
              <w:fldChar w:fldCharType="end"/>
            </w:r>
          </w:hyperlink>
        </w:p>
        <w:p w14:paraId="44C474F0" w14:textId="7CB3D5F8" w:rsidR="00D07CAF" w:rsidRDefault="00D07CAF">
          <w:pPr>
            <w:pStyle w:val="TOC2"/>
            <w:rPr>
              <w:rFonts w:eastAsiaTheme="minorEastAsia"/>
              <w:b w:val="0"/>
              <w:bCs w:val="0"/>
              <w:color w:val="auto"/>
              <w:kern w:val="2"/>
              <w:lang w:eastAsia="en-GB"/>
              <w14:ligatures w14:val="standardContextual"/>
            </w:rPr>
          </w:pPr>
          <w:hyperlink w:anchor="_Toc213939647" w:history="1">
            <w:r w:rsidRPr="0010232F">
              <w:rPr>
                <w:rStyle w:val="Hyperlink"/>
                <w:lang w:eastAsia="en-GB"/>
              </w:rPr>
              <w:t>3.</w:t>
            </w:r>
            <w:r>
              <w:rPr>
                <w:rFonts w:eastAsiaTheme="minorEastAsia"/>
                <w:b w:val="0"/>
                <w:bCs w:val="0"/>
                <w:color w:val="auto"/>
                <w:kern w:val="2"/>
                <w:lang w:eastAsia="en-GB"/>
                <w14:ligatures w14:val="standardContextual"/>
              </w:rPr>
              <w:tab/>
            </w:r>
            <w:r w:rsidRPr="0010232F">
              <w:rPr>
                <w:rStyle w:val="Hyperlink"/>
                <w:lang w:eastAsia="en-GB"/>
              </w:rPr>
              <w:t>Next Steps:</w:t>
            </w:r>
            <w:r>
              <w:rPr>
                <w:webHidden/>
              </w:rPr>
              <w:tab/>
            </w:r>
            <w:r>
              <w:rPr>
                <w:webHidden/>
              </w:rPr>
              <w:fldChar w:fldCharType="begin"/>
            </w:r>
            <w:r>
              <w:rPr>
                <w:webHidden/>
              </w:rPr>
              <w:instrText xml:space="preserve"> PAGEREF _Toc213939647 \h </w:instrText>
            </w:r>
            <w:r>
              <w:rPr>
                <w:webHidden/>
              </w:rPr>
            </w:r>
            <w:r>
              <w:rPr>
                <w:webHidden/>
              </w:rPr>
              <w:fldChar w:fldCharType="separate"/>
            </w:r>
            <w:r w:rsidR="00752610">
              <w:rPr>
                <w:webHidden/>
              </w:rPr>
              <w:t>58</w:t>
            </w:r>
            <w:r>
              <w:rPr>
                <w:webHidden/>
              </w:rPr>
              <w:fldChar w:fldCharType="end"/>
            </w:r>
          </w:hyperlink>
        </w:p>
        <w:p w14:paraId="3FC70523" w14:textId="03B95A20" w:rsidR="00D07CAF" w:rsidRDefault="00D07CAF">
          <w:pPr>
            <w:pStyle w:val="TOC1"/>
            <w:rPr>
              <w:rFonts w:eastAsiaTheme="minorEastAsia"/>
              <w:b w:val="0"/>
              <w:bCs w:val="0"/>
              <w:color w:val="auto"/>
              <w:kern w:val="2"/>
              <w:lang w:eastAsia="en-GB"/>
              <w14:ligatures w14:val="standardContextual"/>
            </w:rPr>
          </w:pPr>
          <w:hyperlink w:anchor="_Toc213939648" w:history="1">
            <w:r w:rsidRPr="0010232F">
              <w:rPr>
                <w:rStyle w:val="Hyperlink"/>
              </w:rPr>
              <w:t>Overview of Drinking Less Intervention in ENHANCE</w:t>
            </w:r>
            <w:r>
              <w:rPr>
                <w:webHidden/>
              </w:rPr>
              <w:tab/>
            </w:r>
            <w:r>
              <w:rPr>
                <w:webHidden/>
              </w:rPr>
              <w:fldChar w:fldCharType="begin"/>
            </w:r>
            <w:r>
              <w:rPr>
                <w:webHidden/>
              </w:rPr>
              <w:instrText xml:space="preserve"> PAGEREF _Toc213939648 \h </w:instrText>
            </w:r>
            <w:r>
              <w:rPr>
                <w:webHidden/>
              </w:rPr>
            </w:r>
            <w:r>
              <w:rPr>
                <w:webHidden/>
              </w:rPr>
              <w:fldChar w:fldCharType="separate"/>
            </w:r>
            <w:r w:rsidR="00752610">
              <w:rPr>
                <w:webHidden/>
              </w:rPr>
              <w:t>60</w:t>
            </w:r>
            <w:r>
              <w:rPr>
                <w:webHidden/>
              </w:rPr>
              <w:fldChar w:fldCharType="end"/>
            </w:r>
          </w:hyperlink>
        </w:p>
        <w:p w14:paraId="511CE369" w14:textId="709642C4" w:rsidR="00D07CAF" w:rsidRDefault="00D07CAF">
          <w:pPr>
            <w:pStyle w:val="TOC2"/>
            <w:rPr>
              <w:rFonts w:eastAsiaTheme="minorEastAsia"/>
              <w:b w:val="0"/>
              <w:bCs w:val="0"/>
              <w:color w:val="auto"/>
              <w:kern w:val="2"/>
              <w:lang w:eastAsia="en-GB"/>
              <w14:ligatures w14:val="standardContextual"/>
            </w:rPr>
          </w:pPr>
          <w:hyperlink w:anchor="_Toc213939649" w:history="1">
            <w:r w:rsidRPr="0010232F">
              <w:rPr>
                <w:rStyle w:val="Hyperlink"/>
              </w:rPr>
              <w:t>The Traffic Light System in ENHANCE</w:t>
            </w:r>
            <w:r>
              <w:rPr>
                <w:webHidden/>
              </w:rPr>
              <w:tab/>
            </w:r>
            <w:r>
              <w:rPr>
                <w:webHidden/>
              </w:rPr>
              <w:fldChar w:fldCharType="begin"/>
            </w:r>
            <w:r>
              <w:rPr>
                <w:webHidden/>
              </w:rPr>
              <w:instrText xml:space="preserve"> PAGEREF _Toc213939649 \h </w:instrText>
            </w:r>
            <w:r>
              <w:rPr>
                <w:webHidden/>
              </w:rPr>
            </w:r>
            <w:r>
              <w:rPr>
                <w:webHidden/>
              </w:rPr>
              <w:fldChar w:fldCharType="separate"/>
            </w:r>
            <w:r w:rsidR="00752610">
              <w:rPr>
                <w:webHidden/>
              </w:rPr>
              <w:t>60</w:t>
            </w:r>
            <w:r>
              <w:rPr>
                <w:webHidden/>
              </w:rPr>
              <w:fldChar w:fldCharType="end"/>
            </w:r>
          </w:hyperlink>
        </w:p>
        <w:p w14:paraId="5C4D08DC" w14:textId="532420FF" w:rsidR="00D07CAF" w:rsidRDefault="00D07CAF">
          <w:pPr>
            <w:pStyle w:val="TOC1"/>
            <w:rPr>
              <w:rFonts w:eastAsiaTheme="minorEastAsia"/>
              <w:b w:val="0"/>
              <w:bCs w:val="0"/>
              <w:color w:val="auto"/>
              <w:kern w:val="2"/>
              <w:lang w:eastAsia="en-GB"/>
              <w14:ligatures w14:val="standardContextual"/>
            </w:rPr>
          </w:pPr>
          <w:hyperlink w:anchor="_Toc213939650" w:history="1">
            <w:r w:rsidRPr="0010232F">
              <w:rPr>
                <w:rStyle w:val="Hyperlink"/>
              </w:rPr>
              <w:t>The Coaching Role: Drinking Less</w:t>
            </w:r>
            <w:r>
              <w:rPr>
                <w:webHidden/>
              </w:rPr>
              <w:tab/>
            </w:r>
            <w:r>
              <w:rPr>
                <w:webHidden/>
              </w:rPr>
              <w:fldChar w:fldCharType="begin"/>
            </w:r>
            <w:r>
              <w:rPr>
                <w:webHidden/>
              </w:rPr>
              <w:instrText xml:space="preserve"> PAGEREF _Toc213939650 \h </w:instrText>
            </w:r>
            <w:r>
              <w:rPr>
                <w:webHidden/>
              </w:rPr>
            </w:r>
            <w:r>
              <w:rPr>
                <w:webHidden/>
              </w:rPr>
              <w:fldChar w:fldCharType="separate"/>
            </w:r>
            <w:r w:rsidR="00752610">
              <w:rPr>
                <w:webHidden/>
              </w:rPr>
              <w:t>60</w:t>
            </w:r>
            <w:r>
              <w:rPr>
                <w:webHidden/>
              </w:rPr>
              <w:fldChar w:fldCharType="end"/>
            </w:r>
          </w:hyperlink>
        </w:p>
        <w:p w14:paraId="1259D856" w14:textId="66B24B57" w:rsidR="00D07CAF" w:rsidRDefault="00D07CAF">
          <w:pPr>
            <w:pStyle w:val="TOC2"/>
            <w:rPr>
              <w:rFonts w:eastAsiaTheme="minorEastAsia"/>
              <w:b w:val="0"/>
              <w:bCs w:val="0"/>
              <w:color w:val="auto"/>
              <w:kern w:val="2"/>
              <w:lang w:eastAsia="en-GB"/>
              <w14:ligatures w14:val="standardContextual"/>
            </w:rPr>
          </w:pPr>
          <w:hyperlink w:anchor="_Toc213939651" w:history="1">
            <w:r w:rsidRPr="0010232F">
              <w:rPr>
                <w:rStyle w:val="Hyperlink"/>
              </w:rPr>
              <w:t>App Content: Drinking Less (for reference)</w:t>
            </w:r>
            <w:r>
              <w:rPr>
                <w:webHidden/>
              </w:rPr>
              <w:tab/>
            </w:r>
            <w:r>
              <w:rPr>
                <w:webHidden/>
              </w:rPr>
              <w:fldChar w:fldCharType="begin"/>
            </w:r>
            <w:r>
              <w:rPr>
                <w:webHidden/>
              </w:rPr>
              <w:instrText xml:space="preserve"> PAGEREF _Toc213939651 \h </w:instrText>
            </w:r>
            <w:r>
              <w:rPr>
                <w:webHidden/>
              </w:rPr>
            </w:r>
            <w:r>
              <w:rPr>
                <w:webHidden/>
              </w:rPr>
              <w:fldChar w:fldCharType="separate"/>
            </w:r>
            <w:r w:rsidR="00752610">
              <w:rPr>
                <w:webHidden/>
              </w:rPr>
              <w:t>61</w:t>
            </w:r>
            <w:r>
              <w:rPr>
                <w:webHidden/>
              </w:rPr>
              <w:fldChar w:fldCharType="end"/>
            </w:r>
          </w:hyperlink>
        </w:p>
        <w:p w14:paraId="1BCD0AC0" w14:textId="069E3E0B" w:rsidR="00D07CAF" w:rsidRDefault="00D07CAF">
          <w:pPr>
            <w:pStyle w:val="TOC1"/>
            <w:rPr>
              <w:rFonts w:eastAsiaTheme="minorEastAsia"/>
              <w:b w:val="0"/>
              <w:bCs w:val="0"/>
              <w:color w:val="auto"/>
              <w:kern w:val="2"/>
              <w:lang w:eastAsia="en-GB"/>
              <w14:ligatures w14:val="standardContextual"/>
            </w:rPr>
          </w:pPr>
          <w:hyperlink w:anchor="_Toc213939652" w:history="1">
            <w:r w:rsidRPr="0010232F">
              <w:rPr>
                <w:rStyle w:val="Hyperlink"/>
              </w:rPr>
              <w:t>Drinking Less: Session 1 (30-60 minutes)</w:t>
            </w:r>
            <w:r>
              <w:rPr>
                <w:webHidden/>
              </w:rPr>
              <w:tab/>
            </w:r>
            <w:r>
              <w:rPr>
                <w:webHidden/>
              </w:rPr>
              <w:fldChar w:fldCharType="begin"/>
            </w:r>
            <w:r>
              <w:rPr>
                <w:webHidden/>
              </w:rPr>
              <w:instrText xml:space="preserve"> PAGEREF _Toc213939652 \h </w:instrText>
            </w:r>
            <w:r>
              <w:rPr>
                <w:webHidden/>
              </w:rPr>
            </w:r>
            <w:r>
              <w:rPr>
                <w:webHidden/>
              </w:rPr>
              <w:fldChar w:fldCharType="separate"/>
            </w:r>
            <w:r w:rsidR="00752610">
              <w:rPr>
                <w:webHidden/>
              </w:rPr>
              <w:t>62</w:t>
            </w:r>
            <w:r>
              <w:rPr>
                <w:webHidden/>
              </w:rPr>
              <w:fldChar w:fldCharType="end"/>
            </w:r>
          </w:hyperlink>
        </w:p>
        <w:p w14:paraId="2422215F" w14:textId="57DADEC6" w:rsidR="00D07CAF" w:rsidRDefault="00D07CAF">
          <w:pPr>
            <w:pStyle w:val="TOC2"/>
            <w:rPr>
              <w:rFonts w:eastAsiaTheme="minorEastAsia"/>
              <w:b w:val="0"/>
              <w:bCs w:val="0"/>
              <w:color w:val="auto"/>
              <w:kern w:val="2"/>
              <w:lang w:eastAsia="en-GB"/>
              <w14:ligatures w14:val="standardContextual"/>
            </w:rPr>
          </w:pPr>
          <w:hyperlink w:anchor="_Toc213939653"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Check-In &amp; Review (10-15 minutes)</w:t>
            </w:r>
            <w:r>
              <w:rPr>
                <w:webHidden/>
              </w:rPr>
              <w:tab/>
            </w:r>
            <w:r>
              <w:rPr>
                <w:webHidden/>
              </w:rPr>
              <w:fldChar w:fldCharType="begin"/>
            </w:r>
            <w:r>
              <w:rPr>
                <w:webHidden/>
              </w:rPr>
              <w:instrText xml:space="preserve"> PAGEREF _Toc213939653 \h </w:instrText>
            </w:r>
            <w:r>
              <w:rPr>
                <w:webHidden/>
              </w:rPr>
            </w:r>
            <w:r>
              <w:rPr>
                <w:webHidden/>
              </w:rPr>
              <w:fldChar w:fldCharType="separate"/>
            </w:r>
            <w:r w:rsidR="00752610">
              <w:rPr>
                <w:webHidden/>
              </w:rPr>
              <w:t>62</w:t>
            </w:r>
            <w:r>
              <w:rPr>
                <w:webHidden/>
              </w:rPr>
              <w:fldChar w:fldCharType="end"/>
            </w:r>
          </w:hyperlink>
        </w:p>
        <w:p w14:paraId="4C670723" w14:textId="00744410" w:rsidR="00D07CAF" w:rsidRDefault="00D07CAF">
          <w:pPr>
            <w:pStyle w:val="TOC2"/>
            <w:rPr>
              <w:rFonts w:eastAsiaTheme="minorEastAsia"/>
              <w:b w:val="0"/>
              <w:bCs w:val="0"/>
              <w:color w:val="auto"/>
              <w:kern w:val="2"/>
              <w:lang w:eastAsia="en-GB"/>
              <w14:ligatures w14:val="standardContextual"/>
            </w:rPr>
          </w:pPr>
          <w:hyperlink w:anchor="_Toc213939654"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Discussion on Alcohol Intake (20 minutes)</w:t>
            </w:r>
            <w:r>
              <w:rPr>
                <w:webHidden/>
              </w:rPr>
              <w:tab/>
            </w:r>
            <w:r>
              <w:rPr>
                <w:webHidden/>
              </w:rPr>
              <w:fldChar w:fldCharType="begin"/>
            </w:r>
            <w:r>
              <w:rPr>
                <w:webHidden/>
              </w:rPr>
              <w:instrText xml:space="preserve"> PAGEREF _Toc213939654 \h </w:instrText>
            </w:r>
            <w:r>
              <w:rPr>
                <w:webHidden/>
              </w:rPr>
            </w:r>
            <w:r>
              <w:rPr>
                <w:webHidden/>
              </w:rPr>
              <w:fldChar w:fldCharType="separate"/>
            </w:r>
            <w:r w:rsidR="00752610">
              <w:rPr>
                <w:webHidden/>
              </w:rPr>
              <w:t>62</w:t>
            </w:r>
            <w:r>
              <w:rPr>
                <w:webHidden/>
              </w:rPr>
              <w:fldChar w:fldCharType="end"/>
            </w:r>
          </w:hyperlink>
        </w:p>
        <w:p w14:paraId="2789AA73" w14:textId="1C8DA41F" w:rsidR="00D07CAF" w:rsidRDefault="00D07CAF">
          <w:pPr>
            <w:pStyle w:val="TOC2"/>
            <w:rPr>
              <w:rFonts w:eastAsiaTheme="minorEastAsia"/>
              <w:b w:val="0"/>
              <w:bCs w:val="0"/>
              <w:color w:val="auto"/>
              <w:kern w:val="2"/>
              <w:lang w:eastAsia="en-GB"/>
              <w14:ligatures w14:val="standardContextual"/>
            </w:rPr>
          </w:pPr>
          <w:hyperlink w:anchor="_Toc213939655" w:history="1">
            <w:r w:rsidRPr="0010232F">
              <w:rPr>
                <w:rStyle w:val="Hyperlink"/>
              </w:rPr>
              <w:t>3. Set 1-3 Goals - Drinking Less (15-20 minutes)</w:t>
            </w:r>
            <w:r>
              <w:rPr>
                <w:webHidden/>
              </w:rPr>
              <w:tab/>
            </w:r>
            <w:r>
              <w:rPr>
                <w:webHidden/>
              </w:rPr>
              <w:fldChar w:fldCharType="begin"/>
            </w:r>
            <w:r>
              <w:rPr>
                <w:webHidden/>
              </w:rPr>
              <w:instrText xml:space="preserve"> PAGEREF _Toc213939655 \h </w:instrText>
            </w:r>
            <w:r>
              <w:rPr>
                <w:webHidden/>
              </w:rPr>
            </w:r>
            <w:r>
              <w:rPr>
                <w:webHidden/>
              </w:rPr>
              <w:fldChar w:fldCharType="separate"/>
            </w:r>
            <w:r w:rsidR="00752610">
              <w:rPr>
                <w:webHidden/>
              </w:rPr>
              <w:t>63</w:t>
            </w:r>
            <w:r>
              <w:rPr>
                <w:webHidden/>
              </w:rPr>
              <w:fldChar w:fldCharType="end"/>
            </w:r>
          </w:hyperlink>
        </w:p>
        <w:p w14:paraId="675CC45C" w14:textId="5E6D15C2" w:rsidR="00D07CAF" w:rsidRDefault="00D07CAF">
          <w:pPr>
            <w:pStyle w:val="TOC2"/>
            <w:rPr>
              <w:rFonts w:eastAsiaTheme="minorEastAsia"/>
              <w:b w:val="0"/>
              <w:bCs w:val="0"/>
              <w:color w:val="auto"/>
              <w:kern w:val="2"/>
              <w:lang w:eastAsia="en-GB"/>
              <w14:ligatures w14:val="standardContextual"/>
            </w:rPr>
          </w:pPr>
          <w:hyperlink w:anchor="_Toc213939656" w:history="1">
            <w:r w:rsidRPr="0010232F">
              <w:rPr>
                <w:rStyle w:val="Hyperlink"/>
              </w:rPr>
              <w:t>4.Closing and Next Steps (5 minutes)</w:t>
            </w:r>
            <w:r>
              <w:rPr>
                <w:webHidden/>
              </w:rPr>
              <w:tab/>
            </w:r>
            <w:r>
              <w:rPr>
                <w:webHidden/>
              </w:rPr>
              <w:fldChar w:fldCharType="begin"/>
            </w:r>
            <w:r>
              <w:rPr>
                <w:webHidden/>
              </w:rPr>
              <w:instrText xml:space="preserve"> PAGEREF _Toc213939656 \h </w:instrText>
            </w:r>
            <w:r>
              <w:rPr>
                <w:webHidden/>
              </w:rPr>
            </w:r>
            <w:r>
              <w:rPr>
                <w:webHidden/>
              </w:rPr>
              <w:fldChar w:fldCharType="separate"/>
            </w:r>
            <w:r w:rsidR="00752610">
              <w:rPr>
                <w:webHidden/>
              </w:rPr>
              <w:t>63</w:t>
            </w:r>
            <w:r>
              <w:rPr>
                <w:webHidden/>
              </w:rPr>
              <w:fldChar w:fldCharType="end"/>
            </w:r>
          </w:hyperlink>
        </w:p>
        <w:p w14:paraId="6CE5DB4E" w14:textId="0CE93261" w:rsidR="00D07CAF" w:rsidRDefault="00D07CAF">
          <w:pPr>
            <w:pStyle w:val="TOC1"/>
            <w:rPr>
              <w:rFonts w:eastAsiaTheme="minorEastAsia"/>
              <w:b w:val="0"/>
              <w:bCs w:val="0"/>
              <w:color w:val="auto"/>
              <w:kern w:val="2"/>
              <w:lang w:eastAsia="en-GB"/>
              <w14:ligatures w14:val="standardContextual"/>
            </w:rPr>
          </w:pPr>
          <w:hyperlink w:anchor="_Toc213939657" w:history="1">
            <w:r w:rsidRPr="0010232F">
              <w:rPr>
                <w:rStyle w:val="Hyperlink"/>
              </w:rPr>
              <w:t>Drinking Less Session 2 &amp; 3 – Progress Check (~30 minutes)</w:t>
            </w:r>
            <w:r>
              <w:rPr>
                <w:webHidden/>
              </w:rPr>
              <w:tab/>
            </w:r>
            <w:r>
              <w:rPr>
                <w:webHidden/>
              </w:rPr>
              <w:fldChar w:fldCharType="begin"/>
            </w:r>
            <w:r>
              <w:rPr>
                <w:webHidden/>
              </w:rPr>
              <w:instrText xml:space="preserve"> PAGEREF _Toc213939657 \h </w:instrText>
            </w:r>
            <w:r>
              <w:rPr>
                <w:webHidden/>
              </w:rPr>
            </w:r>
            <w:r>
              <w:rPr>
                <w:webHidden/>
              </w:rPr>
              <w:fldChar w:fldCharType="separate"/>
            </w:r>
            <w:r w:rsidR="00752610">
              <w:rPr>
                <w:webHidden/>
              </w:rPr>
              <w:t>64</w:t>
            </w:r>
            <w:r>
              <w:rPr>
                <w:webHidden/>
              </w:rPr>
              <w:fldChar w:fldCharType="end"/>
            </w:r>
          </w:hyperlink>
        </w:p>
        <w:p w14:paraId="491B3007" w14:textId="1B4A7CE5" w:rsidR="00D07CAF" w:rsidRDefault="00D07CAF">
          <w:pPr>
            <w:pStyle w:val="TOC2"/>
            <w:rPr>
              <w:rFonts w:eastAsiaTheme="minorEastAsia"/>
              <w:b w:val="0"/>
              <w:bCs w:val="0"/>
              <w:color w:val="auto"/>
              <w:kern w:val="2"/>
              <w:lang w:eastAsia="en-GB"/>
              <w14:ligatures w14:val="standardContextual"/>
            </w:rPr>
          </w:pPr>
          <w:hyperlink w:anchor="_Toc213939658" w:history="1">
            <w:r w:rsidRPr="0010232F">
              <w:rPr>
                <w:rStyle w:val="Hyperlink"/>
                <w:lang w:eastAsia="en-GB"/>
              </w:rPr>
              <w:t>1.</w:t>
            </w:r>
            <w:r>
              <w:rPr>
                <w:rFonts w:eastAsiaTheme="minorEastAsia"/>
                <w:b w:val="0"/>
                <w:bCs w:val="0"/>
                <w:color w:val="auto"/>
                <w:kern w:val="2"/>
                <w:lang w:eastAsia="en-GB"/>
                <w14:ligatures w14:val="standardContextual"/>
              </w:rPr>
              <w:tab/>
            </w:r>
            <w:r w:rsidRPr="0010232F">
              <w:rPr>
                <w:rStyle w:val="Hyperlink"/>
                <w:lang w:eastAsia="en-GB"/>
              </w:rPr>
              <w:t>Review the Participant’s Progress</w:t>
            </w:r>
            <w:r>
              <w:rPr>
                <w:webHidden/>
              </w:rPr>
              <w:tab/>
            </w:r>
            <w:r>
              <w:rPr>
                <w:webHidden/>
              </w:rPr>
              <w:fldChar w:fldCharType="begin"/>
            </w:r>
            <w:r>
              <w:rPr>
                <w:webHidden/>
              </w:rPr>
              <w:instrText xml:space="preserve"> PAGEREF _Toc213939658 \h </w:instrText>
            </w:r>
            <w:r>
              <w:rPr>
                <w:webHidden/>
              </w:rPr>
            </w:r>
            <w:r>
              <w:rPr>
                <w:webHidden/>
              </w:rPr>
              <w:fldChar w:fldCharType="separate"/>
            </w:r>
            <w:r w:rsidR="00752610">
              <w:rPr>
                <w:webHidden/>
              </w:rPr>
              <w:t>64</w:t>
            </w:r>
            <w:r>
              <w:rPr>
                <w:webHidden/>
              </w:rPr>
              <w:fldChar w:fldCharType="end"/>
            </w:r>
          </w:hyperlink>
        </w:p>
        <w:p w14:paraId="330E5D94" w14:textId="66A62D19" w:rsidR="00D07CAF" w:rsidRDefault="00D07CAF">
          <w:pPr>
            <w:pStyle w:val="TOC2"/>
            <w:rPr>
              <w:rFonts w:eastAsiaTheme="minorEastAsia"/>
              <w:b w:val="0"/>
              <w:bCs w:val="0"/>
              <w:color w:val="auto"/>
              <w:kern w:val="2"/>
              <w:lang w:eastAsia="en-GB"/>
              <w14:ligatures w14:val="standardContextual"/>
            </w:rPr>
          </w:pPr>
          <w:hyperlink w:anchor="_Toc213939659" w:history="1">
            <w:r w:rsidRPr="0010232F">
              <w:rPr>
                <w:rStyle w:val="Hyperlink"/>
                <w:lang w:eastAsia="en-GB"/>
              </w:rPr>
              <w:t>2.</w:t>
            </w:r>
            <w:r>
              <w:rPr>
                <w:rFonts w:eastAsiaTheme="minorEastAsia"/>
                <w:b w:val="0"/>
                <w:bCs w:val="0"/>
                <w:color w:val="auto"/>
                <w:kern w:val="2"/>
                <w:lang w:eastAsia="en-GB"/>
                <w14:ligatures w14:val="standardContextual"/>
              </w:rPr>
              <w:tab/>
            </w:r>
            <w:r w:rsidRPr="0010232F">
              <w:rPr>
                <w:rStyle w:val="Hyperlink"/>
                <w:lang w:eastAsia="en-GB"/>
              </w:rPr>
              <w:t>Problem-Solving:</w:t>
            </w:r>
            <w:r>
              <w:rPr>
                <w:webHidden/>
              </w:rPr>
              <w:tab/>
            </w:r>
            <w:r>
              <w:rPr>
                <w:webHidden/>
              </w:rPr>
              <w:fldChar w:fldCharType="begin"/>
            </w:r>
            <w:r>
              <w:rPr>
                <w:webHidden/>
              </w:rPr>
              <w:instrText xml:space="preserve"> PAGEREF _Toc213939659 \h </w:instrText>
            </w:r>
            <w:r>
              <w:rPr>
                <w:webHidden/>
              </w:rPr>
            </w:r>
            <w:r>
              <w:rPr>
                <w:webHidden/>
              </w:rPr>
              <w:fldChar w:fldCharType="separate"/>
            </w:r>
            <w:r w:rsidR="00752610">
              <w:rPr>
                <w:webHidden/>
              </w:rPr>
              <w:t>64</w:t>
            </w:r>
            <w:r>
              <w:rPr>
                <w:webHidden/>
              </w:rPr>
              <w:fldChar w:fldCharType="end"/>
            </w:r>
          </w:hyperlink>
        </w:p>
        <w:p w14:paraId="4928B2DC" w14:textId="46144762" w:rsidR="00D07CAF" w:rsidRDefault="00D07CAF">
          <w:pPr>
            <w:pStyle w:val="TOC2"/>
            <w:rPr>
              <w:rFonts w:eastAsiaTheme="minorEastAsia"/>
              <w:b w:val="0"/>
              <w:bCs w:val="0"/>
              <w:color w:val="auto"/>
              <w:kern w:val="2"/>
              <w:lang w:eastAsia="en-GB"/>
              <w14:ligatures w14:val="standardContextual"/>
            </w:rPr>
          </w:pPr>
          <w:hyperlink w:anchor="_Toc213939660" w:history="1">
            <w:r w:rsidRPr="0010232F">
              <w:rPr>
                <w:rStyle w:val="Hyperlink"/>
                <w:lang w:eastAsia="en-GB"/>
              </w:rPr>
              <w:t>3.</w:t>
            </w:r>
            <w:r>
              <w:rPr>
                <w:rFonts w:eastAsiaTheme="minorEastAsia"/>
                <w:b w:val="0"/>
                <w:bCs w:val="0"/>
                <w:color w:val="auto"/>
                <w:kern w:val="2"/>
                <w:lang w:eastAsia="en-GB"/>
                <w14:ligatures w14:val="standardContextual"/>
              </w:rPr>
              <w:tab/>
            </w:r>
            <w:r w:rsidRPr="0010232F">
              <w:rPr>
                <w:rStyle w:val="Hyperlink"/>
                <w:lang w:eastAsia="en-GB"/>
              </w:rPr>
              <w:t>Next Steps:</w:t>
            </w:r>
            <w:r>
              <w:rPr>
                <w:webHidden/>
              </w:rPr>
              <w:tab/>
            </w:r>
            <w:r>
              <w:rPr>
                <w:webHidden/>
              </w:rPr>
              <w:fldChar w:fldCharType="begin"/>
            </w:r>
            <w:r>
              <w:rPr>
                <w:webHidden/>
              </w:rPr>
              <w:instrText xml:space="preserve"> PAGEREF _Toc213939660 \h </w:instrText>
            </w:r>
            <w:r>
              <w:rPr>
                <w:webHidden/>
              </w:rPr>
            </w:r>
            <w:r>
              <w:rPr>
                <w:webHidden/>
              </w:rPr>
              <w:fldChar w:fldCharType="separate"/>
            </w:r>
            <w:r w:rsidR="00752610">
              <w:rPr>
                <w:webHidden/>
              </w:rPr>
              <w:t>64</w:t>
            </w:r>
            <w:r>
              <w:rPr>
                <w:webHidden/>
              </w:rPr>
              <w:fldChar w:fldCharType="end"/>
            </w:r>
          </w:hyperlink>
        </w:p>
        <w:p w14:paraId="39626F53" w14:textId="017AC859" w:rsidR="00D07CAF" w:rsidRDefault="00D07CAF">
          <w:pPr>
            <w:pStyle w:val="TOC1"/>
            <w:rPr>
              <w:rFonts w:eastAsiaTheme="minorEastAsia"/>
              <w:b w:val="0"/>
              <w:bCs w:val="0"/>
              <w:color w:val="auto"/>
              <w:kern w:val="2"/>
              <w:lang w:eastAsia="en-GB"/>
              <w14:ligatures w14:val="standardContextual"/>
            </w:rPr>
          </w:pPr>
          <w:hyperlink w:anchor="_Toc213939661" w:history="1">
            <w:r w:rsidRPr="0010232F">
              <w:rPr>
                <w:rStyle w:val="Hyperlink"/>
              </w:rPr>
              <w:t>Overview of Meeting People Intervention in ENHANCE</w:t>
            </w:r>
            <w:r>
              <w:rPr>
                <w:webHidden/>
              </w:rPr>
              <w:tab/>
            </w:r>
            <w:r>
              <w:rPr>
                <w:webHidden/>
              </w:rPr>
              <w:fldChar w:fldCharType="begin"/>
            </w:r>
            <w:r>
              <w:rPr>
                <w:webHidden/>
              </w:rPr>
              <w:instrText xml:space="preserve"> PAGEREF _Toc213939661 \h </w:instrText>
            </w:r>
            <w:r>
              <w:rPr>
                <w:webHidden/>
              </w:rPr>
            </w:r>
            <w:r>
              <w:rPr>
                <w:webHidden/>
              </w:rPr>
              <w:fldChar w:fldCharType="separate"/>
            </w:r>
            <w:r w:rsidR="00752610">
              <w:rPr>
                <w:webHidden/>
              </w:rPr>
              <w:t>66</w:t>
            </w:r>
            <w:r>
              <w:rPr>
                <w:webHidden/>
              </w:rPr>
              <w:fldChar w:fldCharType="end"/>
            </w:r>
          </w:hyperlink>
        </w:p>
        <w:p w14:paraId="10558EFC" w14:textId="58006421" w:rsidR="00D07CAF" w:rsidRDefault="00D07CAF">
          <w:pPr>
            <w:pStyle w:val="TOC2"/>
            <w:rPr>
              <w:rFonts w:eastAsiaTheme="minorEastAsia"/>
              <w:b w:val="0"/>
              <w:bCs w:val="0"/>
              <w:color w:val="auto"/>
              <w:kern w:val="2"/>
              <w:lang w:eastAsia="en-GB"/>
              <w14:ligatures w14:val="standardContextual"/>
            </w:rPr>
          </w:pPr>
          <w:hyperlink w:anchor="_Toc213939662" w:history="1">
            <w:r w:rsidRPr="0010232F">
              <w:rPr>
                <w:rStyle w:val="Hyperlink"/>
              </w:rPr>
              <w:t>The Coaching Role: Meeting People</w:t>
            </w:r>
            <w:r>
              <w:rPr>
                <w:webHidden/>
              </w:rPr>
              <w:tab/>
            </w:r>
            <w:r>
              <w:rPr>
                <w:webHidden/>
              </w:rPr>
              <w:fldChar w:fldCharType="begin"/>
            </w:r>
            <w:r>
              <w:rPr>
                <w:webHidden/>
              </w:rPr>
              <w:instrText xml:space="preserve"> PAGEREF _Toc213939662 \h </w:instrText>
            </w:r>
            <w:r>
              <w:rPr>
                <w:webHidden/>
              </w:rPr>
            </w:r>
            <w:r>
              <w:rPr>
                <w:webHidden/>
              </w:rPr>
              <w:fldChar w:fldCharType="separate"/>
            </w:r>
            <w:r w:rsidR="00752610">
              <w:rPr>
                <w:webHidden/>
              </w:rPr>
              <w:t>66</w:t>
            </w:r>
            <w:r>
              <w:rPr>
                <w:webHidden/>
              </w:rPr>
              <w:fldChar w:fldCharType="end"/>
            </w:r>
          </w:hyperlink>
        </w:p>
        <w:p w14:paraId="3D5B0621" w14:textId="15CA9874" w:rsidR="00D07CAF" w:rsidRDefault="00D07CAF">
          <w:pPr>
            <w:pStyle w:val="TOC2"/>
            <w:rPr>
              <w:rFonts w:eastAsiaTheme="minorEastAsia"/>
              <w:b w:val="0"/>
              <w:bCs w:val="0"/>
              <w:color w:val="auto"/>
              <w:kern w:val="2"/>
              <w:lang w:eastAsia="en-GB"/>
              <w14:ligatures w14:val="standardContextual"/>
            </w:rPr>
          </w:pPr>
          <w:hyperlink w:anchor="_Toc213939663" w:history="1">
            <w:r w:rsidRPr="0010232F">
              <w:rPr>
                <w:rStyle w:val="Hyperlink"/>
              </w:rPr>
              <w:t>App Content: Meeting People (for reference)</w:t>
            </w:r>
            <w:r>
              <w:rPr>
                <w:webHidden/>
              </w:rPr>
              <w:tab/>
            </w:r>
            <w:r>
              <w:rPr>
                <w:webHidden/>
              </w:rPr>
              <w:fldChar w:fldCharType="begin"/>
            </w:r>
            <w:r>
              <w:rPr>
                <w:webHidden/>
              </w:rPr>
              <w:instrText xml:space="preserve"> PAGEREF _Toc213939663 \h </w:instrText>
            </w:r>
            <w:r>
              <w:rPr>
                <w:webHidden/>
              </w:rPr>
            </w:r>
            <w:r>
              <w:rPr>
                <w:webHidden/>
              </w:rPr>
              <w:fldChar w:fldCharType="separate"/>
            </w:r>
            <w:r w:rsidR="00752610">
              <w:rPr>
                <w:webHidden/>
              </w:rPr>
              <w:t>66</w:t>
            </w:r>
            <w:r>
              <w:rPr>
                <w:webHidden/>
              </w:rPr>
              <w:fldChar w:fldCharType="end"/>
            </w:r>
          </w:hyperlink>
        </w:p>
        <w:p w14:paraId="6806FCBF" w14:textId="04A9FEDB" w:rsidR="00D07CAF" w:rsidRDefault="00D07CAF">
          <w:pPr>
            <w:pStyle w:val="TOC1"/>
            <w:rPr>
              <w:rFonts w:eastAsiaTheme="minorEastAsia"/>
              <w:b w:val="0"/>
              <w:bCs w:val="0"/>
              <w:color w:val="auto"/>
              <w:kern w:val="2"/>
              <w:lang w:eastAsia="en-GB"/>
              <w14:ligatures w14:val="standardContextual"/>
            </w:rPr>
          </w:pPr>
          <w:hyperlink w:anchor="_Toc213939664" w:history="1">
            <w:r w:rsidRPr="0010232F">
              <w:rPr>
                <w:rStyle w:val="Hyperlink"/>
              </w:rPr>
              <w:t>Meeting People: Session 1 (30-60 minutes)</w:t>
            </w:r>
            <w:r>
              <w:rPr>
                <w:webHidden/>
              </w:rPr>
              <w:tab/>
            </w:r>
            <w:r>
              <w:rPr>
                <w:webHidden/>
              </w:rPr>
              <w:fldChar w:fldCharType="begin"/>
            </w:r>
            <w:r>
              <w:rPr>
                <w:webHidden/>
              </w:rPr>
              <w:instrText xml:space="preserve"> PAGEREF _Toc213939664 \h </w:instrText>
            </w:r>
            <w:r>
              <w:rPr>
                <w:webHidden/>
              </w:rPr>
            </w:r>
            <w:r>
              <w:rPr>
                <w:webHidden/>
              </w:rPr>
              <w:fldChar w:fldCharType="separate"/>
            </w:r>
            <w:r w:rsidR="00752610">
              <w:rPr>
                <w:webHidden/>
              </w:rPr>
              <w:t>67</w:t>
            </w:r>
            <w:r>
              <w:rPr>
                <w:webHidden/>
              </w:rPr>
              <w:fldChar w:fldCharType="end"/>
            </w:r>
          </w:hyperlink>
        </w:p>
        <w:p w14:paraId="6F1B26A4" w14:textId="68904739" w:rsidR="00D07CAF" w:rsidRDefault="00D07CAF">
          <w:pPr>
            <w:pStyle w:val="TOC2"/>
            <w:rPr>
              <w:rFonts w:eastAsiaTheme="minorEastAsia"/>
              <w:b w:val="0"/>
              <w:bCs w:val="0"/>
              <w:color w:val="auto"/>
              <w:kern w:val="2"/>
              <w:lang w:eastAsia="en-GB"/>
              <w14:ligatures w14:val="standardContextual"/>
            </w:rPr>
          </w:pPr>
          <w:hyperlink w:anchor="_Toc213939665"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Check-In &amp; Review (10-15 minutes)</w:t>
            </w:r>
            <w:r>
              <w:rPr>
                <w:webHidden/>
              </w:rPr>
              <w:tab/>
            </w:r>
            <w:r>
              <w:rPr>
                <w:webHidden/>
              </w:rPr>
              <w:fldChar w:fldCharType="begin"/>
            </w:r>
            <w:r>
              <w:rPr>
                <w:webHidden/>
              </w:rPr>
              <w:instrText xml:space="preserve"> PAGEREF _Toc213939665 \h </w:instrText>
            </w:r>
            <w:r>
              <w:rPr>
                <w:webHidden/>
              </w:rPr>
            </w:r>
            <w:r>
              <w:rPr>
                <w:webHidden/>
              </w:rPr>
              <w:fldChar w:fldCharType="separate"/>
            </w:r>
            <w:r w:rsidR="00752610">
              <w:rPr>
                <w:webHidden/>
              </w:rPr>
              <w:t>67</w:t>
            </w:r>
            <w:r>
              <w:rPr>
                <w:webHidden/>
              </w:rPr>
              <w:fldChar w:fldCharType="end"/>
            </w:r>
          </w:hyperlink>
        </w:p>
        <w:p w14:paraId="7FA65A0F" w14:textId="39A7CF09" w:rsidR="00D07CAF" w:rsidRDefault="00D07CAF">
          <w:pPr>
            <w:pStyle w:val="TOC2"/>
            <w:rPr>
              <w:rFonts w:eastAsiaTheme="minorEastAsia"/>
              <w:b w:val="0"/>
              <w:bCs w:val="0"/>
              <w:color w:val="auto"/>
              <w:kern w:val="2"/>
              <w:lang w:eastAsia="en-GB"/>
              <w14:ligatures w14:val="standardContextual"/>
            </w:rPr>
          </w:pPr>
          <w:hyperlink w:anchor="_Toc213939666"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Discussion on Meeting People (20 minutes)</w:t>
            </w:r>
            <w:r>
              <w:rPr>
                <w:webHidden/>
              </w:rPr>
              <w:tab/>
            </w:r>
            <w:r>
              <w:rPr>
                <w:webHidden/>
              </w:rPr>
              <w:fldChar w:fldCharType="begin"/>
            </w:r>
            <w:r>
              <w:rPr>
                <w:webHidden/>
              </w:rPr>
              <w:instrText xml:space="preserve"> PAGEREF _Toc213939666 \h </w:instrText>
            </w:r>
            <w:r>
              <w:rPr>
                <w:webHidden/>
              </w:rPr>
            </w:r>
            <w:r>
              <w:rPr>
                <w:webHidden/>
              </w:rPr>
              <w:fldChar w:fldCharType="separate"/>
            </w:r>
            <w:r w:rsidR="00752610">
              <w:rPr>
                <w:webHidden/>
              </w:rPr>
              <w:t>67</w:t>
            </w:r>
            <w:r>
              <w:rPr>
                <w:webHidden/>
              </w:rPr>
              <w:fldChar w:fldCharType="end"/>
            </w:r>
          </w:hyperlink>
        </w:p>
        <w:p w14:paraId="2BD9F4A6" w14:textId="22AE1C61" w:rsidR="00D07CAF" w:rsidRDefault="00D07CAF">
          <w:pPr>
            <w:pStyle w:val="TOC2"/>
            <w:rPr>
              <w:rFonts w:eastAsiaTheme="minorEastAsia"/>
              <w:b w:val="0"/>
              <w:bCs w:val="0"/>
              <w:color w:val="auto"/>
              <w:kern w:val="2"/>
              <w:lang w:eastAsia="en-GB"/>
              <w14:ligatures w14:val="standardContextual"/>
            </w:rPr>
          </w:pPr>
          <w:hyperlink w:anchor="_Toc213939667" w:history="1">
            <w:r w:rsidRPr="0010232F">
              <w:rPr>
                <w:rStyle w:val="Hyperlink"/>
                <w:rFonts w:cs="Calibri"/>
              </w:rPr>
              <w:t>3.</w:t>
            </w:r>
            <w:r>
              <w:rPr>
                <w:rFonts w:eastAsiaTheme="minorEastAsia"/>
                <w:b w:val="0"/>
                <w:bCs w:val="0"/>
                <w:color w:val="auto"/>
                <w:kern w:val="2"/>
                <w:lang w:eastAsia="en-GB"/>
                <w14:ligatures w14:val="standardContextual"/>
              </w:rPr>
              <w:tab/>
            </w:r>
            <w:r w:rsidRPr="0010232F">
              <w:rPr>
                <w:rStyle w:val="Hyperlink"/>
              </w:rPr>
              <w:t>Set 1-3 Goals – Meeting People (15-20 minutes)</w:t>
            </w:r>
            <w:r>
              <w:rPr>
                <w:webHidden/>
              </w:rPr>
              <w:tab/>
            </w:r>
            <w:r>
              <w:rPr>
                <w:webHidden/>
              </w:rPr>
              <w:fldChar w:fldCharType="begin"/>
            </w:r>
            <w:r>
              <w:rPr>
                <w:webHidden/>
              </w:rPr>
              <w:instrText xml:space="preserve"> PAGEREF _Toc213939667 \h </w:instrText>
            </w:r>
            <w:r>
              <w:rPr>
                <w:webHidden/>
              </w:rPr>
            </w:r>
            <w:r>
              <w:rPr>
                <w:webHidden/>
              </w:rPr>
              <w:fldChar w:fldCharType="separate"/>
            </w:r>
            <w:r w:rsidR="00752610">
              <w:rPr>
                <w:webHidden/>
              </w:rPr>
              <w:t>68</w:t>
            </w:r>
            <w:r>
              <w:rPr>
                <w:webHidden/>
              </w:rPr>
              <w:fldChar w:fldCharType="end"/>
            </w:r>
          </w:hyperlink>
        </w:p>
        <w:p w14:paraId="638B603D" w14:textId="283287B5" w:rsidR="00D07CAF" w:rsidRDefault="00D07CAF">
          <w:pPr>
            <w:pStyle w:val="TOC2"/>
            <w:rPr>
              <w:rFonts w:eastAsiaTheme="minorEastAsia"/>
              <w:b w:val="0"/>
              <w:bCs w:val="0"/>
              <w:color w:val="auto"/>
              <w:kern w:val="2"/>
              <w:lang w:eastAsia="en-GB"/>
              <w14:ligatures w14:val="standardContextual"/>
            </w:rPr>
          </w:pPr>
          <w:hyperlink w:anchor="_Toc213939668" w:history="1">
            <w:r w:rsidRPr="0010232F">
              <w:rPr>
                <w:rStyle w:val="Hyperlink"/>
                <w:rFonts w:cs="Calibri"/>
              </w:rPr>
              <w:t>4.</w:t>
            </w:r>
            <w:r>
              <w:rPr>
                <w:rFonts w:eastAsiaTheme="minorEastAsia"/>
                <w:b w:val="0"/>
                <w:bCs w:val="0"/>
                <w:color w:val="auto"/>
                <w:kern w:val="2"/>
                <w:lang w:eastAsia="en-GB"/>
                <w14:ligatures w14:val="standardContextual"/>
              </w:rPr>
              <w:tab/>
            </w:r>
            <w:r w:rsidRPr="0010232F">
              <w:rPr>
                <w:rStyle w:val="Hyperlink"/>
              </w:rPr>
              <w:t>Closing and Next Steps (5 minutes)</w:t>
            </w:r>
            <w:r>
              <w:rPr>
                <w:webHidden/>
              </w:rPr>
              <w:tab/>
            </w:r>
            <w:r>
              <w:rPr>
                <w:webHidden/>
              </w:rPr>
              <w:fldChar w:fldCharType="begin"/>
            </w:r>
            <w:r>
              <w:rPr>
                <w:webHidden/>
              </w:rPr>
              <w:instrText xml:space="preserve"> PAGEREF _Toc213939668 \h </w:instrText>
            </w:r>
            <w:r>
              <w:rPr>
                <w:webHidden/>
              </w:rPr>
            </w:r>
            <w:r>
              <w:rPr>
                <w:webHidden/>
              </w:rPr>
              <w:fldChar w:fldCharType="separate"/>
            </w:r>
            <w:r w:rsidR="00752610">
              <w:rPr>
                <w:webHidden/>
              </w:rPr>
              <w:t>68</w:t>
            </w:r>
            <w:r>
              <w:rPr>
                <w:webHidden/>
              </w:rPr>
              <w:fldChar w:fldCharType="end"/>
            </w:r>
          </w:hyperlink>
        </w:p>
        <w:p w14:paraId="74F7FF7D" w14:textId="79CE7CBD" w:rsidR="00D07CAF" w:rsidRDefault="00D07CAF">
          <w:pPr>
            <w:pStyle w:val="TOC1"/>
            <w:rPr>
              <w:rFonts w:eastAsiaTheme="minorEastAsia"/>
              <w:b w:val="0"/>
              <w:bCs w:val="0"/>
              <w:color w:val="auto"/>
              <w:kern w:val="2"/>
              <w:lang w:eastAsia="en-GB"/>
              <w14:ligatures w14:val="standardContextual"/>
            </w:rPr>
          </w:pPr>
          <w:hyperlink w:anchor="_Toc213939669" w:history="1">
            <w:r w:rsidRPr="0010232F">
              <w:rPr>
                <w:rStyle w:val="Hyperlink"/>
              </w:rPr>
              <w:t>Meeting People: Session 2 &amp; 3 - Progress Check</w:t>
            </w:r>
            <w:r>
              <w:rPr>
                <w:webHidden/>
              </w:rPr>
              <w:tab/>
            </w:r>
            <w:r>
              <w:rPr>
                <w:webHidden/>
              </w:rPr>
              <w:fldChar w:fldCharType="begin"/>
            </w:r>
            <w:r>
              <w:rPr>
                <w:webHidden/>
              </w:rPr>
              <w:instrText xml:space="preserve"> PAGEREF _Toc213939669 \h </w:instrText>
            </w:r>
            <w:r>
              <w:rPr>
                <w:webHidden/>
              </w:rPr>
            </w:r>
            <w:r>
              <w:rPr>
                <w:webHidden/>
              </w:rPr>
              <w:fldChar w:fldCharType="separate"/>
            </w:r>
            <w:r w:rsidR="00752610">
              <w:rPr>
                <w:webHidden/>
              </w:rPr>
              <w:t>69</w:t>
            </w:r>
            <w:r>
              <w:rPr>
                <w:webHidden/>
              </w:rPr>
              <w:fldChar w:fldCharType="end"/>
            </w:r>
          </w:hyperlink>
        </w:p>
        <w:p w14:paraId="69115DDC" w14:textId="3281279F" w:rsidR="00D07CAF" w:rsidRDefault="00D07CAF">
          <w:pPr>
            <w:pStyle w:val="TOC2"/>
            <w:rPr>
              <w:rFonts w:eastAsiaTheme="minorEastAsia"/>
              <w:b w:val="0"/>
              <w:bCs w:val="0"/>
              <w:color w:val="auto"/>
              <w:kern w:val="2"/>
              <w:lang w:eastAsia="en-GB"/>
              <w14:ligatures w14:val="standardContextual"/>
            </w:rPr>
          </w:pPr>
          <w:hyperlink w:anchor="_Toc213939670"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Review the Participant’s Progress</w:t>
            </w:r>
            <w:r>
              <w:rPr>
                <w:webHidden/>
              </w:rPr>
              <w:tab/>
            </w:r>
            <w:r>
              <w:rPr>
                <w:webHidden/>
              </w:rPr>
              <w:fldChar w:fldCharType="begin"/>
            </w:r>
            <w:r>
              <w:rPr>
                <w:webHidden/>
              </w:rPr>
              <w:instrText xml:space="preserve"> PAGEREF _Toc213939670 \h </w:instrText>
            </w:r>
            <w:r>
              <w:rPr>
                <w:webHidden/>
              </w:rPr>
            </w:r>
            <w:r>
              <w:rPr>
                <w:webHidden/>
              </w:rPr>
              <w:fldChar w:fldCharType="separate"/>
            </w:r>
            <w:r w:rsidR="00752610">
              <w:rPr>
                <w:webHidden/>
              </w:rPr>
              <w:t>69</w:t>
            </w:r>
            <w:r>
              <w:rPr>
                <w:webHidden/>
              </w:rPr>
              <w:fldChar w:fldCharType="end"/>
            </w:r>
          </w:hyperlink>
        </w:p>
        <w:p w14:paraId="5A4AC013" w14:textId="021297BD" w:rsidR="00D07CAF" w:rsidRDefault="00D07CAF">
          <w:pPr>
            <w:pStyle w:val="TOC2"/>
            <w:rPr>
              <w:rFonts w:eastAsiaTheme="minorEastAsia"/>
              <w:b w:val="0"/>
              <w:bCs w:val="0"/>
              <w:color w:val="auto"/>
              <w:kern w:val="2"/>
              <w:lang w:eastAsia="en-GB"/>
              <w14:ligatures w14:val="standardContextual"/>
            </w:rPr>
          </w:pPr>
          <w:hyperlink w:anchor="_Toc213939671"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Problem-Solving:</w:t>
            </w:r>
            <w:r>
              <w:rPr>
                <w:webHidden/>
              </w:rPr>
              <w:tab/>
            </w:r>
            <w:r>
              <w:rPr>
                <w:webHidden/>
              </w:rPr>
              <w:fldChar w:fldCharType="begin"/>
            </w:r>
            <w:r>
              <w:rPr>
                <w:webHidden/>
              </w:rPr>
              <w:instrText xml:space="preserve"> PAGEREF _Toc213939671 \h </w:instrText>
            </w:r>
            <w:r>
              <w:rPr>
                <w:webHidden/>
              </w:rPr>
            </w:r>
            <w:r>
              <w:rPr>
                <w:webHidden/>
              </w:rPr>
              <w:fldChar w:fldCharType="separate"/>
            </w:r>
            <w:r w:rsidR="00752610">
              <w:rPr>
                <w:webHidden/>
              </w:rPr>
              <w:t>69</w:t>
            </w:r>
            <w:r>
              <w:rPr>
                <w:webHidden/>
              </w:rPr>
              <w:fldChar w:fldCharType="end"/>
            </w:r>
          </w:hyperlink>
        </w:p>
        <w:p w14:paraId="00B77C1D" w14:textId="101DDDEB" w:rsidR="00D07CAF" w:rsidRDefault="00D07CAF">
          <w:pPr>
            <w:pStyle w:val="TOC2"/>
            <w:rPr>
              <w:rFonts w:eastAsiaTheme="minorEastAsia"/>
              <w:b w:val="0"/>
              <w:bCs w:val="0"/>
              <w:color w:val="auto"/>
              <w:kern w:val="2"/>
              <w:lang w:eastAsia="en-GB"/>
              <w14:ligatures w14:val="standardContextual"/>
            </w:rPr>
          </w:pPr>
          <w:hyperlink w:anchor="_Toc213939672" w:history="1">
            <w:r w:rsidRPr="0010232F">
              <w:rPr>
                <w:rStyle w:val="Hyperlink"/>
              </w:rPr>
              <w:t>3. Next Steps:</w:t>
            </w:r>
            <w:r>
              <w:rPr>
                <w:webHidden/>
              </w:rPr>
              <w:tab/>
            </w:r>
            <w:r>
              <w:rPr>
                <w:webHidden/>
              </w:rPr>
              <w:fldChar w:fldCharType="begin"/>
            </w:r>
            <w:r>
              <w:rPr>
                <w:webHidden/>
              </w:rPr>
              <w:instrText xml:space="preserve"> PAGEREF _Toc213939672 \h </w:instrText>
            </w:r>
            <w:r>
              <w:rPr>
                <w:webHidden/>
              </w:rPr>
            </w:r>
            <w:r>
              <w:rPr>
                <w:webHidden/>
              </w:rPr>
              <w:fldChar w:fldCharType="separate"/>
            </w:r>
            <w:r w:rsidR="00752610">
              <w:rPr>
                <w:webHidden/>
              </w:rPr>
              <w:t>69</w:t>
            </w:r>
            <w:r>
              <w:rPr>
                <w:webHidden/>
              </w:rPr>
              <w:fldChar w:fldCharType="end"/>
            </w:r>
          </w:hyperlink>
        </w:p>
        <w:p w14:paraId="1A210488" w14:textId="2F86A696" w:rsidR="00D07CAF" w:rsidRDefault="00D07CAF">
          <w:pPr>
            <w:pStyle w:val="TOC1"/>
            <w:rPr>
              <w:rFonts w:eastAsiaTheme="minorEastAsia"/>
              <w:b w:val="0"/>
              <w:bCs w:val="0"/>
              <w:color w:val="auto"/>
              <w:kern w:val="2"/>
              <w:lang w:eastAsia="en-GB"/>
              <w14:ligatures w14:val="standardContextual"/>
            </w:rPr>
          </w:pPr>
          <w:hyperlink w:anchor="_Toc213939673" w:history="1">
            <w:r w:rsidRPr="0010232F">
              <w:rPr>
                <w:rStyle w:val="Hyperlink"/>
              </w:rPr>
              <w:t>Overview of Better Mood Intervention in ENHANCE</w:t>
            </w:r>
            <w:r>
              <w:rPr>
                <w:webHidden/>
              </w:rPr>
              <w:tab/>
            </w:r>
            <w:r>
              <w:rPr>
                <w:webHidden/>
              </w:rPr>
              <w:fldChar w:fldCharType="begin"/>
            </w:r>
            <w:r>
              <w:rPr>
                <w:webHidden/>
              </w:rPr>
              <w:instrText xml:space="preserve"> PAGEREF _Toc213939673 \h </w:instrText>
            </w:r>
            <w:r>
              <w:rPr>
                <w:webHidden/>
              </w:rPr>
            </w:r>
            <w:r>
              <w:rPr>
                <w:webHidden/>
              </w:rPr>
              <w:fldChar w:fldCharType="separate"/>
            </w:r>
            <w:r w:rsidR="00752610">
              <w:rPr>
                <w:webHidden/>
              </w:rPr>
              <w:t>71</w:t>
            </w:r>
            <w:r>
              <w:rPr>
                <w:webHidden/>
              </w:rPr>
              <w:fldChar w:fldCharType="end"/>
            </w:r>
          </w:hyperlink>
        </w:p>
        <w:p w14:paraId="7FB79E62" w14:textId="472F19C0" w:rsidR="00D07CAF" w:rsidRDefault="00D07CAF">
          <w:pPr>
            <w:pStyle w:val="TOC2"/>
            <w:rPr>
              <w:rFonts w:eastAsiaTheme="minorEastAsia"/>
              <w:b w:val="0"/>
              <w:bCs w:val="0"/>
              <w:color w:val="auto"/>
              <w:kern w:val="2"/>
              <w:lang w:eastAsia="en-GB"/>
              <w14:ligatures w14:val="standardContextual"/>
            </w:rPr>
          </w:pPr>
          <w:hyperlink w:anchor="_Toc213939674" w:history="1">
            <w:r w:rsidRPr="0010232F">
              <w:rPr>
                <w:rStyle w:val="Hyperlink"/>
              </w:rPr>
              <w:t>Intervention Components &amp; The Coaching Role:</w:t>
            </w:r>
            <w:r>
              <w:rPr>
                <w:webHidden/>
              </w:rPr>
              <w:tab/>
            </w:r>
            <w:r>
              <w:rPr>
                <w:webHidden/>
              </w:rPr>
              <w:fldChar w:fldCharType="begin"/>
            </w:r>
            <w:r>
              <w:rPr>
                <w:webHidden/>
              </w:rPr>
              <w:instrText xml:space="preserve"> PAGEREF _Toc213939674 \h </w:instrText>
            </w:r>
            <w:r>
              <w:rPr>
                <w:webHidden/>
              </w:rPr>
            </w:r>
            <w:r>
              <w:rPr>
                <w:webHidden/>
              </w:rPr>
              <w:fldChar w:fldCharType="separate"/>
            </w:r>
            <w:r w:rsidR="00752610">
              <w:rPr>
                <w:webHidden/>
              </w:rPr>
              <w:t>71</w:t>
            </w:r>
            <w:r>
              <w:rPr>
                <w:webHidden/>
              </w:rPr>
              <w:fldChar w:fldCharType="end"/>
            </w:r>
          </w:hyperlink>
        </w:p>
        <w:p w14:paraId="42441E29" w14:textId="78E1244A" w:rsidR="00D07CAF" w:rsidRDefault="00D07CAF">
          <w:pPr>
            <w:pStyle w:val="TOC2"/>
            <w:rPr>
              <w:rFonts w:eastAsiaTheme="minorEastAsia"/>
              <w:b w:val="0"/>
              <w:bCs w:val="0"/>
              <w:color w:val="auto"/>
              <w:kern w:val="2"/>
              <w:lang w:eastAsia="en-GB"/>
              <w14:ligatures w14:val="standardContextual"/>
            </w:rPr>
          </w:pPr>
          <w:hyperlink w:anchor="_Toc213939675" w:history="1">
            <w:r w:rsidRPr="0010232F">
              <w:rPr>
                <w:rStyle w:val="Hyperlink"/>
              </w:rPr>
              <w:t>App Content: Better Mood (for reference)</w:t>
            </w:r>
            <w:r>
              <w:rPr>
                <w:webHidden/>
              </w:rPr>
              <w:tab/>
            </w:r>
            <w:r>
              <w:rPr>
                <w:webHidden/>
              </w:rPr>
              <w:fldChar w:fldCharType="begin"/>
            </w:r>
            <w:r>
              <w:rPr>
                <w:webHidden/>
              </w:rPr>
              <w:instrText xml:space="preserve"> PAGEREF _Toc213939675 \h </w:instrText>
            </w:r>
            <w:r>
              <w:rPr>
                <w:webHidden/>
              </w:rPr>
            </w:r>
            <w:r>
              <w:rPr>
                <w:webHidden/>
              </w:rPr>
              <w:fldChar w:fldCharType="separate"/>
            </w:r>
            <w:r w:rsidR="00752610">
              <w:rPr>
                <w:webHidden/>
              </w:rPr>
              <w:t>72</w:t>
            </w:r>
            <w:r>
              <w:rPr>
                <w:webHidden/>
              </w:rPr>
              <w:fldChar w:fldCharType="end"/>
            </w:r>
          </w:hyperlink>
        </w:p>
        <w:p w14:paraId="4A45D333" w14:textId="01ADC717" w:rsidR="00D07CAF" w:rsidRDefault="00D07CAF">
          <w:pPr>
            <w:pStyle w:val="TOC1"/>
            <w:rPr>
              <w:rFonts w:eastAsiaTheme="minorEastAsia"/>
              <w:b w:val="0"/>
              <w:bCs w:val="0"/>
              <w:color w:val="auto"/>
              <w:kern w:val="2"/>
              <w:lang w:eastAsia="en-GB"/>
              <w14:ligatures w14:val="standardContextual"/>
            </w:rPr>
          </w:pPr>
          <w:hyperlink w:anchor="_Toc213939676" w:history="1">
            <w:r w:rsidRPr="0010232F">
              <w:rPr>
                <w:rStyle w:val="Hyperlink"/>
              </w:rPr>
              <w:t>Better Mood: Session 1 (30-60 minutes)</w:t>
            </w:r>
            <w:r>
              <w:rPr>
                <w:webHidden/>
              </w:rPr>
              <w:tab/>
            </w:r>
            <w:r>
              <w:rPr>
                <w:webHidden/>
              </w:rPr>
              <w:fldChar w:fldCharType="begin"/>
            </w:r>
            <w:r>
              <w:rPr>
                <w:webHidden/>
              </w:rPr>
              <w:instrText xml:space="preserve"> PAGEREF _Toc213939676 \h </w:instrText>
            </w:r>
            <w:r>
              <w:rPr>
                <w:webHidden/>
              </w:rPr>
            </w:r>
            <w:r>
              <w:rPr>
                <w:webHidden/>
              </w:rPr>
              <w:fldChar w:fldCharType="separate"/>
            </w:r>
            <w:r w:rsidR="00752610">
              <w:rPr>
                <w:webHidden/>
              </w:rPr>
              <w:t>73</w:t>
            </w:r>
            <w:r>
              <w:rPr>
                <w:webHidden/>
              </w:rPr>
              <w:fldChar w:fldCharType="end"/>
            </w:r>
          </w:hyperlink>
        </w:p>
        <w:p w14:paraId="73C4303A" w14:textId="6A8B7C92" w:rsidR="00D07CAF" w:rsidRDefault="00D07CAF">
          <w:pPr>
            <w:pStyle w:val="TOC2"/>
            <w:rPr>
              <w:rFonts w:eastAsiaTheme="minorEastAsia"/>
              <w:b w:val="0"/>
              <w:bCs w:val="0"/>
              <w:color w:val="auto"/>
              <w:kern w:val="2"/>
              <w:lang w:eastAsia="en-GB"/>
              <w14:ligatures w14:val="standardContextual"/>
            </w:rPr>
          </w:pPr>
          <w:hyperlink w:anchor="_Toc213939677"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Review Participant’s Progress:</w:t>
            </w:r>
            <w:r>
              <w:rPr>
                <w:webHidden/>
              </w:rPr>
              <w:tab/>
            </w:r>
            <w:r>
              <w:rPr>
                <w:webHidden/>
              </w:rPr>
              <w:fldChar w:fldCharType="begin"/>
            </w:r>
            <w:r>
              <w:rPr>
                <w:webHidden/>
              </w:rPr>
              <w:instrText xml:space="preserve"> PAGEREF _Toc213939677 \h </w:instrText>
            </w:r>
            <w:r>
              <w:rPr>
                <w:webHidden/>
              </w:rPr>
            </w:r>
            <w:r>
              <w:rPr>
                <w:webHidden/>
              </w:rPr>
              <w:fldChar w:fldCharType="separate"/>
            </w:r>
            <w:r w:rsidR="00752610">
              <w:rPr>
                <w:webHidden/>
              </w:rPr>
              <w:t>73</w:t>
            </w:r>
            <w:r>
              <w:rPr>
                <w:webHidden/>
              </w:rPr>
              <w:fldChar w:fldCharType="end"/>
            </w:r>
          </w:hyperlink>
        </w:p>
        <w:p w14:paraId="487B2611" w14:textId="473889B8" w:rsidR="00D07CAF" w:rsidRDefault="00D07CAF">
          <w:pPr>
            <w:pStyle w:val="TOC2"/>
            <w:rPr>
              <w:rFonts w:eastAsiaTheme="minorEastAsia"/>
              <w:b w:val="0"/>
              <w:bCs w:val="0"/>
              <w:color w:val="auto"/>
              <w:kern w:val="2"/>
              <w:lang w:eastAsia="en-GB"/>
              <w14:ligatures w14:val="standardContextual"/>
            </w:rPr>
          </w:pPr>
          <w:hyperlink w:anchor="_Toc213939678"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Check-In (10-15 minutes)</w:t>
            </w:r>
            <w:r>
              <w:rPr>
                <w:webHidden/>
              </w:rPr>
              <w:tab/>
            </w:r>
            <w:r>
              <w:rPr>
                <w:webHidden/>
              </w:rPr>
              <w:fldChar w:fldCharType="begin"/>
            </w:r>
            <w:r>
              <w:rPr>
                <w:webHidden/>
              </w:rPr>
              <w:instrText xml:space="preserve"> PAGEREF _Toc213939678 \h </w:instrText>
            </w:r>
            <w:r>
              <w:rPr>
                <w:webHidden/>
              </w:rPr>
            </w:r>
            <w:r>
              <w:rPr>
                <w:webHidden/>
              </w:rPr>
              <w:fldChar w:fldCharType="separate"/>
            </w:r>
            <w:r w:rsidR="00752610">
              <w:rPr>
                <w:webHidden/>
              </w:rPr>
              <w:t>73</w:t>
            </w:r>
            <w:r>
              <w:rPr>
                <w:webHidden/>
              </w:rPr>
              <w:fldChar w:fldCharType="end"/>
            </w:r>
          </w:hyperlink>
        </w:p>
        <w:p w14:paraId="377043E7" w14:textId="5938AECE" w:rsidR="00D07CAF" w:rsidRDefault="00D07CAF">
          <w:pPr>
            <w:pStyle w:val="TOC2"/>
            <w:rPr>
              <w:rFonts w:eastAsiaTheme="minorEastAsia"/>
              <w:b w:val="0"/>
              <w:bCs w:val="0"/>
              <w:color w:val="auto"/>
              <w:kern w:val="2"/>
              <w:lang w:eastAsia="en-GB"/>
              <w14:ligatures w14:val="standardContextual"/>
            </w:rPr>
          </w:pPr>
          <w:hyperlink w:anchor="_Toc213939679" w:history="1">
            <w:r w:rsidRPr="0010232F">
              <w:rPr>
                <w:rStyle w:val="Hyperlink"/>
              </w:rPr>
              <w:t>3.</w:t>
            </w:r>
            <w:r>
              <w:rPr>
                <w:rFonts w:eastAsiaTheme="minorEastAsia"/>
                <w:b w:val="0"/>
                <w:bCs w:val="0"/>
                <w:color w:val="auto"/>
                <w:kern w:val="2"/>
                <w:lang w:eastAsia="en-GB"/>
                <w14:ligatures w14:val="standardContextual"/>
              </w:rPr>
              <w:tab/>
            </w:r>
            <w:r w:rsidRPr="0010232F">
              <w:rPr>
                <w:rStyle w:val="Hyperlink"/>
              </w:rPr>
              <w:t>Discussion on Better Mood (20 minutes)</w:t>
            </w:r>
            <w:r>
              <w:rPr>
                <w:webHidden/>
              </w:rPr>
              <w:tab/>
            </w:r>
            <w:r>
              <w:rPr>
                <w:webHidden/>
              </w:rPr>
              <w:fldChar w:fldCharType="begin"/>
            </w:r>
            <w:r>
              <w:rPr>
                <w:webHidden/>
              </w:rPr>
              <w:instrText xml:space="preserve"> PAGEREF _Toc213939679 \h </w:instrText>
            </w:r>
            <w:r>
              <w:rPr>
                <w:webHidden/>
              </w:rPr>
            </w:r>
            <w:r>
              <w:rPr>
                <w:webHidden/>
              </w:rPr>
              <w:fldChar w:fldCharType="separate"/>
            </w:r>
            <w:r w:rsidR="00752610">
              <w:rPr>
                <w:webHidden/>
              </w:rPr>
              <w:t>73</w:t>
            </w:r>
            <w:r>
              <w:rPr>
                <w:webHidden/>
              </w:rPr>
              <w:fldChar w:fldCharType="end"/>
            </w:r>
          </w:hyperlink>
        </w:p>
        <w:p w14:paraId="68E9B3B5" w14:textId="3026CAD2" w:rsidR="00D07CAF" w:rsidRDefault="00D07CAF">
          <w:pPr>
            <w:pStyle w:val="TOC2"/>
            <w:rPr>
              <w:rFonts w:eastAsiaTheme="minorEastAsia"/>
              <w:b w:val="0"/>
              <w:bCs w:val="0"/>
              <w:color w:val="auto"/>
              <w:kern w:val="2"/>
              <w:lang w:eastAsia="en-GB"/>
              <w14:ligatures w14:val="standardContextual"/>
            </w:rPr>
          </w:pPr>
          <w:hyperlink w:anchor="_Toc213939680" w:history="1">
            <w:r w:rsidRPr="0010232F">
              <w:rPr>
                <w:rStyle w:val="Hyperlink"/>
              </w:rPr>
              <w:t>4.</w:t>
            </w:r>
            <w:r>
              <w:rPr>
                <w:rFonts w:eastAsiaTheme="minorEastAsia"/>
                <w:b w:val="0"/>
                <w:bCs w:val="0"/>
                <w:color w:val="auto"/>
                <w:kern w:val="2"/>
                <w:lang w:eastAsia="en-GB"/>
                <w14:ligatures w14:val="standardContextual"/>
              </w:rPr>
              <w:tab/>
            </w:r>
            <w:r w:rsidRPr="0010232F">
              <w:rPr>
                <w:rStyle w:val="Hyperlink"/>
              </w:rPr>
              <w:t>Set goals: 1-3 Activities for Better Mood (15-20 minutes)</w:t>
            </w:r>
            <w:r>
              <w:rPr>
                <w:webHidden/>
              </w:rPr>
              <w:tab/>
            </w:r>
            <w:r>
              <w:rPr>
                <w:webHidden/>
              </w:rPr>
              <w:fldChar w:fldCharType="begin"/>
            </w:r>
            <w:r>
              <w:rPr>
                <w:webHidden/>
              </w:rPr>
              <w:instrText xml:space="preserve"> PAGEREF _Toc213939680 \h </w:instrText>
            </w:r>
            <w:r>
              <w:rPr>
                <w:webHidden/>
              </w:rPr>
            </w:r>
            <w:r>
              <w:rPr>
                <w:webHidden/>
              </w:rPr>
              <w:fldChar w:fldCharType="separate"/>
            </w:r>
            <w:r w:rsidR="00752610">
              <w:rPr>
                <w:webHidden/>
              </w:rPr>
              <w:t>74</w:t>
            </w:r>
            <w:r>
              <w:rPr>
                <w:webHidden/>
              </w:rPr>
              <w:fldChar w:fldCharType="end"/>
            </w:r>
          </w:hyperlink>
        </w:p>
        <w:p w14:paraId="68A008D5" w14:textId="358C6C0F" w:rsidR="00D07CAF" w:rsidRDefault="00D07CAF">
          <w:pPr>
            <w:pStyle w:val="TOC2"/>
            <w:rPr>
              <w:rFonts w:eastAsiaTheme="minorEastAsia"/>
              <w:b w:val="0"/>
              <w:bCs w:val="0"/>
              <w:color w:val="auto"/>
              <w:kern w:val="2"/>
              <w:lang w:eastAsia="en-GB"/>
              <w14:ligatures w14:val="standardContextual"/>
            </w:rPr>
          </w:pPr>
          <w:hyperlink w:anchor="_Toc213939681" w:history="1">
            <w:r w:rsidRPr="0010232F">
              <w:rPr>
                <w:rStyle w:val="Hyperlink"/>
                <w:rFonts w:cs="Calibri"/>
              </w:rPr>
              <w:t>5.</w:t>
            </w:r>
            <w:r>
              <w:rPr>
                <w:rFonts w:eastAsiaTheme="minorEastAsia"/>
                <w:b w:val="0"/>
                <w:bCs w:val="0"/>
                <w:color w:val="auto"/>
                <w:kern w:val="2"/>
                <w:lang w:eastAsia="en-GB"/>
                <w14:ligatures w14:val="standardContextual"/>
              </w:rPr>
              <w:tab/>
            </w:r>
            <w:r w:rsidRPr="0010232F">
              <w:rPr>
                <w:rStyle w:val="Hyperlink"/>
              </w:rPr>
              <w:t>Closing and Next Steps (5 minutes)</w:t>
            </w:r>
            <w:r>
              <w:rPr>
                <w:webHidden/>
              </w:rPr>
              <w:tab/>
            </w:r>
            <w:r>
              <w:rPr>
                <w:webHidden/>
              </w:rPr>
              <w:fldChar w:fldCharType="begin"/>
            </w:r>
            <w:r>
              <w:rPr>
                <w:webHidden/>
              </w:rPr>
              <w:instrText xml:space="preserve"> PAGEREF _Toc213939681 \h </w:instrText>
            </w:r>
            <w:r>
              <w:rPr>
                <w:webHidden/>
              </w:rPr>
            </w:r>
            <w:r>
              <w:rPr>
                <w:webHidden/>
              </w:rPr>
              <w:fldChar w:fldCharType="separate"/>
            </w:r>
            <w:r w:rsidR="00752610">
              <w:rPr>
                <w:webHidden/>
              </w:rPr>
              <w:t>74</w:t>
            </w:r>
            <w:r>
              <w:rPr>
                <w:webHidden/>
              </w:rPr>
              <w:fldChar w:fldCharType="end"/>
            </w:r>
          </w:hyperlink>
        </w:p>
        <w:p w14:paraId="5E7FCAAA" w14:textId="7635E159" w:rsidR="00D07CAF" w:rsidRDefault="00D07CAF">
          <w:pPr>
            <w:pStyle w:val="TOC1"/>
            <w:rPr>
              <w:rFonts w:eastAsiaTheme="minorEastAsia"/>
              <w:b w:val="0"/>
              <w:bCs w:val="0"/>
              <w:color w:val="auto"/>
              <w:kern w:val="2"/>
              <w:lang w:eastAsia="en-GB"/>
              <w14:ligatures w14:val="standardContextual"/>
            </w:rPr>
          </w:pPr>
          <w:hyperlink w:anchor="_Toc213939682" w:history="1">
            <w:r w:rsidRPr="0010232F">
              <w:rPr>
                <w:rStyle w:val="Hyperlink"/>
              </w:rPr>
              <w:t>Better Mood: Session 2 &amp; 3 – Progress Check (~30 minutes)</w:t>
            </w:r>
            <w:r>
              <w:rPr>
                <w:webHidden/>
              </w:rPr>
              <w:tab/>
            </w:r>
            <w:r>
              <w:rPr>
                <w:webHidden/>
              </w:rPr>
              <w:fldChar w:fldCharType="begin"/>
            </w:r>
            <w:r>
              <w:rPr>
                <w:webHidden/>
              </w:rPr>
              <w:instrText xml:space="preserve"> PAGEREF _Toc213939682 \h </w:instrText>
            </w:r>
            <w:r>
              <w:rPr>
                <w:webHidden/>
              </w:rPr>
            </w:r>
            <w:r>
              <w:rPr>
                <w:webHidden/>
              </w:rPr>
              <w:fldChar w:fldCharType="separate"/>
            </w:r>
            <w:r w:rsidR="00752610">
              <w:rPr>
                <w:webHidden/>
              </w:rPr>
              <w:t>75</w:t>
            </w:r>
            <w:r>
              <w:rPr>
                <w:webHidden/>
              </w:rPr>
              <w:fldChar w:fldCharType="end"/>
            </w:r>
          </w:hyperlink>
        </w:p>
        <w:p w14:paraId="678EBC30" w14:textId="517710D0" w:rsidR="00D07CAF" w:rsidRDefault="00D07CAF">
          <w:pPr>
            <w:pStyle w:val="TOC2"/>
            <w:rPr>
              <w:rFonts w:eastAsiaTheme="minorEastAsia"/>
              <w:b w:val="0"/>
              <w:bCs w:val="0"/>
              <w:color w:val="auto"/>
              <w:kern w:val="2"/>
              <w:lang w:eastAsia="en-GB"/>
              <w14:ligatures w14:val="standardContextual"/>
            </w:rPr>
          </w:pPr>
          <w:hyperlink w:anchor="_Toc213939683" w:history="1">
            <w:r w:rsidRPr="0010232F">
              <w:rPr>
                <w:rStyle w:val="Hyperlink"/>
              </w:rPr>
              <w:t>1.</w:t>
            </w:r>
            <w:r>
              <w:rPr>
                <w:rFonts w:eastAsiaTheme="minorEastAsia"/>
                <w:b w:val="0"/>
                <w:bCs w:val="0"/>
                <w:color w:val="auto"/>
                <w:kern w:val="2"/>
                <w:lang w:eastAsia="en-GB"/>
                <w14:ligatures w14:val="standardContextual"/>
              </w:rPr>
              <w:tab/>
            </w:r>
            <w:r w:rsidRPr="0010232F">
              <w:rPr>
                <w:rStyle w:val="Hyperlink"/>
              </w:rPr>
              <w:t>Review the Participant’s Progress:</w:t>
            </w:r>
            <w:r>
              <w:rPr>
                <w:webHidden/>
              </w:rPr>
              <w:tab/>
            </w:r>
            <w:r>
              <w:rPr>
                <w:webHidden/>
              </w:rPr>
              <w:fldChar w:fldCharType="begin"/>
            </w:r>
            <w:r>
              <w:rPr>
                <w:webHidden/>
              </w:rPr>
              <w:instrText xml:space="preserve"> PAGEREF _Toc213939683 \h </w:instrText>
            </w:r>
            <w:r>
              <w:rPr>
                <w:webHidden/>
              </w:rPr>
            </w:r>
            <w:r>
              <w:rPr>
                <w:webHidden/>
              </w:rPr>
              <w:fldChar w:fldCharType="separate"/>
            </w:r>
            <w:r w:rsidR="00752610">
              <w:rPr>
                <w:webHidden/>
              </w:rPr>
              <w:t>75</w:t>
            </w:r>
            <w:r>
              <w:rPr>
                <w:webHidden/>
              </w:rPr>
              <w:fldChar w:fldCharType="end"/>
            </w:r>
          </w:hyperlink>
        </w:p>
        <w:p w14:paraId="69D674DF" w14:textId="4E71959E" w:rsidR="00D07CAF" w:rsidRDefault="00D07CAF">
          <w:pPr>
            <w:pStyle w:val="TOC2"/>
            <w:rPr>
              <w:rFonts w:eastAsiaTheme="minorEastAsia"/>
              <w:b w:val="0"/>
              <w:bCs w:val="0"/>
              <w:color w:val="auto"/>
              <w:kern w:val="2"/>
              <w:lang w:eastAsia="en-GB"/>
              <w14:ligatures w14:val="standardContextual"/>
            </w:rPr>
          </w:pPr>
          <w:hyperlink w:anchor="_Toc213939684" w:history="1">
            <w:r w:rsidRPr="0010232F">
              <w:rPr>
                <w:rStyle w:val="Hyperlink"/>
              </w:rPr>
              <w:t>2.</w:t>
            </w:r>
            <w:r>
              <w:rPr>
                <w:rFonts w:eastAsiaTheme="minorEastAsia"/>
                <w:b w:val="0"/>
                <w:bCs w:val="0"/>
                <w:color w:val="auto"/>
                <w:kern w:val="2"/>
                <w:lang w:eastAsia="en-GB"/>
                <w14:ligatures w14:val="standardContextual"/>
              </w:rPr>
              <w:tab/>
            </w:r>
            <w:r w:rsidRPr="0010232F">
              <w:rPr>
                <w:rStyle w:val="Hyperlink"/>
              </w:rPr>
              <w:t>Problem-Solving:</w:t>
            </w:r>
            <w:r>
              <w:rPr>
                <w:webHidden/>
              </w:rPr>
              <w:tab/>
            </w:r>
            <w:r>
              <w:rPr>
                <w:webHidden/>
              </w:rPr>
              <w:fldChar w:fldCharType="begin"/>
            </w:r>
            <w:r>
              <w:rPr>
                <w:webHidden/>
              </w:rPr>
              <w:instrText xml:space="preserve"> PAGEREF _Toc213939684 \h </w:instrText>
            </w:r>
            <w:r>
              <w:rPr>
                <w:webHidden/>
              </w:rPr>
            </w:r>
            <w:r>
              <w:rPr>
                <w:webHidden/>
              </w:rPr>
              <w:fldChar w:fldCharType="separate"/>
            </w:r>
            <w:r w:rsidR="00752610">
              <w:rPr>
                <w:webHidden/>
              </w:rPr>
              <w:t>75</w:t>
            </w:r>
            <w:r>
              <w:rPr>
                <w:webHidden/>
              </w:rPr>
              <w:fldChar w:fldCharType="end"/>
            </w:r>
          </w:hyperlink>
        </w:p>
        <w:p w14:paraId="634E7D61" w14:textId="01C79000" w:rsidR="00D07CAF" w:rsidRDefault="00D07CAF">
          <w:pPr>
            <w:pStyle w:val="TOC2"/>
            <w:rPr>
              <w:rFonts w:eastAsiaTheme="minorEastAsia"/>
              <w:b w:val="0"/>
              <w:bCs w:val="0"/>
              <w:color w:val="auto"/>
              <w:kern w:val="2"/>
              <w:lang w:eastAsia="en-GB"/>
              <w14:ligatures w14:val="standardContextual"/>
            </w:rPr>
          </w:pPr>
          <w:hyperlink w:anchor="_Toc213939685" w:history="1">
            <w:r w:rsidRPr="0010232F">
              <w:rPr>
                <w:rStyle w:val="Hyperlink"/>
              </w:rPr>
              <w:t>3. Next Steps:</w:t>
            </w:r>
            <w:r>
              <w:rPr>
                <w:webHidden/>
              </w:rPr>
              <w:tab/>
            </w:r>
            <w:r>
              <w:rPr>
                <w:webHidden/>
              </w:rPr>
              <w:fldChar w:fldCharType="begin"/>
            </w:r>
            <w:r>
              <w:rPr>
                <w:webHidden/>
              </w:rPr>
              <w:instrText xml:space="preserve"> PAGEREF _Toc213939685 \h </w:instrText>
            </w:r>
            <w:r>
              <w:rPr>
                <w:webHidden/>
              </w:rPr>
            </w:r>
            <w:r>
              <w:rPr>
                <w:webHidden/>
              </w:rPr>
              <w:fldChar w:fldCharType="separate"/>
            </w:r>
            <w:r w:rsidR="00752610">
              <w:rPr>
                <w:webHidden/>
              </w:rPr>
              <w:t>75</w:t>
            </w:r>
            <w:r>
              <w:rPr>
                <w:webHidden/>
              </w:rPr>
              <w:fldChar w:fldCharType="end"/>
            </w:r>
          </w:hyperlink>
        </w:p>
        <w:p w14:paraId="552CE16E" w14:textId="7968925B" w:rsidR="00D07CAF" w:rsidRDefault="00D07CAF">
          <w:pPr>
            <w:pStyle w:val="TOC1"/>
            <w:rPr>
              <w:rFonts w:eastAsiaTheme="minorEastAsia"/>
              <w:b w:val="0"/>
              <w:bCs w:val="0"/>
              <w:color w:val="auto"/>
              <w:kern w:val="2"/>
              <w:lang w:eastAsia="en-GB"/>
              <w14:ligatures w14:val="standardContextual"/>
            </w:rPr>
          </w:pPr>
          <w:hyperlink w:anchor="_Toc213939686" w:history="1">
            <w:r w:rsidRPr="0010232F">
              <w:rPr>
                <w:rStyle w:val="Hyperlink"/>
              </w:rPr>
              <w:t>Appendix</w:t>
            </w:r>
            <w:r>
              <w:rPr>
                <w:webHidden/>
              </w:rPr>
              <w:tab/>
            </w:r>
            <w:r>
              <w:rPr>
                <w:webHidden/>
              </w:rPr>
              <w:fldChar w:fldCharType="begin"/>
            </w:r>
            <w:r>
              <w:rPr>
                <w:webHidden/>
              </w:rPr>
              <w:instrText xml:space="preserve"> PAGEREF _Toc213939686 \h </w:instrText>
            </w:r>
            <w:r>
              <w:rPr>
                <w:webHidden/>
              </w:rPr>
            </w:r>
            <w:r>
              <w:rPr>
                <w:webHidden/>
              </w:rPr>
              <w:fldChar w:fldCharType="separate"/>
            </w:r>
            <w:r w:rsidR="00752610">
              <w:rPr>
                <w:webHidden/>
              </w:rPr>
              <w:t>77</w:t>
            </w:r>
            <w:r>
              <w:rPr>
                <w:webHidden/>
              </w:rPr>
              <w:fldChar w:fldCharType="end"/>
            </w:r>
          </w:hyperlink>
        </w:p>
        <w:p w14:paraId="35D12815" w14:textId="5E98411D" w:rsidR="00D07CAF" w:rsidRDefault="00D07CAF">
          <w:pPr>
            <w:pStyle w:val="TOC1"/>
            <w:rPr>
              <w:rFonts w:eastAsiaTheme="minorEastAsia"/>
              <w:b w:val="0"/>
              <w:bCs w:val="0"/>
              <w:color w:val="auto"/>
              <w:kern w:val="2"/>
              <w:lang w:eastAsia="en-GB"/>
              <w14:ligatures w14:val="standardContextual"/>
            </w:rPr>
          </w:pPr>
          <w:hyperlink w:anchor="_Toc213939687" w:history="1">
            <w:r w:rsidRPr="0010232F">
              <w:rPr>
                <w:rStyle w:val="Hyperlink"/>
              </w:rPr>
              <w:t>Additional Information for ENHANCE Risk Factors</w:t>
            </w:r>
            <w:r>
              <w:rPr>
                <w:webHidden/>
              </w:rPr>
              <w:tab/>
            </w:r>
            <w:r>
              <w:rPr>
                <w:webHidden/>
              </w:rPr>
              <w:fldChar w:fldCharType="begin"/>
            </w:r>
            <w:r>
              <w:rPr>
                <w:webHidden/>
              </w:rPr>
              <w:instrText xml:space="preserve"> PAGEREF _Toc213939687 \h </w:instrText>
            </w:r>
            <w:r>
              <w:rPr>
                <w:webHidden/>
              </w:rPr>
            </w:r>
            <w:r>
              <w:rPr>
                <w:webHidden/>
              </w:rPr>
              <w:fldChar w:fldCharType="separate"/>
            </w:r>
            <w:r w:rsidR="00752610">
              <w:rPr>
                <w:webHidden/>
              </w:rPr>
              <w:t>84</w:t>
            </w:r>
            <w:r>
              <w:rPr>
                <w:webHidden/>
              </w:rPr>
              <w:fldChar w:fldCharType="end"/>
            </w:r>
          </w:hyperlink>
        </w:p>
        <w:p w14:paraId="33FB6F6B" w14:textId="2E56591F" w:rsidR="00D07CAF" w:rsidRDefault="00D07CAF">
          <w:pPr>
            <w:pStyle w:val="TOC2"/>
            <w:rPr>
              <w:rFonts w:eastAsiaTheme="minorEastAsia"/>
              <w:b w:val="0"/>
              <w:bCs w:val="0"/>
              <w:color w:val="auto"/>
              <w:kern w:val="2"/>
              <w:lang w:eastAsia="en-GB"/>
              <w14:ligatures w14:val="standardContextual"/>
            </w:rPr>
          </w:pPr>
          <w:hyperlink w:anchor="_Toc213939688" w:history="1">
            <w:r w:rsidRPr="0010232F">
              <w:rPr>
                <w:rStyle w:val="Hyperlink"/>
              </w:rPr>
              <w:t>2.1 Behaviour Activation List</w:t>
            </w:r>
            <w:r>
              <w:rPr>
                <w:webHidden/>
              </w:rPr>
              <w:tab/>
            </w:r>
            <w:r>
              <w:rPr>
                <w:webHidden/>
              </w:rPr>
              <w:fldChar w:fldCharType="begin"/>
            </w:r>
            <w:r>
              <w:rPr>
                <w:webHidden/>
              </w:rPr>
              <w:instrText xml:space="preserve"> PAGEREF _Toc213939688 \h </w:instrText>
            </w:r>
            <w:r>
              <w:rPr>
                <w:webHidden/>
              </w:rPr>
            </w:r>
            <w:r>
              <w:rPr>
                <w:webHidden/>
              </w:rPr>
              <w:fldChar w:fldCharType="separate"/>
            </w:r>
            <w:r w:rsidR="00752610">
              <w:rPr>
                <w:webHidden/>
              </w:rPr>
              <w:t>84</w:t>
            </w:r>
            <w:r>
              <w:rPr>
                <w:webHidden/>
              </w:rPr>
              <w:fldChar w:fldCharType="end"/>
            </w:r>
          </w:hyperlink>
        </w:p>
        <w:p w14:paraId="4FEE21C7" w14:textId="0E76C146" w:rsidR="00D07CAF" w:rsidRDefault="00D07CAF">
          <w:pPr>
            <w:pStyle w:val="TOC2"/>
            <w:rPr>
              <w:rFonts w:eastAsiaTheme="minorEastAsia"/>
              <w:b w:val="0"/>
              <w:bCs w:val="0"/>
              <w:color w:val="auto"/>
              <w:kern w:val="2"/>
              <w:lang w:eastAsia="en-GB"/>
              <w14:ligatures w14:val="standardContextual"/>
            </w:rPr>
          </w:pPr>
          <w:hyperlink w:anchor="_Toc213939689" w:history="1">
            <w:r w:rsidRPr="0010232F">
              <w:rPr>
                <w:rStyle w:val="Hyperlink"/>
              </w:rPr>
              <w:t>2.2 Additional SMART Goals Suggestions</w:t>
            </w:r>
            <w:r>
              <w:rPr>
                <w:webHidden/>
              </w:rPr>
              <w:tab/>
            </w:r>
            <w:r>
              <w:rPr>
                <w:webHidden/>
              </w:rPr>
              <w:fldChar w:fldCharType="begin"/>
            </w:r>
            <w:r>
              <w:rPr>
                <w:webHidden/>
              </w:rPr>
              <w:instrText xml:space="preserve"> PAGEREF _Toc213939689 \h </w:instrText>
            </w:r>
            <w:r>
              <w:rPr>
                <w:webHidden/>
              </w:rPr>
            </w:r>
            <w:r>
              <w:rPr>
                <w:webHidden/>
              </w:rPr>
              <w:fldChar w:fldCharType="separate"/>
            </w:r>
            <w:r w:rsidR="00752610">
              <w:rPr>
                <w:webHidden/>
              </w:rPr>
              <w:t>85</w:t>
            </w:r>
            <w:r>
              <w:rPr>
                <w:webHidden/>
              </w:rPr>
              <w:fldChar w:fldCharType="end"/>
            </w:r>
          </w:hyperlink>
        </w:p>
        <w:p w14:paraId="7D92BB30" w14:textId="689C444A" w:rsidR="00D07CAF" w:rsidRDefault="00D07CAF">
          <w:pPr>
            <w:pStyle w:val="TOC2"/>
            <w:rPr>
              <w:rFonts w:eastAsiaTheme="minorEastAsia"/>
              <w:b w:val="0"/>
              <w:bCs w:val="0"/>
              <w:color w:val="auto"/>
              <w:kern w:val="2"/>
              <w:lang w:eastAsia="en-GB"/>
              <w14:ligatures w14:val="standardContextual"/>
            </w:rPr>
          </w:pPr>
          <w:hyperlink w:anchor="_Toc213939690" w:history="1">
            <w:r w:rsidRPr="0010232F">
              <w:rPr>
                <w:rStyle w:val="Hyperlink"/>
              </w:rPr>
              <w:t>2.3 Helpful GROW Coaching Questions to Problem-Solve</w:t>
            </w:r>
            <w:r>
              <w:rPr>
                <w:webHidden/>
              </w:rPr>
              <w:tab/>
            </w:r>
            <w:r>
              <w:rPr>
                <w:webHidden/>
              </w:rPr>
              <w:fldChar w:fldCharType="begin"/>
            </w:r>
            <w:r>
              <w:rPr>
                <w:webHidden/>
              </w:rPr>
              <w:instrText xml:space="preserve"> PAGEREF _Toc213939690 \h </w:instrText>
            </w:r>
            <w:r>
              <w:rPr>
                <w:webHidden/>
              </w:rPr>
            </w:r>
            <w:r>
              <w:rPr>
                <w:webHidden/>
              </w:rPr>
              <w:fldChar w:fldCharType="separate"/>
            </w:r>
            <w:r w:rsidR="00752610">
              <w:rPr>
                <w:webHidden/>
              </w:rPr>
              <w:t>93</w:t>
            </w:r>
            <w:r>
              <w:rPr>
                <w:webHidden/>
              </w:rPr>
              <w:fldChar w:fldCharType="end"/>
            </w:r>
          </w:hyperlink>
        </w:p>
        <w:p w14:paraId="01240FDC" w14:textId="417C2F8C" w:rsidR="00D07CAF" w:rsidRDefault="00D07CAF">
          <w:pPr>
            <w:pStyle w:val="TOC2"/>
            <w:rPr>
              <w:rFonts w:eastAsiaTheme="minorEastAsia"/>
              <w:b w:val="0"/>
              <w:bCs w:val="0"/>
              <w:color w:val="auto"/>
              <w:kern w:val="2"/>
              <w:lang w:eastAsia="en-GB"/>
              <w14:ligatures w14:val="standardContextual"/>
            </w:rPr>
          </w:pPr>
          <w:hyperlink w:anchor="_Toc213939691" w:history="1">
            <w:r w:rsidRPr="0010232F">
              <w:rPr>
                <w:rStyle w:val="Hyperlink"/>
              </w:rPr>
              <w:t>2.4 Frequently Asked Questions (FAQs):</w:t>
            </w:r>
            <w:r>
              <w:rPr>
                <w:webHidden/>
              </w:rPr>
              <w:tab/>
            </w:r>
            <w:r>
              <w:rPr>
                <w:webHidden/>
              </w:rPr>
              <w:fldChar w:fldCharType="begin"/>
            </w:r>
            <w:r>
              <w:rPr>
                <w:webHidden/>
              </w:rPr>
              <w:instrText xml:space="preserve"> PAGEREF _Toc213939691 \h </w:instrText>
            </w:r>
            <w:r>
              <w:rPr>
                <w:webHidden/>
              </w:rPr>
            </w:r>
            <w:r>
              <w:rPr>
                <w:webHidden/>
              </w:rPr>
              <w:fldChar w:fldCharType="separate"/>
            </w:r>
            <w:r w:rsidR="00752610">
              <w:rPr>
                <w:webHidden/>
              </w:rPr>
              <w:t>95</w:t>
            </w:r>
            <w:r>
              <w:rPr>
                <w:webHidden/>
              </w:rPr>
              <w:fldChar w:fldCharType="end"/>
            </w:r>
          </w:hyperlink>
        </w:p>
        <w:p w14:paraId="5F81224B" w14:textId="243AA56E" w:rsidR="00D07CAF" w:rsidRDefault="00D07CAF">
          <w:pPr>
            <w:pStyle w:val="TOC2"/>
            <w:rPr>
              <w:rFonts w:eastAsiaTheme="minorEastAsia"/>
              <w:b w:val="0"/>
              <w:bCs w:val="0"/>
              <w:color w:val="auto"/>
              <w:kern w:val="2"/>
              <w:lang w:eastAsia="en-GB"/>
              <w14:ligatures w14:val="standardContextual"/>
            </w:rPr>
          </w:pPr>
          <w:hyperlink w:anchor="_Toc213939692" w:history="1">
            <w:r w:rsidRPr="0010232F">
              <w:rPr>
                <w:rStyle w:val="Hyperlink"/>
              </w:rPr>
              <w:t>2.5 Goal Setting Template:</w:t>
            </w:r>
            <w:r>
              <w:rPr>
                <w:webHidden/>
              </w:rPr>
              <w:tab/>
            </w:r>
            <w:r>
              <w:rPr>
                <w:webHidden/>
              </w:rPr>
              <w:fldChar w:fldCharType="begin"/>
            </w:r>
            <w:r>
              <w:rPr>
                <w:webHidden/>
              </w:rPr>
              <w:instrText xml:space="preserve"> PAGEREF _Toc213939692 \h </w:instrText>
            </w:r>
            <w:r>
              <w:rPr>
                <w:webHidden/>
              </w:rPr>
            </w:r>
            <w:r>
              <w:rPr>
                <w:webHidden/>
              </w:rPr>
              <w:fldChar w:fldCharType="separate"/>
            </w:r>
            <w:r w:rsidR="00752610">
              <w:rPr>
                <w:webHidden/>
              </w:rPr>
              <w:t>97</w:t>
            </w:r>
            <w:r>
              <w:rPr>
                <w:webHidden/>
              </w:rPr>
              <w:fldChar w:fldCharType="end"/>
            </w:r>
          </w:hyperlink>
        </w:p>
        <w:p w14:paraId="780D7A00" w14:textId="22C1F809" w:rsidR="00D07CAF" w:rsidRDefault="00D07CAF">
          <w:pPr>
            <w:pStyle w:val="TOC2"/>
            <w:rPr>
              <w:rFonts w:eastAsiaTheme="minorEastAsia"/>
              <w:b w:val="0"/>
              <w:bCs w:val="0"/>
              <w:color w:val="auto"/>
              <w:kern w:val="2"/>
              <w:lang w:eastAsia="en-GB"/>
              <w14:ligatures w14:val="standardContextual"/>
            </w:rPr>
          </w:pPr>
          <w:hyperlink w:anchor="_Toc213939693" w:history="1">
            <w:r w:rsidRPr="0010232F">
              <w:rPr>
                <w:rStyle w:val="Hyperlink"/>
              </w:rPr>
              <w:t>2.6 Quit Plan Template:</w:t>
            </w:r>
            <w:r>
              <w:rPr>
                <w:webHidden/>
              </w:rPr>
              <w:tab/>
            </w:r>
            <w:r>
              <w:rPr>
                <w:webHidden/>
              </w:rPr>
              <w:fldChar w:fldCharType="begin"/>
            </w:r>
            <w:r>
              <w:rPr>
                <w:webHidden/>
              </w:rPr>
              <w:instrText xml:space="preserve"> PAGEREF _Toc213939693 \h </w:instrText>
            </w:r>
            <w:r>
              <w:rPr>
                <w:webHidden/>
              </w:rPr>
            </w:r>
            <w:r>
              <w:rPr>
                <w:webHidden/>
              </w:rPr>
              <w:fldChar w:fldCharType="separate"/>
            </w:r>
            <w:r w:rsidR="00752610">
              <w:rPr>
                <w:webHidden/>
              </w:rPr>
              <w:t>98</w:t>
            </w:r>
            <w:r>
              <w:rPr>
                <w:webHidden/>
              </w:rPr>
              <w:fldChar w:fldCharType="end"/>
            </w:r>
          </w:hyperlink>
        </w:p>
        <w:p w14:paraId="380E46BD" w14:textId="0BC00171" w:rsidR="00D07CAF" w:rsidRDefault="00D07CAF">
          <w:pPr>
            <w:pStyle w:val="TOC2"/>
            <w:rPr>
              <w:rFonts w:eastAsiaTheme="minorEastAsia"/>
              <w:b w:val="0"/>
              <w:bCs w:val="0"/>
              <w:color w:val="auto"/>
              <w:kern w:val="2"/>
              <w:lang w:eastAsia="en-GB"/>
              <w14:ligatures w14:val="standardContextual"/>
            </w:rPr>
          </w:pPr>
          <w:hyperlink w:anchor="_Toc213939694" w:history="1">
            <w:r w:rsidRPr="0010232F">
              <w:rPr>
                <w:rStyle w:val="Hyperlink"/>
              </w:rPr>
              <w:t>2.7 Participant Guide to ENHANCE Sessions:</w:t>
            </w:r>
            <w:r>
              <w:rPr>
                <w:webHidden/>
              </w:rPr>
              <w:tab/>
            </w:r>
            <w:r>
              <w:rPr>
                <w:webHidden/>
              </w:rPr>
              <w:fldChar w:fldCharType="begin"/>
            </w:r>
            <w:r>
              <w:rPr>
                <w:webHidden/>
              </w:rPr>
              <w:instrText xml:space="preserve"> PAGEREF _Toc213939694 \h </w:instrText>
            </w:r>
            <w:r>
              <w:rPr>
                <w:webHidden/>
              </w:rPr>
            </w:r>
            <w:r>
              <w:rPr>
                <w:webHidden/>
              </w:rPr>
              <w:fldChar w:fldCharType="separate"/>
            </w:r>
            <w:r w:rsidR="00752610">
              <w:rPr>
                <w:webHidden/>
              </w:rPr>
              <w:t>99</w:t>
            </w:r>
            <w:r>
              <w:rPr>
                <w:webHidden/>
              </w:rPr>
              <w:fldChar w:fldCharType="end"/>
            </w:r>
          </w:hyperlink>
        </w:p>
        <w:p w14:paraId="24E5973B" w14:textId="16BC9A81" w:rsidR="00293F91" w:rsidRDefault="00293F91">
          <w:r>
            <w:rPr>
              <w:b/>
              <w:bCs/>
              <w:noProof/>
            </w:rPr>
            <w:fldChar w:fldCharType="end"/>
          </w:r>
        </w:p>
      </w:sdtContent>
    </w:sdt>
    <w:p w14:paraId="39D3DCCC" w14:textId="77777777" w:rsidR="004F278A" w:rsidRDefault="004F278A">
      <w:pPr>
        <w:rPr>
          <w:rFonts w:eastAsiaTheme="minorEastAsia"/>
          <w:b/>
          <w:bCs/>
          <w:sz w:val="28"/>
          <w:szCs w:val="28"/>
        </w:rPr>
      </w:pPr>
    </w:p>
    <w:p w14:paraId="5F74C445" w14:textId="77777777" w:rsidR="004F278A" w:rsidRDefault="004F278A">
      <w:pPr>
        <w:rPr>
          <w:rFonts w:eastAsiaTheme="minorEastAsia"/>
          <w:b/>
          <w:bCs/>
          <w:sz w:val="28"/>
          <w:szCs w:val="28"/>
        </w:rPr>
      </w:pPr>
    </w:p>
    <w:p w14:paraId="6DF0BF11" w14:textId="77777777" w:rsidR="004F278A" w:rsidRDefault="004F278A">
      <w:pPr>
        <w:rPr>
          <w:rFonts w:eastAsiaTheme="minorEastAsia"/>
          <w:b/>
          <w:bCs/>
          <w:sz w:val="28"/>
          <w:szCs w:val="28"/>
        </w:rPr>
      </w:pPr>
    </w:p>
    <w:p w14:paraId="3F6158A6" w14:textId="77777777" w:rsidR="004F278A" w:rsidRDefault="004F278A">
      <w:pPr>
        <w:rPr>
          <w:rFonts w:eastAsiaTheme="minorEastAsia"/>
          <w:b/>
          <w:bCs/>
          <w:sz w:val="28"/>
          <w:szCs w:val="28"/>
        </w:rPr>
      </w:pPr>
    </w:p>
    <w:p w14:paraId="6F975BDE" w14:textId="77777777" w:rsidR="004F278A" w:rsidRDefault="004F278A">
      <w:pPr>
        <w:rPr>
          <w:rFonts w:eastAsiaTheme="minorEastAsia"/>
          <w:b/>
          <w:bCs/>
          <w:sz w:val="28"/>
          <w:szCs w:val="28"/>
        </w:rPr>
      </w:pPr>
    </w:p>
    <w:bookmarkStart w:id="0" w:name="_Toc213939544"/>
    <w:p w14:paraId="50273518" w14:textId="43BAB362" w:rsidR="007175F8" w:rsidRPr="00A32704" w:rsidRDefault="002F1110" w:rsidP="00FB5B24">
      <w:pPr>
        <w:pStyle w:val="Heading1"/>
        <w:tabs>
          <w:tab w:val="left" w:pos="4623"/>
        </w:tabs>
        <w:rPr>
          <w:rFonts w:asciiTheme="minorHAnsi" w:hAnsiTheme="minorHAnsi"/>
          <w:b/>
          <w:bCs/>
          <w:color w:val="0B769F" w:themeColor="accent4" w:themeShade="BF"/>
        </w:rPr>
      </w:pPr>
      <w:r w:rsidRPr="00A32704">
        <w:rPr>
          <w:rFonts w:asciiTheme="minorHAnsi" w:hAnsiTheme="minorHAnsi"/>
          <w:b/>
          <w:bCs/>
          <w:noProof/>
          <w:color w:val="0F9ED5" w:themeColor="accent4"/>
        </w:rPr>
        <w:lastRenderedPageBreak/>
        <mc:AlternateContent>
          <mc:Choice Requires="wps">
            <w:drawing>
              <wp:anchor distT="0" distB="0" distL="114300" distR="114300" simplePos="0" relativeHeight="251658251" behindDoc="0" locked="0" layoutInCell="1" allowOverlap="1" wp14:anchorId="6599ABAC" wp14:editId="4BCC0FCA">
                <wp:simplePos x="0" y="0"/>
                <wp:positionH relativeFrom="column">
                  <wp:posOffset>2963</wp:posOffset>
                </wp:positionH>
                <wp:positionV relativeFrom="paragraph">
                  <wp:posOffset>323850</wp:posOffset>
                </wp:positionV>
                <wp:extent cx="5924550" cy="7620"/>
                <wp:effectExtent l="19050" t="19050" r="19050" b="30480"/>
                <wp:wrapNone/>
                <wp:docPr id="778213292"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5D220AB">
              <v:line id="Straight Connector 1" style="position:absolute;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5pt,25.5pt" to="466.75pt,26.1pt" w14:anchorId="2BDC27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">
                <v:stroke joinstyle="miter"/>
              </v:line>
            </w:pict>
          </mc:Fallback>
        </mc:AlternateContent>
      </w:r>
      <w:r w:rsidR="007175F8" w:rsidRPr="00A32704">
        <w:rPr>
          <w:rFonts w:asciiTheme="minorHAnsi" w:hAnsiTheme="minorHAnsi"/>
          <w:b/>
          <w:bCs/>
          <w:color w:val="0B769F" w:themeColor="accent4" w:themeShade="BF"/>
        </w:rPr>
        <w:t>Introduction</w:t>
      </w:r>
      <w:bookmarkEnd w:id="0"/>
      <w:r w:rsidR="00FB5B24">
        <w:rPr>
          <w:rFonts w:asciiTheme="minorHAnsi" w:hAnsiTheme="minorHAnsi"/>
          <w:b/>
          <w:bCs/>
          <w:color w:val="0B769F" w:themeColor="accent4" w:themeShade="BF"/>
        </w:rPr>
        <w:tab/>
      </w:r>
    </w:p>
    <w:p w14:paraId="0552C146" w14:textId="17416B36" w:rsidR="00CE1CC8" w:rsidRDefault="00CE1CC8" w:rsidP="007175F8">
      <w:pPr>
        <w:pStyle w:val="paragraph"/>
        <w:spacing w:before="0" w:beforeAutospacing="0" w:after="0" w:afterAutospacing="0" w:line="276" w:lineRule="auto"/>
        <w:rPr>
          <w:rStyle w:val="normaltextrun"/>
          <w:rFonts w:asciiTheme="minorHAnsi" w:hAnsiTheme="minorHAnsi" w:cstheme="minorBidi"/>
        </w:rPr>
      </w:pPr>
      <w:r>
        <w:rPr>
          <w:rStyle w:val="normaltextrun"/>
          <w:rFonts w:asciiTheme="minorHAnsi" w:hAnsiTheme="minorHAnsi" w:cstheme="minorBidi"/>
        </w:rPr>
        <w:t xml:space="preserve">This guide offers practical guidance for </w:t>
      </w:r>
      <w:r w:rsidR="00DB047B">
        <w:rPr>
          <w:rStyle w:val="normaltextrun"/>
          <w:rFonts w:asciiTheme="minorHAnsi" w:hAnsiTheme="minorHAnsi" w:cstheme="minorBidi"/>
        </w:rPr>
        <w:t>Coach</w:t>
      </w:r>
      <w:r>
        <w:rPr>
          <w:rStyle w:val="normaltextrun"/>
          <w:rFonts w:asciiTheme="minorHAnsi" w:hAnsiTheme="minorHAnsi" w:cstheme="minorBidi"/>
        </w:rPr>
        <w:t xml:space="preserve">es delivering the </w:t>
      </w:r>
      <w:r>
        <w:rPr>
          <w:rStyle w:val="normaltextrun"/>
          <w:rFonts w:asciiTheme="minorHAnsi" w:hAnsiTheme="minorHAnsi" w:cstheme="minorBidi"/>
          <w:b/>
          <w:bCs/>
        </w:rPr>
        <w:t>ENHANCE program</w:t>
      </w:r>
      <w:r w:rsidR="00DC582F">
        <w:rPr>
          <w:rStyle w:val="normaltextrun"/>
          <w:rFonts w:asciiTheme="minorHAnsi" w:hAnsiTheme="minorHAnsi" w:cstheme="minorBidi"/>
          <w:b/>
          <w:bCs/>
        </w:rPr>
        <w:t>me</w:t>
      </w:r>
      <w:r>
        <w:rPr>
          <w:rStyle w:val="normaltextrun"/>
          <w:rFonts w:asciiTheme="minorHAnsi" w:hAnsiTheme="minorHAnsi" w:cstheme="minorBidi"/>
        </w:rPr>
        <w:t xml:space="preserve">, aimed at helping </w:t>
      </w:r>
      <w:r w:rsidR="00DB047B">
        <w:rPr>
          <w:rStyle w:val="normaltextrun"/>
          <w:rFonts w:asciiTheme="minorHAnsi" w:hAnsiTheme="minorHAnsi" w:cstheme="minorBidi"/>
        </w:rPr>
        <w:t>Participant</w:t>
      </w:r>
      <w:r>
        <w:rPr>
          <w:rStyle w:val="normaltextrun"/>
          <w:rFonts w:asciiTheme="minorHAnsi" w:hAnsiTheme="minorHAnsi" w:cstheme="minorBidi"/>
        </w:rPr>
        <w:t>s manage key risk factors to improve their overall wellbeing and brain health.</w:t>
      </w:r>
    </w:p>
    <w:p w14:paraId="5B5DE141" w14:textId="28692A72" w:rsidR="00CE1CC8" w:rsidRDefault="00CE1CC8" w:rsidP="007175F8">
      <w:pPr>
        <w:pStyle w:val="paragraph"/>
        <w:spacing w:before="0" w:beforeAutospacing="0" w:after="0" w:afterAutospacing="0" w:line="276" w:lineRule="auto"/>
        <w:rPr>
          <w:rStyle w:val="normaltextrun"/>
          <w:rFonts w:asciiTheme="minorHAnsi" w:hAnsiTheme="minorHAnsi" w:cstheme="minorBidi"/>
        </w:rPr>
      </w:pPr>
    </w:p>
    <w:p w14:paraId="3A66F718" w14:textId="6D8D2D19" w:rsidR="00CE1CC8" w:rsidRPr="0045662C" w:rsidRDefault="00835270" w:rsidP="007175F8">
      <w:pPr>
        <w:pStyle w:val="paragraph"/>
        <w:spacing w:before="0" w:beforeAutospacing="0" w:after="0" w:afterAutospacing="0" w:line="276" w:lineRule="auto"/>
        <w:rPr>
          <w:rStyle w:val="normaltextrun"/>
          <w:rFonts w:asciiTheme="minorHAnsi" w:hAnsiTheme="minorHAnsi" w:cstheme="minorBidi"/>
          <w:b/>
          <w:bCs/>
          <w:color w:val="215E99" w:themeColor="text2" w:themeTint="BF"/>
          <w:sz w:val="32"/>
          <w:szCs w:val="32"/>
        </w:rPr>
      </w:pPr>
      <w:r w:rsidRPr="00835270">
        <w:rPr>
          <w:rFonts w:ascii="Segoe UI Emoji" w:hAnsi="Segoe UI Emoji" w:cs="Segoe UI Emoji"/>
          <w:sz w:val="32"/>
          <w:szCs w:val="32"/>
        </w:rPr>
        <w:t xml:space="preserve">📑 </w:t>
      </w:r>
      <w:r w:rsidR="00CE1CC8" w:rsidRPr="0045662C">
        <w:rPr>
          <w:rStyle w:val="normaltextrun"/>
          <w:rFonts w:asciiTheme="minorHAnsi" w:hAnsiTheme="minorHAnsi" w:cstheme="minorBidi"/>
          <w:b/>
          <w:bCs/>
          <w:color w:val="215E99" w:themeColor="text2" w:themeTint="BF"/>
          <w:sz w:val="32"/>
          <w:szCs w:val="32"/>
        </w:rPr>
        <w:t>Purpose of the Guide</w:t>
      </w:r>
    </w:p>
    <w:p w14:paraId="52C6B3C5" w14:textId="636096D0" w:rsidR="00CE1CC8" w:rsidRPr="00CE1CC8" w:rsidRDefault="00CE1CC8" w:rsidP="00F01A99">
      <w:pPr>
        <w:pStyle w:val="paragraph"/>
        <w:numPr>
          <w:ilvl w:val="0"/>
          <w:numId w:val="31"/>
        </w:numPr>
        <w:spacing w:before="0" w:beforeAutospacing="0" w:after="0" w:afterAutospacing="0" w:line="276" w:lineRule="auto"/>
        <w:rPr>
          <w:rStyle w:val="normaltextrun"/>
          <w:rFonts w:asciiTheme="minorHAnsi" w:hAnsiTheme="minorHAnsi" w:cstheme="minorBidi"/>
          <w:b/>
          <w:bCs/>
        </w:rPr>
      </w:pPr>
      <w:r>
        <w:rPr>
          <w:rStyle w:val="normaltextrun"/>
          <w:rFonts w:asciiTheme="minorHAnsi" w:hAnsiTheme="minorHAnsi" w:cstheme="minorBidi"/>
        </w:rPr>
        <w:t xml:space="preserve">Provide </w:t>
      </w:r>
      <w:r>
        <w:rPr>
          <w:rStyle w:val="normaltextrun"/>
          <w:rFonts w:asciiTheme="minorHAnsi" w:hAnsiTheme="minorHAnsi" w:cstheme="minorBidi"/>
          <w:b/>
          <w:bCs/>
        </w:rPr>
        <w:t xml:space="preserve">structured yet flexible </w:t>
      </w:r>
      <w:r>
        <w:rPr>
          <w:rStyle w:val="normaltextrun"/>
          <w:rFonts w:asciiTheme="minorHAnsi" w:hAnsiTheme="minorHAnsi" w:cstheme="minorBidi"/>
        </w:rPr>
        <w:t xml:space="preserve">approaches to </w:t>
      </w:r>
      <w:r w:rsidR="00DB047B">
        <w:rPr>
          <w:rStyle w:val="normaltextrun"/>
          <w:rFonts w:asciiTheme="minorHAnsi" w:hAnsiTheme="minorHAnsi" w:cstheme="minorBidi"/>
        </w:rPr>
        <w:t>Coach</w:t>
      </w:r>
      <w:r>
        <w:rPr>
          <w:rStyle w:val="normaltextrun"/>
          <w:rFonts w:asciiTheme="minorHAnsi" w:hAnsiTheme="minorHAnsi" w:cstheme="minorBidi"/>
        </w:rPr>
        <w:t>ing sessions.</w:t>
      </w:r>
    </w:p>
    <w:p w14:paraId="6332E604" w14:textId="6AC4855F" w:rsidR="00CE1CC8" w:rsidRPr="00CE1CC8" w:rsidRDefault="00CE1CC8" w:rsidP="00F01A99">
      <w:pPr>
        <w:pStyle w:val="paragraph"/>
        <w:numPr>
          <w:ilvl w:val="0"/>
          <w:numId w:val="31"/>
        </w:numPr>
        <w:spacing w:before="0" w:beforeAutospacing="0" w:after="0" w:afterAutospacing="0" w:line="276" w:lineRule="auto"/>
        <w:rPr>
          <w:rStyle w:val="normaltextrun"/>
          <w:rFonts w:asciiTheme="minorHAnsi" w:hAnsiTheme="minorHAnsi" w:cstheme="minorBidi"/>
          <w:b/>
          <w:bCs/>
        </w:rPr>
      </w:pPr>
      <w:r>
        <w:rPr>
          <w:rStyle w:val="normaltextrun"/>
          <w:rFonts w:asciiTheme="minorHAnsi" w:hAnsiTheme="minorHAnsi" w:cstheme="minorBidi"/>
        </w:rPr>
        <w:t xml:space="preserve">Empower </w:t>
      </w:r>
      <w:r w:rsidR="00FD5294">
        <w:rPr>
          <w:rStyle w:val="normaltextrun"/>
          <w:rFonts w:asciiTheme="minorHAnsi" w:hAnsiTheme="minorHAnsi" w:cstheme="minorBidi"/>
        </w:rPr>
        <w:t xml:space="preserve">the </w:t>
      </w:r>
      <w:r w:rsidR="00DB047B">
        <w:rPr>
          <w:rStyle w:val="normaltextrun"/>
          <w:rFonts w:asciiTheme="minorHAnsi" w:hAnsiTheme="minorHAnsi" w:cstheme="minorBidi"/>
        </w:rPr>
        <w:t>Participant</w:t>
      </w:r>
      <w:r>
        <w:rPr>
          <w:rStyle w:val="normaltextrun"/>
          <w:rFonts w:asciiTheme="minorHAnsi" w:hAnsiTheme="minorHAnsi" w:cstheme="minorBidi"/>
        </w:rPr>
        <w:t xml:space="preserve"> to make </w:t>
      </w:r>
      <w:r>
        <w:rPr>
          <w:rStyle w:val="normaltextrun"/>
          <w:rFonts w:asciiTheme="minorHAnsi" w:hAnsiTheme="minorHAnsi" w:cstheme="minorBidi"/>
          <w:b/>
          <w:bCs/>
        </w:rPr>
        <w:t>informed choices</w:t>
      </w:r>
      <w:r>
        <w:rPr>
          <w:rStyle w:val="normaltextrun"/>
          <w:rFonts w:asciiTheme="minorHAnsi" w:hAnsiTheme="minorHAnsi" w:cstheme="minorBidi"/>
        </w:rPr>
        <w:t xml:space="preserve"> about their health journey.</w:t>
      </w:r>
    </w:p>
    <w:p w14:paraId="35BA7B42" w14:textId="77777777" w:rsidR="00CE1CC8" w:rsidRDefault="00CE1CC8" w:rsidP="00CE1CC8">
      <w:pPr>
        <w:pStyle w:val="paragraph"/>
        <w:spacing w:before="0" w:beforeAutospacing="0" w:after="0" w:afterAutospacing="0" w:line="276" w:lineRule="auto"/>
        <w:rPr>
          <w:rStyle w:val="normaltextrun"/>
          <w:rFonts w:asciiTheme="minorHAnsi" w:hAnsiTheme="minorHAnsi" w:cstheme="minorBidi"/>
        </w:rPr>
      </w:pPr>
    </w:p>
    <w:p w14:paraId="745A3839" w14:textId="11D5387E" w:rsidR="00CE1CC8" w:rsidRPr="0045662C" w:rsidRDefault="0083397A" w:rsidP="00CE1CC8">
      <w:pPr>
        <w:pStyle w:val="paragraph"/>
        <w:spacing w:before="0" w:beforeAutospacing="0" w:after="0" w:afterAutospacing="0" w:line="276" w:lineRule="auto"/>
        <w:rPr>
          <w:rStyle w:val="normaltextrun"/>
          <w:rFonts w:asciiTheme="minorHAnsi" w:hAnsiTheme="minorHAnsi" w:cstheme="minorBidi"/>
          <w:b/>
          <w:bCs/>
          <w:color w:val="215E99" w:themeColor="text2" w:themeTint="BF"/>
          <w:sz w:val="32"/>
          <w:szCs w:val="32"/>
        </w:rPr>
      </w:pPr>
      <w:r w:rsidRPr="0083397A">
        <w:rPr>
          <w:rFonts w:ascii="Segoe UI Emoji" w:hAnsi="Segoe UI Emoji" w:cs="Segoe UI Emoji"/>
          <w:sz w:val="32"/>
          <w:szCs w:val="32"/>
        </w:rPr>
        <w:t xml:space="preserve">🤝 </w:t>
      </w:r>
      <w:r w:rsidR="00CE1CC8" w:rsidRPr="0045662C">
        <w:rPr>
          <w:rStyle w:val="normaltextrun"/>
          <w:rFonts w:asciiTheme="minorHAnsi" w:hAnsiTheme="minorHAnsi" w:cstheme="minorBidi"/>
          <w:b/>
          <w:bCs/>
          <w:color w:val="215E99" w:themeColor="text2" w:themeTint="BF"/>
          <w:sz w:val="32"/>
          <w:szCs w:val="32"/>
        </w:rPr>
        <w:t xml:space="preserve">Onboarding </w:t>
      </w:r>
      <w:r w:rsidR="008D5BAF">
        <w:rPr>
          <w:rStyle w:val="normaltextrun"/>
          <w:rFonts w:asciiTheme="minorHAnsi" w:hAnsiTheme="minorHAnsi" w:cstheme="minorBidi"/>
          <w:b/>
          <w:bCs/>
          <w:color w:val="215E99" w:themeColor="text2" w:themeTint="BF"/>
          <w:sz w:val="32"/>
          <w:szCs w:val="32"/>
        </w:rPr>
        <w:t>S</w:t>
      </w:r>
      <w:r w:rsidR="00CE1CC8" w:rsidRPr="0045662C">
        <w:rPr>
          <w:rStyle w:val="normaltextrun"/>
          <w:rFonts w:asciiTheme="minorHAnsi" w:hAnsiTheme="minorHAnsi" w:cstheme="minorBidi"/>
          <w:b/>
          <w:bCs/>
          <w:color w:val="215E99" w:themeColor="text2" w:themeTint="BF"/>
          <w:sz w:val="32"/>
          <w:szCs w:val="32"/>
        </w:rPr>
        <w:t>ession</w:t>
      </w:r>
    </w:p>
    <w:p w14:paraId="32553097" w14:textId="72B2D4A4" w:rsidR="00CE1CC8" w:rsidRDefault="00CE1CC8" w:rsidP="00CE1CC8">
      <w:pPr>
        <w:pStyle w:val="paragraph"/>
        <w:spacing w:before="0" w:beforeAutospacing="0" w:after="0" w:afterAutospacing="0" w:line="276" w:lineRule="auto"/>
        <w:rPr>
          <w:rStyle w:val="normaltextrun"/>
          <w:rFonts w:asciiTheme="minorHAnsi" w:hAnsiTheme="minorHAnsi" w:cstheme="minorBidi"/>
        </w:rPr>
      </w:pPr>
      <w:r>
        <w:rPr>
          <w:rStyle w:val="normaltextrun"/>
          <w:rFonts w:asciiTheme="minorHAnsi" w:hAnsiTheme="minorHAnsi" w:cstheme="minorBidi"/>
        </w:rPr>
        <w:t xml:space="preserve">The </w:t>
      </w:r>
      <w:r w:rsidR="00F326A2">
        <w:rPr>
          <w:rStyle w:val="normaltextrun"/>
          <w:rFonts w:asciiTheme="minorHAnsi" w:hAnsiTheme="minorHAnsi" w:cstheme="minorBidi"/>
          <w:b/>
          <w:bCs/>
        </w:rPr>
        <w:t xml:space="preserve">onboarding </w:t>
      </w:r>
      <w:r w:rsidR="0083397A">
        <w:rPr>
          <w:rStyle w:val="normaltextrun"/>
          <w:rFonts w:asciiTheme="minorHAnsi" w:hAnsiTheme="minorHAnsi" w:cstheme="minorBidi"/>
          <w:b/>
          <w:bCs/>
        </w:rPr>
        <w:t xml:space="preserve">session </w:t>
      </w:r>
      <w:r w:rsidR="0083397A">
        <w:rPr>
          <w:rStyle w:val="normaltextrun"/>
          <w:rFonts w:asciiTheme="minorHAnsi" w:hAnsiTheme="minorHAnsi" w:cstheme="minorBidi"/>
        </w:rPr>
        <w:t>is</w:t>
      </w:r>
      <w:r w:rsidR="00F326A2">
        <w:rPr>
          <w:rStyle w:val="normaltextrun"/>
          <w:rFonts w:asciiTheme="minorHAnsi" w:hAnsiTheme="minorHAnsi" w:cstheme="minorBidi"/>
        </w:rPr>
        <w:t xml:space="preserve"> uniform across all risk factors. Its goal is to:</w:t>
      </w:r>
    </w:p>
    <w:p w14:paraId="64914F40" w14:textId="456595D2" w:rsidR="00F326A2" w:rsidRDefault="00F326A2" w:rsidP="00F01A99">
      <w:pPr>
        <w:pStyle w:val="paragraph"/>
        <w:numPr>
          <w:ilvl w:val="0"/>
          <w:numId w:val="32"/>
        </w:numPr>
        <w:spacing w:before="0" w:beforeAutospacing="0" w:after="0" w:afterAutospacing="0" w:line="276" w:lineRule="auto"/>
        <w:rPr>
          <w:rStyle w:val="normaltextrun"/>
          <w:rFonts w:asciiTheme="minorHAnsi" w:hAnsiTheme="minorHAnsi" w:cstheme="minorBidi"/>
        </w:rPr>
      </w:pPr>
      <w:r>
        <w:rPr>
          <w:rStyle w:val="normaltextrun"/>
          <w:rFonts w:asciiTheme="minorHAnsi" w:hAnsiTheme="minorHAnsi" w:cstheme="minorBidi"/>
          <w:b/>
          <w:bCs/>
        </w:rPr>
        <w:t xml:space="preserve">Establish a strong foundation </w:t>
      </w:r>
      <w:r>
        <w:rPr>
          <w:rStyle w:val="normaltextrun"/>
          <w:rFonts w:asciiTheme="minorHAnsi" w:hAnsiTheme="minorHAnsi" w:cstheme="minorBidi"/>
        </w:rPr>
        <w:t xml:space="preserve">for the </w:t>
      </w:r>
      <w:r w:rsidR="00DB047B">
        <w:rPr>
          <w:rStyle w:val="normaltextrun"/>
          <w:rFonts w:asciiTheme="minorHAnsi" w:hAnsiTheme="minorHAnsi" w:cstheme="minorBidi"/>
        </w:rPr>
        <w:t>Coach</w:t>
      </w:r>
      <w:r>
        <w:rPr>
          <w:rStyle w:val="normaltextrun"/>
          <w:rFonts w:asciiTheme="minorHAnsi" w:hAnsiTheme="minorHAnsi" w:cstheme="minorBidi"/>
        </w:rPr>
        <w:t>ing relationship.</w:t>
      </w:r>
    </w:p>
    <w:p w14:paraId="003089A1" w14:textId="2367232F" w:rsidR="00F326A2" w:rsidRDefault="00F326A2" w:rsidP="00F01A99">
      <w:pPr>
        <w:pStyle w:val="paragraph"/>
        <w:numPr>
          <w:ilvl w:val="0"/>
          <w:numId w:val="32"/>
        </w:numPr>
        <w:spacing w:before="0" w:beforeAutospacing="0" w:after="0" w:afterAutospacing="0" w:line="276" w:lineRule="auto"/>
        <w:rPr>
          <w:rStyle w:val="normaltextrun"/>
          <w:rFonts w:asciiTheme="minorHAnsi" w:hAnsiTheme="minorHAnsi" w:cstheme="minorBidi"/>
        </w:rPr>
      </w:pPr>
      <w:r>
        <w:rPr>
          <w:rStyle w:val="normaltextrun"/>
          <w:rFonts w:asciiTheme="minorHAnsi" w:hAnsiTheme="minorHAnsi" w:cstheme="minorBidi"/>
        </w:rPr>
        <w:t xml:space="preserve">Ensure </w:t>
      </w:r>
      <w:r w:rsidR="00FD5294">
        <w:rPr>
          <w:rStyle w:val="normaltextrun"/>
          <w:rFonts w:asciiTheme="minorHAnsi" w:hAnsiTheme="minorHAnsi" w:cstheme="minorBidi"/>
        </w:rPr>
        <w:t xml:space="preserve">the </w:t>
      </w:r>
      <w:r w:rsidR="00DB047B">
        <w:rPr>
          <w:rStyle w:val="normaltextrun"/>
          <w:rFonts w:asciiTheme="minorHAnsi" w:hAnsiTheme="minorHAnsi" w:cstheme="minorBidi"/>
        </w:rPr>
        <w:t>Participant</w:t>
      </w:r>
      <w:r w:rsidR="00FD5294">
        <w:rPr>
          <w:rStyle w:val="normaltextrun"/>
          <w:rFonts w:asciiTheme="minorHAnsi" w:hAnsiTheme="minorHAnsi" w:cstheme="minorBidi"/>
        </w:rPr>
        <w:t xml:space="preserve"> is</w:t>
      </w:r>
      <w:r>
        <w:rPr>
          <w:rStyle w:val="normaltextrun"/>
          <w:rFonts w:asciiTheme="minorHAnsi" w:hAnsiTheme="minorHAnsi" w:cstheme="minorBidi"/>
        </w:rPr>
        <w:t xml:space="preserve"> comfortable with the tools and resources provided.</w:t>
      </w:r>
    </w:p>
    <w:p w14:paraId="13EFA7C5" w14:textId="77F2C5DC" w:rsidR="00F326A2" w:rsidRDefault="00727169" w:rsidP="00F326A2">
      <w:pPr>
        <w:pStyle w:val="paragraph"/>
        <w:spacing w:before="0" w:beforeAutospacing="0" w:after="0" w:afterAutospacing="0" w:line="276" w:lineRule="auto"/>
        <w:rPr>
          <w:rStyle w:val="normaltextrun"/>
          <w:rFonts w:asciiTheme="minorHAnsi" w:hAnsiTheme="minorHAnsi" w:cstheme="minorBidi"/>
        </w:rPr>
      </w:pPr>
      <w:r w:rsidRPr="001D1F7C">
        <w:rPr>
          <w:rFonts w:asciiTheme="minorHAnsi" w:hAnsiTheme="minorHAnsi"/>
          <w:noProof/>
          <w:color w:val="156082" w:themeColor="accent1"/>
        </w:rPr>
        <w:drawing>
          <wp:anchor distT="0" distB="0" distL="114300" distR="114300" simplePos="0" relativeHeight="251658349" behindDoc="1" locked="0" layoutInCell="1" allowOverlap="1" wp14:anchorId="1DBF438F" wp14:editId="0223D699">
            <wp:simplePos x="0" y="0"/>
            <wp:positionH relativeFrom="margin">
              <wp:align>right</wp:align>
            </wp:positionH>
            <wp:positionV relativeFrom="paragraph">
              <wp:posOffset>58420</wp:posOffset>
            </wp:positionV>
            <wp:extent cx="3419475" cy="985608"/>
            <wp:effectExtent l="0" t="0" r="0" b="5080"/>
            <wp:wrapNone/>
            <wp:docPr id="843065309" name="Picture 4"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9424" name="Picture 4" descr="A green and black text&#10;&#10;Description automatically generated"/>
                    <pic:cNvPicPr>
                      <a:picLocks noChangeAspect="1" noChangeArrowheads="1"/>
                    </pic:cNvPicPr>
                  </pic:nvPicPr>
                  <pic:blipFill>
                    <a:blip r:embed="rId13">
                      <a:alphaModFix amt="20000"/>
                      <a:extLst>
                        <a:ext uri="{28A0092B-C50C-407E-A947-70E740481C1C}">
                          <a14:useLocalDpi xmlns:a14="http://schemas.microsoft.com/office/drawing/2010/main" val="0"/>
                        </a:ext>
                      </a:extLst>
                    </a:blip>
                    <a:srcRect/>
                    <a:stretch>
                      <a:fillRect/>
                    </a:stretch>
                  </pic:blipFill>
                  <pic:spPr bwMode="auto">
                    <a:xfrm>
                      <a:off x="0" y="0"/>
                      <a:ext cx="3419475" cy="9856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053802" w14:textId="016DBDCE" w:rsidR="00F326A2" w:rsidRPr="0083397A" w:rsidRDefault="00B7466B" w:rsidP="00F326A2">
      <w:pPr>
        <w:pStyle w:val="paragraph"/>
        <w:spacing w:before="0" w:beforeAutospacing="0" w:after="0" w:afterAutospacing="0" w:line="276" w:lineRule="auto"/>
        <w:rPr>
          <w:rStyle w:val="normaltextrun"/>
          <w:rFonts w:asciiTheme="minorHAnsi" w:hAnsiTheme="minorHAnsi" w:cstheme="minorBidi"/>
          <w:b/>
          <w:bCs/>
          <w:sz w:val="32"/>
          <w:szCs w:val="32"/>
        </w:rPr>
      </w:pPr>
      <w:r w:rsidRPr="0083397A">
        <w:rPr>
          <w:rFonts w:ascii="Segoe UI Emoji" w:hAnsi="Segoe UI Emoji" w:cs="Segoe UI Emoji"/>
          <w:sz w:val="32"/>
          <w:szCs w:val="32"/>
        </w:rPr>
        <w:t xml:space="preserve">🎯 </w:t>
      </w:r>
      <w:r w:rsidRPr="0045662C">
        <w:rPr>
          <w:rStyle w:val="normaltextrun"/>
          <w:rFonts w:asciiTheme="minorHAnsi" w:hAnsiTheme="minorHAnsi" w:cstheme="minorBidi"/>
          <w:b/>
          <w:bCs/>
          <w:color w:val="215E99" w:themeColor="text2" w:themeTint="BF"/>
          <w:sz w:val="32"/>
          <w:szCs w:val="32"/>
        </w:rPr>
        <w:t>Follow</w:t>
      </w:r>
      <w:r w:rsidR="08C8C1E0" w:rsidRPr="060184C7">
        <w:rPr>
          <w:rStyle w:val="normaltextrun"/>
          <w:rFonts w:asciiTheme="minorHAnsi" w:hAnsiTheme="minorHAnsi" w:cstheme="minorBidi"/>
          <w:b/>
          <w:bCs/>
          <w:color w:val="215E99" w:themeColor="text2" w:themeTint="BF"/>
          <w:sz w:val="32"/>
          <w:szCs w:val="32"/>
        </w:rPr>
        <w:t xml:space="preserve">-up </w:t>
      </w:r>
      <w:r w:rsidR="0049138A">
        <w:rPr>
          <w:rStyle w:val="normaltextrun"/>
          <w:rFonts w:asciiTheme="minorHAnsi" w:hAnsiTheme="minorHAnsi" w:cstheme="minorBidi"/>
          <w:b/>
          <w:bCs/>
          <w:color w:val="215E99" w:themeColor="text2" w:themeTint="BF"/>
          <w:sz w:val="32"/>
          <w:szCs w:val="32"/>
        </w:rPr>
        <w:t>S</w:t>
      </w:r>
      <w:r w:rsidR="00F326A2" w:rsidRPr="0045662C">
        <w:rPr>
          <w:rStyle w:val="normaltextrun"/>
          <w:rFonts w:asciiTheme="minorHAnsi" w:hAnsiTheme="minorHAnsi" w:cstheme="minorBidi"/>
          <w:b/>
          <w:bCs/>
          <w:color w:val="215E99" w:themeColor="text2" w:themeTint="BF"/>
          <w:sz w:val="32"/>
          <w:szCs w:val="32"/>
        </w:rPr>
        <w:t>essions</w:t>
      </w:r>
    </w:p>
    <w:p w14:paraId="4252F343" w14:textId="4851088D" w:rsidR="00F326A2" w:rsidRDefault="00497503" w:rsidP="00497503">
      <w:pPr>
        <w:pStyle w:val="paragraph"/>
        <w:spacing w:before="0" w:beforeAutospacing="0" w:after="0" w:afterAutospacing="0" w:line="276" w:lineRule="auto"/>
        <w:rPr>
          <w:rStyle w:val="normaltextrun"/>
          <w:rFonts w:asciiTheme="minorHAnsi" w:hAnsiTheme="minorHAnsi" w:cstheme="minorBidi"/>
        </w:rPr>
      </w:pPr>
      <w:r>
        <w:rPr>
          <w:rStyle w:val="normaltextrun"/>
          <w:rFonts w:asciiTheme="minorHAnsi" w:hAnsiTheme="minorHAnsi" w:cstheme="minorBidi"/>
        </w:rPr>
        <w:t>Following the onboarding, sessions will:</w:t>
      </w:r>
      <w:r w:rsidR="00727169" w:rsidRPr="00727169">
        <w:rPr>
          <w:rFonts w:asciiTheme="minorHAnsi" w:hAnsiTheme="minorHAnsi"/>
          <w:noProof/>
          <w:color w:val="156082" w:themeColor="accent1"/>
        </w:rPr>
        <w:t xml:space="preserve"> </w:t>
      </w:r>
    </w:p>
    <w:p w14:paraId="11EC606B" w14:textId="0CD47E5D" w:rsidR="00497503" w:rsidRPr="00497503" w:rsidRDefault="00497503" w:rsidP="00F01A99">
      <w:pPr>
        <w:pStyle w:val="paragraph"/>
        <w:numPr>
          <w:ilvl w:val="0"/>
          <w:numId w:val="33"/>
        </w:numPr>
        <w:spacing w:before="0" w:beforeAutospacing="0" w:after="0" w:afterAutospacing="0" w:line="276" w:lineRule="auto"/>
        <w:rPr>
          <w:rStyle w:val="normaltextrun"/>
          <w:rFonts w:asciiTheme="minorHAnsi" w:hAnsiTheme="minorHAnsi" w:cstheme="minorBidi"/>
          <w:b/>
          <w:bCs/>
        </w:rPr>
      </w:pPr>
      <w:r>
        <w:rPr>
          <w:rStyle w:val="normaltextrun"/>
          <w:rFonts w:asciiTheme="minorHAnsi" w:hAnsiTheme="minorHAnsi" w:cstheme="minorBidi"/>
          <w:b/>
          <w:bCs/>
        </w:rPr>
        <w:t>Adapt</w:t>
      </w:r>
      <w:r>
        <w:rPr>
          <w:rStyle w:val="normaltextrun"/>
          <w:rFonts w:asciiTheme="minorHAnsi" w:hAnsiTheme="minorHAnsi" w:cstheme="minorBidi"/>
        </w:rPr>
        <w:t xml:space="preserve"> to the chosen risk factor.</w:t>
      </w:r>
    </w:p>
    <w:p w14:paraId="1CFB1C2A" w14:textId="77777777" w:rsidR="002F1110" w:rsidRPr="002F1110" w:rsidRDefault="00F96BF5" w:rsidP="006E2B0E">
      <w:pPr>
        <w:pStyle w:val="paragraph"/>
        <w:numPr>
          <w:ilvl w:val="0"/>
          <w:numId w:val="33"/>
        </w:numPr>
        <w:spacing w:before="0" w:beforeAutospacing="0" w:after="0" w:afterAutospacing="0" w:line="276" w:lineRule="auto"/>
        <w:rPr>
          <w:rStyle w:val="normaltextrun"/>
          <w:rFonts w:asciiTheme="minorHAnsi" w:hAnsiTheme="minorHAnsi" w:cstheme="minorBidi"/>
          <w:b/>
          <w:bCs/>
        </w:rPr>
      </w:pPr>
      <w:r w:rsidRPr="00F96BF5">
        <w:rPr>
          <w:rFonts w:asciiTheme="minorHAnsi" w:hAnsiTheme="minorHAnsi" w:cstheme="minorBidi"/>
          <w:noProof/>
        </w:rPr>
        <w:drawing>
          <wp:anchor distT="0" distB="0" distL="114300" distR="114300" simplePos="0" relativeHeight="251658473" behindDoc="1" locked="0" layoutInCell="1" allowOverlap="1" wp14:anchorId="2F88C6C7" wp14:editId="1940A127">
            <wp:simplePos x="0" y="0"/>
            <wp:positionH relativeFrom="margin">
              <wp:posOffset>99695</wp:posOffset>
            </wp:positionH>
            <wp:positionV relativeFrom="paragraph">
              <wp:posOffset>406400</wp:posOffset>
            </wp:positionV>
            <wp:extent cx="6232525" cy="4237355"/>
            <wp:effectExtent l="0" t="0" r="15875" b="0"/>
            <wp:wrapTight wrapText="bothSides">
              <wp:wrapPolygon edited="0">
                <wp:start x="0" y="0"/>
                <wp:lineTo x="0" y="2331"/>
                <wp:lineTo x="10828" y="3107"/>
                <wp:lineTo x="0" y="3107"/>
                <wp:lineTo x="0" y="5535"/>
                <wp:lineTo x="10828" y="6215"/>
                <wp:lineTo x="0" y="6215"/>
                <wp:lineTo x="0" y="8740"/>
                <wp:lineTo x="10828" y="9322"/>
                <wp:lineTo x="0" y="9419"/>
                <wp:lineTo x="0" y="11847"/>
                <wp:lineTo x="10828" y="12430"/>
                <wp:lineTo x="0" y="12624"/>
                <wp:lineTo x="0" y="15052"/>
                <wp:lineTo x="10828" y="15537"/>
                <wp:lineTo x="0" y="15731"/>
                <wp:lineTo x="0" y="18256"/>
                <wp:lineTo x="10828" y="18645"/>
                <wp:lineTo x="0" y="18936"/>
                <wp:lineTo x="0" y="21461"/>
                <wp:lineTo x="21589" y="21461"/>
                <wp:lineTo x="21589" y="18936"/>
                <wp:lineTo x="10828" y="18645"/>
                <wp:lineTo x="21589" y="18256"/>
                <wp:lineTo x="21589" y="15731"/>
                <wp:lineTo x="10828" y="15537"/>
                <wp:lineTo x="21589" y="15052"/>
                <wp:lineTo x="21589" y="12624"/>
                <wp:lineTo x="10828" y="12430"/>
                <wp:lineTo x="21589" y="11847"/>
                <wp:lineTo x="21589" y="9419"/>
                <wp:lineTo x="10828" y="9322"/>
                <wp:lineTo x="21589" y="8740"/>
                <wp:lineTo x="21589" y="6215"/>
                <wp:lineTo x="10828" y="6215"/>
                <wp:lineTo x="21589" y="5535"/>
                <wp:lineTo x="21589" y="3107"/>
                <wp:lineTo x="10828" y="3107"/>
                <wp:lineTo x="21589" y="2331"/>
                <wp:lineTo x="21589" y="0"/>
                <wp:lineTo x="0" y="0"/>
              </wp:wrapPolygon>
            </wp:wrapTight>
            <wp:docPr id="555439293" name="Diagram 1">
              <a:extLst xmlns:a="http://schemas.openxmlformats.org/drawingml/2006/main">
                <a:ext uri="{FF2B5EF4-FFF2-40B4-BE49-F238E27FC236}">
                  <a16:creationId xmlns:a16="http://schemas.microsoft.com/office/drawing/2014/main" id="{A3729ECE-F72C-073F-0CE7-BAC306D861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rsidR="00497503">
        <w:rPr>
          <w:rStyle w:val="normaltextrun"/>
          <w:rFonts w:asciiTheme="minorHAnsi" w:hAnsiTheme="minorHAnsi" w:cstheme="minorBidi"/>
        </w:rPr>
        <w:t xml:space="preserve">Vary in content and focus, depending on the </w:t>
      </w:r>
      <w:r w:rsidR="00DB047B">
        <w:rPr>
          <w:rStyle w:val="normaltextrun"/>
          <w:rFonts w:asciiTheme="minorHAnsi" w:hAnsiTheme="minorHAnsi" w:cstheme="minorBidi"/>
        </w:rPr>
        <w:t>Participant</w:t>
      </w:r>
      <w:r w:rsidR="00497503">
        <w:rPr>
          <w:rStyle w:val="normaltextrun"/>
          <w:rFonts w:asciiTheme="minorHAnsi" w:hAnsiTheme="minorHAnsi" w:cstheme="minorBidi"/>
        </w:rPr>
        <w:t xml:space="preserve">’s </w:t>
      </w:r>
      <w:r w:rsidR="65DD6D20" w:rsidRPr="67395A3B">
        <w:rPr>
          <w:rStyle w:val="normaltextrun"/>
          <w:rFonts w:asciiTheme="minorHAnsi" w:hAnsiTheme="minorHAnsi" w:cstheme="minorBidi"/>
        </w:rPr>
        <w:t>goals</w:t>
      </w:r>
      <w:r w:rsidR="00497503">
        <w:rPr>
          <w:rStyle w:val="normaltextrun"/>
          <w:rFonts w:asciiTheme="minorHAnsi" w:hAnsiTheme="minorHAnsi" w:cstheme="minorBidi"/>
        </w:rPr>
        <w:t xml:space="preserve"> and </w:t>
      </w:r>
      <w:r w:rsidR="6584D81B" w:rsidRPr="67395A3B">
        <w:rPr>
          <w:rStyle w:val="normaltextrun"/>
          <w:rFonts w:asciiTheme="minorHAnsi" w:hAnsiTheme="minorHAnsi" w:cstheme="minorBidi"/>
        </w:rPr>
        <w:t>chose</w:t>
      </w:r>
      <w:r w:rsidR="00B7466B">
        <w:rPr>
          <w:rStyle w:val="normaltextrun"/>
          <w:rFonts w:asciiTheme="minorHAnsi" w:hAnsiTheme="minorHAnsi" w:cstheme="minorBidi"/>
        </w:rPr>
        <w:t>n</w:t>
      </w:r>
      <w:r w:rsidR="6584D81B" w:rsidRPr="67395A3B">
        <w:rPr>
          <w:rStyle w:val="normaltextrun"/>
          <w:rFonts w:asciiTheme="minorHAnsi" w:hAnsiTheme="minorHAnsi" w:cstheme="minorBidi"/>
        </w:rPr>
        <w:t xml:space="preserve"> </w:t>
      </w:r>
      <w:r w:rsidR="00497503">
        <w:rPr>
          <w:rStyle w:val="normaltextrun"/>
          <w:rFonts w:asciiTheme="minorHAnsi" w:hAnsiTheme="minorHAnsi" w:cstheme="minorBidi"/>
        </w:rPr>
        <w:t>risk factors.</w:t>
      </w:r>
    </w:p>
    <w:p w14:paraId="647DDCB5" w14:textId="6C809C5A" w:rsidR="0045662C" w:rsidRPr="006E2B0E" w:rsidRDefault="0045662C" w:rsidP="006E2B0E">
      <w:pPr>
        <w:pStyle w:val="paragraph"/>
        <w:numPr>
          <w:ilvl w:val="0"/>
          <w:numId w:val="33"/>
        </w:numPr>
        <w:spacing w:before="0" w:beforeAutospacing="0" w:after="0" w:afterAutospacing="0" w:line="276" w:lineRule="auto"/>
        <w:rPr>
          <w:rStyle w:val="normaltextrun"/>
          <w:rFonts w:asciiTheme="minorHAnsi" w:hAnsiTheme="minorHAnsi" w:cstheme="minorBidi"/>
          <w:b/>
          <w:bCs/>
        </w:rPr>
      </w:pPr>
      <w:r>
        <w:rPr>
          <w:rStyle w:val="normaltextrun"/>
        </w:rPr>
        <w:br w:type="page"/>
      </w:r>
    </w:p>
    <w:p w14:paraId="666CC126" w14:textId="325A4A59" w:rsidR="00D07065" w:rsidRPr="00A32704" w:rsidRDefault="00D07065" w:rsidP="00242F65">
      <w:pPr>
        <w:pStyle w:val="Heading1"/>
        <w:rPr>
          <w:rFonts w:asciiTheme="minorHAnsi" w:hAnsiTheme="minorHAnsi"/>
          <w:b/>
          <w:bCs/>
          <w:color w:val="0B769F" w:themeColor="accent4" w:themeShade="BF"/>
        </w:rPr>
      </w:pPr>
      <w:bookmarkStart w:id="1" w:name="_Toc213939545"/>
      <w:r w:rsidRPr="00A32704">
        <w:rPr>
          <w:rFonts w:asciiTheme="minorHAnsi" w:hAnsiTheme="minorHAnsi"/>
          <w:b/>
          <w:bCs/>
          <w:color w:val="0B769F" w:themeColor="accent4" w:themeShade="BF"/>
        </w:rPr>
        <w:lastRenderedPageBreak/>
        <w:t xml:space="preserve">The </w:t>
      </w:r>
      <w:r w:rsidR="00DB047B">
        <w:rPr>
          <w:rFonts w:asciiTheme="minorHAnsi" w:hAnsiTheme="minorHAnsi"/>
          <w:b/>
          <w:bCs/>
          <w:color w:val="0B769F" w:themeColor="accent4" w:themeShade="BF"/>
        </w:rPr>
        <w:t>Coach</w:t>
      </w:r>
      <w:r w:rsidRPr="00A32704">
        <w:rPr>
          <w:rFonts w:asciiTheme="minorHAnsi" w:hAnsiTheme="minorHAnsi"/>
          <w:b/>
          <w:bCs/>
          <w:color w:val="0B769F" w:themeColor="accent4" w:themeShade="BF"/>
        </w:rPr>
        <w:t>ing Role</w:t>
      </w:r>
      <w:r w:rsidR="00E60DDD">
        <w:rPr>
          <w:rFonts w:asciiTheme="minorHAnsi" w:hAnsiTheme="minorHAnsi"/>
          <w:b/>
          <w:bCs/>
          <w:color w:val="0B769F" w:themeColor="accent4" w:themeShade="BF"/>
        </w:rPr>
        <w:t>: Overview</w:t>
      </w:r>
      <w:bookmarkEnd w:id="1"/>
    </w:p>
    <w:p w14:paraId="241EBD0C" w14:textId="26E7DE24" w:rsidR="00D07065" w:rsidRPr="00A32704" w:rsidRDefault="00D07065" w:rsidP="00D07065">
      <w:pPr>
        <w:pStyle w:val="paragraph"/>
        <w:spacing w:before="0" w:beforeAutospacing="0" w:after="0" w:afterAutospacing="0" w:line="276" w:lineRule="auto"/>
        <w:rPr>
          <w:rStyle w:val="apple-converted-space"/>
          <w:rFonts w:asciiTheme="minorHAnsi" w:hAnsiTheme="minorHAnsi" w:cstheme="minorBidi"/>
        </w:rPr>
      </w:pPr>
      <w:r w:rsidRPr="00A32704">
        <w:rPr>
          <w:rFonts w:asciiTheme="minorHAnsi" w:hAnsiTheme="minorHAnsi"/>
          <w:b/>
          <w:bCs/>
          <w:noProof/>
          <w:color w:val="0F9ED5" w:themeColor="accent4"/>
        </w:rPr>
        <mc:AlternateContent>
          <mc:Choice Requires="wps">
            <w:drawing>
              <wp:anchor distT="0" distB="0" distL="114300" distR="114300" simplePos="0" relativeHeight="251658252" behindDoc="0" locked="0" layoutInCell="1" allowOverlap="1" wp14:anchorId="67280AD1" wp14:editId="6E868974">
                <wp:simplePos x="0" y="0"/>
                <wp:positionH relativeFrom="column">
                  <wp:posOffset>11430</wp:posOffset>
                </wp:positionH>
                <wp:positionV relativeFrom="paragraph">
                  <wp:posOffset>14605</wp:posOffset>
                </wp:positionV>
                <wp:extent cx="5924550" cy="7620"/>
                <wp:effectExtent l="19050" t="19050" r="19050" b="30480"/>
                <wp:wrapNone/>
                <wp:docPr id="369531124"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88C35C7">
              <v:line id="Straight Connector 1" style="position:absolute;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9pt,1.15pt" to="467.4pt,1.75pt" w14:anchorId="7E786D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">
                <v:stroke joinstyle="miter"/>
              </v:line>
            </w:pict>
          </mc:Fallback>
        </mc:AlternateContent>
      </w:r>
    </w:p>
    <w:p w14:paraId="412FFFEA" w14:textId="3A408191" w:rsidR="003E18E4" w:rsidRPr="00126FDC" w:rsidRDefault="003E18E4" w:rsidP="003E18E4">
      <w:pPr>
        <w:spacing w:before="0" w:after="160"/>
        <w:rPr>
          <w:rStyle w:val="normaltextrun"/>
          <w:color w:val="000000" w:themeColor="text1"/>
        </w:rPr>
      </w:pPr>
      <w:r w:rsidRPr="00126FDC">
        <w:rPr>
          <w:rStyle w:val="normaltextrun"/>
          <w:color w:val="000000" w:themeColor="text1"/>
        </w:rPr>
        <w:t xml:space="preserve">As an ENHANCE </w:t>
      </w:r>
      <w:r w:rsidR="00DB047B">
        <w:rPr>
          <w:rStyle w:val="normaltextrun"/>
          <w:color w:val="000000" w:themeColor="text1"/>
        </w:rPr>
        <w:t>Coach</w:t>
      </w:r>
      <w:r w:rsidRPr="00126FDC">
        <w:rPr>
          <w:rStyle w:val="normaltextrun"/>
          <w:color w:val="000000" w:themeColor="text1"/>
        </w:rPr>
        <w:t xml:space="preserve">, you </w:t>
      </w:r>
      <w:r>
        <w:rPr>
          <w:rStyle w:val="normaltextrun"/>
          <w:color w:val="000000" w:themeColor="text1"/>
        </w:rPr>
        <w:t>will</w:t>
      </w:r>
      <w:r w:rsidRPr="00126FDC">
        <w:rPr>
          <w:rStyle w:val="normaltextrun"/>
          <w:color w:val="000000" w:themeColor="text1"/>
        </w:rPr>
        <w:t xml:space="preserve"> hel</w:t>
      </w:r>
      <w:r>
        <w:rPr>
          <w:rStyle w:val="normaltextrun"/>
          <w:color w:val="000000" w:themeColor="text1"/>
        </w:rPr>
        <w:t>p</w:t>
      </w:r>
      <w:r w:rsidRPr="00126FDC">
        <w:rPr>
          <w:rStyle w:val="normaltextrun"/>
          <w:color w:val="000000" w:themeColor="text1"/>
        </w:rPr>
        <w:t xml:space="preserve"> </w:t>
      </w:r>
      <w:r w:rsidR="00DB047B">
        <w:rPr>
          <w:rStyle w:val="normaltextrun"/>
          <w:color w:val="000000" w:themeColor="text1"/>
        </w:rPr>
        <w:t>Participant</w:t>
      </w:r>
      <w:r w:rsidRPr="00126FDC">
        <w:rPr>
          <w:rStyle w:val="normaltextrun"/>
          <w:color w:val="000000" w:themeColor="text1"/>
        </w:rPr>
        <w:t xml:space="preserve">s reduce risk factors and improve their brain health. This section outlines key </w:t>
      </w:r>
      <w:r>
        <w:rPr>
          <w:rStyle w:val="normaltextrun"/>
          <w:color w:val="000000" w:themeColor="text1"/>
        </w:rPr>
        <w:t xml:space="preserve">parts of your role guiding </w:t>
      </w:r>
      <w:r w:rsidR="00FD5294">
        <w:rPr>
          <w:rStyle w:val="normaltextrun"/>
          <w:color w:val="000000" w:themeColor="text1"/>
        </w:rPr>
        <w:t xml:space="preserve">the </w:t>
      </w:r>
      <w:r w:rsidR="00DB047B">
        <w:rPr>
          <w:rStyle w:val="normaltextrun"/>
          <w:color w:val="000000" w:themeColor="text1"/>
        </w:rPr>
        <w:t>Participant</w:t>
      </w:r>
      <w:r w:rsidR="00FD5294">
        <w:rPr>
          <w:rStyle w:val="normaltextrun"/>
          <w:color w:val="000000" w:themeColor="text1"/>
        </w:rPr>
        <w:t xml:space="preserve"> through </w:t>
      </w:r>
      <w:r>
        <w:rPr>
          <w:rStyle w:val="normaltextrun"/>
          <w:color w:val="000000" w:themeColor="text1"/>
        </w:rPr>
        <w:t>the intervention</w:t>
      </w:r>
      <w:r w:rsidR="00FD5294">
        <w:rPr>
          <w:rStyle w:val="normaltextrun"/>
          <w:color w:val="000000" w:themeColor="text1"/>
        </w:rPr>
        <w:t>s</w:t>
      </w:r>
      <w:r w:rsidRPr="00126FDC">
        <w:rPr>
          <w:rStyle w:val="normaltextrun"/>
          <w:color w:val="000000" w:themeColor="text1"/>
        </w:rPr>
        <w:t>.</w:t>
      </w:r>
    </w:p>
    <w:p w14:paraId="784B046A" w14:textId="07352E31" w:rsidR="0059742A" w:rsidRPr="0045662C" w:rsidRDefault="00945CBB" w:rsidP="003D5F4B">
      <w:pPr>
        <w:spacing w:before="0" w:after="160"/>
        <w:rPr>
          <w:rStyle w:val="normaltextrun"/>
          <w:color w:val="215E99" w:themeColor="text2" w:themeTint="BF"/>
          <w:sz w:val="32"/>
          <w:szCs w:val="32"/>
        </w:rPr>
      </w:pPr>
      <w:r w:rsidRPr="00110EF1">
        <w:rPr>
          <w:rFonts w:ascii="Segoe UI Emoji" w:hAnsi="Segoe UI Emoji" w:cs="Segoe UI Emoji"/>
          <w:color w:val="auto"/>
          <w:sz w:val="32"/>
          <w:szCs w:val="32"/>
        </w:rPr>
        <w:t>🔄</w:t>
      </w:r>
      <w:r w:rsidRPr="00564655">
        <w:rPr>
          <w:sz w:val="32"/>
          <w:szCs w:val="32"/>
        </w:rPr>
        <w:t xml:space="preserve"> </w:t>
      </w:r>
      <w:r w:rsidR="003D5F4B" w:rsidRPr="0045662C">
        <w:rPr>
          <w:rStyle w:val="normaltextrun"/>
          <w:b/>
          <w:bCs/>
          <w:color w:val="215E99" w:themeColor="text2" w:themeTint="BF"/>
          <w:sz w:val="32"/>
          <w:szCs w:val="32"/>
        </w:rPr>
        <w:t xml:space="preserve">Randomisation </w:t>
      </w:r>
    </w:p>
    <w:p w14:paraId="6E47CC6E" w14:textId="5122FCC3" w:rsidR="003D5F4B" w:rsidRPr="00126FDC" w:rsidRDefault="008D2102" w:rsidP="00F01A99">
      <w:pPr>
        <w:pStyle w:val="ListParagraph"/>
        <w:numPr>
          <w:ilvl w:val="0"/>
          <w:numId w:val="34"/>
        </w:numPr>
        <w:spacing w:before="0" w:after="160"/>
        <w:rPr>
          <w:rStyle w:val="normaltextrun"/>
          <w:color w:val="000000" w:themeColor="text1"/>
        </w:rPr>
      </w:pPr>
      <w:r w:rsidRPr="00110EF1">
        <w:rPr>
          <w:rFonts w:ascii="Segoe UI Emoji" w:hAnsi="Segoe UI Emoji" w:cs="Segoe UI Emoji"/>
          <w:color w:val="auto"/>
        </w:rPr>
        <w:t>📢</w:t>
      </w:r>
      <w:r>
        <w:rPr>
          <w:rFonts w:ascii="Segoe UI Emoji" w:hAnsi="Segoe UI Emoji" w:cs="Segoe UI Emoji"/>
        </w:rPr>
        <w:t xml:space="preserve"> </w:t>
      </w:r>
      <w:r w:rsidR="003D5F4B" w:rsidRPr="00126FDC">
        <w:rPr>
          <w:rStyle w:val="normaltextrun"/>
          <w:color w:val="000000" w:themeColor="text1"/>
        </w:rPr>
        <w:t>A</w:t>
      </w:r>
      <w:r w:rsidR="00910297">
        <w:rPr>
          <w:rStyle w:val="normaltextrun"/>
          <w:color w:val="000000" w:themeColor="text1"/>
        </w:rPr>
        <w:t>n ENHANCE researcher</w:t>
      </w:r>
      <w:r w:rsidR="003D5F4B" w:rsidRPr="00126FDC">
        <w:rPr>
          <w:rStyle w:val="normaltextrun"/>
          <w:color w:val="000000" w:themeColor="text1"/>
        </w:rPr>
        <w:t xml:space="preserve"> will </w:t>
      </w:r>
      <w:r w:rsidR="00CC71A3">
        <w:rPr>
          <w:rStyle w:val="normaltextrun"/>
          <w:color w:val="000000" w:themeColor="text1"/>
        </w:rPr>
        <w:t xml:space="preserve">tell </w:t>
      </w:r>
      <w:r w:rsidR="00CC71A3" w:rsidRPr="00126FDC">
        <w:rPr>
          <w:rStyle w:val="normaltextrun"/>
          <w:color w:val="000000" w:themeColor="text1"/>
        </w:rPr>
        <w:t>you</w:t>
      </w:r>
      <w:r w:rsidR="003D5F4B" w:rsidRPr="00126FDC">
        <w:rPr>
          <w:rStyle w:val="normaltextrun"/>
          <w:color w:val="000000" w:themeColor="text1"/>
        </w:rPr>
        <w:t xml:space="preserve"> a </w:t>
      </w:r>
      <w:r w:rsidR="00DB047B">
        <w:rPr>
          <w:rStyle w:val="normaltextrun"/>
          <w:color w:val="000000" w:themeColor="text1"/>
        </w:rPr>
        <w:t>Participant</w:t>
      </w:r>
      <w:r w:rsidR="003D5F4B" w:rsidRPr="00126FDC">
        <w:rPr>
          <w:rStyle w:val="normaltextrun"/>
          <w:color w:val="000000" w:themeColor="text1"/>
        </w:rPr>
        <w:t xml:space="preserve"> has been randomised to intervention.</w:t>
      </w:r>
    </w:p>
    <w:p w14:paraId="088C373D" w14:textId="44CA68F1" w:rsidR="00A30998" w:rsidRPr="00126FDC" w:rsidRDefault="00A30998" w:rsidP="00F01A99">
      <w:pPr>
        <w:pStyle w:val="ListParagraph"/>
        <w:numPr>
          <w:ilvl w:val="0"/>
          <w:numId w:val="34"/>
        </w:numPr>
        <w:spacing w:before="0" w:after="160"/>
        <w:rPr>
          <w:color w:val="000000" w:themeColor="text1"/>
        </w:rPr>
      </w:pPr>
      <w:r w:rsidRPr="00110EF1">
        <w:rPr>
          <w:rFonts w:ascii="Segoe UI Emoji" w:hAnsi="Segoe UI Emoji" w:cs="Segoe UI Emoji"/>
          <w:color w:val="auto"/>
        </w:rPr>
        <w:t>📊</w:t>
      </w:r>
      <w:r>
        <w:rPr>
          <w:rFonts w:ascii="Segoe UI Emoji" w:hAnsi="Segoe UI Emoji" w:cs="Segoe UI Emoji"/>
        </w:rPr>
        <w:t xml:space="preserve"> </w:t>
      </w:r>
      <w:r>
        <w:rPr>
          <w:rStyle w:val="normaltextrun"/>
          <w:color w:val="000000" w:themeColor="text1"/>
        </w:rPr>
        <w:t>They will give you</w:t>
      </w:r>
      <w:r w:rsidRPr="00126FDC">
        <w:rPr>
          <w:rStyle w:val="normaltextrun"/>
          <w:color w:val="000000" w:themeColor="text1"/>
        </w:rPr>
        <w:t xml:space="preserve"> the </w:t>
      </w:r>
      <w:r w:rsidR="00DB047B">
        <w:rPr>
          <w:rStyle w:val="normaltextrun"/>
          <w:color w:val="000000" w:themeColor="text1"/>
        </w:rPr>
        <w:t>Participant</w:t>
      </w:r>
      <w:r w:rsidRPr="00126FDC">
        <w:rPr>
          <w:rStyle w:val="normaltextrun"/>
          <w:color w:val="000000" w:themeColor="text1"/>
        </w:rPr>
        <w:t xml:space="preserve">’s </w:t>
      </w:r>
      <w:r w:rsidRPr="00126FDC">
        <w:rPr>
          <w:rStyle w:val="normaltextrun"/>
          <w:b/>
          <w:bCs/>
          <w:color w:val="000000" w:themeColor="text1"/>
        </w:rPr>
        <w:t xml:space="preserve">baseline assessment results </w:t>
      </w:r>
      <w:r w:rsidRPr="00126FDC">
        <w:rPr>
          <w:rStyle w:val="normaltextrun"/>
          <w:color w:val="000000" w:themeColor="text1"/>
        </w:rPr>
        <w:t xml:space="preserve">and </w:t>
      </w:r>
      <w:r w:rsidRPr="00126FDC">
        <w:rPr>
          <w:rStyle w:val="normaltextrun"/>
          <w:b/>
          <w:bCs/>
          <w:color w:val="000000" w:themeColor="text1"/>
        </w:rPr>
        <w:t>contact details</w:t>
      </w:r>
      <w:r w:rsidRPr="00126FDC">
        <w:rPr>
          <w:rStyle w:val="normaltextrun"/>
          <w:color w:val="000000" w:themeColor="text1"/>
        </w:rPr>
        <w:t>.</w:t>
      </w:r>
    </w:p>
    <w:p w14:paraId="0318B1B2" w14:textId="4C6DF80A" w:rsidR="00901071" w:rsidRPr="004676C7" w:rsidRDefault="00A81996" w:rsidP="00F01A99">
      <w:pPr>
        <w:pStyle w:val="ListParagraph"/>
        <w:numPr>
          <w:ilvl w:val="0"/>
          <w:numId w:val="34"/>
        </w:numPr>
        <w:spacing w:before="0" w:after="160"/>
        <w:rPr>
          <w:rStyle w:val="normaltextrun"/>
        </w:rPr>
      </w:pPr>
      <w:r w:rsidRPr="00A81996">
        <w:rPr>
          <w:rStyle w:val="normaltextrun"/>
          <w:noProof/>
        </w:rPr>
        <w:drawing>
          <wp:anchor distT="0" distB="0" distL="114300" distR="114300" simplePos="0" relativeHeight="251658350" behindDoc="1" locked="0" layoutInCell="1" allowOverlap="1" wp14:anchorId="53AE6D89" wp14:editId="33EC531C">
            <wp:simplePos x="0" y="0"/>
            <wp:positionH relativeFrom="column">
              <wp:posOffset>4893310</wp:posOffset>
            </wp:positionH>
            <wp:positionV relativeFrom="paragraph">
              <wp:posOffset>346075</wp:posOffset>
            </wp:positionV>
            <wp:extent cx="1609725" cy="1609725"/>
            <wp:effectExtent l="0" t="0" r="9525" b="9525"/>
            <wp:wrapNone/>
            <wp:docPr id="914786003"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86003" name="Picture 1" descr="A black background with a black square&#10;&#10;Description automatically generated with medium confidence"/>
                    <pic:cNvPicPr/>
                  </pic:nvPicPr>
                  <pic:blipFill>
                    <a:blip r:embed="rId19" cstate="print">
                      <a:alphaModFix amt="5000"/>
                      <a:extLst>
                        <a:ext uri="{28A0092B-C50C-407E-A947-70E740481C1C}">
                          <a14:useLocalDpi xmlns:a14="http://schemas.microsoft.com/office/drawing/2010/main" val="0"/>
                        </a:ext>
                      </a:extLst>
                    </a:blip>
                    <a:stretch>
                      <a:fillRect/>
                    </a:stretch>
                  </pic:blipFill>
                  <pic:spPr>
                    <a:xfrm>
                      <a:off x="0" y="0"/>
                      <a:ext cx="1609725" cy="1609725"/>
                    </a:xfrm>
                    <a:prstGeom prst="rect">
                      <a:avLst/>
                    </a:prstGeom>
                  </pic:spPr>
                </pic:pic>
              </a:graphicData>
            </a:graphic>
            <wp14:sizeRelH relativeFrom="margin">
              <wp14:pctWidth>0</wp14:pctWidth>
            </wp14:sizeRelH>
            <wp14:sizeRelV relativeFrom="margin">
              <wp14:pctHeight>0</wp14:pctHeight>
            </wp14:sizeRelV>
          </wp:anchor>
        </w:drawing>
      </w:r>
      <w:r w:rsidR="00901071" w:rsidRPr="008D2102">
        <w:rPr>
          <w:rFonts w:ascii="Segoe UI Emoji" w:eastAsia="Times New Roman" w:hAnsi="Segoe UI Emoji" w:cs="Segoe UI Emoji"/>
          <w:color w:val="auto"/>
          <w:lang w:eastAsia="en-GB"/>
        </w:rPr>
        <w:t>🗓️</w:t>
      </w:r>
      <w:r w:rsidR="00901071" w:rsidRPr="008D2102">
        <w:rPr>
          <w:rFonts w:ascii="Times New Roman" w:eastAsia="Times New Roman" w:hAnsi="Times New Roman" w:cs="Times New Roman"/>
          <w:color w:val="auto"/>
          <w:lang w:eastAsia="en-GB"/>
        </w:rPr>
        <w:t xml:space="preserve"> </w:t>
      </w:r>
      <w:r w:rsidR="00901071" w:rsidRPr="00126FDC">
        <w:rPr>
          <w:rStyle w:val="normaltextrun"/>
          <w:b/>
          <w:bCs/>
          <w:color w:val="000000" w:themeColor="text1"/>
        </w:rPr>
        <w:t xml:space="preserve">Next Steps: </w:t>
      </w:r>
      <w:r w:rsidR="00901071">
        <w:rPr>
          <w:rStyle w:val="normaltextrun"/>
          <w:color w:val="000000" w:themeColor="text1"/>
        </w:rPr>
        <w:t>Contact</w:t>
      </w:r>
      <w:r w:rsidR="00901071" w:rsidRPr="00126FDC">
        <w:rPr>
          <w:rStyle w:val="normaltextrun"/>
          <w:color w:val="000000" w:themeColor="text1"/>
        </w:rPr>
        <w:t xml:space="preserve"> the </w:t>
      </w:r>
      <w:r w:rsidR="00DB047B">
        <w:rPr>
          <w:rStyle w:val="normaltextrun"/>
          <w:color w:val="000000" w:themeColor="text1"/>
        </w:rPr>
        <w:t>Participant</w:t>
      </w:r>
      <w:r w:rsidR="00665022">
        <w:rPr>
          <w:rStyle w:val="normaltextrun"/>
          <w:color w:val="000000" w:themeColor="text1"/>
        </w:rPr>
        <w:t xml:space="preserve"> within a week</w:t>
      </w:r>
      <w:r w:rsidR="00901071" w:rsidRPr="00126FDC">
        <w:rPr>
          <w:rStyle w:val="normaltextrun"/>
          <w:color w:val="000000" w:themeColor="text1"/>
        </w:rPr>
        <w:t xml:space="preserve"> to arrange a suitable time for the </w:t>
      </w:r>
      <w:r w:rsidR="00901071">
        <w:rPr>
          <w:rStyle w:val="normaltextrun"/>
          <w:color w:val="000000" w:themeColor="text1"/>
        </w:rPr>
        <w:t xml:space="preserve">first </w:t>
      </w:r>
      <w:r w:rsidR="00267B9F">
        <w:rPr>
          <w:rStyle w:val="normaltextrun"/>
          <w:color w:val="000000" w:themeColor="text1"/>
        </w:rPr>
        <w:t>research session meeting</w:t>
      </w:r>
      <w:r w:rsidR="00901071">
        <w:rPr>
          <w:rStyle w:val="normaltextrun"/>
          <w:color w:val="000000" w:themeColor="text1"/>
        </w:rPr>
        <w:t>.</w:t>
      </w:r>
    </w:p>
    <w:p w14:paraId="4FA34BA7" w14:textId="4D8F7042" w:rsidR="004676C7" w:rsidRDefault="0032525F" w:rsidP="004676C7">
      <w:pPr>
        <w:pStyle w:val="ListParagraph"/>
        <w:spacing w:before="0" w:after="160"/>
        <w:rPr>
          <w:rStyle w:val="normaltextrun"/>
        </w:rPr>
      </w:pPr>
      <w:r w:rsidRPr="0032525F">
        <w:rPr>
          <w:noProof/>
          <w:color w:val="FFEECD"/>
          <w14:ligatures w14:val="standardContextual"/>
        </w:rPr>
        <mc:AlternateContent>
          <mc:Choice Requires="wps">
            <w:drawing>
              <wp:anchor distT="0" distB="0" distL="114300" distR="114300" simplePos="0" relativeHeight="251658504" behindDoc="0" locked="0" layoutInCell="1" allowOverlap="1" wp14:anchorId="12D26F0E" wp14:editId="2C8EC536">
                <wp:simplePos x="0" y="0"/>
                <wp:positionH relativeFrom="margin">
                  <wp:align>right</wp:align>
                </wp:positionH>
                <wp:positionV relativeFrom="paragraph">
                  <wp:posOffset>265102</wp:posOffset>
                </wp:positionV>
                <wp:extent cx="6505904" cy="3920358"/>
                <wp:effectExtent l="0" t="0" r="28575" b="23495"/>
                <wp:wrapNone/>
                <wp:docPr id="359805293" name="Rectangle 1"/>
                <wp:cNvGraphicFramePr/>
                <a:graphic xmlns:a="http://schemas.openxmlformats.org/drawingml/2006/main">
                  <a:graphicData uri="http://schemas.microsoft.com/office/word/2010/wordprocessingShape">
                    <wps:wsp>
                      <wps:cNvSpPr/>
                      <wps:spPr>
                        <a:xfrm>
                          <a:off x="0" y="0"/>
                          <a:ext cx="6505904" cy="3920358"/>
                        </a:xfrm>
                        <a:prstGeom prst="rect">
                          <a:avLst/>
                        </a:prstGeom>
                        <a:noFill/>
                        <a:ln w="19050">
                          <a:solidFill>
                            <a:schemeClr val="tx2">
                              <a:lumMod val="25000"/>
                              <a:lumOff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25598C6">
              <v:rect id="Rectangle 1" style="position:absolute;margin-left:461.1pt;margin-top:20.85pt;width:512.3pt;height:308.7pt;z-index:251658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a7caec [831]" strokeweight="1.5pt" w14:anchorId="435BA1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">
                <w10:wrap anchorx="margin"/>
              </v:rect>
            </w:pict>
          </mc:Fallback>
        </mc:AlternateContent>
      </w:r>
    </w:p>
    <w:p w14:paraId="24E4F053" w14:textId="343FBE7A" w:rsidR="007C57D4" w:rsidRPr="00126FDC" w:rsidRDefault="00564655" w:rsidP="007C57D4">
      <w:pPr>
        <w:spacing w:before="0" w:after="160"/>
        <w:rPr>
          <w:rStyle w:val="normaltextrun"/>
          <w:b/>
          <w:bCs/>
          <w:color w:val="000000" w:themeColor="text1"/>
          <w:sz w:val="32"/>
          <w:szCs w:val="32"/>
        </w:rPr>
      </w:pPr>
      <w:r w:rsidRPr="00110EF1">
        <w:rPr>
          <w:rFonts w:ascii="Segoe UI Emoji" w:hAnsi="Segoe UI Emoji" w:cs="Segoe UI Emoji"/>
          <w:color w:val="auto"/>
          <w:sz w:val="32"/>
          <w:szCs w:val="32"/>
        </w:rPr>
        <w:t>🧠</w:t>
      </w:r>
      <w:r w:rsidRPr="008F410B">
        <w:rPr>
          <w:rFonts w:ascii="Segoe UI Emoji" w:hAnsi="Segoe UI Emoji" w:cs="Segoe UI Emoji"/>
          <w:color w:val="83CAEB" w:themeColor="accent1" w:themeTint="66"/>
          <w:sz w:val="32"/>
          <w:szCs w:val="32"/>
        </w:rPr>
        <w:t xml:space="preserve"> </w:t>
      </w:r>
      <w:r w:rsidR="007C57D4" w:rsidRPr="0045662C">
        <w:rPr>
          <w:rStyle w:val="normaltextrun"/>
          <w:b/>
          <w:bCs/>
          <w:color w:val="215E99" w:themeColor="text2" w:themeTint="BF"/>
          <w:sz w:val="32"/>
          <w:szCs w:val="32"/>
        </w:rPr>
        <w:t xml:space="preserve">Role of the ENHANCE </w:t>
      </w:r>
      <w:r w:rsidR="00DB047B">
        <w:rPr>
          <w:rStyle w:val="normaltextrun"/>
          <w:b/>
          <w:bCs/>
          <w:color w:val="215E99" w:themeColor="text2" w:themeTint="BF"/>
          <w:sz w:val="32"/>
          <w:szCs w:val="32"/>
        </w:rPr>
        <w:t>Coach</w:t>
      </w:r>
    </w:p>
    <w:p w14:paraId="40350110" w14:textId="6D054FF3" w:rsidR="007C57D4" w:rsidRPr="00126FDC" w:rsidRDefault="007C57D4" w:rsidP="007C57D4">
      <w:pPr>
        <w:spacing w:before="0" w:after="160"/>
        <w:rPr>
          <w:rStyle w:val="normaltextrun"/>
          <w:color w:val="000000" w:themeColor="text1"/>
        </w:rPr>
      </w:pPr>
      <w:r w:rsidRPr="00126FDC">
        <w:rPr>
          <w:rStyle w:val="normaltextrun"/>
          <w:color w:val="000000" w:themeColor="text1"/>
        </w:rPr>
        <w:t xml:space="preserve">Your role as an ENHANCE </w:t>
      </w:r>
      <w:r w:rsidR="00DB047B">
        <w:rPr>
          <w:rStyle w:val="normaltextrun"/>
          <w:color w:val="000000" w:themeColor="text1"/>
        </w:rPr>
        <w:t>Coach</w:t>
      </w:r>
      <w:r w:rsidRPr="00126FDC">
        <w:rPr>
          <w:rStyle w:val="normaltextrun"/>
          <w:color w:val="000000" w:themeColor="text1"/>
        </w:rPr>
        <w:t xml:space="preserve"> is vital in helping </w:t>
      </w:r>
      <w:r w:rsidR="00FD5294">
        <w:rPr>
          <w:rStyle w:val="normaltextrun"/>
          <w:color w:val="000000" w:themeColor="text1"/>
        </w:rPr>
        <w:t xml:space="preserve">the </w:t>
      </w:r>
      <w:r w:rsidR="00DB047B">
        <w:rPr>
          <w:rStyle w:val="normaltextrun"/>
          <w:color w:val="000000" w:themeColor="text1"/>
        </w:rPr>
        <w:t>Participant</w:t>
      </w:r>
      <w:r w:rsidR="00FD5294">
        <w:rPr>
          <w:rStyle w:val="normaltextrun"/>
          <w:color w:val="000000" w:themeColor="text1"/>
        </w:rPr>
        <w:t xml:space="preserve"> to</w:t>
      </w:r>
      <w:r w:rsidRPr="00126FDC">
        <w:rPr>
          <w:rStyle w:val="normaltextrun"/>
          <w:color w:val="000000" w:themeColor="text1"/>
        </w:rPr>
        <w:t xml:space="preserve"> improve their brain health by addressing key risk factors for dementia. Here’s how you can make a lasting impact:</w:t>
      </w:r>
    </w:p>
    <w:p w14:paraId="26A54A2E" w14:textId="77777777" w:rsidR="00C37EF2" w:rsidRPr="00C37EF2" w:rsidRDefault="00C37EF2" w:rsidP="00F01A99">
      <w:pPr>
        <w:pStyle w:val="ListParagraph"/>
        <w:numPr>
          <w:ilvl w:val="0"/>
          <w:numId w:val="35"/>
        </w:numPr>
        <w:spacing w:before="0" w:after="160"/>
        <w:rPr>
          <w:rStyle w:val="normaltextrun"/>
          <w:b/>
          <w:bCs/>
          <w:color w:val="auto"/>
        </w:rPr>
      </w:pPr>
      <w:r w:rsidRPr="00C37EF2">
        <w:rPr>
          <w:rStyle w:val="normaltextrun"/>
          <w:b/>
          <w:bCs/>
          <w:color w:val="auto"/>
        </w:rPr>
        <w:t>Providing Guidance and Support</w:t>
      </w:r>
    </w:p>
    <w:p w14:paraId="2E1B9636" w14:textId="3FD46BB9" w:rsidR="00C37EF2" w:rsidRDefault="00C17B74" w:rsidP="00F01A99">
      <w:pPr>
        <w:pStyle w:val="ListParagraph"/>
        <w:numPr>
          <w:ilvl w:val="0"/>
          <w:numId w:val="36"/>
        </w:numPr>
        <w:spacing w:before="0" w:after="160"/>
        <w:rPr>
          <w:rStyle w:val="normaltextrun"/>
          <w:color w:val="auto"/>
        </w:rPr>
      </w:pPr>
      <w:r w:rsidRPr="00C17B74">
        <w:rPr>
          <w:rFonts w:ascii="Segoe UI Emoji" w:hAnsi="Segoe UI Emoji" w:cs="Segoe UI Emoji"/>
          <w:color w:val="auto"/>
        </w:rPr>
        <w:t>🧭</w:t>
      </w:r>
      <w:r>
        <w:rPr>
          <w:color w:val="auto"/>
        </w:rPr>
        <w:t xml:space="preserve"> </w:t>
      </w:r>
      <w:r w:rsidR="00C37EF2" w:rsidRPr="00C37EF2">
        <w:rPr>
          <w:rStyle w:val="normaltextrun"/>
          <w:color w:val="auto"/>
        </w:rPr>
        <w:t xml:space="preserve">Offer </w:t>
      </w:r>
      <w:r w:rsidR="00C37EF2" w:rsidRPr="00C37EF2">
        <w:rPr>
          <w:rStyle w:val="normaltextrun"/>
          <w:b/>
          <w:bCs/>
          <w:color w:val="auto"/>
        </w:rPr>
        <w:t>personalised support</w:t>
      </w:r>
      <w:r w:rsidR="00C37EF2" w:rsidRPr="00C37EF2">
        <w:rPr>
          <w:rStyle w:val="normaltextrun"/>
          <w:color w:val="auto"/>
        </w:rPr>
        <w:t xml:space="preserve"> in one face-to-face meetings, then online and in SMS/email.</w:t>
      </w:r>
    </w:p>
    <w:p w14:paraId="28B6D21F" w14:textId="3BC72311" w:rsidR="00BB75CE" w:rsidRPr="00BB75CE" w:rsidRDefault="00BB75CE" w:rsidP="00F01A99">
      <w:pPr>
        <w:pStyle w:val="ListParagraph"/>
        <w:numPr>
          <w:ilvl w:val="0"/>
          <w:numId w:val="35"/>
        </w:numPr>
        <w:spacing w:before="0" w:after="160"/>
        <w:rPr>
          <w:rStyle w:val="normaltextrun"/>
          <w:b/>
          <w:bCs/>
          <w:color w:val="auto"/>
        </w:rPr>
      </w:pPr>
      <w:r w:rsidRPr="00BB75CE">
        <w:rPr>
          <w:rStyle w:val="normaltextrun"/>
          <w:b/>
          <w:bCs/>
          <w:color w:val="auto"/>
        </w:rPr>
        <w:t>Building Rapport</w:t>
      </w:r>
    </w:p>
    <w:p w14:paraId="68559008" w14:textId="52B30586" w:rsidR="00BB75CE" w:rsidRPr="00BB75CE" w:rsidRDefault="00BB75CE" w:rsidP="00F01A99">
      <w:pPr>
        <w:pStyle w:val="ListParagraph"/>
        <w:numPr>
          <w:ilvl w:val="0"/>
          <w:numId w:val="36"/>
        </w:numPr>
        <w:spacing w:before="0" w:after="160"/>
        <w:rPr>
          <w:rStyle w:val="normaltextrun"/>
          <w:color w:val="auto"/>
        </w:rPr>
      </w:pPr>
      <w:r w:rsidRPr="00BB75CE">
        <w:rPr>
          <w:rFonts w:ascii="Segoe UI Emoji" w:hAnsi="Segoe UI Emoji" w:cs="Segoe UI Emoji"/>
          <w:color w:val="auto"/>
        </w:rPr>
        <w:t xml:space="preserve">🤝 </w:t>
      </w:r>
      <w:r w:rsidRPr="00BB75CE">
        <w:rPr>
          <w:rStyle w:val="normaltextrun"/>
          <w:color w:val="auto"/>
        </w:rPr>
        <w:t xml:space="preserve">Establish a </w:t>
      </w:r>
      <w:r w:rsidRPr="00BB75CE">
        <w:rPr>
          <w:rStyle w:val="normaltextrun"/>
          <w:b/>
          <w:bCs/>
          <w:color w:val="auto"/>
        </w:rPr>
        <w:t>trusting relationship</w:t>
      </w:r>
      <w:r w:rsidRPr="00BB75CE">
        <w:rPr>
          <w:rStyle w:val="normaltextrun"/>
          <w:color w:val="auto"/>
        </w:rPr>
        <w:t xml:space="preserve"> with </w:t>
      </w:r>
      <w:r w:rsidR="00FD5294">
        <w:rPr>
          <w:rStyle w:val="normaltextrun"/>
          <w:color w:val="auto"/>
        </w:rPr>
        <w:t xml:space="preserve">the </w:t>
      </w:r>
      <w:r w:rsidR="00DB047B">
        <w:rPr>
          <w:rStyle w:val="normaltextrun"/>
          <w:color w:val="auto"/>
        </w:rPr>
        <w:t>Participant</w:t>
      </w:r>
      <w:r w:rsidRPr="00BB75CE">
        <w:rPr>
          <w:rStyle w:val="normaltextrun"/>
          <w:color w:val="auto"/>
        </w:rPr>
        <w:t xml:space="preserve"> through empathy and understanding.</w:t>
      </w:r>
    </w:p>
    <w:p w14:paraId="735E64BD" w14:textId="717F927E" w:rsidR="00C37EF2" w:rsidRPr="00C37EF2" w:rsidRDefault="00C37EF2" w:rsidP="00F01A99">
      <w:pPr>
        <w:pStyle w:val="ListParagraph"/>
        <w:numPr>
          <w:ilvl w:val="0"/>
          <w:numId w:val="35"/>
        </w:numPr>
        <w:spacing w:before="0" w:after="160"/>
        <w:rPr>
          <w:rStyle w:val="normaltextrun"/>
          <w:b/>
          <w:bCs/>
          <w:color w:val="auto"/>
        </w:rPr>
      </w:pPr>
      <w:r w:rsidRPr="00C37EF2">
        <w:rPr>
          <w:rStyle w:val="normaltextrun"/>
          <w:b/>
          <w:bCs/>
          <w:color w:val="auto"/>
        </w:rPr>
        <w:t>Encouraging Behaviour Change</w:t>
      </w:r>
    </w:p>
    <w:p w14:paraId="074B9FAC" w14:textId="31291AC5" w:rsidR="00C37EF2" w:rsidRPr="00C37EF2" w:rsidRDefault="00C37EF2" w:rsidP="00F01A99">
      <w:pPr>
        <w:pStyle w:val="ListParagraph"/>
        <w:numPr>
          <w:ilvl w:val="0"/>
          <w:numId w:val="37"/>
        </w:numPr>
        <w:spacing w:before="0" w:after="160"/>
        <w:rPr>
          <w:rStyle w:val="normaltextrun"/>
          <w:color w:val="auto"/>
        </w:rPr>
      </w:pPr>
      <w:r w:rsidRPr="00C37EF2">
        <w:rPr>
          <w:rFonts w:ascii="Segoe UI Emoji" w:hAnsi="Segoe UI Emoji" w:cs="Segoe UI Emoji"/>
          <w:color w:val="auto"/>
        </w:rPr>
        <w:t>💪</w:t>
      </w:r>
      <w:r w:rsidRPr="00C37EF2">
        <w:rPr>
          <w:rStyle w:val="normaltextrun"/>
          <w:color w:val="auto"/>
        </w:rPr>
        <w:t xml:space="preserve">Inspire and motivate </w:t>
      </w:r>
      <w:r w:rsidR="00FD5294">
        <w:rPr>
          <w:rStyle w:val="normaltextrun"/>
          <w:color w:val="auto"/>
        </w:rPr>
        <w:t xml:space="preserve">the </w:t>
      </w:r>
      <w:r w:rsidR="00DB047B">
        <w:rPr>
          <w:rStyle w:val="normaltextrun"/>
          <w:color w:val="auto"/>
        </w:rPr>
        <w:t>Participant</w:t>
      </w:r>
      <w:r w:rsidRPr="00C37EF2">
        <w:rPr>
          <w:rStyle w:val="normaltextrun"/>
          <w:color w:val="auto"/>
        </w:rPr>
        <w:t xml:space="preserve"> to engage with the intervention and overcome </w:t>
      </w:r>
      <w:r w:rsidR="0097747E">
        <w:rPr>
          <w:rStyle w:val="normaltextrun"/>
          <w:color w:val="auto"/>
        </w:rPr>
        <w:t xml:space="preserve">personal </w:t>
      </w:r>
      <w:r w:rsidRPr="00C37EF2">
        <w:rPr>
          <w:rStyle w:val="normaltextrun"/>
          <w:color w:val="auto"/>
        </w:rPr>
        <w:t>obstacles.</w:t>
      </w:r>
    </w:p>
    <w:p w14:paraId="2AD37C7E" w14:textId="252D979A" w:rsidR="00C37EF2" w:rsidRPr="00BB75CE" w:rsidRDefault="00C37EF2" w:rsidP="00F01A99">
      <w:pPr>
        <w:pStyle w:val="ListParagraph"/>
        <w:numPr>
          <w:ilvl w:val="0"/>
          <w:numId w:val="37"/>
        </w:numPr>
        <w:spacing w:before="0" w:after="160"/>
        <w:rPr>
          <w:rStyle w:val="normaltextrun"/>
          <w:b/>
          <w:bCs/>
          <w:color w:val="auto"/>
        </w:rPr>
      </w:pPr>
      <w:r w:rsidRPr="00C37EF2">
        <w:rPr>
          <w:rFonts w:ascii="Segoe UI Emoji" w:hAnsi="Segoe UI Emoji" w:cs="Segoe UI Emoji"/>
          <w:color w:val="auto"/>
        </w:rPr>
        <w:t xml:space="preserve">🎯 </w:t>
      </w:r>
      <w:r w:rsidRPr="00C37EF2">
        <w:rPr>
          <w:rStyle w:val="normaltextrun"/>
          <w:color w:val="auto"/>
        </w:rPr>
        <w:t xml:space="preserve">Help them </w:t>
      </w:r>
      <w:r w:rsidRPr="00C37EF2">
        <w:rPr>
          <w:rStyle w:val="normaltextrun"/>
          <w:b/>
          <w:bCs/>
          <w:color w:val="auto"/>
        </w:rPr>
        <w:t>set meaningful goals</w:t>
      </w:r>
      <w:r w:rsidRPr="00C37EF2">
        <w:rPr>
          <w:rStyle w:val="normaltextrun"/>
          <w:color w:val="auto"/>
        </w:rPr>
        <w:t xml:space="preserve"> and make </w:t>
      </w:r>
      <w:r w:rsidRPr="00C37EF2">
        <w:rPr>
          <w:rStyle w:val="normaltextrun"/>
          <w:b/>
          <w:bCs/>
          <w:color w:val="auto"/>
        </w:rPr>
        <w:t>lasting lifestyle changes.</w:t>
      </w:r>
    </w:p>
    <w:p w14:paraId="0E5BC0A6" w14:textId="77777777" w:rsidR="00C37EF2" w:rsidRPr="00C37EF2" w:rsidRDefault="00C37EF2" w:rsidP="00F01A99">
      <w:pPr>
        <w:pStyle w:val="ListParagraph"/>
        <w:numPr>
          <w:ilvl w:val="0"/>
          <w:numId w:val="35"/>
        </w:numPr>
        <w:spacing w:before="0" w:after="160"/>
        <w:rPr>
          <w:rStyle w:val="normaltextrun"/>
          <w:b/>
          <w:bCs/>
          <w:color w:val="auto"/>
        </w:rPr>
      </w:pPr>
      <w:r w:rsidRPr="00C37EF2">
        <w:rPr>
          <w:rStyle w:val="normaltextrun"/>
          <w:b/>
          <w:bCs/>
          <w:color w:val="auto"/>
        </w:rPr>
        <w:t>Setting Goals and Implementing Techniques</w:t>
      </w:r>
    </w:p>
    <w:p w14:paraId="70FA4FBB" w14:textId="18A85043" w:rsidR="00C37EF2" w:rsidRPr="00C37EF2" w:rsidRDefault="00C37EF2" w:rsidP="00F01A99">
      <w:pPr>
        <w:pStyle w:val="ListParagraph"/>
        <w:numPr>
          <w:ilvl w:val="0"/>
          <w:numId w:val="38"/>
        </w:numPr>
        <w:spacing w:before="0" w:after="160"/>
        <w:rPr>
          <w:rStyle w:val="normaltextrun"/>
          <w:b/>
          <w:bCs/>
          <w:color w:val="auto"/>
        </w:rPr>
      </w:pPr>
      <w:r w:rsidRPr="00C37EF2">
        <w:rPr>
          <w:rFonts w:ascii="Segoe UI Emoji" w:hAnsi="Segoe UI Emoji" w:cs="Segoe UI Emoji"/>
          <w:color w:val="auto"/>
        </w:rPr>
        <w:t>📝</w:t>
      </w:r>
      <w:r w:rsidRPr="00C37EF2">
        <w:rPr>
          <w:rStyle w:val="normaltextrun"/>
          <w:color w:val="auto"/>
        </w:rPr>
        <w:t xml:space="preserve">Work with </w:t>
      </w:r>
      <w:r w:rsidR="00FD5294">
        <w:rPr>
          <w:rStyle w:val="normaltextrun"/>
          <w:color w:val="auto"/>
        </w:rPr>
        <w:t xml:space="preserve">the </w:t>
      </w:r>
      <w:r w:rsidR="00DB047B">
        <w:rPr>
          <w:rStyle w:val="normaltextrun"/>
          <w:color w:val="auto"/>
        </w:rPr>
        <w:t>Participant</w:t>
      </w:r>
      <w:r w:rsidRPr="00C37EF2">
        <w:rPr>
          <w:rStyle w:val="normaltextrun"/>
          <w:color w:val="auto"/>
        </w:rPr>
        <w:t xml:space="preserve"> to set </w:t>
      </w:r>
      <w:r w:rsidRPr="00C37EF2">
        <w:rPr>
          <w:rStyle w:val="normaltextrun"/>
          <w:b/>
          <w:bCs/>
          <w:color w:val="auto"/>
        </w:rPr>
        <w:t>achievable, measurable, personalised goals</w:t>
      </w:r>
      <w:r w:rsidRPr="00C37EF2">
        <w:rPr>
          <w:rStyle w:val="normaltextrun"/>
          <w:color w:val="auto"/>
        </w:rPr>
        <w:t>.</w:t>
      </w:r>
    </w:p>
    <w:p w14:paraId="049B41D0" w14:textId="0DA4C8D9" w:rsidR="00BC0A60" w:rsidRDefault="00C37EF2" w:rsidP="00F01A99">
      <w:pPr>
        <w:pStyle w:val="ListParagraph"/>
        <w:numPr>
          <w:ilvl w:val="0"/>
          <w:numId w:val="38"/>
        </w:numPr>
        <w:spacing w:before="0" w:after="160"/>
        <w:rPr>
          <w:rStyle w:val="normaltextrun"/>
          <w:color w:val="000000" w:themeColor="text1"/>
        </w:rPr>
      </w:pPr>
      <w:r w:rsidRPr="004F4DF1">
        <w:rPr>
          <w:rFonts w:ascii="Segoe UI Emoji" w:hAnsi="Segoe UI Emoji" w:cs="Segoe UI Emoji"/>
          <w:color w:val="auto"/>
        </w:rPr>
        <w:t>⚙️</w:t>
      </w:r>
      <w:r w:rsidRPr="004F4DF1">
        <w:rPr>
          <w:rFonts w:ascii="Segoe UI Emoji" w:hAnsi="Segoe UI Emoji" w:cs="Segoe UI Emoji"/>
          <w:color w:val="83CAEB" w:themeColor="accent1" w:themeTint="66"/>
        </w:rPr>
        <w:t xml:space="preserve"> </w:t>
      </w:r>
      <w:r w:rsidRPr="004F4DF1">
        <w:rPr>
          <w:rStyle w:val="normaltextrun"/>
          <w:color w:val="000000" w:themeColor="text1"/>
        </w:rPr>
        <w:t>Use effective</w:t>
      </w:r>
      <w:r w:rsidRPr="004F4DF1">
        <w:rPr>
          <w:rStyle w:val="normaltextrun"/>
          <w:b/>
          <w:bCs/>
          <w:color w:val="000000" w:themeColor="text1"/>
        </w:rPr>
        <w:t xml:space="preserve"> behaviour change techniques (BCTs) </w:t>
      </w:r>
      <w:r w:rsidRPr="004F4DF1">
        <w:rPr>
          <w:rStyle w:val="normaltextrun"/>
          <w:color w:val="000000" w:themeColor="text1"/>
        </w:rPr>
        <w:t>for goal attainment (see next page)</w:t>
      </w:r>
      <w:r w:rsidR="004F4DF1" w:rsidRPr="004F4DF1">
        <w:rPr>
          <w:rStyle w:val="normaltextrun"/>
          <w:color w:val="000000" w:themeColor="text1"/>
        </w:rPr>
        <w:t>.</w:t>
      </w:r>
    </w:p>
    <w:p w14:paraId="0AAC9A91" w14:textId="42FF81AF" w:rsidR="0097747E" w:rsidRDefault="0097747E" w:rsidP="0097747E">
      <w:pPr>
        <w:spacing w:before="0" w:after="160"/>
        <w:rPr>
          <w:rStyle w:val="normaltextrun"/>
          <w:color w:val="000000" w:themeColor="text1"/>
        </w:rPr>
      </w:pPr>
    </w:p>
    <w:p w14:paraId="2BE2BDEA" w14:textId="03CCE76B" w:rsidR="0097747E" w:rsidRPr="0097747E" w:rsidRDefault="0097747E" w:rsidP="0097747E">
      <w:pPr>
        <w:spacing w:before="0" w:after="160"/>
        <w:rPr>
          <w:rStyle w:val="normaltextrun"/>
          <w:color w:val="000000" w:themeColor="text1"/>
        </w:rPr>
      </w:pPr>
    </w:p>
    <w:p w14:paraId="730EC76C" w14:textId="222F370A" w:rsidR="000C469D" w:rsidRPr="00801BE4" w:rsidRDefault="00BC0A60" w:rsidP="0097747E">
      <w:pPr>
        <w:jc w:val="center"/>
        <w:rPr>
          <w:rStyle w:val="normaltextrun"/>
          <w:bCs/>
          <w:i/>
          <w:color w:val="FF0000"/>
          <w:sz w:val="32"/>
          <w:szCs w:val="32"/>
        </w:rPr>
      </w:pPr>
      <w:r w:rsidRPr="00801BE4">
        <w:rPr>
          <w:rStyle w:val="normaltextrun"/>
          <w:bCs/>
          <w:i/>
          <w:color w:val="FF0000"/>
          <w:sz w:val="32"/>
          <w:szCs w:val="32"/>
        </w:rPr>
        <w:t xml:space="preserve">If the </w:t>
      </w:r>
      <w:r w:rsidR="00DB047B" w:rsidRPr="00801BE4">
        <w:rPr>
          <w:rStyle w:val="normaltextrun"/>
          <w:bCs/>
          <w:i/>
          <w:color w:val="FF0000"/>
          <w:sz w:val="32"/>
          <w:szCs w:val="32"/>
        </w:rPr>
        <w:t>Participant</w:t>
      </w:r>
      <w:r w:rsidRPr="00801BE4">
        <w:rPr>
          <w:rStyle w:val="normaltextrun"/>
          <w:bCs/>
          <w:i/>
          <w:color w:val="FF0000"/>
          <w:sz w:val="32"/>
          <w:szCs w:val="32"/>
        </w:rPr>
        <w:t xml:space="preserve"> asks you at any point any medical questions, please refer them to their GP practice.</w:t>
      </w:r>
    </w:p>
    <w:p w14:paraId="0FAE2B0A" w14:textId="77777777" w:rsidR="000C469D" w:rsidRDefault="000C469D">
      <w:pPr>
        <w:spacing w:before="0" w:after="160"/>
        <w:rPr>
          <w:rStyle w:val="normaltextrun"/>
          <w:b/>
          <w:i/>
          <w:color w:val="FF0000"/>
          <w:sz w:val="32"/>
          <w:szCs w:val="32"/>
        </w:rPr>
      </w:pPr>
      <w:r>
        <w:rPr>
          <w:rStyle w:val="normaltextrun"/>
          <w:b/>
          <w:i/>
          <w:color w:val="FF0000"/>
          <w:sz w:val="32"/>
          <w:szCs w:val="32"/>
        </w:rPr>
        <w:br w:type="page"/>
      </w:r>
    </w:p>
    <w:bookmarkStart w:id="2" w:name="_Toc213939546"/>
    <w:p w14:paraId="4070DBA2" w14:textId="466F7377" w:rsidR="000C469D" w:rsidRDefault="000C469D" w:rsidP="007A62E8">
      <w:pPr>
        <w:pStyle w:val="Heading1"/>
        <w:rPr>
          <w:rStyle w:val="normaltextrun"/>
          <w:color w:val="000000" w:themeColor="text1"/>
        </w:rPr>
      </w:pPr>
      <w:r w:rsidRPr="00754C87">
        <w:rPr>
          <w:rFonts w:asciiTheme="minorHAnsi" w:hAnsiTheme="minorHAnsi"/>
          <w:b/>
          <w:bCs/>
          <w:noProof/>
          <w:color w:val="0F9ED5" w:themeColor="accent4"/>
        </w:rPr>
        <w:lastRenderedPageBreak/>
        <mc:AlternateContent>
          <mc:Choice Requires="wps">
            <w:drawing>
              <wp:anchor distT="0" distB="0" distL="114300" distR="114300" simplePos="0" relativeHeight="251658449" behindDoc="0" locked="0" layoutInCell="1" allowOverlap="1" wp14:anchorId="22AA798E" wp14:editId="26E7A612">
                <wp:simplePos x="0" y="0"/>
                <wp:positionH relativeFrom="column">
                  <wp:posOffset>-47708</wp:posOffset>
                </wp:positionH>
                <wp:positionV relativeFrom="paragraph">
                  <wp:posOffset>344639</wp:posOffset>
                </wp:positionV>
                <wp:extent cx="5924550" cy="7620"/>
                <wp:effectExtent l="19050" t="19050" r="19050" b="30480"/>
                <wp:wrapNone/>
                <wp:docPr id="1811434351"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C641018">
              <v:line id="Straight Connector 1" style="position:absolute;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3.75pt,27.15pt" to="462.75pt,27.75pt" w14:anchorId="0A6AF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">
                <v:stroke joinstyle="miter"/>
              </v:line>
            </w:pict>
          </mc:Fallback>
        </mc:AlternateContent>
      </w:r>
      <w:r w:rsidR="00DB047B">
        <w:rPr>
          <w:rFonts w:asciiTheme="minorHAnsi" w:hAnsiTheme="minorHAnsi"/>
          <w:b/>
          <w:bCs/>
          <w:color w:val="0B769F" w:themeColor="accent4" w:themeShade="BF"/>
        </w:rPr>
        <w:t>Coach</w:t>
      </w:r>
      <w:r w:rsidR="007A62E8">
        <w:rPr>
          <w:rFonts w:asciiTheme="minorHAnsi" w:hAnsiTheme="minorHAnsi"/>
          <w:b/>
          <w:bCs/>
          <w:color w:val="0B769F" w:themeColor="accent4" w:themeShade="BF"/>
        </w:rPr>
        <w:t xml:space="preserve">ing: The </w:t>
      </w:r>
      <w:r>
        <w:rPr>
          <w:rFonts w:asciiTheme="minorHAnsi" w:hAnsiTheme="minorHAnsi"/>
          <w:b/>
          <w:bCs/>
          <w:color w:val="0B769F" w:themeColor="accent4" w:themeShade="BF"/>
        </w:rPr>
        <w:t>GROW Model</w:t>
      </w:r>
      <w:bookmarkEnd w:id="2"/>
    </w:p>
    <w:p w14:paraId="671A8E6E" w14:textId="636F7B0A" w:rsidR="000C469D" w:rsidRPr="00282ABC" w:rsidRDefault="00DB047B" w:rsidP="00DD0010">
      <w:pPr>
        <w:spacing w:after="0" w:line="276" w:lineRule="auto"/>
        <w:textAlignment w:val="baseline"/>
        <w:rPr>
          <w:rFonts w:ascii="Aptos" w:eastAsia="Times New Roman" w:hAnsi="Aptos" w:cs="Arial"/>
          <w:color w:val="auto"/>
        </w:rPr>
      </w:pPr>
      <w:r>
        <w:rPr>
          <w:rFonts w:ascii="Aptos" w:eastAsia="Times New Roman" w:hAnsi="Aptos" w:cs="Arial"/>
          <w:color w:val="auto"/>
        </w:rPr>
        <w:t>Coach</w:t>
      </w:r>
      <w:r w:rsidR="00AB384E" w:rsidRPr="00282ABC">
        <w:rPr>
          <w:rFonts w:ascii="Aptos" w:eastAsia="Times New Roman" w:hAnsi="Aptos" w:cs="Arial"/>
          <w:color w:val="auto"/>
        </w:rPr>
        <w:t>ing sessions often follow a structure called the GROW model, which helps guide conversations and support change. It can also work with other methods like</w:t>
      </w:r>
      <w:r w:rsidR="00DD0010" w:rsidRPr="00282ABC">
        <w:rPr>
          <w:rFonts w:ascii="Aptos" w:eastAsia="Times New Roman" w:hAnsi="Aptos" w:cs="Arial"/>
          <w:color w:val="auto"/>
        </w:rPr>
        <w:t xml:space="preserve"> </w:t>
      </w:r>
      <w:r w:rsidR="00061346" w:rsidRPr="00282ABC">
        <w:rPr>
          <w:rFonts w:ascii="Aptos" w:eastAsia="Times New Roman" w:hAnsi="Aptos" w:cs="Arial"/>
          <w:b/>
          <w:bCs/>
          <w:color w:val="auto"/>
        </w:rPr>
        <w:t>Motivational</w:t>
      </w:r>
      <w:r w:rsidR="00DD0010" w:rsidRPr="00282ABC">
        <w:rPr>
          <w:rFonts w:ascii="Aptos" w:eastAsia="Times New Roman" w:hAnsi="Aptos" w:cs="Arial"/>
          <w:b/>
          <w:bCs/>
          <w:color w:val="auto"/>
        </w:rPr>
        <w:t xml:space="preserve"> Interviewing </w:t>
      </w:r>
      <w:r w:rsidR="00DD0010" w:rsidRPr="00282ABC">
        <w:rPr>
          <w:rFonts w:ascii="Aptos" w:eastAsia="Times New Roman" w:hAnsi="Aptos" w:cs="Arial"/>
          <w:color w:val="auto"/>
        </w:rPr>
        <w:t xml:space="preserve">and using </w:t>
      </w:r>
      <w:r w:rsidR="00DD0010" w:rsidRPr="00282ABC">
        <w:rPr>
          <w:rFonts w:ascii="Aptos" w:eastAsia="Times New Roman" w:hAnsi="Aptos" w:cs="Arial"/>
          <w:b/>
          <w:bCs/>
          <w:color w:val="auto"/>
        </w:rPr>
        <w:t>Behaviour Change Techniques.</w:t>
      </w:r>
      <w:r w:rsidR="000C469D" w:rsidRPr="00282ABC">
        <w:rPr>
          <w:rFonts w:ascii="Aptos" w:eastAsia="Times New Roman" w:hAnsi="Aptos" w:cs="Arial"/>
          <w:color w:val="auto"/>
        </w:rPr>
        <w:t xml:space="preserve"> </w:t>
      </w:r>
    </w:p>
    <w:p w14:paraId="7D92CD8E" w14:textId="5E35284E" w:rsidR="00DD0010" w:rsidRPr="00282ABC" w:rsidRDefault="00474FD5" w:rsidP="000C469D">
      <w:pPr>
        <w:spacing w:after="0" w:line="276" w:lineRule="auto"/>
        <w:textAlignment w:val="baseline"/>
        <w:rPr>
          <w:rFonts w:ascii="Aptos" w:eastAsia="Times New Roman" w:hAnsi="Aptos" w:cs="Arial"/>
        </w:rPr>
      </w:pPr>
      <w:r w:rsidRPr="00D12A6C">
        <w:rPr>
          <w:noProof/>
          <w:sz w:val="28"/>
          <w:szCs w:val="28"/>
        </w:rPr>
        <w:drawing>
          <wp:anchor distT="0" distB="0" distL="114300" distR="114300" simplePos="0" relativeHeight="251658456" behindDoc="1" locked="0" layoutInCell="1" allowOverlap="1" wp14:anchorId="25FE7C2D" wp14:editId="67ABC841">
            <wp:simplePos x="0" y="0"/>
            <wp:positionH relativeFrom="margin">
              <wp:align>left</wp:align>
            </wp:positionH>
            <wp:positionV relativeFrom="paragraph">
              <wp:posOffset>374015</wp:posOffset>
            </wp:positionV>
            <wp:extent cx="6309995" cy="4031615"/>
            <wp:effectExtent l="38100" t="19050" r="90805" b="26035"/>
            <wp:wrapTight wrapText="bothSides">
              <wp:wrapPolygon edited="0">
                <wp:start x="-130" y="-102"/>
                <wp:lineTo x="-130" y="21127"/>
                <wp:lineTo x="848" y="21127"/>
                <wp:lineTo x="848" y="21637"/>
                <wp:lineTo x="1174" y="21637"/>
                <wp:lineTo x="1500" y="21637"/>
                <wp:lineTo x="1565" y="21637"/>
                <wp:lineTo x="1891" y="21127"/>
                <wp:lineTo x="21520" y="19494"/>
                <wp:lineTo x="21715" y="17963"/>
                <wp:lineTo x="21846" y="15514"/>
                <wp:lineTo x="2739" y="14595"/>
                <wp:lineTo x="16498" y="14595"/>
                <wp:lineTo x="21780" y="14187"/>
                <wp:lineTo x="21846" y="10308"/>
                <wp:lineTo x="20150" y="10206"/>
                <wp:lineTo x="2543" y="9696"/>
                <wp:lineTo x="12847" y="9696"/>
                <wp:lineTo x="21780" y="8982"/>
                <wp:lineTo x="21846" y="5103"/>
                <wp:lineTo x="9064" y="4797"/>
                <wp:lineTo x="21780" y="3776"/>
                <wp:lineTo x="21846" y="0"/>
                <wp:lineTo x="21063" y="-102"/>
                <wp:lineTo x="2804" y="-102"/>
                <wp:lineTo x="-130" y="-102"/>
              </wp:wrapPolygon>
            </wp:wrapTight>
            <wp:docPr id="77447123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14:sizeRelH relativeFrom="margin">
              <wp14:pctWidth>0</wp14:pctWidth>
            </wp14:sizeRelH>
          </wp:anchor>
        </w:drawing>
      </w:r>
    </w:p>
    <w:p w14:paraId="4957D67E" w14:textId="781BD130" w:rsidR="00516992" w:rsidRPr="00282ABC" w:rsidRDefault="00516992" w:rsidP="00516992">
      <w:pPr>
        <w:spacing w:before="0" w:after="0" w:line="276" w:lineRule="auto"/>
        <w:textAlignment w:val="baseline"/>
        <w:rPr>
          <w:rStyle w:val="normaltextrun"/>
          <w:rFonts w:ascii="Aptos" w:eastAsia="Times New Roman" w:hAnsi="Aptos" w:cs="Arial"/>
          <w:color w:val="auto"/>
        </w:rPr>
      </w:pPr>
    </w:p>
    <w:p w14:paraId="7639359F" w14:textId="77777777" w:rsidR="0024035E" w:rsidRDefault="0024035E" w:rsidP="00516992">
      <w:pPr>
        <w:spacing w:before="0" w:after="0" w:line="276" w:lineRule="auto"/>
        <w:textAlignment w:val="baseline"/>
        <w:rPr>
          <w:rStyle w:val="normaltextrun"/>
          <w:rFonts w:ascii="Aptos" w:eastAsia="Times New Roman" w:hAnsi="Aptos" w:cs="Arial"/>
          <w:color w:val="auto"/>
        </w:rPr>
      </w:pPr>
    </w:p>
    <w:p w14:paraId="054143E6" w14:textId="77777777" w:rsidR="0024035E" w:rsidRDefault="0024035E" w:rsidP="00516992">
      <w:pPr>
        <w:spacing w:before="0" w:after="0" w:line="276" w:lineRule="auto"/>
        <w:textAlignment w:val="baseline"/>
        <w:rPr>
          <w:rStyle w:val="normaltextrun"/>
          <w:rFonts w:ascii="Aptos" w:eastAsia="Times New Roman" w:hAnsi="Aptos" w:cs="Arial"/>
          <w:color w:val="auto"/>
        </w:rPr>
      </w:pPr>
    </w:p>
    <w:p w14:paraId="12115C48"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7E012D3F"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195ACA6E"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09E908B4"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161B4F14"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369BB0E7"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71453AB5"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66DA60DE"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3EC672C9"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1A6B231A"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p w14:paraId="2C33B437" w14:textId="77777777" w:rsidR="00701ECE" w:rsidRDefault="00701ECE" w:rsidP="00516992">
      <w:pPr>
        <w:spacing w:before="0" w:after="0" w:line="276" w:lineRule="auto"/>
        <w:textAlignment w:val="baseline"/>
        <w:rPr>
          <w:rStyle w:val="normaltextrun"/>
          <w:rFonts w:ascii="Aptos" w:eastAsia="Times New Roman" w:hAnsi="Aptos" w:cs="Arial"/>
          <w:color w:val="auto"/>
        </w:rPr>
      </w:pPr>
    </w:p>
    <w:bookmarkStart w:id="3" w:name="_Toc213939547"/>
    <w:p w14:paraId="551B316C" w14:textId="7D194A65" w:rsidR="00754C87" w:rsidRPr="00A32704" w:rsidRDefault="00C63418" w:rsidP="00754C87">
      <w:pPr>
        <w:pStyle w:val="Heading1"/>
        <w:rPr>
          <w:rFonts w:asciiTheme="minorHAnsi" w:hAnsiTheme="minorHAnsi"/>
          <w:b/>
          <w:bCs/>
          <w:color w:val="0B769F" w:themeColor="accent4" w:themeShade="BF"/>
        </w:rPr>
      </w:pPr>
      <w:r w:rsidRPr="00754C87">
        <w:rPr>
          <w:rFonts w:asciiTheme="minorHAnsi" w:hAnsiTheme="minorHAnsi"/>
          <w:b/>
          <w:bCs/>
          <w:noProof/>
          <w:color w:val="0F9ED5" w:themeColor="accent4"/>
        </w:rPr>
        <w:lastRenderedPageBreak/>
        <mc:AlternateContent>
          <mc:Choice Requires="wps">
            <w:drawing>
              <wp:anchor distT="0" distB="0" distL="114300" distR="114300" simplePos="0" relativeHeight="251658435" behindDoc="0" locked="0" layoutInCell="1" allowOverlap="1" wp14:anchorId="7C0C6D67" wp14:editId="30AE45D5">
                <wp:simplePos x="0" y="0"/>
                <wp:positionH relativeFrom="margin">
                  <wp:align>left</wp:align>
                </wp:positionH>
                <wp:positionV relativeFrom="paragraph">
                  <wp:posOffset>317923</wp:posOffset>
                </wp:positionV>
                <wp:extent cx="6457950" cy="19050"/>
                <wp:effectExtent l="19050" t="19050" r="19050" b="19050"/>
                <wp:wrapNone/>
                <wp:docPr id="629421467" name="Straight Connector 1"/>
                <wp:cNvGraphicFramePr/>
                <a:graphic xmlns:a="http://schemas.openxmlformats.org/drawingml/2006/main">
                  <a:graphicData uri="http://schemas.microsoft.com/office/word/2010/wordprocessingShape">
                    <wps:wsp>
                      <wps:cNvCnPr/>
                      <wps:spPr>
                        <a:xfrm flipV="1">
                          <a:off x="0" y="0"/>
                          <a:ext cx="6457950" cy="1905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B8EFB31">
              <v:line id="Straight Connector 1" style="position:absolute;flip:y;z-index:25165843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5.05pt" to="508.5pt,26.55pt" w14:anchorId="087E13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">
                <v:stroke joinstyle="miter"/>
                <w10:wrap anchorx="margin"/>
              </v:line>
            </w:pict>
          </mc:Fallback>
        </mc:AlternateContent>
      </w:r>
      <w:r w:rsidR="00DB047B">
        <w:rPr>
          <w:rFonts w:asciiTheme="minorHAnsi" w:hAnsiTheme="minorHAnsi"/>
          <w:b/>
          <w:bCs/>
          <w:color w:val="0B769F" w:themeColor="accent4" w:themeShade="BF"/>
        </w:rPr>
        <w:t>Coach</w:t>
      </w:r>
      <w:r w:rsidR="007A62E8">
        <w:rPr>
          <w:rFonts w:asciiTheme="minorHAnsi" w:hAnsiTheme="minorHAnsi"/>
          <w:b/>
          <w:bCs/>
          <w:color w:val="0B769F" w:themeColor="accent4" w:themeShade="BF"/>
        </w:rPr>
        <w:t>ing: I</w:t>
      </w:r>
      <w:r w:rsidR="00754C87">
        <w:rPr>
          <w:rFonts w:asciiTheme="minorHAnsi" w:hAnsiTheme="minorHAnsi"/>
          <w:b/>
          <w:bCs/>
          <w:color w:val="0B769F" w:themeColor="accent4" w:themeShade="BF"/>
        </w:rPr>
        <w:t>mplementing Behaviour Change Techniques</w:t>
      </w:r>
      <w:bookmarkEnd w:id="3"/>
    </w:p>
    <w:p w14:paraId="4D5EBD43" w14:textId="64B7E000" w:rsidR="003E15FF" w:rsidRPr="00754C87" w:rsidRDefault="003E15FF" w:rsidP="00754C87">
      <w:pPr>
        <w:pStyle w:val="paragraph"/>
        <w:spacing w:before="0" w:beforeAutospacing="0" w:after="0" w:afterAutospacing="0" w:line="276" w:lineRule="auto"/>
        <w:rPr>
          <w:rFonts w:asciiTheme="minorHAnsi" w:hAnsiTheme="minorHAnsi"/>
          <w:color w:val="000000" w:themeColor="text1"/>
        </w:rPr>
      </w:pPr>
      <w:r w:rsidRPr="00754C87">
        <w:rPr>
          <w:rFonts w:asciiTheme="minorHAnsi" w:hAnsiTheme="minorHAnsi"/>
          <w:color w:val="000000" w:themeColor="text1"/>
        </w:rPr>
        <w:t xml:space="preserve">As a </w:t>
      </w:r>
      <w:r w:rsidR="00DB047B">
        <w:rPr>
          <w:rFonts w:asciiTheme="minorHAnsi" w:hAnsiTheme="minorHAnsi"/>
          <w:color w:val="000000" w:themeColor="text1"/>
        </w:rPr>
        <w:t>Coach</w:t>
      </w:r>
      <w:r w:rsidRPr="00754C87">
        <w:rPr>
          <w:rFonts w:asciiTheme="minorHAnsi" w:hAnsiTheme="minorHAnsi"/>
          <w:color w:val="000000" w:themeColor="text1"/>
        </w:rPr>
        <w:t xml:space="preserve">, you will be supporting the </w:t>
      </w:r>
      <w:r w:rsidR="00DB047B">
        <w:rPr>
          <w:rFonts w:asciiTheme="minorHAnsi" w:hAnsiTheme="minorHAnsi"/>
          <w:color w:val="000000" w:themeColor="text1"/>
        </w:rPr>
        <w:t>Participant</w:t>
      </w:r>
      <w:r w:rsidRPr="00754C87">
        <w:rPr>
          <w:rFonts w:asciiTheme="minorHAnsi" w:hAnsiTheme="minorHAnsi"/>
          <w:color w:val="000000" w:themeColor="text1"/>
        </w:rPr>
        <w:t xml:space="preserve"> to </w:t>
      </w:r>
      <w:r w:rsidR="00CA66D8" w:rsidRPr="00754C87">
        <w:rPr>
          <w:rFonts w:asciiTheme="minorHAnsi" w:hAnsiTheme="minorHAnsi"/>
          <w:color w:val="000000" w:themeColor="text1"/>
        </w:rPr>
        <w:t>use</w:t>
      </w:r>
      <w:r w:rsidRPr="00754C87">
        <w:rPr>
          <w:rFonts w:asciiTheme="minorHAnsi" w:hAnsiTheme="minorHAnsi"/>
          <w:color w:val="000000" w:themeColor="text1"/>
        </w:rPr>
        <w:t xml:space="preserve"> Behaviou</w:t>
      </w:r>
      <w:r w:rsidR="00CA66D8" w:rsidRPr="00754C87">
        <w:rPr>
          <w:rFonts w:asciiTheme="minorHAnsi" w:hAnsiTheme="minorHAnsi"/>
          <w:color w:val="000000" w:themeColor="text1"/>
        </w:rPr>
        <w:t>r</w:t>
      </w:r>
      <w:r w:rsidRPr="00754C87">
        <w:rPr>
          <w:rFonts w:asciiTheme="minorHAnsi" w:hAnsiTheme="minorHAnsi"/>
          <w:color w:val="000000" w:themeColor="text1"/>
        </w:rPr>
        <w:t xml:space="preserve"> Change Techniques (BCTs). These are methods </w:t>
      </w:r>
      <w:r w:rsidR="008937DC" w:rsidRPr="00754C87">
        <w:rPr>
          <w:rFonts w:asciiTheme="minorHAnsi" w:hAnsiTheme="minorHAnsi"/>
          <w:color w:val="000000" w:themeColor="text1"/>
        </w:rPr>
        <w:t>to</w:t>
      </w:r>
      <w:r w:rsidRPr="00754C87">
        <w:rPr>
          <w:rFonts w:asciiTheme="minorHAnsi" w:hAnsiTheme="minorHAnsi"/>
          <w:color w:val="000000" w:themeColor="text1"/>
        </w:rPr>
        <w:t xml:space="preserve"> help individuals change their thoughts, habits, and </w:t>
      </w:r>
      <w:r w:rsidR="002F0557" w:rsidRPr="00754C87">
        <w:rPr>
          <w:rFonts w:asciiTheme="minorHAnsi" w:hAnsiTheme="minorHAnsi"/>
          <w:color w:val="000000" w:themeColor="text1"/>
        </w:rPr>
        <w:t>behaviours</w:t>
      </w:r>
      <w:r w:rsidRPr="00754C87">
        <w:rPr>
          <w:rFonts w:asciiTheme="minorHAnsi" w:hAnsiTheme="minorHAnsi"/>
          <w:color w:val="000000" w:themeColor="text1"/>
        </w:rPr>
        <w:t>.</w:t>
      </w:r>
    </w:p>
    <w:p w14:paraId="75051080" w14:textId="1C7A3879" w:rsidR="003E15FF" w:rsidRPr="00126FDC" w:rsidRDefault="003E15FF" w:rsidP="003E15FF">
      <w:pPr>
        <w:rPr>
          <w:color w:val="000000" w:themeColor="text1"/>
        </w:rPr>
      </w:pPr>
      <w:r w:rsidRPr="00126FDC">
        <w:rPr>
          <w:color w:val="000000" w:themeColor="text1"/>
        </w:rPr>
        <w:t xml:space="preserve">Below are examples of different BCTs to support </w:t>
      </w:r>
      <w:r w:rsidR="00FD5294">
        <w:rPr>
          <w:color w:val="000000" w:themeColor="text1"/>
        </w:rPr>
        <w:t xml:space="preserve">the </w:t>
      </w:r>
      <w:r w:rsidR="00DB047B">
        <w:rPr>
          <w:color w:val="000000" w:themeColor="text1"/>
        </w:rPr>
        <w:t>Participant</w:t>
      </w:r>
      <w:r w:rsidRPr="00126FDC">
        <w:rPr>
          <w:color w:val="000000" w:themeColor="text1"/>
        </w:rPr>
        <w:t xml:space="preserve"> to change their risk factor behaviour:</w:t>
      </w:r>
    </w:p>
    <w:tbl>
      <w:tblPr>
        <w:tblStyle w:val="TableGrid"/>
        <w:tblW w:w="0" w:type="auto"/>
        <w:tblLook w:val="04A0" w:firstRow="1" w:lastRow="0" w:firstColumn="1" w:lastColumn="0" w:noHBand="0" w:noVBand="1"/>
      </w:tblPr>
      <w:tblGrid>
        <w:gridCol w:w="4013"/>
        <w:gridCol w:w="6162"/>
      </w:tblGrid>
      <w:tr w:rsidR="00A71D95" w:rsidRPr="00A32704" w14:paraId="6DE19781" w14:textId="77777777" w:rsidTr="007A62E8">
        <w:tc>
          <w:tcPr>
            <w:tcW w:w="4096"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vAlign w:val="center"/>
          </w:tcPr>
          <w:p w14:paraId="3CDCBB3B" w14:textId="624123B9" w:rsidR="003E15FF" w:rsidRPr="00A32704" w:rsidRDefault="00E37493" w:rsidP="007A62E8">
            <w:pPr>
              <w:jc w:val="center"/>
              <w:rPr>
                <w:b/>
                <w:bCs/>
                <w:color w:val="D17406"/>
              </w:rPr>
            </w:pPr>
            <w:r w:rsidRPr="00A81996">
              <w:rPr>
                <w:b/>
                <w:bCs/>
                <w:noProof/>
                <w:color w:val="D17406"/>
                <w:sz w:val="32"/>
                <w:szCs w:val="32"/>
              </w:rPr>
              <w:drawing>
                <wp:anchor distT="0" distB="0" distL="114300" distR="114300" simplePos="0" relativeHeight="251658254" behindDoc="1" locked="0" layoutInCell="1" allowOverlap="1" wp14:anchorId="14F3CC32" wp14:editId="6BF49BB7">
                  <wp:simplePos x="0" y="0"/>
                  <wp:positionH relativeFrom="column">
                    <wp:posOffset>-679450</wp:posOffset>
                  </wp:positionH>
                  <wp:positionV relativeFrom="paragraph">
                    <wp:posOffset>-13335</wp:posOffset>
                  </wp:positionV>
                  <wp:extent cx="588645" cy="588645"/>
                  <wp:effectExtent l="0" t="0" r="1905" b="1905"/>
                  <wp:wrapTight wrapText="bothSides">
                    <wp:wrapPolygon edited="0">
                      <wp:start x="4893" y="0"/>
                      <wp:lineTo x="0" y="2796"/>
                      <wp:lineTo x="0" y="20971"/>
                      <wp:lineTo x="14680" y="20971"/>
                      <wp:lineTo x="16078" y="20971"/>
                      <wp:lineTo x="18874" y="13282"/>
                      <wp:lineTo x="18175" y="11184"/>
                      <wp:lineTo x="20971" y="4194"/>
                      <wp:lineTo x="20971" y="699"/>
                      <wp:lineTo x="8388" y="0"/>
                      <wp:lineTo x="4893" y="0"/>
                    </wp:wrapPolygon>
                  </wp:wrapTight>
                  <wp:docPr id="10274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8460" name=""/>
                          <pic:cNvPicPr/>
                        </pic:nvPicPr>
                        <pic:blipFill>
                          <a:blip r:embed="rId25" cstate="print">
                            <a:alphaModFix amt="50000"/>
                            <a:extLst>
                              <a:ext uri="{28A0092B-C50C-407E-A947-70E740481C1C}">
                                <a14:useLocalDpi xmlns:a14="http://schemas.microsoft.com/office/drawing/2010/main" val="0"/>
                              </a:ext>
                            </a:extLst>
                          </a:blip>
                          <a:stretch>
                            <a:fillRect/>
                          </a:stretch>
                        </pic:blipFill>
                        <pic:spPr>
                          <a:xfrm>
                            <a:off x="0" y="0"/>
                            <a:ext cx="588645" cy="588645"/>
                          </a:xfrm>
                          <a:prstGeom prst="rect">
                            <a:avLst/>
                          </a:prstGeom>
                        </pic:spPr>
                      </pic:pic>
                    </a:graphicData>
                  </a:graphic>
                  <wp14:sizeRelH relativeFrom="margin">
                    <wp14:pctWidth>0</wp14:pctWidth>
                  </wp14:sizeRelH>
                  <wp14:sizeRelV relativeFrom="margin">
                    <wp14:pctHeight>0</wp14:pctHeight>
                  </wp14:sizeRelV>
                </wp:anchor>
              </w:drawing>
            </w:r>
            <w:r w:rsidR="003E15FF" w:rsidRPr="00A81996">
              <w:rPr>
                <w:b/>
                <w:bCs/>
                <w:color w:val="D17406"/>
                <w:sz w:val="32"/>
                <w:szCs w:val="32"/>
              </w:rPr>
              <w:t xml:space="preserve">Goal </w:t>
            </w:r>
            <w:r w:rsidRPr="00A81996">
              <w:rPr>
                <w:b/>
                <w:bCs/>
                <w:color w:val="D17406"/>
                <w:sz w:val="32"/>
                <w:szCs w:val="32"/>
              </w:rPr>
              <w:t>S</w:t>
            </w:r>
            <w:r w:rsidR="003E15FF" w:rsidRPr="00A81996">
              <w:rPr>
                <w:b/>
                <w:bCs/>
                <w:color w:val="D17406"/>
                <w:sz w:val="32"/>
                <w:szCs w:val="32"/>
              </w:rPr>
              <w:t>etting</w:t>
            </w:r>
          </w:p>
        </w:tc>
        <w:tc>
          <w:tcPr>
            <w:tcW w:w="6379"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tcPr>
          <w:p w14:paraId="7B079B66" w14:textId="071D2882" w:rsidR="003E15FF" w:rsidRPr="00A32704" w:rsidRDefault="00326729" w:rsidP="005B084D">
            <w:pPr>
              <w:rPr>
                <w:color w:val="auto"/>
              </w:rPr>
            </w:pPr>
            <w:r w:rsidRPr="00A81996">
              <w:rPr>
                <w:color w:val="auto"/>
                <w:sz w:val="28"/>
                <w:szCs w:val="28"/>
              </w:rPr>
              <w:t xml:space="preserve">Help </w:t>
            </w:r>
            <w:r w:rsidR="00FD5294">
              <w:rPr>
                <w:color w:val="auto"/>
                <w:sz w:val="28"/>
                <w:szCs w:val="28"/>
              </w:rPr>
              <w:t xml:space="preserve">the </w:t>
            </w:r>
            <w:r w:rsidR="00DB047B">
              <w:rPr>
                <w:color w:val="auto"/>
                <w:sz w:val="28"/>
                <w:szCs w:val="28"/>
              </w:rPr>
              <w:t>Participant</w:t>
            </w:r>
            <w:r w:rsidRPr="00A81996">
              <w:rPr>
                <w:color w:val="auto"/>
                <w:sz w:val="28"/>
                <w:szCs w:val="28"/>
              </w:rPr>
              <w:t xml:space="preserve"> to set </w:t>
            </w:r>
            <w:r w:rsidR="0051579F" w:rsidRPr="00A81996">
              <w:rPr>
                <w:color w:val="auto"/>
                <w:sz w:val="28"/>
                <w:szCs w:val="28"/>
              </w:rPr>
              <w:t xml:space="preserve">SMART goals (Specific, Measurable, Achievable, </w:t>
            </w:r>
            <w:r w:rsidR="00321DF2">
              <w:rPr>
                <w:color w:val="auto"/>
                <w:sz w:val="28"/>
                <w:szCs w:val="28"/>
              </w:rPr>
              <w:t>Relevant</w:t>
            </w:r>
            <w:r w:rsidR="0051579F" w:rsidRPr="00A81996">
              <w:rPr>
                <w:color w:val="auto"/>
                <w:sz w:val="28"/>
                <w:szCs w:val="28"/>
              </w:rPr>
              <w:t>, Time-bound).</w:t>
            </w:r>
          </w:p>
        </w:tc>
      </w:tr>
      <w:tr w:rsidR="00A71D95" w:rsidRPr="00A32704" w14:paraId="1E3CECA1" w14:textId="77777777" w:rsidTr="007A62E8">
        <w:tc>
          <w:tcPr>
            <w:tcW w:w="4096"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vAlign w:val="center"/>
          </w:tcPr>
          <w:p w14:paraId="027E2F05" w14:textId="50C21D8E" w:rsidR="003E15FF" w:rsidRPr="00A32704" w:rsidRDefault="00CB2C99" w:rsidP="007A62E8">
            <w:pPr>
              <w:jc w:val="center"/>
              <w:rPr>
                <w:b/>
                <w:bCs/>
                <w:color w:val="D17406"/>
              </w:rPr>
            </w:pPr>
            <w:r w:rsidRPr="00A81996">
              <w:rPr>
                <w:b/>
                <w:bCs/>
                <w:noProof/>
                <w:color w:val="D17406"/>
                <w:sz w:val="32"/>
                <w:szCs w:val="32"/>
              </w:rPr>
              <w:drawing>
                <wp:anchor distT="0" distB="0" distL="114300" distR="114300" simplePos="0" relativeHeight="251658255" behindDoc="1" locked="0" layoutInCell="1" allowOverlap="1" wp14:anchorId="41F4B6B7" wp14:editId="5FB633F8">
                  <wp:simplePos x="0" y="0"/>
                  <wp:positionH relativeFrom="column">
                    <wp:posOffset>-433070</wp:posOffset>
                  </wp:positionH>
                  <wp:positionV relativeFrom="paragraph">
                    <wp:posOffset>-260350</wp:posOffset>
                  </wp:positionV>
                  <wp:extent cx="558800" cy="680720"/>
                  <wp:effectExtent l="0" t="0" r="0" b="5080"/>
                  <wp:wrapTight wrapText="bothSides">
                    <wp:wrapPolygon edited="0">
                      <wp:start x="7364" y="604"/>
                      <wp:lineTo x="3682" y="1813"/>
                      <wp:lineTo x="0" y="7254"/>
                      <wp:lineTo x="0" y="18134"/>
                      <wp:lineTo x="8100" y="21157"/>
                      <wp:lineTo x="16200" y="21157"/>
                      <wp:lineTo x="16936" y="21157"/>
                      <wp:lineTo x="19882" y="11485"/>
                      <wp:lineTo x="20618" y="7254"/>
                      <wp:lineTo x="17673" y="3627"/>
                      <wp:lineTo x="13255" y="604"/>
                      <wp:lineTo x="7364" y="604"/>
                    </wp:wrapPolygon>
                  </wp:wrapTight>
                  <wp:docPr id="13137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06339" name=""/>
                          <pic:cNvPicPr/>
                        </pic:nvPicPr>
                        <pic:blipFill rotWithShape="1">
                          <a:blip r:embed="rId26" cstate="print">
                            <a:alphaModFix amt="50000"/>
                            <a:extLst>
                              <a:ext uri="{28A0092B-C50C-407E-A947-70E740481C1C}">
                                <a14:useLocalDpi xmlns:a14="http://schemas.microsoft.com/office/drawing/2010/main" val="0"/>
                              </a:ext>
                            </a:extLst>
                          </a:blip>
                          <a:srcRect l="19371" t="6457" r="14389" b="12764"/>
                          <a:stretch/>
                        </pic:blipFill>
                        <pic:spPr bwMode="auto">
                          <a:xfrm>
                            <a:off x="0" y="0"/>
                            <a:ext cx="558800" cy="68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6729" w:rsidRPr="00A81996">
              <w:rPr>
                <w:b/>
                <w:bCs/>
                <w:color w:val="D17406"/>
                <w:sz w:val="32"/>
                <w:szCs w:val="32"/>
              </w:rPr>
              <w:t>Self-Monitoring</w:t>
            </w:r>
          </w:p>
        </w:tc>
        <w:tc>
          <w:tcPr>
            <w:tcW w:w="6379"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tcPr>
          <w:p w14:paraId="3DDE8FBC" w14:textId="3F0B92C3" w:rsidR="003E15FF" w:rsidRPr="00A81996" w:rsidRDefault="00506FA6" w:rsidP="005B084D">
            <w:pPr>
              <w:rPr>
                <w:color w:val="auto"/>
                <w:sz w:val="28"/>
                <w:szCs w:val="28"/>
              </w:rPr>
            </w:pPr>
            <w:r w:rsidRPr="00A81996">
              <w:rPr>
                <w:color w:val="auto"/>
                <w:sz w:val="28"/>
                <w:szCs w:val="28"/>
              </w:rPr>
              <w:t xml:space="preserve">Encourage </w:t>
            </w:r>
            <w:r w:rsidR="002D23F0">
              <w:rPr>
                <w:color w:val="auto"/>
                <w:sz w:val="28"/>
                <w:szCs w:val="28"/>
              </w:rPr>
              <w:t>the</w:t>
            </w:r>
            <w:r w:rsidRPr="00A81996">
              <w:rPr>
                <w:color w:val="auto"/>
                <w:sz w:val="28"/>
                <w:szCs w:val="28"/>
              </w:rPr>
              <w:t xml:space="preserve"> </w:t>
            </w:r>
            <w:r w:rsidR="00DB047B">
              <w:rPr>
                <w:color w:val="auto"/>
                <w:sz w:val="28"/>
                <w:szCs w:val="28"/>
              </w:rPr>
              <w:t>Participant</w:t>
            </w:r>
            <w:r w:rsidRPr="00A81996">
              <w:rPr>
                <w:color w:val="auto"/>
                <w:sz w:val="28"/>
                <w:szCs w:val="28"/>
              </w:rPr>
              <w:t xml:space="preserve"> to track and record their </w:t>
            </w:r>
            <w:r w:rsidR="00794650">
              <w:rPr>
                <w:color w:val="auto"/>
                <w:sz w:val="28"/>
                <w:szCs w:val="28"/>
              </w:rPr>
              <w:t>status</w:t>
            </w:r>
            <w:r w:rsidRPr="00A81996">
              <w:rPr>
                <w:color w:val="auto"/>
                <w:sz w:val="28"/>
                <w:szCs w:val="28"/>
              </w:rPr>
              <w:t xml:space="preserve"> to increase self-awareness</w:t>
            </w:r>
            <w:r w:rsidR="006A1C4F">
              <w:rPr>
                <w:color w:val="auto"/>
                <w:sz w:val="28"/>
                <w:szCs w:val="28"/>
              </w:rPr>
              <w:t xml:space="preserve"> </w:t>
            </w:r>
            <w:r w:rsidRPr="00A81996">
              <w:rPr>
                <w:color w:val="auto"/>
                <w:sz w:val="28"/>
                <w:szCs w:val="28"/>
              </w:rPr>
              <w:t>(</w:t>
            </w:r>
            <w:r w:rsidR="00415EC3" w:rsidRPr="00A81996">
              <w:rPr>
                <w:color w:val="auto"/>
                <w:sz w:val="28"/>
                <w:szCs w:val="28"/>
              </w:rPr>
              <w:t>e.g.,</w:t>
            </w:r>
            <w:r w:rsidRPr="00A81996">
              <w:rPr>
                <w:color w:val="auto"/>
                <w:sz w:val="28"/>
                <w:szCs w:val="28"/>
              </w:rPr>
              <w:t xml:space="preserve"> record blood pressure).</w:t>
            </w:r>
          </w:p>
        </w:tc>
      </w:tr>
      <w:tr w:rsidR="00A71D95" w:rsidRPr="00A32704" w14:paraId="23831BDB" w14:textId="77777777" w:rsidTr="007A62E8">
        <w:tc>
          <w:tcPr>
            <w:tcW w:w="4096"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vAlign w:val="center"/>
          </w:tcPr>
          <w:p w14:paraId="224E91FD" w14:textId="7FF2CE26" w:rsidR="003E15FF" w:rsidRPr="00A81996" w:rsidRDefault="007658DC" w:rsidP="007A62E8">
            <w:pPr>
              <w:jc w:val="center"/>
              <w:rPr>
                <w:b/>
                <w:bCs/>
                <w:color w:val="D17406"/>
                <w:sz w:val="32"/>
                <w:szCs w:val="32"/>
              </w:rPr>
            </w:pPr>
            <w:r w:rsidRPr="00A81996">
              <w:rPr>
                <w:b/>
                <w:bCs/>
                <w:noProof/>
                <w:color w:val="D17406"/>
                <w:sz w:val="32"/>
                <w:szCs w:val="32"/>
              </w:rPr>
              <w:drawing>
                <wp:anchor distT="0" distB="0" distL="114300" distR="114300" simplePos="0" relativeHeight="251658256" behindDoc="1" locked="0" layoutInCell="1" allowOverlap="1" wp14:anchorId="20DB7444" wp14:editId="6D473481">
                  <wp:simplePos x="0" y="0"/>
                  <wp:positionH relativeFrom="column">
                    <wp:posOffset>-679450</wp:posOffset>
                  </wp:positionH>
                  <wp:positionV relativeFrom="paragraph">
                    <wp:posOffset>-53340</wp:posOffset>
                  </wp:positionV>
                  <wp:extent cx="588645" cy="588645"/>
                  <wp:effectExtent l="0" t="0" r="1905" b="1905"/>
                  <wp:wrapTight wrapText="bothSides">
                    <wp:wrapPolygon edited="0">
                      <wp:start x="13981" y="0"/>
                      <wp:lineTo x="0" y="2097"/>
                      <wp:lineTo x="0" y="20971"/>
                      <wp:lineTo x="6990" y="20971"/>
                      <wp:lineTo x="20971" y="20971"/>
                      <wp:lineTo x="20971" y="0"/>
                      <wp:lineTo x="13981" y="0"/>
                    </wp:wrapPolygon>
                  </wp:wrapTight>
                  <wp:docPr id="212296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66191" name=""/>
                          <pic:cNvPicPr/>
                        </pic:nvPicPr>
                        <pic:blipFill>
                          <a:blip r:embed="rId27" cstate="print">
                            <a:alphaModFix amt="50000"/>
                            <a:extLst>
                              <a:ext uri="{28A0092B-C50C-407E-A947-70E740481C1C}">
                                <a14:useLocalDpi xmlns:a14="http://schemas.microsoft.com/office/drawing/2010/main" val="0"/>
                              </a:ext>
                            </a:extLst>
                          </a:blip>
                          <a:stretch>
                            <a:fillRect/>
                          </a:stretch>
                        </pic:blipFill>
                        <pic:spPr>
                          <a:xfrm>
                            <a:off x="0" y="0"/>
                            <a:ext cx="588645" cy="588645"/>
                          </a:xfrm>
                          <a:prstGeom prst="rect">
                            <a:avLst/>
                          </a:prstGeom>
                        </pic:spPr>
                      </pic:pic>
                    </a:graphicData>
                  </a:graphic>
                  <wp14:sizeRelH relativeFrom="margin">
                    <wp14:pctWidth>0</wp14:pctWidth>
                  </wp14:sizeRelH>
                  <wp14:sizeRelV relativeFrom="margin">
                    <wp14:pctHeight>0</wp14:pctHeight>
                  </wp14:sizeRelV>
                </wp:anchor>
              </w:drawing>
            </w:r>
            <w:r w:rsidR="00326729" w:rsidRPr="00A81996">
              <w:rPr>
                <w:b/>
                <w:bCs/>
                <w:color w:val="D17406"/>
                <w:sz w:val="32"/>
                <w:szCs w:val="32"/>
              </w:rPr>
              <w:t>Feedback</w:t>
            </w:r>
          </w:p>
        </w:tc>
        <w:tc>
          <w:tcPr>
            <w:tcW w:w="6379"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tcPr>
          <w:p w14:paraId="3B4364E9" w14:textId="6DD2C208" w:rsidR="003E15FF" w:rsidRPr="00A81996" w:rsidRDefault="00A708F9" w:rsidP="005B084D">
            <w:pPr>
              <w:rPr>
                <w:color w:val="auto"/>
                <w:sz w:val="28"/>
                <w:szCs w:val="28"/>
              </w:rPr>
            </w:pPr>
            <w:r w:rsidRPr="00A81996">
              <w:rPr>
                <w:color w:val="auto"/>
                <w:sz w:val="28"/>
                <w:szCs w:val="28"/>
              </w:rPr>
              <w:t xml:space="preserve">Provide </w:t>
            </w:r>
            <w:r w:rsidR="002D23F0">
              <w:rPr>
                <w:color w:val="auto"/>
                <w:sz w:val="28"/>
                <w:szCs w:val="28"/>
              </w:rPr>
              <w:t xml:space="preserve">the </w:t>
            </w:r>
            <w:r w:rsidR="00DB047B">
              <w:rPr>
                <w:color w:val="auto"/>
                <w:sz w:val="28"/>
                <w:szCs w:val="28"/>
              </w:rPr>
              <w:t>Participant</w:t>
            </w:r>
            <w:r w:rsidRPr="00A81996">
              <w:rPr>
                <w:color w:val="auto"/>
                <w:sz w:val="28"/>
                <w:szCs w:val="28"/>
              </w:rPr>
              <w:t xml:space="preserve"> with positive feedback to reinforce changes in </w:t>
            </w:r>
            <w:proofErr w:type="spellStart"/>
            <w:r w:rsidRPr="00A81996">
              <w:rPr>
                <w:color w:val="auto"/>
                <w:sz w:val="28"/>
                <w:szCs w:val="28"/>
              </w:rPr>
              <w:t>behaviour</w:t>
            </w:r>
            <w:proofErr w:type="spellEnd"/>
            <w:r w:rsidRPr="00A81996">
              <w:rPr>
                <w:color w:val="auto"/>
                <w:sz w:val="28"/>
                <w:szCs w:val="28"/>
              </w:rPr>
              <w:t xml:space="preserve"> </w:t>
            </w:r>
            <w:r w:rsidR="007E651F">
              <w:rPr>
                <w:color w:val="auto"/>
                <w:sz w:val="28"/>
                <w:szCs w:val="28"/>
              </w:rPr>
              <w:t>(</w:t>
            </w:r>
            <w:r w:rsidRPr="00A81996">
              <w:rPr>
                <w:color w:val="auto"/>
                <w:sz w:val="28"/>
                <w:szCs w:val="28"/>
              </w:rPr>
              <w:t>e.g., being more active</w:t>
            </w:r>
            <w:r w:rsidR="007E651F">
              <w:rPr>
                <w:color w:val="auto"/>
                <w:sz w:val="28"/>
                <w:szCs w:val="28"/>
              </w:rPr>
              <w:t>).</w:t>
            </w:r>
          </w:p>
        </w:tc>
      </w:tr>
      <w:tr w:rsidR="00BE2642" w:rsidRPr="00A32704" w14:paraId="057BAF4D" w14:textId="77777777" w:rsidTr="007A62E8">
        <w:tc>
          <w:tcPr>
            <w:tcW w:w="4096"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vAlign w:val="center"/>
          </w:tcPr>
          <w:p w14:paraId="77D078E5" w14:textId="401337A8" w:rsidR="00BE2642" w:rsidRPr="00A81996" w:rsidRDefault="00BE2642" w:rsidP="007A62E8">
            <w:pPr>
              <w:jc w:val="center"/>
              <w:rPr>
                <w:b/>
                <w:bCs/>
                <w:color w:val="D17406"/>
                <w:sz w:val="32"/>
                <w:szCs w:val="32"/>
              </w:rPr>
            </w:pPr>
            <w:r w:rsidRPr="00A81996">
              <w:rPr>
                <w:b/>
                <w:bCs/>
                <w:noProof/>
                <w:color w:val="D17406"/>
                <w:sz w:val="32"/>
                <w:szCs w:val="32"/>
              </w:rPr>
              <w:drawing>
                <wp:anchor distT="0" distB="0" distL="114300" distR="114300" simplePos="0" relativeHeight="251658265" behindDoc="1" locked="0" layoutInCell="1" allowOverlap="1" wp14:anchorId="20C2FE7C" wp14:editId="5520FAED">
                  <wp:simplePos x="0" y="0"/>
                  <wp:positionH relativeFrom="column">
                    <wp:posOffset>-641350</wp:posOffset>
                  </wp:positionH>
                  <wp:positionV relativeFrom="paragraph">
                    <wp:posOffset>-60960</wp:posOffset>
                  </wp:positionV>
                  <wp:extent cx="533400" cy="533400"/>
                  <wp:effectExtent l="0" t="0" r="0" b="0"/>
                  <wp:wrapTight wrapText="bothSides">
                    <wp:wrapPolygon edited="0">
                      <wp:start x="6943" y="0"/>
                      <wp:lineTo x="0" y="6171"/>
                      <wp:lineTo x="0" y="20829"/>
                      <wp:lineTo x="20829" y="20829"/>
                      <wp:lineTo x="20829" y="6171"/>
                      <wp:lineTo x="13886" y="0"/>
                      <wp:lineTo x="6943" y="0"/>
                    </wp:wrapPolygon>
                  </wp:wrapTight>
                  <wp:docPr id="189131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3323" name=""/>
                          <pic:cNvPicPr/>
                        </pic:nvPicPr>
                        <pic:blipFill>
                          <a:blip r:embed="rId28" cstate="print">
                            <a:alphaModFix amt="50000"/>
                            <a:extLst>
                              <a:ext uri="{28A0092B-C50C-407E-A947-70E740481C1C}">
                                <a14:useLocalDpi xmlns:a14="http://schemas.microsoft.com/office/drawing/2010/main" val="0"/>
                              </a:ext>
                            </a:extLst>
                          </a:blip>
                          <a:stretch>
                            <a:fillRect/>
                          </a:stretch>
                        </pic:blipFill>
                        <pic:spPr>
                          <a:xfrm flipH="1">
                            <a:off x="0" y="0"/>
                            <a:ext cx="533400" cy="533400"/>
                          </a:xfrm>
                          <a:prstGeom prst="rect">
                            <a:avLst/>
                          </a:prstGeom>
                        </pic:spPr>
                      </pic:pic>
                    </a:graphicData>
                  </a:graphic>
                  <wp14:sizeRelH relativeFrom="margin">
                    <wp14:pctWidth>0</wp14:pctWidth>
                  </wp14:sizeRelH>
                  <wp14:sizeRelV relativeFrom="margin">
                    <wp14:pctHeight>0</wp14:pctHeight>
                  </wp14:sizeRelV>
                </wp:anchor>
              </w:drawing>
            </w:r>
            <w:r w:rsidRPr="00A81996">
              <w:rPr>
                <w:b/>
                <w:bCs/>
                <w:color w:val="D17406"/>
                <w:sz w:val="32"/>
                <w:szCs w:val="32"/>
              </w:rPr>
              <w:t>Reinforcement</w:t>
            </w:r>
          </w:p>
        </w:tc>
        <w:tc>
          <w:tcPr>
            <w:tcW w:w="6379"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tcPr>
          <w:p w14:paraId="13BAEF51" w14:textId="5AA37FF7" w:rsidR="00BE2642" w:rsidRPr="00A81996" w:rsidRDefault="00BE2642" w:rsidP="00BE2642">
            <w:pPr>
              <w:rPr>
                <w:color w:val="auto"/>
                <w:sz w:val="28"/>
                <w:szCs w:val="28"/>
              </w:rPr>
            </w:pPr>
            <w:r w:rsidRPr="00A81996">
              <w:rPr>
                <w:color w:val="auto"/>
                <w:sz w:val="28"/>
                <w:szCs w:val="28"/>
              </w:rPr>
              <w:t>Offer positive reinforcement as motivation to continue (e.g., small positive changes are just as important).</w:t>
            </w:r>
          </w:p>
        </w:tc>
      </w:tr>
      <w:tr w:rsidR="00BE2642" w:rsidRPr="00A32704" w14:paraId="592F93C9" w14:textId="77777777" w:rsidTr="007A62E8">
        <w:tc>
          <w:tcPr>
            <w:tcW w:w="4096"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vAlign w:val="center"/>
          </w:tcPr>
          <w:p w14:paraId="7500CB47" w14:textId="3C4B0D7C" w:rsidR="00BE2642" w:rsidRPr="00A32704" w:rsidRDefault="007A62E8" w:rsidP="007A62E8">
            <w:pPr>
              <w:jc w:val="center"/>
              <w:rPr>
                <w:b/>
                <w:bCs/>
                <w:color w:val="D17406"/>
              </w:rPr>
            </w:pPr>
            <w:r w:rsidRPr="00A81996">
              <w:rPr>
                <w:b/>
                <w:bCs/>
                <w:noProof/>
                <w:color w:val="D17406"/>
                <w:sz w:val="32"/>
                <w:szCs w:val="32"/>
              </w:rPr>
              <w:drawing>
                <wp:anchor distT="0" distB="0" distL="114300" distR="114300" simplePos="0" relativeHeight="251658266" behindDoc="1" locked="0" layoutInCell="1" allowOverlap="1" wp14:anchorId="30CE036C" wp14:editId="0603A6C1">
                  <wp:simplePos x="0" y="0"/>
                  <wp:positionH relativeFrom="column">
                    <wp:posOffset>-640715</wp:posOffset>
                  </wp:positionH>
                  <wp:positionV relativeFrom="paragraph">
                    <wp:posOffset>-34925</wp:posOffset>
                  </wp:positionV>
                  <wp:extent cx="558800" cy="558800"/>
                  <wp:effectExtent l="0" t="0" r="0" b="0"/>
                  <wp:wrapTight wrapText="bothSides">
                    <wp:wrapPolygon edited="0">
                      <wp:start x="5891" y="0"/>
                      <wp:lineTo x="0" y="5891"/>
                      <wp:lineTo x="0" y="16936"/>
                      <wp:lineTo x="1473" y="20618"/>
                      <wp:lineTo x="19145" y="20618"/>
                      <wp:lineTo x="20618" y="16936"/>
                      <wp:lineTo x="20618" y="5891"/>
                      <wp:lineTo x="14727" y="0"/>
                      <wp:lineTo x="5891" y="0"/>
                    </wp:wrapPolygon>
                  </wp:wrapTight>
                  <wp:docPr id="15844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54735" name=""/>
                          <pic:cNvPicPr/>
                        </pic:nvPicPr>
                        <pic:blipFill>
                          <a:blip r:embed="rId29" cstate="print">
                            <a:alphaModFix amt="50000"/>
                            <a:extLst>
                              <a:ext uri="{28A0092B-C50C-407E-A947-70E740481C1C}">
                                <a14:useLocalDpi xmlns:a14="http://schemas.microsoft.com/office/drawing/2010/main" val="0"/>
                              </a:ext>
                            </a:extLst>
                          </a:blip>
                          <a:stretch>
                            <a:fillRect/>
                          </a:stretch>
                        </pic:blipFill>
                        <pic:spPr>
                          <a:xfrm>
                            <a:off x="0" y="0"/>
                            <a:ext cx="558800" cy="558800"/>
                          </a:xfrm>
                          <a:prstGeom prst="rect">
                            <a:avLst/>
                          </a:prstGeom>
                        </pic:spPr>
                      </pic:pic>
                    </a:graphicData>
                  </a:graphic>
                  <wp14:sizeRelH relativeFrom="margin">
                    <wp14:pctWidth>0</wp14:pctWidth>
                  </wp14:sizeRelH>
                  <wp14:sizeRelV relativeFrom="margin">
                    <wp14:pctHeight>0</wp14:pctHeight>
                  </wp14:sizeRelV>
                </wp:anchor>
              </w:drawing>
            </w:r>
            <w:r w:rsidR="00BE2642" w:rsidRPr="00A81996">
              <w:rPr>
                <w:b/>
                <w:bCs/>
                <w:color w:val="D17406"/>
                <w:sz w:val="32"/>
                <w:szCs w:val="32"/>
              </w:rPr>
              <w:t>Social Support</w:t>
            </w:r>
          </w:p>
        </w:tc>
        <w:tc>
          <w:tcPr>
            <w:tcW w:w="6379"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tcPr>
          <w:p w14:paraId="3A834660" w14:textId="1D1F6A91" w:rsidR="00BE2642" w:rsidRPr="00A81996" w:rsidRDefault="00BE2642" w:rsidP="00BE2642">
            <w:pPr>
              <w:rPr>
                <w:color w:val="auto"/>
                <w:sz w:val="28"/>
                <w:szCs w:val="28"/>
              </w:rPr>
            </w:pPr>
            <w:r w:rsidRPr="00A81996">
              <w:rPr>
                <w:color w:val="auto"/>
                <w:sz w:val="28"/>
                <w:szCs w:val="28"/>
              </w:rPr>
              <w:t xml:space="preserve">Encourage the </w:t>
            </w:r>
            <w:r w:rsidR="00DB047B">
              <w:rPr>
                <w:color w:val="auto"/>
                <w:sz w:val="28"/>
                <w:szCs w:val="28"/>
              </w:rPr>
              <w:t>Participant</w:t>
            </w:r>
            <w:r w:rsidR="007E15AE">
              <w:rPr>
                <w:color w:val="auto"/>
                <w:sz w:val="28"/>
                <w:szCs w:val="28"/>
              </w:rPr>
              <w:t xml:space="preserve"> </w:t>
            </w:r>
            <w:r w:rsidR="001C274F">
              <w:rPr>
                <w:color w:val="auto"/>
                <w:sz w:val="28"/>
                <w:szCs w:val="28"/>
              </w:rPr>
              <w:t xml:space="preserve">to </w:t>
            </w:r>
            <w:r w:rsidRPr="00A81996">
              <w:rPr>
                <w:color w:val="auto"/>
                <w:sz w:val="28"/>
                <w:szCs w:val="28"/>
              </w:rPr>
              <w:t>involve</w:t>
            </w:r>
            <w:r w:rsidR="001C274F">
              <w:rPr>
                <w:color w:val="auto"/>
                <w:sz w:val="28"/>
                <w:szCs w:val="28"/>
              </w:rPr>
              <w:t xml:space="preserve"> </w:t>
            </w:r>
            <w:r w:rsidRPr="00A81996">
              <w:rPr>
                <w:color w:val="auto"/>
                <w:sz w:val="28"/>
                <w:szCs w:val="28"/>
              </w:rPr>
              <w:t>the</w:t>
            </w:r>
            <w:r w:rsidR="001C274F">
              <w:rPr>
                <w:color w:val="auto"/>
                <w:sz w:val="28"/>
                <w:szCs w:val="28"/>
              </w:rPr>
              <w:t>ir</w:t>
            </w:r>
            <w:r w:rsidRPr="00A81996">
              <w:rPr>
                <w:color w:val="auto"/>
                <w:sz w:val="28"/>
                <w:szCs w:val="28"/>
              </w:rPr>
              <w:t xml:space="preserve"> friends and/or family</w:t>
            </w:r>
            <w:r w:rsidR="001C274F">
              <w:rPr>
                <w:color w:val="auto"/>
                <w:sz w:val="28"/>
                <w:szCs w:val="28"/>
              </w:rPr>
              <w:t xml:space="preserve"> by discussing the ENHANCE intervention</w:t>
            </w:r>
            <w:r w:rsidRPr="00A81996">
              <w:rPr>
                <w:color w:val="auto"/>
                <w:sz w:val="28"/>
                <w:szCs w:val="28"/>
              </w:rPr>
              <w:t>, to provide support and assistance in achieving goals.</w:t>
            </w:r>
          </w:p>
        </w:tc>
      </w:tr>
      <w:tr w:rsidR="004842D6" w:rsidRPr="00A32704" w14:paraId="2917AB21" w14:textId="77777777" w:rsidTr="007A62E8">
        <w:tc>
          <w:tcPr>
            <w:tcW w:w="4096"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vAlign w:val="center"/>
          </w:tcPr>
          <w:p w14:paraId="114567BB" w14:textId="0FD1AB42" w:rsidR="004842D6" w:rsidRPr="00A32704" w:rsidRDefault="004842D6" w:rsidP="007A62E8">
            <w:pPr>
              <w:jc w:val="center"/>
              <w:rPr>
                <w:b/>
                <w:bCs/>
                <w:color w:val="D17406"/>
              </w:rPr>
            </w:pPr>
            <w:r w:rsidRPr="00A81996">
              <w:rPr>
                <w:b/>
                <w:bCs/>
                <w:noProof/>
                <w:color w:val="D17406"/>
                <w:sz w:val="32"/>
                <w:szCs w:val="32"/>
              </w:rPr>
              <w:drawing>
                <wp:anchor distT="0" distB="0" distL="114300" distR="114300" simplePos="0" relativeHeight="251658269" behindDoc="1" locked="0" layoutInCell="1" allowOverlap="1" wp14:anchorId="79A3BCD1" wp14:editId="7CE55BE7">
                  <wp:simplePos x="0" y="0"/>
                  <wp:positionH relativeFrom="column">
                    <wp:posOffset>-622300</wp:posOffset>
                  </wp:positionH>
                  <wp:positionV relativeFrom="paragraph">
                    <wp:posOffset>27940</wp:posOffset>
                  </wp:positionV>
                  <wp:extent cx="539750" cy="471170"/>
                  <wp:effectExtent l="0" t="0" r="0" b="5080"/>
                  <wp:wrapTight wrapText="bothSides">
                    <wp:wrapPolygon edited="0">
                      <wp:start x="6861" y="0"/>
                      <wp:lineTo x="3049" y="0"/>
                      <wp:lineTo x="3812" y="13973"/>
                      <wp:lineTo x="0" y="13973"/>
                      <wp:lineTo x="0" y="20960"/>
                      <wp:lineTo x="18296" y="20960"/>
                      <wp:lineTo x="20584" y="15720"/>
                      <wp:lineTo x="20584" y="1747"/>
                      <wp:lineTo x="14485" y="0"/>
                      <wp:lineTo x="6861" y="0"/>
                    </wp:wrapPolygon>
                  </wp:wrapTight>
                  <wp:docPr id="176561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13392" name=""/>
                          <pic:cNvPicPr/>
                        </pic:nvPicPr>
                        <pic:blipFill>
                          <a:blip r:embed="rId30" cstate="print">
                            <a:alphaModFix amt="50000"/>
                            <a:extLst>
                              <a:ext uri="{28A0092B-C50C-407E-A947-70E740481C1C}">
                                <a14:useLocalDpi xmlns:a14="http://schemas.microsoft.com/office/drawing/2010/main" val="0"/>
                              </a:ext>
                            </a:extLst>
                          </a:blip>
                          <a:stretch>
                            <a:fillRect/>
                          </a:stretch>
                        </pic:blipFill>
                        <pic:spPr>
                          <a:xfrm>
                            <a:off x="0" y="0"/>
                            <a:ext cx="539750" cy="471170"/>
                          </a:xfrm>
                          <a:prstGeom prst="rect">
                            <a:avLst/>
                          </a:prstGeom>
                        </pic:spPr>
                      </pic:pic>
                    </a:graphicData>
                  </a:graphic>
                  <wp14:sizeRelH relativeFrom="margin">
                    <wp14:pctWidth>0</wp14:pctWidth>
                  </wp14:sizeRelH>
                  <wp14:sizeRelV relativeFrom="margin">
                    <wp14:pctHeight>0</wp14:pctHeight>
                  </wp14:sizeRelV>
                </wp:anchor>
              </w:drawing>
            </w:r>
            <w:r w:rsidRPr="00A81996">
              <w:rPr>
                <w:b/>
                <w:bCs/>
                <w:color w:val="D17406"/>
                <w:sz w:val="32"/>
                <w:szCs w:val="32"/>
              </w:rPr>
              <w:t>Relapse Prevention</w:t>
            </w:r>
          </w:p>
        </w:tc>
        <w:tc>
          <w:tcPr>
            <w:tcW w:w="6379"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tcPr>
          <w:p w14:paraId="2EA91F04" w14:textId="78D99900" w:rsidR="004842D6" w:rsidRPr="00A81996" w:rsidRDefault="004842D6" w:rsidP="004842D6">
            <w:pPr>
              <w:rPr>
                <w:color w:val="auto"/>
                <w:sz w:val="28"/>
                <w:szCs w:val="28"/>
              </w:rPr>
            </w:pPr>
            <w:r w:rsidRPr="00A81996">
              <w:rPr>
                <w:color w:val="auto"/>
                <w:sz w:val="28"/>
                <w:szCs w:val="28"/>
              </w:rPr>
              <w:t xml:space="preserve">Assist with developing strategies to anticipate and cope with lapses or setbacks with the </w:t>
            </w:r>
            <w:proofErr w:type="spellStart"/>
            <w:r w:rsidRPr="00A81996">
              <w:rPr>
                <w:color w:val="auto"/>
                <w:sz w:val="28"/>
                <w:szCs w:val="28"/>
              </w:rPr>
              <w:t>behaviours</w:t>
            </w:r>
            <w:proofErr w:type="spellEnd"/>
            <w:r w:rsidRPr="00A81996">
              <w:rPr>
                <w:color w:val="auto"/>
                <w:sz w:val="28"/>
                <w:szCs w:val="28"/>
              </w:rPr>
              <w:t>. Suggestions to reduce BP, lifestyle changes.</w:t>
            </w:r>
          </w:p>
        </w:tc>
      </w:tr>
      <w:tr w:rsidR="00BE2642" w:rsidRPr="00A32704" w14:paraId="798B0295" w14:textId="77777777" w:rsidTr="007A62E8">
        <w:tc>
          <w:tcPr>
            <w:tcW w:w="4096"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vAlign w:val="center"/>
          </w:tcPr>
          <w:p w14:paraId="6E063948" w14:textId="4604CAE2" w:rsidR="00BE2642" w:rsidRPr="00A32704" w:rsidRDefault="00BE2642" w:rsidP="007A62E8">
            <w:pPr>
              <w:jc w:val="center"/>
              <w:rPr>
                <w:b/>
                <w:bCs/>
                <w:noProof/>
                <w:color w:val="D17406"/>
              </w:rPr>
            </w:pPr>
            <w:r w:rsidRPr="00A81996">
              <w:rPr>
                <w:b/>
                <w:bCs/>
                <w:noProof/>
                <w:color w:val="D17406"/>
                <w:sz w:val="32"/>
                <w:szCs w:val="32"/>
              </w:rPr>
              <w:drawing>
                <wp:anchor distT="0" distB="0" distL="114300" distR="114300" simplePos="0" relativeHeight="251658267" behindDoc="1" locked="0" layoutInCell="1" allowOverlap="1" wp14:anchorId="40E8094F" wp14:editId="5ADC16AE">
                  <wp:simplePos x="0" y="0"/>
                  <wp:positionH relativeFrom="column">
                    <wp:posOffset>-516255</wp:posOffset>
                  </wp:positionH>
                  <wp:positionV relativeFrom="paragraph">
                    <wp:posOffset>-128905</wp:posOffset>
                  </wp:positionV>
                  <wp:extent cx="524510" cy="524510"/>
                  <wp:effectExtent l="0" t="0" r="0" b="8890"/>
                  <wp:wrapTight wrapText="bothSides">
                    <wp:wrapPolygon edited="0">
                      <wp:start x="1569" y="0"/>
                      <wp:lineTo x="1569" y="21182"/>
                      <wp:lineTo x="19613" y="21182"/>
                      <wp:lineTo x="19613" y="0"/>
                      <wp:lineTo x="1569" y="0"/>
                    </wp:wrapPolygon>
                  </wp:wrapTight>
                  <wp:docPr id="183321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14786" name=""/>
                          <pic:cNvPicPr/>
                        </pic:nvPicPr>
                        <pic:blipFill>
                          <a:blip r:embed="rId31" cstate="print">
                            <a:alphaModFix amt="50000"/>
                            <a:extLst>
                              <a:ext uri="{28A0092B-C50C-407E-A947-70E740481C1C}">
                                <a14:useLocalDpi xmlns:a14="http://schemas.microsoft.com/office/drawing/2010/main" val="0"/>
                              </a:ext>
                            </a:extLst>
                          </a:blip>
                          <a:stretch>
                            <a:fillRect/>
                          </a:stretch>
                        </pic:blipFill>
                        <pic:spPr>
                          <a:xfrm>
                            <a:off x="0" y="0"/>
                            <a:ext cx="524510" cy="524510"/>
                          </a:xfrm>
                          <a:prstGeom prst="rect">
                            <a:avLst/>
                          </a:prstGeom>
                        </pic:spPr>
                      </pic:pic>
                    </a:graphicData>
                  </a:graphic>
                  <wp14:sizeRelH relativeFrom="margin">
                    <wp14:pctWidth>0</wp14:pctWidth>
                  </wp14:sizeRelH>
                  <wp14:sizeRelV relativeFrom="margin">
                    <wp14:pctHeight>0</wp14:pctHeight>
                  </wp14:sizeRelV>
                </wp:anchor>
              </w:drawing>
            </w:r>
            <w:r w:rsidRPr="00A81996">
              <w:rPr>
                <w:b/>
                <w:bCs/>
                <w:noProof/>
                <w:color w:val="D17406"/>
                <w:sz w:val="32"/>
                <w:szCs w:val="32"/>
              </w:rPr>
              <w:t>Action Planning</w:t>
            </w:r>
          </w:p>
        </w:tc>
        <w:tc>
          <w:tcPr>
            <w:tcW w:w="6379" w:type="dxa"/>
            <w:tcBorders>
              <w:top w:val="single" w:sz="12" w:space="0" w:color="0B769F" w:themeColor="accent4" w:themeShade="BF"/>
              <w:left w:val="single" w:sz="12" w:space="0" w:color="0B769F" w:themeColor="accent4" w:themeShade="BF"/>
              <w:bottom w:val="single" w:sz="12" w:space="0" w:color="0B769F" w:themeColor="accent4" w:themeShade="BF"/>
              <w:right w:val="single" w:sz="12" w:space="0" w:color="0B769F" w:themeColor="accent4" w:themeShade="BF"/>
            </w:tcBorders>
          </w:tcPr>
          <w:p w14:paraId="7FD06A4D" w14:textId="3A197FB7" w:rsidR="00BE2642" w:rsidRPr="00A81996" w:rsidRDefault="00BE2642" w:rsidP="00BE2642">
            <w:pPr>
              <w:rPr>
                <w:color w:val="auto"/>
                <w:sz w:val="28"/>
                <w:szCs w:val="28"/>
              </w:rPr>
            </w:pPr>
            <w:r w:rsidRPr="00A81996">
              <w:rPr>
                <w:color w:val="auto"/>
                <w:sz w:val="28"/>
                <w:szCs w:val="28"/>
                <w:lang w:val="en-GB"/>
              </w:rPr>
              <w:t xml:space="preserve">Assisting </w:t>
            </w:r>
            <w:proofErr w:type="spellStart"/>
            <w:r w:rsidR="00FD5294">
              <w:rPr>
                <w:color w:val="auto"/>
                <w:sz w:val="28"/>
                <w:szCs w:val="28"/>
                <w:lang w:val="en-GB"/>
              </w:rPr>
              <w:t>th</w:t>
            </w:r>
            <w:proofErr w:type="spellEnd"/>
            <w:r w:rsidR="00FD5294">
              <w:rPr>
                <w:color w:val="auto"/>
                <w:sz w:val="28"/>
                <w:szCs w:val="28"/>
              </w:rPr>
              <w:t xml:space="preserve">e </w:t>
            </w:r>
            <w:r w:rsidR="00DB047B">
              <w:rPr>
                <w:color w:val="auto"/>
                <w:sz w:val="28"/>
                <w:szCs w:val="28"/>
              </w:rPr>
              <w:t>Participant</w:t>
            </w:r>
            <w:r w:rsidRPr="00A81996">
              <w:rPr>
                <w:color w:val="auto"/>
                <w:sz w:val="28"/>
                <w:szCs w:val="28"/>
                <w:lang w:val="en-GB"/>
              </w:rPr>
              <w:t xml:space="preserve"> to develop </w:t>
            </w:r>
            <w:r w:rsidR="009211FD">
              <w:rPr>
                <w:color w:val="auto"/>
                <w:sz w:val="28"/>
                <w:szCs w:val="28"/>
                <w:lang w:val="en-GB"/>
              </w:rPr>
              <w:t xml:space="preserve">manageable and achievable </w:t>
            </w:r>
            <w:r w:rsidRPr="00A81996">
              <w:rPr>
                <w:color w:val="auto"/>
                <w:sz w:val="28"/>
                <w:szCs w:val="28"/>
                <w:lang w:val="en-GB"/>
              </w:rPr>
              <w:t xml:space="preserve">steps and </w:t>
            </w:r>
            <w:proofErr w:type="spellStart"/>
            <w:r w:rsidR="00A81996" w:rsidRPr="00A81996">
              <w:rPr>
                <w:color w:val="auto"/>
                <w:sz w:val="28"/>
                <w:szCs w:val="28"/>
                <w:lang w:val="en-GB"/>
              </w:rPr>
              <w:t>strategie</w:t>
            </w:r>
            <w:proofErr w:type="spellEnd"/>
            <w:r w:rsidR="00A81996" w:rsidRPr="00A81996">
              <w:rPr>
                <w:color w:val="auto"/>
                <w:sz w:val="28"/>
                <w:szCs w:val="28"/>
              </w:rPr>
              <w:t>s</w:t>
            </w:r>
            <w:r w:rsidRPr="00A81996">
              <w:rPr>
                <w:color w:val="auto"/>
                <w:sz w:val="28"/>
                <w:szCs w:val="28"/>
                <w:lang w:val="en-GB"/>
              </w:rPr>
              <w:t xml:space="preserve"> to achieve their goals</w:t>
            </w:r>
            <w:r w:rsidR="009211FD">
              <w:rPr>
                <w:color w:val="auto"/>
                <w:sz w:val="28"/>
                <w:szCs w:val="28"/>
                <w:lang w:val="en-GB"/>
              </w:rPr>
              <w:t xml:space="preserve"> through the SMART framework</w:t>
            </w:r>
            <w:r w:rsidRPr="00A81996">
              <w:rPr>
                <w:color w:val="auto"/>
                <w:sz w:val="28"/>
                <w:szCs w:val="28"/>
                <w:lang w:val="en-GB"/>
              </w:rPr>
              <w:t>.</w:t>
            </w:r>
          </w:p>
        </w:tc>
      </w:tr>
      <w:tr w:rsidR="00BE2642" w:rsidRPr="00A32704" w14:paraId="727B0BF5" w14:textId="77777777" w:rsidTr="007A62E8">
        <w:tc>
          <w:tcPr>
            <w:tcW w:w="4096" w:type="dxa"/>
            <w:tcBorders>
              <w:top w:val="single" w:sz="12" w:space="0" w:color="0B769F" w:themeColor="accent4" w:themeShade="BF"/>
              <w:left w:val="single" w:sz="12" w:space="0" w:color="0B769F" w:themeColor="accent4" w:themeShade="BF"/>
              <w:right w:val="single" w:sz="12" w:space="0" w:color="0B769F" w:themeColor="accent4" w:themeShade="BF"/>
            </w:tcBorders>
            <w:vAlign w:val="center"/>
          </w:tcPr>
          <w:p w14:paraId="3679429F" w14:textId="6EC9887D" w:rsidR="00BE2642" w:rsidRDefault="00BE2642" w:rsidP="007A62E8">
            <w:pPr>
              <w:jc w:val="center"/>
              <w:rPr>
                <w:b/>
                <w:bCs/>
                <w:noProof/>
                <w:color w:val="D17406"/>
              </w:rPr>
            </w:pPr>
            <w:r w:rsidRPr="00A81996">
              <w:rPr>
                <w:b/>
                <w:bCs/>
                <w:noProof/>
                <w:color w:val="D17406"/>
                <w:sz w:val="32"/>
                <w:szCs w:val="32"/>
              </w:rPr>
              <w:drawing>
                <wp:anchor distT="0" distB="0" distL="114300" distR="114300" simplePos="0" relativeHeight="251658268" behindDoc="1" locked="0" layoutInCell="1" allowOverlap="1" wp14:anchorId="6D627D89" wp14:editId="485F0952">
                  <wp:simplePos x="0" y="0"/>
                  <wp:positionH relativeFrom="column">
                    <wp:posOffset>-285750</wp:posOffset>
                  </wp:positionH>
                  <wp:positionV relativeFrom="paragraph">
                    <wp:posOffset>-312420</wp:posOffset>
                  </wp:positionV>
                  <wp:extent cx="508000" cy="508000"/>
                  <wp:effectExtent l="0" t="0" r="6350" b="6350"/>
                  <wp:wrapTight wrapText="bothSides">
                    <wp:wrapPolygon edited="0">
                      <wp:start x="6480" y="0"/>
                      <wp:lineTo x="810" y="1620"/>
                      <wp:lineTo x="0" y="2430"/>
                      <wp:lineTo x="0" y="21060"/>
                      <wp:lineTo x="18630" y="21060"/>
                      <wp:lineTo x="21060" y="8910"/>
                      <wp:lineTo x="21060" y="2430"/>
                      <wp:lineTo x="12150" y="0"/>
                      <wp:lineTo x="6480" y="0"/>
                    </wp:wrapPolygon>
                  </wp:wrapTight>
                  <wp:docPr id="8277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12077" name=""/>
                          <pic:cNvPicPr/>
                        </pic:nvPicPr>
                        <pic:blipFill>
                          <a:blip r:embed="rId32" cstate="print">
                            <a:alphaModFix amt="50000"/>
                            <a:extLst>
                              <a:ext uri="{28A0092B-C50C-407E-A947-70E740481C1C}">
                                <a14:useLocalDpi xmlns:a14="http://schemas.microsoft.com/office/drawing/2010/main" val="0"/>
                              </a:ext>
                            </a:extLst>
                          </a:blip>
                          <a:stretch>
                            <a:fillRect/>
                          </a:stretch>
                        </pic:blipFill>
                        <pic:spPr>
                          <a:xfrm>
                            <a:off x="0" y="0"/>
                            <a:ext cx="508000" cy="508000"/>
                          </a:xfrm>
                          <a:prstGeom prst="rect">
                            <a:avLst/>
                          </a:prstGeom>
                        </pic:spPr>
                      </pic:pic>
                    </a:graphicData>
                  </a:graphic>
                  <wp14:sizeRelH relativeFrom="margin">
                    <wp14:pctWidth>0</wp14:pctWidth>
                  </wp14:sizeRelH>
                  <wp14:sizeRelV relativeFrom="margin">
                    <wp14:pctHeight>0</wp14:pctHeight>
                  </wp14:sizeRelV>
                </wp:anchor>
              </w:drawing>
            </w:r>
            <w:r w:rsidR="00692FC4" w:rsidRPr="00A81996">
              <w:rPr>
                <w:b/>
                <w:bCs/>
                <w:noProof/>
                <w:color w:val="D17406"/>
                <w:sz w:val="32"/>
                <w:szCs w:val="32"/>
              </w:rPr>
              <w:t>Problem-Solving</w:t>
            </w:r>
          </w:p>
        </w:tc>
        <w:tc>
          <w:tcPr>
            <w:tcW w:w="6379" w:type="dxa"/>
            <w:tcBorders>
              <w:top w:val="single" w:sz="12" w:space="0" w:color="0B769F" w:themeColor="accent4" w:themeShade="BF"/>
              <w:left w:val="single" w:sz="12" w:space="0" w:color="0B769F" w:themeColor="accent4" w:themeShade="BF"/>
              <w:right w:val="single" w:sz="12" w:space="0" w:color="0B769F" w:themeColor="accent4" w:themeShade="BF"/>
            </w:tcBorders>
          </w:tcPr>
          <w:p w14:paraId="64FDAA4C" w14:textId="14BE974D" w:rsidR="00BE2642" w:rsidRPr="00A81996" w:rsidRDefault="00063393" w:rsidP="00BE2642">
            <w:pPr>
              <w:rPr>
                <w:color w:val="auto"/>
                <w:sz w:val="28"/>
                <w:szCs w:val="28"/>
                <w:lang w:val="en-GB"/>
              </w:rPr>
            </w:pPr>
            <w:r w:rsidRPr="00A81996">
              <w:rPr>
                <w:color w:val="auto"/>
                <w:sz w:val="28"/>
                <w:szCs w:val="28"/>
                <w:lang w:val="en-GB"/>
              </w:rPr>
              <w:t xml:space="preserve">You will track the </w:t>
            </w:r>
            <w:r w:rsidR="00DB047B">
              <w:rPr>
                <w:color w:val="auto"/>
                <w:sz w:val="28"/>
                <w:szCs w:val="28"/>
                <w:lang w:val="en-GB"/>
              </w:rPr>
              <w:t>Participant</w:t>
            </w:r>
            <w:r w:rsidRPr="00A81996">
              <w:rPr>
                <w:color w:val="auto"/>
                <w:sz w:val="28"/>
                <w:szCs w:val="28"/>
                <w:lang w:val="en-GB"/>
              </w:rPr>
              <w:t xml:space="preserve">'s progress via the </w:t>
            </w:r>
            <w:r w:rsidR="002D23F0">
              <w:rPr>
                <w:color w:val="auto"/>
                <w:sz w:val="28"/>
                <w:szCs w:val="28"/>
                <w:lang w:val="en-GB"/>
              </w:rPr>
              <w:t>Dashboard</w:t>
            </w:r>
            <w:r w:rsidRPr="00A81996">
              <w:rPr>
                <w:color w:val="auto"/>
                <w:sz w:val="28"/>
                <w:szCs w:val="28"/>
                <w:lang w:val="en-GB"/>
              </w:rPr>
              <w:t xml:space="preserve"> and regular chats. If challenges arise, you'll help them problem-solve and adjust their plan</w:t>
            </w:r>
            <w:r w:rsidR="00BE2642" w:rsidRPr="00A81996">
              <w:rPr>
                <w:color w:val="auto"/>
                <w:sz w:val="28"/>
                <w:szCs w:val="28"/>
                <w:lang w:val="en-GB"/>
              </w:rPr>
              <w:t>.</w:t>
            </w:r>
          </w:p>
        </w:tc>
      </w:tr>
    </w:tbl>
    <w:p w14:paraId="7EBC2DCC" w14:textId="77777777" w:rsidR="00D07065" w:rsidRPr="00A32704" w:rsidRDefault="00D07065" w:rsidP="007175F8">
      <w:pPr>
        <w:pStyle w:val="paragraph"/>
        <w:spacing w:before="0" w:beforeAutospacing="0" w:after="0" w:afterAutospacing="0" w:line="276" w:lineRule="auto"/>
        <w:rPr>
          <w:rStyle w:val="normaltextrun"/>
          <w:rFonts w:asciiTheme="minorHAnsi" w:hAnsiTheme="minorHAnsi" w:cstheme="minorBidi"/>
        </w:rPr>
      </w:pPr>
    </w:p>
    <w:p w14:paraId="331B0F12" w14:textId="77777777" w:rsidR="00DC0137" w:rsidRDefault="00DC0137" w:rsidP="00DC0137">
      <w:pPr>
        <w:jc w:val="center"/>
        <w:rPr>
          <w:b/>
          <w:bCs/>
          <w:color w:val="000000" w:themeColor="text1"/>
          <w:sz w:val="32"/>
          <w:szCs w:val="32"/>
        </w:rPr>
      </w:pPr>
    </w:p>
    <w:p w14:paraId="251F9683" w14:textId="77777777" w:rsidR="003F48E1" w:rsidRDefault="003F48E1" w:rsidP="00DC0137">
      <w:pPr>
        <w:jc w:val="center"/>
        <w:rPr>
          <w:b/>
          <w:bCs/>
          <w:color w:val="000000" w:themeColor="text1"/>
          <w:sz w:val="32"/>
          <w:szCs w:val="32"/>
        </w:rPr>
      </w:pPr>
    </w:p>
    <w:p w14:paraId="297CD40E" w14:textId="77777777" w:rsidR="003F48E1" w:rsidRDefault="003F48E1" w:rsidP="00DC0137">
      <w:pPr>
        <w:jc w:val="center"/>
        <w:rPr>
          <w:b/>
          <w:bCs/>
          <w:color w:val="000000" w:themeColor="text1"/>
          <w:sz w:val="32"/>
          <w:szCs w:val="32"/>
        </w:rPr>
      </w:pPr>
    </w:p>
    <w:p w14:paraId="0C227587" w14:textId="0C7499B1" w:rsidR="003F48E1" w:rsidRDefault="003F48E1" w:rsidP="00DC0137">
      <w:pPr>
        <w:jc w:val="center"/>
        <w:rPr>
          <w:b/>
          <w:bCs/>
          <w:color w:val="000000" w:themeColor="text1"/>
          <w:sz w:val="32"/>
          <w:szCs w:val="32"/>
        </w:rPr>
      </w:pPr>
      <w:r>
        <w:rPr>
          <w:noProof/>
          <w14:ligatures w14:val="standardContextual"/>
        </w:rPr>
        <mc:AlternateContent>
          <mc:Choice Requires="wpg">
            <w:drawing>
              <wp:anchor distT="0" distB="0" distL="114300" distR="114300" simplePos="0" relativeHeight="251658471" behindDoc="1" locked="0" layoutInCell="1" allowOverlap="1" wp14:anchorId="7038DF42" wp14:editId="06C0AC24">
                <wp:simplePos x="0" y="0"/>
                <wp:positionH relativeFrom="margin">
                  <wp:posOffset>0</wp:posOffset>
                </wp:positionH>
                <wp:positionV relativeFrom="margin">
                  <wp:posOffset>723265</wp:posOffset>
                </wp:positionV>
                <wp:extent cx="6746875" cy="5712460"/>
                <wp:effectExtent l="0" t="38100" r="0" b="2540"/>
                <wp:wrapSquare wrapText="bothSides"/>
                <wp:docPr id="2005523821" name="Group 3"/>
                <wp:cNvGraphicFramePr/>
                <a:graphic xmlns:a="http://schemas.openxmlformats.org/drawingml/2006/main">
                  <a:graphicData uri="http://schemas.microsoft.com/office/word/2010/wordprocessingGroup">
                    <wpg:wgp>
                      <wpg:cNvGrpSpPr/>
                      <wpg:grpSpPr>
                        <a:xfrm>
                          <a:off x="0" y="0"/>
                          <a:ext cx="6746875" cy="5712460"/>
                          <a:chOff x="0" y="0"/>
                          <a:chExt cx="6746875" cy="5712460"/>
                        </a:xfrm>
                      </wpg:grpSpPr>
                      <wpg:graphicFrame>
                        <wpg:cNvPr id="1622736837" name="Diagram 13"/>
                        <wpg:cNvFrPr/>
                        <wpg:xfrm>
                          <a:off x="0" y="0"/>
                          <a:ext cx="6746875" cy="5321300"/>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s:wsp>
                        <wps:cNvPr id="1103156611" name="Text Box 1"/>
                        <wps:cNvSpPr txBox="1"/>
                        <wps:spPr>
                          <a:xfrm>
                            <a:off x="0" y="5380355"/>
                            <a:ext cx="6746875" cy="332105"/>
                          </a:xfrm>
                          <a:prstGeom prst="rect">
                            <a:avLst/>
                          </a:prstGeom>
                          <a:solidFill>
                            <a:prstClr val="white"/>
                          </a:solidFill>
                          <a:ln w="19050">
                            <a:noFill/>
                          </a:ln>
                        </wps:spPr>
                        <wps:txbx>
                          <w:txbxContent>
                            <w:p w14:paraId="3E7793F9" w14:textId="252C8F36" w:rsidR="003F48E1" w:rsidRPr="00EC7CAB" w:rsidRDefault="003F48E1" w:rsidP="003F48E1">
                              <w:pPr>
                                <w:pStyle w:val="Caption"/>
                                <w:jc w:val="center"/>
                                <w:rPr>
                                  <w:noProof/>
                                  <w:color w:val="595959" w:themeColor="text1" w:themeTint="A6"/>
                                  <w:sz w:val="24"/>
                                  <w:szCs w:val="24"/>
                                </w:rPr>
                              </w:pPr>
                              <w:r w:rsidRPr="00EC7CAB">
                                <w:rPr>
                                  <w:sz w:val="24"/>
                                  <w:szCs w:val="24"/>
                                </w:rPr>
                                <w:t xml:space="preserve">Figure </w:t>
                              </w:r>
                              <w:r w:rsidRPr="00EC7CAB">
                                <w:rPr>
                                  <w:sz w:val="24"/>
                                  <w:szCs w:val="24"/>
                                </w:rPr>
                                <w:fldChar w:fldCharType="begin"/>
                              </w:r>
                              <w:r w:rsidRPr="00EC7CAB">
                                <w:rPr>
                                  <w:sz w:val="24"/>
                                  <w:szCs w:val="24"/>
                                </w:rPr>
                                <w:instrText xml:space="preserve"> SEQ Figure \* ARABIC </w:instrText>
                              </w:r>
                              <w:r w:rsidRPr="00EC7CAB">
                                <w:rPr>
                                  <w:sz w:val="24"/>
                                  <w:szCs w:val="24"/>
                                </w:rPr>
                                <w:fldChar w:fldCharType="separate"/>
                              </w:r>
                              <w:r w:rsidR="00752610">
                                <w:rPr>
                                  <w:noProof/>
                                  <w:sz w:val="24"/>
                                  <w:szCs w:val="24"/>
                                </w:rPr>
                                <w:t>1</w:t>
                              </w:r>
                              <w:r w:rsidRPr="00EC7CAB">
                                <w:rPr>
                                  <w:sz w:val="24"/>
                                  <w:szCs w:val="24"/>
                                </w:rPr>
                                <w:fldChar w:fldCharType="end"/>
                              </w:r>
                              <w:r w:rsidRPr="00EC7CAB">
                                <w:rPr>
                                  <w:sz w:val="24"/>
                                  <w:szCs w:val="24"/>
                                </w:rPr>
                                <w:t xml:space="preserve">. </w:t>
                              </w:r>
                              <w:r w:rsidR="00DB047B">
                                <w:rPr>
                                  <w:sz w:val="24"/>
                                  <w:szCs w:val="24"/>
                                </w:rPr>
                                <w:t>Participant</w:t>
                              </w:r>
                              <w:r w:rsidRPr="00EC7CAB">
                                <w:rPr>
                                  <w:sz w:val="24"/>
                                  <w:szCs w:val="24"/>
                                </w:rPr>
                                <w:t xml:space="preserve"> Flow: </w:t>
                              </w:r>
                              <w:r w:rsidR="00DB047B">
                                <w:rPr>
                                  <w:sz w:val="24"/>
                                  <w:szCs w:val="24"/>
                                </w:rPr>
                                <w:t>Coach</w:t>
                              </w:r>
                              <w:r w:rsidRPr="00EC7CAB">
                                <w:rPr>
                                  <w:sz w:val="24"/>
                                  <w:szCs w:val="24"/>
                                </w:rPr>
                                <w:t xml:space="preserve"> Support and 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54953C0">
              <v:group id="Group 3" style="position:absolute;left:0;text-align:left;margin-left:0;margin-top:56.95pt;width:531.25pt;height:449.8pt;z-index:-251658009;mso-position-horizontal-relative:margin;mso-position-vertical-relative:margin" coordsize="67468,57124" o:spid="_x0000_s1026" w14:anchorId="7038DF42"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13" style="position:absolute;left:3291;top:-121;width:60899;height:53461;visibility:visibl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">
                  <v:imagedata o:title="" r:id="rId38"/>
                  <o:lock v:ext="edit" aspectratio="f"/>
                </v:shape>
                <v:shapetype id="_x0000_t202" coordsize="21600,21600" o:spt="202" path="m,l,21600r21600,l21600,xe">
                  <v:stroke joinstyle="miter"/>
                  <v:path gradientshapeok="t" o:connecttype="rect"/>
                </v:shapetype>
                <v:shape id="Text Box 1" style="position:absolute;top:53803;width:67468;height:3321;visibility:visible;mso-wrap-style:square;v-text-anchor:top" o:spid="_x0000_s1028" stroked="f" strokeweight="1.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">
                  <v:textbox style="mso-fit-shape-to-text:t" inset="0,0,0,0">
                    <w:txbxContent>
                      <w:p w:rsidRPr="00EC7CAB" w:rsidR="003F48E1" w:rsidP="003F48E1" w:rsidRDefault="003F48E1" w14:paraId="527C506B" w14:textId="252C8F36">
                        <w:pPr>
                          <w:pStyle w:val="Caption"/>
                          <w:jc w:val="center"/>
                          <w:rPr>
                            <w:noProof/>
                            <w:color w:val="595959" w:themeColor="text1" w:themeTint="A6"/>
                            <w:sz w:val="24"/>
                            <w:szCs w:val="24"/>
                          </w:rPr>
                        </w:pPr>
                        <w:r w:rsidRPr="00EC7CAB">
                          <w:rPr>
                            <w:sz w:val="24"/>
                            <w:szCs w:val="24"/>
                          </w:rPr>
                          <w:t xml:space="preserve">Figure </w:t>
                        </w:r>
                        <w:r w:rsidRPr="00EC7CAB">
                          <w:rPr>
                            <w:sz w:val="24"/>
                            <w:szCs w:val="24"/>
                          </w:rPr>
                          <w:fldChar w:fldCharType="begin"/>
                        </w:r>
                        <w:r w:rsidRPr="00EC7CAB">
                          <w:rPr>
                            <w:sz w:val="24"/>
                            <w:szCs w:val="24"/>
                          </w:rPr>
                          <w:instrText xml:space="preserve"> SEQ Figure \* ARABIC </w:instrText>
                        </w:r>
                        <w:r w:rsidRPr="00EC7CAB">
                          <w:rPr>
                            <w:sz w:val="24"/>
                            <w:szCs w:val="24"/>
                          </w:rPr>
                          <w:fldChar w:fldCharType="separate"/>
                        </w:r>
                        <w:r w:rsidR="00752610">
                          <w:rPr>
                            <w:noProof/>
                            <w:sz w:val="24"/>
                            <w:szCs w:val="24"/>
                          </w:rPr>
                          <w:t>1</w:t>
                        </w:r>
                        <w:r w:rsidRPr="00EC7CAB">
                          <w:rPr>
                            <w:sz w:val="24"/>
                            <w:szCs w:val="24"/>
                          </w:rPr>
                          <w:fldChar w:fldCharType="end"/>
                        </w:r>
                        <w:r w:rsidRPr="00EC7CAB">
                          <w:rPr>
                            <w:sz w:val="24"/>
                            <w:szCs w:val="24"/>
                          </w:rPr>
                          <w:t xml:space="preserve">. </w:t>
                        </w:r>
                        <w:r w:rsidR="00DB047B">
                          <w:rPr>
                            <w:sz w:val="24"/>
                            <w:szCs w:val="24"/>
                          </w:rPr>
                          <w:t>Participant</w:t>
                        </w:r>
                        <w:r w:rsidRPr="00EC7CAB">
                          <w:rPr>
                            <w:sz w:val="24"/>
                            <w:szCs w:val="24"/>
                          </w:rPr>
                          <w:t xml:space="preserve"> Flow: </w:t>
                        </w:r>
                        <w:r w:rsidR="00DB047B">
                          <w:rPr>
                            <w:sz w:val="24"/>
                            <w:szCs w:val="24"/>
                          </w:rPr>
                          <w:t>Coach</w:t>
                        </w:r>
                        <w:r w:rsidRPr="00EC7CAB">
                          <w:rPr>
                            <w:sz w:val="24"/>
                            <w:szCs w:val="24"/>
                          </w:rPr>
                          <w:t xml:space="preserve"> Support and Actions</w:t>
                        </w:r>
                      </w:p>
                    </w:txbxContent>
                  </v:textbox>
                </v:shape>
                <w10:wrap type="square" anchorx="margin" anchory="margin"/>
              </v:group>
            </w:pict>
          </mc:Fallback>
        </mc:AlternateContent>
      </w:r>
    </w:p>
    <w:p w14:paraId="1BFF714F" w14:textId="77777777" w:rsidR="003F48E1" w:rsidRDefault="003F48E1" w:rsidP="00DC0137">
      <w:pPr>
        <w:jc w:val="center"/>
        <w:rPr>
          <w:b/>
          <w:bCs/>
          <w:color w:val="000000" w:themeColor="text1"/>
          <w:sz w:val="32"/>
          <w:szCs w:val="32"/>
        </w:rPr>
      </w:pPr>
    </w:p>
    <w:p w14:paraId="7BDD63D5" w14:textId="77777777" w:rsidR="003F48E1" w:rsidRDefault="003F48E1" w:rsidP="00DC0137">
      <w:pPr>
        <w:jc w:val="center"/>
        <w:rPr>
          <w:b/>
          <w:bCs/>
          <w:color w:val="000000" w:themeColor="text1"/>
          <w:sz w:val="32"/>
          <w:szCs w:val="32"/>
        </w:rPr>
      </w:pPr>
    </w:p>
    <w:p w14:paraId="320744EB" w14:textId="77777777" w:rsidR="003F48E1" w:rsidRDefault="003F48E1" w:rsidP="00DC0137">
      <w:pPr>
        <w:jc w:val="center"/>
        <w:rPr>
          <w:b/>
          <w:bCs/>
          <w:color w:val="000000" w:themeColor="text1"/>
          <w:sz w:val="32"/>
          <w:szCs w:val="32"/>
        </w:rPr>
      </w:pPr>
    </w:p>
    <w:p w14:paraId="7DF1062F" w14:textId="77777777" w:rsidR="003F48E1" w:rsidRDefault="003F48E1" w:rsidP="00DC0137">
      <w:pPr>
        <w:jc w:val="center"/>
        <w:rPr>
          <w:b/>
          <w:bCs/>
          <w:color w:val="000000" w:themeColor="text1"/>
          <w:sz w:val="32"/>
          <w:szCs w:val="32"/>
        </w:rPr>
      </w:pPr>
    </w:p>
    <w:p w14:paraId="37EF7313" w14:textId="77777777" w:rsidR="003F48E1" w:rsidRDefault="003F48E1" w:rsidP="00DC0137">
      <w:pPr>
        <w:jc w:val="center"/>
        <w:rPr>
          <w:b/>
          <w:bCs/>
          <w:color w:val="000000" w:themeColor="text1"/>
          <w:sz w:val="32"/>
          <w:szCs w:val="32"/>
        </w:rPr>
      </w:pPr>
    </w:p>
    <w:bookmarkStart w:id="4" w:name="_Toc213939548"/>
    <w:p w14:paraId="41592FAC" w14:textId="6204D444" w:rsidR="001E7E2F" w:rsidRDefault="001E7E2F" w:rsidP="001E7E2F">
      <w:pPr>
        <w:pStyle w:val="Heading1"/>
        <w:rPr>
          <w:rFonts w:asciiTheme="minorHAnsi" w:hAnsiTheme="minorHAnsi"/>
          <w:b/>
          <w:bCs/>
          <w:color w:val="0B769F" w:themeColor="accent4" w:themeShade="BF"/>
        </w:rPr>
      </w:pPr>
      <w:r w:rsidRPr="00754C87">
        <w:rPr>
          <w:rFonts w:asciiTheme="minorHAnsi" w:hAnsiTheme="minorHAnsi"/>
          <w:b/>
          <w:bCs/>
          <w:noProof/>
          <w:color w:val="0F9ED5" w:themeColor="accent4"/>
        </w:rPr>
        <w:lastRenderedPageBreak/>
        <mc:AlternateContent>
          <mc:Choice Requires="wps">
            <w:drawing>
              <wp:anchor distT="0" distB="0" distL="114300" distR="114300" simplePos="0" relativeHeight="251658450" behindDoc="0" locked="0" layoutInCell="1" allowOverlap="1" wp14:anchorId="435C7096" wp14:editId="1FDABDE8">
                <wp:simplePos x="0" y="0"/>
                <wp:positionH relativeFrom="margin">
                  <wp:align>left</wp:align>
                </wp:positionH>
                <wp:positionV relativeFrom="paragraph">
                  <wp:posOffset>313193</wp:posOffset>
                </wp:positionV>
                <wp:extent cx="5924550" cy="7620"/>
                <wp:effectExtent l="19050" t="19050" r="19050" b="30480"/>
                <wp:wrapNone/>
                <wp:docPr id="1767791586"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0D3997A">
              <v:line id="Straight Connector 1" style="position:absolute;z-index:25165845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4.65pt" to="466.5pt,25.25pt" w14:anchorId="01D89F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">
                <v:stroke joinstyle="miter"/>
                <w10:wrap anchorx="margin"/>
              </v:line>
            </w:pict>
          </mc:Fallback>
        </mc:AlternateContent>
      </w:r>
      <w:r>
        <w:rPr>
          <w:rFonts w:asciiTheme="minorHAnsi" w:hAnsiTheme="minorHAnsi"/>
          <w:b/>
          <w:bCs/>
          <w:color w:val="0B769F" w:themeColor="accent4" w:themeShade="BF"/>
        </w:rPr>
        <w:t>Setting SMART Goals:</w:t>
      </w:r>
      <w:bookmarkEnd w:id="4"/>
      <w:r w:rsidRPr="001E7E2F">
        <w:rPr>
          <w:rFonts w:asciiTheme="minorHAnsi" w:hAnsiTheme="minorHAnsi"/>
          <w:b/>
          <w:bCs/>
          <w:noProof/>
          <w:color w:val="0F9ED5" w:themeColor="accent4"/>
        </w:rPr>
        <w:t xml:space="preserve"> </w:t>
      </w:r>
    </w:p>
    <w:p w14:paraId="417424C8" w14:textId="603A3837" w:rsidR="00E6170E" w:rsidRPr="00282ABC" w:rsidRDefault="004B2571" w:rsidP="00954203">
      <w:bookmarkStart w:id="5" w:name="_Toc194936437"/>
      <w:r w:rsidRPr="00282ABC">
        <w:t xml:space="preserve">You will </w:t>
      </w:r>
      <w:r w:rsidR="00F5016D" w:rsidRPr="00282ABC">
        <w:t xml:space="preserve">help </w:t>
      </w:r>
      <w:r w:rsidRPr="00282ABC">
        <w:t xml:space="preserve">the </w:t>
      </w:r>
      <w:r w:rsidR="00DB047B">
        <w:t>Participant</w:t>
      </w:r>
      <w:r w:rsidRPr="00282ABC">
        <w:t xml:space="preserve"> to set SMART goals which are clear, </w:t>
      </w:r>
      <w:r w:rsidR="00260DA5">
        <w:t>relevant</w:t>
      </w:r>
      <w:r w:rsidRPr="00282ABC">
        <w:t xml:space="preserve"> and motivating</w:t>
      </w:r>
      <w:r w:rsidR="00F5016D" w:rsidRPr="00282ABC">
        <w:t xml:space="preserve">. They help the </w:t>
      </w:r>
      <w:r w:rsidR="00DB047B">
        <w:t>Participant</w:t>
      </w:r>
      <w:r w:rsidR="00F5016D" w:rsidRPr="00282ABC">
        <w:t xml:space="preserve"> to take meaningful steps towards lifes</w:t>
      </w:r>
      <w:r w:rsidR="00E6170E" w:rsidRPr="00282ABC">
        <w:t>tyle changes that align with their values and abilities. Planning and visualising success are important parts of this process.</w:t>
      </w:r>
      <w:bookmarkEnd w:id="5"/>
    </w:p>
    <w:p w14:paraId="0DEA7DB2" w14:textId="6DD388B7" w:rsidR="00DC0137" w:rsidRPr="00B1636D" w:rsidRDefault="00240362" w:rsidP="00DC0137">
      <w:pPr>
        <w:jc w:val="center"/>
        <w:rPr>
          <w:sz w:val="22"/>
          <w:szCs w:val="22"/>
        </w:rPr>
      </w:pPr>
      <w:r w:rsidRPr="00504241">
        <w:rPr>
          <w:b/>
          <w:bCs/>
          <w:noProof/>
          <w:color w:val="000000" w:themeColor="text1"/>
          <w:sz w:val="32"/>
          <w:szCs w:val="32"/>
          <w14:ligatures w14:val="standardContextual"/>
        </w:rPr>
        <mc:AlternateContent>
          <mc:Choice Requires="wps">
            <w:drawing>
              <wp:anchor distT="0" distB="0" distL="114300" distR="114300" simplePos="0" relativeHeight="251658451" behindDoc="0" locked="0" layoutInCell="1" allowOverlap="1" wp14:anchorId="1A652382" wp14:editId="2BAF98B4">
                <wp:simplePos x="0" y="0"/>
                <wp:positionH relativeFrom="margin">
                  <wp:align>right</wp:align>
                </wp:positionH>
                <wp:positionV relativeFrom="paragraph">
                  <wp:posOffset>306880</wp:posOffset>
                </wp:positionV>
                <wp:extent cx="6518385" cy="663756"/>
                <wp:effectExtent l="19050" t="19050" r="15875" b="22225"/>
                <wp:wrapNone/>
                <wp:docPr id="1124116833" name="Rectangle 4"/>
                <wp:cNvGraphicFramePr/>
                <a:graphic xmlns:a="http://schemas.openxmlformats.org/drawingml/2006/main">
                  <a:graphicData uri="http://schemas.microsoft.com/office/word/2010/wordprocessingShape">
                    <wps:wsp>
                      <wps:cNvSpPr/>
                      <wps:spPr>
                        <a:xfrm>
                          <a:off x="0" y="0"/>
                          <a:ext cx="6518385" cy="663756"/>
                        </a:xfrm>
                        <a:prstGeom prst="rect">
                          <a:avLst/>
                        </a:prstGeom>
                        <a:noFill/>
                        <a:ln w="3810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A0CFE76">
              <v:rect id="Rectangle 4" style="position:absolute;margin-left:462.05pt;margin-top:24.15pt;width:513.25pt;height:52.25pt;z-index:25165845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caedfb [663]" strokeweight="3pt" w14:anchorId="36FABD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">
                <w10:wrap anchorx="margin"/>
              </v:rect>
            </w:pict>
          </mc:Fallback>
        </mc:AlternateContent>
      </w:r>
      <w:r w:rsidR="00DC0137" w:rsidRPr="00504241">
        <w:rPr>
          <w:b/>
          <w:bCs/>
          <w:color w:val="000000" w:themeColor="text1"/>
          <w:sz w:val="32"/>
          <w:szCs w:val="32"/>
        </w:rPr>
        <w:t>SMART</w:t>
      </w:r>
      <w:r w:rsidR="00DC0137" w:rsidRPr="00504241">
        <w:rPr>
          <w:color w:val="000000" w:themeColor="text1"/>
          <w:sz w:val="32"/>
          <w:szCs w:val="32"/>
        </w:rPr>
        <w:t xml:space="preserve"> Goals</w:t>
      </w:r>
      <w:r w:rsidR="002E0DA8" w:rsidRPr="00504241">
        <w:rPr>
          <w:color w:val="000000" w:themeColor="text1"/>
          <w:sz w:val="32"/>
          <w:szCs w:val="32"/>
        </w:rPr>
        <w:t xml:space="preserve"> </w:t>
      </w:r>
      <w:r w:rsidR="002E0DA8" w:rsidRPr="00285921">
        <w:rPr>
          <w:color w:val="000000" w:themeColor="text1"/>
          <w:sz w:val="32"/>
          <w:szCs w:val="32"/>
        </w:rPr>
        <w:t>Framework</w:t>
      </w:r>
      <w:r w:rsidR="00DC0137" w:rsidRPr="00B1636D">
        <w:rPr>
          <w:color w:val="000000" w:themeColor="text1"/>
          <w:sz w:val="28"/>
          <w:szCs w:val="28"/>
        </w:rPr>
        <w:t>:</w:t>
      </w:r>
    </w:p>
    <w:p w14:paraId="77E4D127" w14:textId="5DA926E5" w:rsidR="00DC0137" w:rsidRPr="00B1636D" w:rsidRDefault="00DC0137" w:rsidP="00CC2328">
      <w:pPr>
        <w:spacing w:before="0" w:after="160"/>
        <w:rPr>
          <w:color w:val="auto"/>
          <w:sz w:val="28"/>
          <w:szCs w:val="28"/>
        </w:rPr>
      </w:pPr>
      <w:r w:rsidRPr="00CC2328">
        <w:rPr>
          <w:b/>
          <w:bCs/>
          <w:color w:val="auto"/>
          <w:sz w:val="28"/>
          <w:szCs w:val="28"/>
          <w:u w:val="single"/>
        </w:rPr>
        <w:t>Specific</w:t>
      </w:r>
      <w:r w:rsidRPr="00B1636D">
        <w:rPr>
          <w:b/>
          <w:bCs/>
          <w:color w:val="auto"/>
          <w:sz w:val="28"/>
          <w:szCs w:val="28"/>
        </w:rPr>
        <w:t xml:space="preserve"> </w:t>
      </w:r>
      <w:r w:rsidRPr="00B1636D">
        <w:rPr>
          <w:color w:val="auto"/>
          <w:sz w:val="28"/>
          <w:szCs w:val="28"/>
        </w:rPr>
        <w:t>– you know exactly what you want to do</w:t>
      </w:r>
    </w:p>
    <w:p w14:paraId="29D410D2" w14:textId="4BE18AB7" w:rsidR="002E0DA8" w:rsidRDefault="002E0DA8" w:rsidP="002E0DA8">
      <w:pPr>
        <w:spacing w:before="0" w:after="160"/>
        <w:rPr>
          <w:i/>
          <w:iCs/>
          <w:color w:val="auto"/>
          <w:sz w:val="20"/>
          <w:szCs w:val="20"/>
        </w:rPr>
      </w:pPr>
      <w:r w:rsidRPr="00CC2328">
        <w:rPr>
          <w:i/>
          <w:iCs/>
          <w:color w:val="auto"/>
          <w:sz w:val="20"/>
          <w:szCs w:val="20"/>
        </w:rPr>
        <w:t xml:space="preserve">Example: Instead of “I want to eat better”, try “I will buy 5 new healthy </w:t>
      </w:r>
      <w:r w:rsidR="00A454C3" w:rsidRPr="00CC2328">
        <w:rPr>
          <w:i/>
          <w:iCs/>
          <w:color w:val="auto"/>
          <w:sz w:val="20"/>
          <w:szCs w:val="20"/>
        </w:rPr>
        <w:t>ingredients</w:t>
      </w:r>
      <w:r w:rsidRPr="00CC2328">
        <w:rPr>
          <w:i/>
          <w:iCs/>
          <w:color w:val="auto"/>
          <w:sz w:val="20"/>
          <w:szCs w:val="20"/>
        </w:rPr>
        <w:t xml:space="preserve"> and cook two new recipes this week”</w:t>
      </w:r>
    </w:p>
    <w:p w14:paraId="101AA244" w14:textId="6A9B087C" w:rsidR="00AD3AAC" w:rsidRPr="00CC2328" w:rsidRDefault="00AD3AAC" w:rsidP="002E0DA8">
      <w:pPr>
        <w:spacing w:before="0" w:after="160"/>
        <w:rPr>
          <w:i/>
          <w:iCs/>
          <w:color w:val="auto"/>
          <w:sz w:val="20"/>
          <w:szCs w:val="20"/>
        </w:rPr>
      </w:pPr>
      <w:r w:rsidRPr="00CC2328">
        <w:rPr>
          <w:b/>
          <w:bCs/>
          <w:noProof/>
          <w:color w:val="000000" w:themeColor="text1"/>
          <w:sz w:val="28"/>
          <w:szCs w:val="28"/>
          <w:u w:val="single"/>
          <w14:ligatures w14:val="standardContextual"/>
        </w:rPr>
        <mc:AlternateContent>
          <mc:Choice Requires="wps">
            <w:drawing>
              <wp:anchor distT="0" distB="0" distL="114300" distR="114300" simplePos="0" relativeHeight="251658452" behindDoc="0" locked="0" layoutInCell="1" allowOverlap="1" wp14:anchorId="417FA302" wp14:editId="36A4D2CF">
                <wp:simplePos x="0" y="0"/>
                <wp:positionH relativeFrom="margin">
                  <wp:align>right</wp:align>
                </wp:positionH>
                <wp:positionV relativeFrom="paragraph">
                  <wp:posOffset>177997</wp:posOffset>
                </wp:positionV>
                <wp:extent cx="6518275" cy="764722"/>
                <wp:effectExtent l="19050" t="19050" r="15875" b="16510"/>
                <wp:wrapNone/>
                <wp:docPr id="1227422915" name="Rectangle 4"/>
                <wp:cNvGraphicFramePr/>
                <a:graphic xmlns:a="http://schemas.openxmlformats.org/drawingml/2006/main">
                  <a:graphicData uri="http://schemas.microsoft.com/office/word/2010/wordprocessingShape">
                    <wps:wsp>
                      <wps:cNvSpPr/>
                      <wps:spPr>
                        <a:xfrm>
                          <a:off x="0" y="0"/>
                          <a:ext cx="6518275" cy="764722"/>
                        </a:xfrm>
                        <a:prstGeom prst="rect">
                          <a:avLst/>
                        </a:prstGeom>
                        <a:noFill/>
                        <a:ln w="38100">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1D02491">
              <v:rect id="Rectangle 4" style="position:absolute;margin-left:462.05pt;margin-top:14pt;width:513.25pt;height:60.2pt;z-index:2516584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f1a983 [1941]" strokeweight="3pt" w14:anchorId="4D57B9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">
                <w10:wrap anchorx="margin"/>
              </v:rect>
            </w:pict>
          </mc:Fallback>
        </mc:AlternateContent>
      </w:r>
    </w:p>
    <w:p w14:paraId="2038CDEA" w14:textId="5BEB3D49" w:rsidR="00DC0137" w:rsidRPr="00B1636D" w:rsidRDefault="00DC0137" w:rsidP="00CC2328">
      <w:pPr>
        <w:spacing w:before="0" w:after="160"/>
        <w:rPr>
          <w:color w:val="auto"/>
          <w:sz w:val="28"/>
          <w:szCs w:val="28"/>
        </w:rPr>
      </w:pPr>
      <w:r w:rsidRPr="00CC2328">
        <w:rPr>
          <w:b/>
          <w:bCs/>
          <w:color w:val="auto"/>
          <w:sz w:val="28"/>
          <w:szCs w:val="28"/>
          <w:u w:val="single"/>
        </w:rPr>
        <w:t>Measurable</w:t>
      </w:r>
      <w:r w:rsidRPr="00B1636D">
        <w:rPr>
          <w:b/>
          <w:bCs/>
          <w:color w:val="auto"/>
          <w:sz w:val="28"/>
          <w:szCs w:val="28"/>
        </w:rPr>
        <w:t xml:space="preserve"> </w:t>
      </w:r>
      <w:r w:rsidRPr="00B1636D">
        <w:rPr>
          <w:color w:val="auto"/>
          <w:sz w:val="28"/>
          <w:szCs w:val="28"/>
        </w:rPr>
        <w:t>– you can track progress</w:t>
      </w:r>
      <w:r w:rsidR="007C6DFD" w:rsidRPr="00B1636D">
        <w:rPr>
          <w:color w:val="auto"/>
          <w:sz w:val="28"/>
          <w:szCs w:val="28"/>
        </w:rPr>
        <w:t xml:space="preserve"> and know when you’ve achieved it.</w:t>
      </w:r>
    </w:p>
    <w:p w14:paraId="3BE5ACDE" w14:textId="451E900F" w:rsidR="007C6DFD" w:rsidRDefault="0002057B" w:rsidP="00B96E5F">
      <w:pPr>
        <w:spacing w:before="0" w:after="160"/>
        <w:rPr>
          <w:i/>
          <w:iCs/>
          <w:color w:val="auto"/>
        </w:rPr>
      </w:pPr>
      <w:r>
        <w:rPr>
          <w:i/>
          <w:iCs/>
          <w:color w:val="auto"/>
        </w:rPr>
        <w:t>Ask: How will you measure success? How will you know the goal is met?</w:t>
      </w:r>
    </w:p>
    <w:p w14:paraId="7648C9B8" w14:textId="3CCBF286" w:rsidR="00AD3AAC" w:rsidRDefault="00AD3AAC" w:rsidP="00B96E5F">
      <w:pPr>
        <w:spacing w:before="0" w:after="160"/>
        <w:rPr>
          <w:i/>
          <w:iCs/>
          <w:color w:val="auto"/>
        </w:rPr>
      </w:pPr>
      <w:r w:rsidRPr="00CC2328">
        <w:rPr>
          <w:b/>
          <w:bCs/>
          <w:noProof/>
          <w:color w:val="000000" w:themeColor="text1"/>
          <w:sz w:val="28"/>
          <w:szCs w:val="28"/>
          <w:u w:val="single"/>
          <w14:ligatures w14:val="standardContextual"/>
        </w:rPr>
        <mc:AlternateContent>
          <mc:Choice Requires="wps">
            <w:drawing>
              <wp:anchor distT="0" distB="0" distL="114300" distR="114300" simplePos="0" relativeHeight="251658453" behindDoc="0" locked="0" layoutInCell="1" allowOverlap="1" wp14:anchorId="4839D8A8" wp14:editId="509CA492">
                <wp:simplePos x="0" y="0"/>
                <wp:positionH relativeFrom="margin">
                  <wp:posOffset>-53975</wp:posOffset>
                </wp:positionH>
                <wp:positionV relativeFrom="paragraph">
                  <wp:posOffset>215615</wp:posOffset>
                </wp:positionV>
                <wp:extent cx="6518275" cy="842283"/>
                <wp:effectExtent l="19050" t="19050" r="15875" b="15240"/>
                <wp:wrapNone/>
                <wp:docPr id="167178943" name="Rectangle 4"/>
                <wp:cNvGraphicFramePr/>
                <a:graphic xmlns:a="http://schemas.openxmlformats.org/drawingml/2006/main">
                  <a:graphicData uri="http://schemas.microsoft.com/office/word/2010/wordprocessingShape">
                    <wps:wsp>
                      <wps:cNvSpPr/>
                      <wps:spPr>
                        <a:xfrm>
                          <a:off x="0" y="0"/>
                          <a:ext cx="6518275" cy="842283"/>
                        </a:xfrm>
                        <a:prstGeom prst="rect">
                          <a:avLst/>
                        </a:prstGeom>
                        <a:noFill/>
                        <a:ln w="38100">
                          <a:solidFill>
                            <a:schemeClr val="accent6">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CFC3B26">
              <v:rect id="Rectangle 4" style="position:absolute;margin-left:-4.25pt;margin-top:17pt;width:513.25pt;height:66.3pt;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d9f2d0 [665]" strokeweight="3pt" w14:anchorId="0FBD8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">
                <w10:wrap anchorx="margin"/>
              </v:rect>
            </w:pict>
          </mc:Fallback>
        </mc:AlternateContent>
      </w:r>
    </w:p>
    <w:p w14:paraId="232EC5EC" w14:textId="1F7A95A7" w:rsidR="00B96E5F" w:rsidRPr="00B1636D" w:rsidRDefault="00DC0137" w:rsidP="00CC2328">
      <w:pPr>
        <w:spacing w:before="0" w:after="160"/>
        <w:rPr>
          <w:color w:val="auto"/>
          <w:sz w:val="28"/>
          <w:szCs w:val="28"/>
        </w:rPr>
      </w:pPr>
      <w:r w:rsidRPr="00CC2328">
        <w:rPr>
          <w:b/>
          <w:bCs/>
          <w:color w:val="auto"/>
          <w:sz w:val="28"/>
          <w:szCs w:val="28"/>
          <w:u w:val="single"/>
        </w:rPr>
        <w:t>Achievable</w:t>
      </w:r>
      <w:r w:rsidRPr="00B1636D">
        <w:rPr>
          <w:color w:val="auto"/>
          <w:sz w:val="28"/>
          <w:szCs w:val="28"/>
        </w:rPr>
        <w:t xml:space="preserve"> – </w:t>
      </w:r>
      <w:r w:rsidR="0002057B" w:rsidRPr="00B1636D">
        <w:rPr>
          <w:color w:val="auto"/>
          <w:sz w:val="28"/>
          <w:szCs w:val="28"/>
        </w:rPr>
        <w:t>make sure it’s realistic to you.</w:t>
      </w:r>
    </w:p>
    <w:p w14:paraId="32206DCE" w14:textId="24F757F5" w:rsidR="0002057B" w:rsidRDefault="00F03F2E" w:rsidP="00B96E5F">
      <w:pPr>
        <w:spacing w:before="0" w:after="160"/>
        <w:rPr>
          <w:i/>
          <w:iCs/>
          <w:color w:val="auto"/>
        </w:rPr>
      </w:pPr>
      <w:r>
        <w:rPr>
          <w:i/>
          <w:iCs/>
          <w:color w:val="auto"/>
        </w:rPr>
        <w:t>Small wins build confidence. Check by asking: “On a scale of 1-10, how confident are you that you can achieve this?”</w:t>
      </w:r>
    </w:p>
    <w:p w14:paraId="2BCB83BE" w14:textId="3FF61178" w:rsidR="00AD3AAC" w:rsidRDefault="00AD3AAC" w:rsidP="00B96E5F">
      <w:pPr>
        <w:spacing w:before="0" w:after="160"/>
        <w:rPr>
          <w:i/>
          <w:iCs/>
          <w:color w:val="auto"/>
        </w:rPr>
      </w:pPr>
      <w:r>
        <w:rPr>
          <w:b/>
          <w:bCs/>
          <w:noProof/>
          <w:color w:val="000000" w:themeColor="text1"/>
          <w:sz w:val="28"/>
          <w:szCs w:val="28"/>
          <w14:ligatures w14:val="standardContextual"/>
        </w:rPr>
        <mc:AlternateContent>
          <mc:Choice Requires="wps">
            <w:drawing>
              <wp:anchor distT="0" distB="0" distL="114300" distR="114300" simplePos="0" relativeHeight="251658454" behindDoc="0" locked="0" layoutInCell="1" allowOverlap="1" wp14:anchorId="3DF97CD7" wp14:editId="7E6A98AB">
                <wp:simplePos x="0" y="0"/>
                <wp:positionH relativeFrom="margin">
                  <wp:align>right</wp:align>
                </wp:positionH>
                <wp:positionV relativeFrom="paragraph">
                  <wp:posOffset>210535</wp:posOffset>
                </wp:positionV>
                <wp:extent cx="6518275" cy="1011918"/>
                <wp:effectExtent l="19050" t="19050" r="15875" b="17145"/>
                <wp:wrapNone/>
                <wp:docPr id="458563143" name="Rectangle 4"/>
                <wp:cNvGraphicFramePr/>
                <a:graphic xmlns:a="http://schemas.openxmlformats.org/drawingml/2006/main">
                  <a:graphicData uri="http://schemas.microsoft.com/office/word/2010/wordprocessingShape">
                    <wps:wsp>
                      <wps:cNvSpPr/>
                      <wps:spPr>
                        <a:xfrm>
                          <a:off x="0" y="0"/>
                          <a:ext cx="6518275" cy="1011918"/>
                        </a:xfrm>
                        <a:prstGeom prst="rect">
                          <a:avLst/>
                        </a:prstGeom>
                        <a:noFill/>
                        <a:ln w="38100">
                          <a:solidFill>
                            <a:schemeClr val="accent5">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1880AF8">
              <v:rect id="Rectangle 4" style="position:absolute;margin-left:462.05pt;margin-top:16.6pt;width:513.25pt;height:79.7pt;z-index:25165845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f2ceed [664]" strokeweight="3pt" w14:anchorId="4367E1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">
                <w10:wrap anchorx="margin"/>
              </v:rect>
            </w:pict>
          </mc:Fallback>
        </mc:AlternateContent>
      </w:r>
    </w:p>
    <w:p w14:paraId="445DAEDF" w14:textId="1D9C5F95" w:rsidR="00DC0137" w:rsidRPr="00B1636D" w:rsidRDefault="00DC0137" w:rsidP="00CC2328">
      <w:pPr>
        <w:spacing w:before="0" w:after="160"/>
        <w:rPr>
          <w:color w:val="auto"/>
          <w:sz w:val="28"/>
          <w:szCs w:val="28"/>
        </w:rPr>
      </w:pPr>
      <w:r w:rsidRPr="00CC2328">
        <w:rPr>
          <w:b/>
          <w:bCs/>
          <w:color w:val="auto"/>
          <w:sz w:val="28"/>
          <w:szCs w:val="28"/>
          <w:u w:val="single"/>
        </w:rPr>
        <w:t>Relevant</w:t>
      </w:r>
      <w:r w:rsidR="00F03F2E" w:rsidRPr="00B1636D">
        <w:rPr>
          <w:color w:val="auto"/>
          <w:sz w:val="28"/>
          <w:szCs w:val="28"/>
        </w:rPr>
        <w:t xml:space="preserve"> – the goal should matter to you.</w:t>
      </w:r>
    </w:p>
    <w:p w14:paraId="6AC5A122" w14:textId="764A5150" w:rsidR="00AD0EC5" w:rsidRDefault="00AD0EC5" w:rsidP="00B96E5F">
      <w:pPr>
        <w:spacing w:before="0" w:after="160"/>
        <w:rPr>
          <w:i/>
          <w:iCs/>
          <w:color w:val="auto"/>
        </w:rPr>
      </w:pPr>
      <w:r>
        <w:rPr>
          <w:i/>
          <w:iCs/>
          <w:color w:val="auto"/>
        </w:rPr>
        <w:t xml:space="preserve">Ask: Why is this important? How does it fit your values? </w:t>
      </w:r>
    </w:p>
    <w:p w14:paraId="1496F206" w14:textId="339C5731" w:rsidR="00AD0EC5" w:rsidRDefault="00AD0EC5" w:rsidP="00B96E5F">
      <w:pPr>
        <w:spacing w:before="0" w:after="160"/>
        <w:rPr>
          <w:i/>
          <w:iCs/>
          <w:color w:val="auto"/>
        </w:rPr>
      </w:pPr>
      <w:r>
        <w:rPr>
          <w:i/>
          <w:iCs/>
          <w:color w:val="auto"/>
        </w:rPr>
        <w:t>Tip: Use a scale of 1-10 to check how important it feels.</w:t>
      </w:r>
    </w:p>
    <w:p w14:paraId="57788914" w14:textId="3C47B1D5" w:rsidR="00AD3AAC" w:rsidRDefault="00AD3AAC" w:rsidP="00B96E5F">
      <w:pPr>
        <w:spacing w:before="0" w:after="160"/>
        <w:rPr>
          <w:i/>
          <w:iCs/>
          <w:color w:val="auto"/>
        </w:rPr>
      </w:pPr>
      <w:r>
        <w:rPr>
          <w:b/>
          <w:bCs/>
          <w:noProof/>
          <w:color w:val="000000" w:themeColor="text1"/>
          <w:sz w:val="28"/>
          <w:szCs w:val="28"/>
          <w14:ligatures w14:val="standardContextual"/>
        </w:rPr>
        <mc:AlternateContent>
          <mc:Choice Requires="wps">
            <w:drawing>
              <wp:anchor distT="0" distB="0" distL="114300" distR="114300" simplePos="0" relativeHeight="251658455" behindDoc="0" locked="0" layoutInCell="1" allowOverlap="1" wp14:anchorId="644890F7" wp14:editId="078DEE25">
                <wp:simplePos x="0" y="0"/>
                <wp:positionH relativeFrom="margin">
                  <wp:align>right</wp:align>
                </wp:positionH>
                <wp:positionV relativeFrom="paragraph">
                  <wp:posOffset>155509</wp:posOffset>
                </wp:positionV>
                <wp:extent cx="6486853" cy="937392"/>
                <wp:effectExtent l="19050" t="19050" r="28575" b="15240"/>
                <wp:wrapNone/>
                <wp:docPr id="485770502" name="Rectangle 4"/>
                <wp:cNvGraphicFramePr/>
                <a:graphic xmlns:a="http://schemas.openxmlformats.org/drawingml/2006/main">
                  <a:graphicData uri="http://schemas.microsoft.com/office/word/2010/wordprocessingShape">
                    <wps:wsp>
                      <wps:cNvSpPr/>
                      <wps:spPr>
                        <a:xfrm>
                          <a:off x="0" y="0"/>
                          <a:ext cx="6486853" cy="937392"/>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FEB4F4D">
              <v:rect id="Rectangle 4" style="position:absolute;margin-left:459.6pt;margin-top:12.25pt;width:510.8pt;height:73.8pt;z-index:25165845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00b0f0" strokeweight="3pt" w14:anchorId="466ACC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">
                <w10:wrap anchorx="margin"/>
              </v:rect>
            </w:pict>
          </mc:Fallback>
        </mc:AlternateContent>
      </w:r>
    </w:p>
    <w:p w14:paraId="590A6F76" w14:textId="7FA01B63" w:rsidR="00DC0137" w:rsidRPr="00B1636D" w:rsidRDefault="00DC0137" w:rsidP="00CC2328">
      <w:pPr>
        <w:spacing w:before="0" w:after="160"/>
        <w:rPr>
          <w:color w:val="auto"/>
          <w:sz w:val="28"/>
          <w:szCs w:val="28"/>
        </w:rPr>
      </w:pPr>
      <w:r w:rsidRPr="00CC2328">
        <w:rPr>
          <w:b/>
          <w:bCs/>
          <w:color w:val="auto"/>
          <w:sz w:val="28"/>
          <w:szCs w:val="28"/>
          <w:u w:val="single"/>
        </w:rPr>
        <w:t>Time-</w:t>
      </w:r>
      <w:r w:rsidR="007E651F">
        <w:rPr>
          <w:b/>
          <w:bCs/>
          <w:color w:val="auto"/>
          <w:sz w:val="28"/>
          <w:szCs w:val="28"/>
          <w:u w:val="single"/>
        </w:rPr>
        <w:t>B</w:t>
      </w:r>
      <w:r w:rsidRPr="00CC2328">
        <w:rPr>
          <w:b/>
          <w:bCs/>
          <w:color w:val="auto"/>
          <w:sz w:val="28"/>
          <w:szCs w:val="28"/>
          <w:u w:val="single"/>
        </w:rPr>
        <w:t>ound</w:t>
      </w:r>
      <w:r w:rsidRPr="00B1636D">
        <w:rPr>
          <w:color w:val="auto"/>
          <w:sz w:val="28"/>
          <w:szCs w:val="28"/>
        </w:rPr>
        <w:t xml:space="preserve"> – </w:t>
      </w:r>
      <w:r w:rsidR="00AD0EC5" w:rsidRPr="00B1636D">
        <w:rPr>
          <w:color w:val="auto"/>
          <w:sz w:val="28"/>
          <w:szCs w:val="28"/>
        </w:rPr>
        <w:t>set a deadline to stay on track.</w:t>
      </w:r>
    </w:p>
    <w:p w14:paraId="3CDE0041" w14:textId="635152DF" w:rsidR="00AD0EC5" w:rsidRDefault="00AD0EC5" w:rsidP="00B96E5F">
      <w:pPr>
        <w:spacing w:before="0" w:after="160"/>
        <w:rPr>
          <w:i/>
          <w:iCs/>
          <w:color w:val="auto"/>
        </w:rPr>
      </w:pPr>
      <w:r>
        <w:rPr>
          <w:i/>
          <w:iCs/>
          <w:color w:val="auto"/>
        </w:rPr>
        <w:t>Example: “I will achieve this goal in the next two weeks”. Break bigger goals into smaller weekly steps.</w:t>
      </w:r>
    </w:p>
    <w:p w14:paraId="27A7F92B" w14:textId="77777777" w:rsidR="0080441C" w:rsidRDefault="0080441C" w:rsidP="00B96E5F">
      <w:pPr>
        <w:spacing w:before="0" w:after="160"/>
        <w:rPr>
          <w:i/>
          <w:iCs/>
          <w:color w:val="auto"/>
        </w:rPr>
      </w:pPr>
    </w:p>
    <w:p w14:paraId="5F8AE96F" w14:textId="77777777" w:rsidR="0080441C" w:rsidRDefault="0080441C" w:rsidP="00B96E5F">
      <w:pPr>
        <w:spacing w:before="0" w:after="160"/>
        <w:rPr>
          <w:i/>
          <w:iCs/>
          <w:color w:val="auto"/>
        </w:rPr>
      </w:pPr>
    </w:p>
    <w:p w14:paraId="54BE9600" w14:textId="77777777" w:rsidR="0080441C" w:rsidRDefault="0080441C" w:rsidP="00B96E5F">
      <w:pPr>
        <w:spacing w:before="0" w:after="160"/>
        <w:rPr>
          <w:i/>
          <w:iCs/>
          <w:color w:val="auto"/>
        </w:rPr>
      </w:pPr>
    </w:p>
    <w:p w14:paraId="7A93BFDB" w14:textId="77777777" w:rsidR="0080441C" w:rsidRDefault="0080441C" w:rsidP="00B96E5F">
      <w:pPr>
        <w:spacing w:before="0" w:after="160"/>
        <w:rPr>
          <w:i/>
          <w:iCs/>
          <w:color w:val="auto"/>
        </w:rPr>
      </w:pPr>
    </w:p>
    <w:p w14:paraId="69A94BBD" w14:textId="77777777" w:rsidR="0080441C" w:rsidRDefault="0080441C" w:rsidP="00B96E5F">
      <w:pPr>
        <w:spacing w:before="0" w:after="160"/>
        <w:rPr>
          <w:i/>
          <w:iCs/>
          <w:color w:val="auto"/>
        </w:rPr>
      </w:pPr>
    </w:p>
    <w:p w14:paraId="73623D3F" w14:textId="77777777" w:rsidR="0080441C" w:rsidRDefault="0080441C" w:rsidP="00B96E5F">
      <w:pPr>
        <w:spacing w:before="0" w:after="160"/>
        <w:rPr>
          <w:i/>
          <w:iCs/>
          <w:color w:val="auto"/>
        </w:rPr>
      </w:pPr>
    </w:p>
    <w:p w14:paraId="1C11CC98" w14:textId="77777777" w:rsidR="0080441C" w:rsidRDefault="0080441C" w:rsidP="00B96E5F">
      <w:pPr>
        <w:spacing w:before="0" w:after="160"/>
        <w:rPr>
          <w:i/>
          <w:iCs/>
          <w:color w:val="auto"/>
        </w:rPr>
      </w:pPr>
    </w:p>
    <w:p w14:paraId="034E4F96" w14:textId="77777777" w:rsidR="0080441C" w:rsidRDefault="0080441C" w:rsidP="00B96E5F">
      <w:pPr>
        <w:spacing w:before="0" w:after="160"/>
        <w:rPr>
          <w:i/>
          <w:iCs/>
          <w:color w:val="auto"/>
        </w:rPr>
      </w:pPr>
    </w:p>
    <w:bookmarkStart w:id="6" w:name="_Toc213939549"/>
    <w:p w14:paraId="4EBCF7FA" w14:textId="7ADE7976" w:rsidR="00AC17B5" w:rsidRDefault="00AC17B5" w:rsidP="00AC17B5">
      <w:pPr>
        <w:pStyle w:val="Heading1"/>
        <w:rPr>
          <w:b/>
          <w:bCs/>
          <w:color w:val="0B769F" w:themeColor="accent4" w:themeShade="BF"/>
        </w:rPr>
      </w:pPr>
      <w:r w:rsidRPr="00754C87">
        <w:rPr>
          <w:rFonts w:asciiTheme="minorHAnsi" w:hAnsiTheme="minorHAnsi"/>
          <w:b/>
          <w:bCs/>
          <w:noProof/>
          <w:color w:val="0F9ED5" w:themeColor="accent4"/>
        </w:rPr>
        <w:lastRenderedPageBreak/>
        <mc:AlternateContent>
          <mc:Choice Requires="wps">
            <w:drawing>
              <wp:anchor distT="0" distB="0" distL="114300" distR="114300" simplePos="0" relativeHeight="251658436" behindDoc="0" locked="0" layoutInCell="1" allowOverlap="1" wp14:anchorId="1FE59C0C" wp14:editId="28B9C775">
                <wp:simplePos x="0" y="0"/>
                <wp:positionH relativeFrom="margin">
                  <wp:align>left</wp:align>
                </wp:positionH>
                <wp:positionV relativeFrom="paragraph">
                  <wp:posOffset>336127</wp:posOffset>
                </wp:positionV>
                <wp:extent cx="5924550" cy="7620"/>
                <wp:effectExtent l="19050" t="19050" r="19050" b="30480"/>
                <wp:wrapNone/>
                <wp:docPr id="847085380"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A097D8E">
              <v:line id="Straight Connector 1" style="position:absolute;z-index:2516584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6.45pt" to="466.5pt,27.05pt" w14:anchorId="5D3F63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">
                <v:stroke joinstyle="miter"/>
                <w10:wrap anchorx="margin"/>
              </v:line>
            </w:pict>
          </mc:Fallback>
        </mc:AlternateContent>
      </w:r>
      <w:r>
        <w:rPr>
          <w:b/>
          <w:bCs/>
          <w:color w:val="0B769F" w:themeColor="accent4" w:themeShade="BF"/>
        </w:rPr>
        <w:t xml:space="preserve">Displaying </w:t>
      </w:r>
      <w:r w:rsidR="00DB047B">
        <w:rPr>
          <w:b/>
          <w:bCs/>
          <w:color w:val="0B769F" w:themeColor="accent4" w:themeShade="BF"/>
        </w:rPr>
        <w:t>Coach</w:t>
      </w:r>
      <w:r>
        <w:rPr>
          <w:b/>
          <w:bCs/>
          <w:color w:val="0B769F" w:themeColor="accent4" w:themeShade="BF"/>
        </w:rPr>
        <w:t>ing Skills in Sessions</w:t>
      </w:r>
      <w:r w:rsidRPr="00AC17B5">
        <w:rPr>
          <w:b/>
          <w:bCs/>
          <w:color w:val="0B769F" w:themeColor="accent4" w:themeShade="BF"/>
        </w:rPr>
        <w:t>:</w:t>
      </w:r>
      <w:bookmarkEnd w:id="6"/>
    </w:p>
    <w:p w14:paraId="235CBE0B" w14:textId="5F404E26" w:rsidR="00110744" w:rsidRDefault="004052E7" w:rsidP="009E25B6">
      <w:pPr>
        <w:jc w:val="center"/>
        <w:rPr>
          <w:color w:val="000000" w:themeColor="text1"/>
        </w:rPr>
      </w:pPr>
      <w:r w:rsidRPr="00126FDC">
        <w:rPr>
          <w:color w:val="000000" w:themeColor="text1"/>
        </w:rPr>
        <w:t xml:space="preserve">Example </w:t>
      </w:r>
      <w:r w:rsidR="00DB047B">
        <w:rPr>
          <w:color w:val="000000" w:themeColor="text1"/>
        </w:rPr>
        <w:t>Coach</w:t>
      </w:r>
      <w:r w:rsidRPr="00126FDC">
        <w:rPr>
          <w:color w:val="000000" w:themeColor="text1"/>
        </w:rPr>
        <w:t xml:space="preserve">ing skills to adopt when delivering the </w:t>
      </w:r>
      <w:r w:rsidR="00DB047B">
        <w:rPr>
          <w:color w:val="000000" w:themeColor="text1"/>
        </w:rPr>
        <w:t>Coach</w:t>
      </w:r>
      <w:r w:rsidRPr="00126FDC">
        <w:rPr>
          <w:color w:val="000000" w:themeColor="text1"/>
        </w:rPr>
        <w:t>ing sessions:</w:t>
      </w:r>
    </w:p>
    <w:p w14:paraId="2382E8AF" w14:textId="61F369E3" w:rsidR="003E2A85" w:rsidRDefault="0080441C" w:rsidP="00110744">
      <w:pPr>
        <w:rPr>
          <w:color w:val="000000" w:themeColor="text1"/>
        </w:rPr>
      </w:pPr>
      <w:r w:rsidRPr="0080441C">
        <w:rPr>
          <w:noProof/>
          <w:color w:val="000000" w:themeColor="text1"/>
        </w:rPr>
        <w:drawing>
          <wp:inline distT="0" distB="0" distL="0" distR="0" wp14:anchorId="523218A9" wp14:editId="36CFF49B">
            <wp:extent cx="6390289" cy="7789545"/>
            <wp:effectExtent l="0" t="0" r="0" b="59055"/>
            <wp:docPr id="1176095121" name="Diagram 1">
              <a:extLst xmlns:a="http://schemas.openxmlformats.org/drawingml/2006/main">
                <a:ext uri="{FF2B5EF4-FFF2-40B4-BE49-F238E27FC236}">
                  <a16:creationId xmlns:a16="http://schemas.microsoft.com/office/drawing/2014/main" id="{32B8A331-0684-AC9B-65EE-42E237DB971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bookmarkStart w:id="7" w:name="_Toc213939550"/>
    <w:p w14:paraId="52E2A969" w14:textId="653DF6D0" w:rsidR="00D07065" w:rsidRPr="00A32704" w:rsidRDefault="00A32704" w:rsidP="00A32704">
      <w:pPr>
        <w:pStyle w:val="Heading1"/>
        <w:rPr>
          <w:rStyle w:val="apple-converted-space"/>
          <w:rFonts w:asciiTheme="minorHAnsi" w:hAnsiTheme="minorHAnsi"/>
          <w:b/>
          <w:bCs/>
          <w:color w:val="0B769F" w:themeColor="accent4" w:themeShade="BF"/>
        </w:rPr>
      </w:pPr>
      <w:r w:rsidRPr="00A32704">
        <w:rPr>
          <w:rFonts w:asciiTheme="minorHAnsi" w:hAnsiTheme="minorHAnsi"/>
          <w:b/>
          <w:bCs/>
          <w:noProof/>
          <w:color w:val="0F9ED5" w:themeColor="accent4"/>
        </w:rPr>
        <w:lastRenderedPageBreak/>
        <mc:AlternateContent>
          <mc:Choice Requires="wps">
            <w:drawing>
              <wp:anchor distT="0" distB="0" distL="114300" distR="114300" simplePos="0" relativeHeight="251658253" behindDoc="0" locked="0" layoutInCell="1" allowOverlap="1" wp14:anchorId="5C8A1150" wp14:editId="1532716B">
                <wp:simplePos x="0" y="0"/>
                <wp:positionH relativeFrom="margin">
                  <wp:align>left</wp:align>
                </wp:positionH>
                <wp:positionV relativeFrom="paragraph">
                  <wp:posOffset>309880</wp:posOffset>
                </wp:positionV>
                <wp:extent cx="5924550" cy="7620"/>
                <wp:effectExtent l="19050" t="19050" r="19050" b="30480"/>
                <wp:wrapNone/>
                <wp:docPr id="601628403"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C06B217">
              <v:line id="Straight Connector 1" style="position:absolute;z-index:2516582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4.4pt" to="466.5pt,25pt" w14:anchorId="29FDBC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">
                <v:stroke joinstyle="miter"/>
                <w10:wrap anchorx="margin"/>
              </v:line>
            </w:pict>
          </mc:Fallback>
        </mc:AlternateContent>
      </w:r>
      <w:r w:rsidR="00DB047B">
        <w:rPr>
          <w:rFonts w:asciiTheme="minorHAnsi" w:hAnsiTheme="minorHAnsi"/>
          <w:b/>
          <w:bCs/>
          <w:color w:val="0B769F" w:themeColor="accent4" w:themeShade="BF"/>
        </w:rPr>
        <w:t>Coach</w:t>
      </w:r>
      <w:r w:rsidR="00D07065" w:rsidRPr="00A32704">
        <w:rPr>
          <w:rFonts w:asciiTheme="minorHAnsi" w:hAnsiTheme="minorHAnsi"/>
          <w:b/>
          <w:bCs/>
          <w:color w:val="0B769F" w:themeColor="accent4" w:themeShade="BF"/>
        </w:rPr>
        <w:t>ing Sessions Overview</w:t>
      </w:r>
      <w:bookmarkEnd w:id="7"/>
    </w:p>
    <w:p w14:paraId="0C48956B" w14:textId="269A8DC2" w:rsidR="00D07065" w:rsidRPr="00D423FA" w:rsidRDefault="00D07065" w:rsidP="00CB1281">
      <w:pPr>
        <w:pStyle w:val="Heading2"/>
        <w:jc w:val="center"/>
        <w:rPr>
          <w:rFonts w:asciiTheme="minorHAnsi" w:hAnsiTheme="minorHAnsi"/>
          <w:b/>
          <w:bCs/>
          <w:color w:val="D17406"/>
        </w:rPr>
      </w:pPr>
      <w:bookmarkStart w:id="8" w:name="_Toc213939551"/>
      <w:r w:rsidRPr="00D423FA">
        <w:rPr>
          <w:rFonts w:asciiTheme="minorHAnsi" w:hAnsiTheme="minorHAnsi"/>
          <w:b/>
          <w:bCs/>
          <w:color w:val="D17406"/>
        </w:rPr>
        <w:t>Onboarding Session (Session 0)</w:t>
      </w:r>
      <w:bookmarkEnd w:id="8"/>
    </w:p>
    <w:p w14:paraId="5798F10D" w14:textId="624E485A" w:rsidR="00D07065" w:rsidRPr="00EF6416" w:rsidRDefault="00D07065" w:rsidP="009A13DA">
      <w:pPr>
        <w:pStyle w:val="ListParagraph"/>
        <w:numPr>
          <w:ilvl w:val="0"/>
          <w:numId w:val="3"/>
        </w:numPr>
        <w:rPr>
          <w:color w:val="000000" w:themeColor="text1"/>
        </w:rPr>
      </w:pPr>
      <w:r w:rsidRPr="00EF6416">
        <w:rPr>
          <w:b/>
          <w:bCs/>
          <w:color w:val="000000" w:themeColor="text1"/>
        </w:rPr>
        <w:t>Purpose</w:t>
      </w:r>
      <w:r w:rsidRPr="00EF6416">
        <w:rPr>
          <w:color w:val="000000" w:themeColor="text1"/>
        </w:rPr>
        <w:t xml:space="preserve">: </w:t>
      </w:r>
      <w:r w:rsidR="00CB48C5">
        <w:rPr>
          <w:color w:val="000000" w:themeColor="text1"/>
        </w:rPr>
        <w:t>Use</w:t>
      </w:r>
      <w:r w:rsidRPr="00EF6416">
        <w:rPr>
          <w:color w:val="000000" w:themeColor="text1"/>
        </w:rPr>
        <w:t xml:space="preserve"> across risk factors to build rapport and set the foundations for the intervention</w:t>
      </w:r>
    </w:p>
    <w:p w14:paraId="21646EFE" w14:textId="33DBE018" w:rsidR="00D07065" w:rsidRPr="00A32704" w:rsidRDefault="00870054" w:rsidP="009A13DA">
      <w:pPr>
        <w:pStyle w:val="ListParagraph"/>
        <w:numPr>
          <w:ilvl w:val="0"/>
          <w:numId w:val="3"/>
        </w:numPr>
      </w:pPr>
      <w:r w:rsidRPr="006208A2">
        <w:rPr>
          <w:rFonts w:ascii="Segoe UI Emoji" w:hAnsi="Segoe UI Emoji" w:cs="Segoe UI Emoji"/>
          <w:color w:val="auto"/>
        </w:rPr>
        <w:t>✅</w:t>
      </w:r>
      <w:r w:rsidRPr="008F410B">
        <w:rPr>
          <w:rFonts w:ascii="Segoe UI Emoji" w:hAnsi="Segoe UI Emoji" w:cs="Segoe UI Emoji"/>
          <w:color w:val="83CAEB" w:themeColor="accent1" w:themeTint="66"/>
        </w:rPr>
        <w:t xml:space="preserve"> </w:t>
      </w:r>
      <w:r w:rsidR="00D07065" w:rsidRPr="00EF6416">
        <w:rPr>
          <w:b/>
          <w:bCs/>
          <w:color w:val="000000" w:themeColor="text1"/>
        </w:rPr>
        <w:t>Tasks</w:t>
      </w:r>
      <w:r w:rsidR="00D07065" w:rsidRPr="00EF6416">
        <w:rPr>
          <w:color w:val="000000" w:themeColor="text1"/>
        </w:rPr>
        <w:t>:</w:t>
      </w:r>
    </w:p>
    <w:p w14:paraId="2502D600" w14:textId="7D973E0B" w:rsidR="00D07065" w:rsidRPr="00A32704" w:rsidRDefault="00A11894" w:rsidP="009A13DA">
      <w:pPr>
        <w:pStyle w:val="ListParagraph"/>
        <w:numPr>
          <w:ilvl w:val="1"/>
          <w:numId w:val="3"/>
        </w:numPr>
      </w:pPr>
      <w:r w:rsidRPr="006208A2">
        <w:rPr>
          <w:rFonts w:ascii="Segoe UI Emoji" w:hAnsi="Segoe UI Emoji" w:cs="Segoe UI Emoji"/>
          <w:color w:val="auto"/>
        </w:rPr>
        <w:t>📊</w:t>
      </w:r>
      <w:r w:rsidRPr="008F410B">
        <w:rPr>
          <w:rFonts w:ascii="Segoe UI Emoji" w:hAnsi="Segoe UI Emoji" w:cs="Segoe UI Emoji"/>
          <w:color w:val="83CAEB" w:themeColor="accent1" w:themeTint="66"/>
        </w:rPr>
        <w:t xml:space="preserve"> </w:t>
      </w:r>
      <w:r w:rsidR="00D07065" w:rsidRPr="00EF6416">
        <w:rPr>
          <w:color w:val="000000" w:themeColor="text1"/>
        </w:rPr>
        <w:t xml:space="preserve">Review the </w:t>
      </w:r>
      <w:r w:rsidR="00DB047B">
        <w:rPr>
          <w:color w:val="000000" w:themeColor="text1"/>
        </w:rPr>
        <w:t>Participant</w:t>
      </w:r>
      <w:r w:rsidR="00D07065" w:rsidRPr="00EF6416">
        <w:rPr>
          <w:color w:val="000000" w:themeColor="text1"/>
        </w:rPr>
        <w:t>’s risk factors.</w:t>
      </w:r>
    </w:p>
    <w:p w14:paraId="78D87BAA" w14:textId="1FD5F1A1" w:rsidR="00D07065" w:rsidRPr="00A32704" w:rsidRDefault="00A11894" w:rsidP="009A13DA">
      <w:pPr>
        <w:pStyle w:val="ListParagraph"/>
        <w:numPr>
          <w:ilvl w:val="1"/>
          <w:numId w:val="3"/>
        </w:numPr>
      </w:pPr>
      <w:r w:rsidRPr="006208A2">
        <w:rPr>
          <w:rFonts w:ascii="Segoe UI Emoji" w:hAnsi="Segoe UI Emoji" w:cs="Segoe UI Emoji"/>
          <w:color w:val="auto"/>
        </w:rPr>
        <w:t>🎯</w:t>
      </w:r>
      <w:r w:rsidRPr="008F410B">
        <w:rPr>
          <w:rFonts w:ascii="Segoe UI Emoji" w:hAnsi="Segoe UI Emoji" w:cs="Segoe UI Emoji"/>
          <w:color w:val="83CAEB" w:themeColor="accent1" w:themeTint="66"/>
        </w:rPr>
        <w:t xml:space="preserve"> </w:t>
      </w:r>
      <w:r w:rsidR="00D07065" w:rsidRPr="00EF6416">
        <w:rPr>
          <w:color w:val="000000" w:themeColor="text1"/>
        </w:rPr>
        <w:t xml:space="preserve">Help the </w:t>
      </w:r>
      <w:r w:rsidR="00DB047B">
        <w:rPr>
          <w:color w:val="000000" w:themeColor="text1"/>
        </w:rPr>
        <w:t>Participant</w:t>
      </w:r>
      <w:r w:rsidR="00D07065" w:rsidRPr="00EF6416">
        <w:rPr>
          <w:color w:val="000000" w:themeColor="text1"/>
        </w:rPr>
        <w:t xml:space="preserve"> select </w:t>
      </w:r>
      <w:r w:rsidR="00A30911">
        <w:rPr>
          <w:color w:val="000000" w:themeColor="text1"/>
        </w:rPr>
        <w:t xml:space="preserve">up to </w:t>
      </w:r>
      <w:r w:rsidR="00D07065" w:rsidRPr="00EF6416">
        <w:rPr>
          <w:color w:val="000000" w:themeColor="text1"/>
        </w:rPr>
        <w:t>three risk factors to focus on.</w:t>
      </w:r>
    </w:p>
    <w:p w14:paraId="240D1568" w14:textId="3052CF53" w:rsidR="00D07065" w:rsidRPr="00426E2F" w:rsidRDefault="00A11894" w:rsidP="009A13DA">
      <w:pPr>
        <w:pStyle w:val="ListParagraph"/>
        <w:numPr>
          <w:ilvl w:val="1"/>
          <w:numId w:val="3"/>
        </w:numPr>
      </w:pPr>
      <w:r w:rsidRPr="006208A2">
        <w:rPr>
          <w:rFonts w:ascii="Segoe UI Emoji" w:hAnsi="Segoe UI Emoji" w:cs="Segoe UI Emoji"/>
          <w:color w:val="auto"/>
        </w:rPr>
        <w:t>📱</w:t>
      </w:r>
      <w:r w:rsidRPr="008F410B">
        <w:rPr>
          <w:rFonts w:ascii="Segoe UI Emoji" w:hAnsi="Segoe UI Emoji" w:cs="Segoe UI Emoji"/>
          <w:color w:val="83CAEB" w:themeColor="accent1" w:themeTint="66"/>
        </w:rPr>
        <w:t xml:space="preserve"> </w:t>
      </w:r>
      <w:r w:rsidR="00D07065" w:rsidRPr="00EF6416">
        <w:rPr>
          <w:color w:val="000000" w:themeColor="text1"/>
        </w:rPr>
        <w:t xml:space="preserve">Introduce the app and ensure </w:t>
      </w:r>
      <w:r w:rsidR="00FD5294">
        <w:rPr>
          <w:color w:val="000000" w:themeColor="text1"/>
        </w:rPr>
        <w:t xml:space="preserve">the </w:t>
      </w:r>
      <w:r w:rsidR="00DB047B">
        <w:rPr>
          <w:color w:val="000000" w:themeColor="text1"/>
        </w:rPr>
        <w:t>Participant</w:t>
      </w:r>
      <w:r w:rsidR="00FD5294">
        <w:rPr>
          <w:color w:val="000000" w:themeColor="text1"/>
        </w:rPr>
        <w:t xml:space="preserve"> is </w:t>
      </w:r>
      <w:r w:rsidR="00D07065" w:rsidRPr="00EF6416">
        <w:rPr>
          <w:color w:val="000000" w:themeColor="text1"/>
        </w:rPr>
        <w:t>comfortable using it</w:t>
      </w:r>
      <w:r w:rsidR="00426E2F">
        <w:rPr>
          <w:color w:val="000000" w:themeColor="text1"/>
        </w:rPr>
        <w:t>, guiding them through setup and encouraging independent task completion.</w:t>
      </w:r>
    </w:p>
    <w:p w14:paraId="1F7CDC5C" w14:textId="347633B9" w:rsidR="00426E2F" w:rsidRPr="00A32704" w:rsidRDefault="00426E2F" w:rsidP="00426E2F">
      <w:pPr>
        <w:pStyle w:val="ListParagraph"/>
        <w:ind w:left="786"/>
      </w:pPr>
      <w:r>
        <w:rPr>
          <w:noProof/>
          <w14:ligatures w14:val="standardContextual"/>
        </w:rPr>
        <mc:AlternateContent>
          <mc:Choice Requires="wps">
            <w:drawing>
              <wp:anchor distT="0" distB="0" distL="114300" distR="114300" simplePos="0" relativeHeight="251658262" behindDoc="0" locked="0" layoutInCell="1" allowOverlap="1" wp14:anchorId="77E80867" wp14:editId="2D5E974C">
                <wp:simplePos x="0" y="0"/>
                <wp:positionH relativeFrom="margin">
                  <wp:posOffset>-13797</wp:posOffset>
                </wp:positionH>
                <wp:positionV relativeFrom="paragraph">
                  <wp:posOffset>228369</wp:posOffset>
                </wp:positionV>
                <wp:extent cx="6511637" cy="514350"/>
                <wp:effectExtent l="0" t="0" r="22860" b="19050"/>
                <wp:wrapNone/>
                <wp:docPr id="1877105561" name="Rectangle 2"/>
                <wp:cNvGraphicFramePr/>
                <a:graphic xmlns:a="http://schemas.openxmlformats.org/drawingml/2006/main">
                  <a:graphicData uri="http://schemas.microsoft.com/office/word/2010/wordprocessingShape">
                    <wps:wsp>
                      <wps:cNvSpPr/>
                      <wps:spPr>
                        <a:xfrm>
                          <a:off x="0" y="0"/>
                          <a:ext cx="6511637" cy="51435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C84C01D">
              <v:rect id="Rectangle 2" style="position:absolute;margin-left:-1.1pt;margin-top:18pt;width:512.75pt;height:40.5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1864A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">
                <v:stroke dashstyle="1 1"/>
                <w10:wrap anchorx="margin"/>
              </v:rect>
            </w:pict>
          </mc:Fallback>
        </mc:AlternateContent>
      </w:r>
    </w:p>
    <w:p w14:paraId="4B2D1E4D" w14:textId="67BA6126" w:rsidR="00D07065" w:rsidRPr="0082371D" w:rsidRDefault="00DB047B" w:rsidP="00D07065">
      <w:pPr>
        <w:rPr>
          <w:i/>
          <w:iCs/>
          <w:sz w:val="22"/>
          <w:szCs w:val="22"/>
        </w:rPr>
      </w:pPr>
      <w:r w:rsidRPr="0082371D">
        <w:rPr>
          <w:b/>
          <w:bCs/>
          <w:i/>
          <w:iCs/>
          <w:sz w:val="22"/>
          <w:szCs w:val="22"/>
        </w:rPr>
        <w:t>Coach</w:t>
      </w:r>
      <w:r w:rsidR="00D07065" w:rsidRPr="0082371D">
        <w:rPr>
          <w:b/>
          <w:bCs/>
          <w:i/>
          <w:iCs/>
          <w:sz w:val="22"/>
          <w:szCs w:val="22"/>
        </w:rPr>
        <w:t xml:space="preserve"> </w:t>
      </w:r>
      <w:proofErr w:type="gramStart"/>
      <w:r w:rsidR="00D07065" w:rsidRPr="0082371D">
        <w:rPr>
          <w:b/>
          <w:bCs/>
          <w:i/>
          <w:iCs/>
          <w:sz w:val="22"/>
          <w:szCs w:val="22"/>
        </w:rPr>
        <w:t>note</w:t>
      </w:r>
      <w:proofErr w:type="gramEnd"/>
      <w:r w:rsidR="00D07065" w:rsidRPr="0082371D">
        <w:rPr>
          <w:sz w:val="22"/>
          <w:szCs w:val="22"/>
        </w:rPr>
        <w:t xml:space="preserve">: </w:t>
      </w:r>
      <w:r w:rsidR="00D07065" w:rsidRPr="0082371D">
        <w:rPr>
          <w:i/>
          <w:iCs/>
          <w:sz w:val="22"/>
          <w:szCs w:val="22"/>
        </w:rPr>
        <w:t xml:space="preserve">This session is a </w:t>
      </w:r>
      <w:r w:rsidR="00D07065" w:rsidRPr="0082371D">
        <w:rPr>
          <w:b/>
          <w:bCs/>
          <w:i/>
          <w:iCs/>
          <w:sz w:val="22"/>
          <w:szCs w:val="22"/>
        </w:rPr>
        <w:t>guide</w:t>
      </w:r>
      <w:r w:rsidR="00D07065" w:rsidRPr="0082371D">
        <w:rPr>
          <w:i/>
          <w:iCs/>
          <w:sz w:val="22"/>
          <w:szCs w:val="22"/>
        </w:rPr>
        <w:t xml:space="preserve">. Some </w:t>
      </w:r>
      <w:r w:rsidRPr="0082371D">
        <w:rPr>
          <w:i/>
          <w:iCs/>
          <w:sz w:val="22"/>
          <w:szCs w:val="22"/>
        </w:rPr>
        <w:t>Participant</w:t>
      </w:r>
      <w:r w:rsidR="00D07065" w:rsidRPr="0082371D">
        <w:rPr>
          <w:i/>
          <w:iCs/>
          <w:sz w:val="22"/>
          <w:szCs w:val="22"/>
        </w:rPr>
        <w:t xml:space="preserve">s may need more time, and it’s okay if everything isn’t covered in one meeting. Adjust based on the </w:t>
      </w:r>
      <w:r w:rsidRPr="0082371D">
        <w:rPr>
          <w:i/>
          <w:iCs/>
          <w:sz w:val="22"/>
          <w:szCs w:val="22"/>
        </w:rPr>
        <w:t>Participant</w:t>
      </w:r>
      <w:r w:rsidR="00D07065" w:rsidRPr="0082371D">
        <w:rPr>
          <w:i/>
          <w:iCs/>
          <w:sz w:val="22"/>
          <w:szCs w:val="22"/>
        </w:rPr>
        <w:t>’s needs.</w:t>
      </w:r>
    </w:p>
    <w:p w14:paraId="423DD8AD" w14:textId="4B35BFE8" w:rsidR="00AC54C6" w:rsidRPr="00A32704" w:rsidRDefault="00AC54C6" w:rsidP="00D07065">
      <w:pPr>
        <w:rPr>
          <w:i/>
          <w:iCs/>
        </w:rPr>
      </w:pPr>
    </w:p>
    <w:p w14:paraId="1CF04744" w14:textId="0B17DE40" w:rsidR="00D07065" w:rsidRPr="00D423FA" w:rsidRDefault="00D07065" w:rsidP="00CB1281">
      <w:pPr>
        <w:pStyle w:val="Heading2"/>
        <w:jc w:val="center"/>
        <w:rPr>
          <w:rFonts w:asciiTheme="minorHAnsi" w:hAnsiTheme="minorHAnsi"/>
          <w:b/>
          <w:bCs/>
          <w:color w:val="D17406"/>
        </w:rPr>
      </w:pPr>
      <w:bookmarkStart w:id="9" w:name="_Toc213939552"/>
      <w:r w:rsidRPr="00D423FA">
        <w:rPr>
          <w:rFonts w:asciiTheme="minorHAnsi" w:hAnsiTheme="minorHAnsi"/>
          <w:b/>
          <w:bCs/>
          <w:color w:val="D17406"/>
        </w:rPr>
        <w:t>Session 1 and Beyond</w:t>
      </w:r>
      <w:bookmarkEnd w:id="9"/>
    </w:p>
    <w:p w14:paraId="48EAC6A2" w14:textId="5E0A5CF5" w:rsidR="00D07065" w:rsidRPr="00EF6416" w:rsidRDefault="00D07065" w:rsidP="00874A32">
      <w:pPr>
        <w:pStyle w:val="ListParagraph"/>
        <w:numPr>
          <w:ilvl w:val="0"/>
          <w:numId w:val="2"/>
        </w:numPr>
        <w:spacing w:line="276" w:lineRule="auto"/>
        <w:rPr>
          <w:color w:val="000000" w:themeColor="text1"/>
        </w:rPr>
      </w:pPr>
      <w:r w:rsidRPr="00EF6416">
        <w:rPr>
          <w:b/>
          <w:bCs/>
          <w:color w:val="000000" w:themeColor="text1"/>
        </w:rPr>
        <w:t>Focus</w:t>
      </w:r>
      <w:r w:rsidRPr="00EF6416">
        <w:rPr>
          <w:color w:val="000000" w:themeColor="text1"/>
        </w:rPr>
        <w:t xml:space="preserve">: Tailored to the </w:t>
      </w:r>
      <w:r w:rsidR="00DB047B">
        <w:rPr>
          <w:color w:val="000000" w:themeColor="text1"/>
        </w:rPr>
        <w:t>Participant</w:t>
      </w:r>
      <w:r w:rsidRPr="00EF6416">
        <w:rPr>
          <w:color w:val="000000" w:themeColor="text1"/>
        </w:rPr>
        <w:t>’s chosen risk factors.</w:t>
      </w:r>
    </w:p>
    <w:p w14:paraId="71D300E7" w14:textId="77777777" w:rsidR="00D07065" w:rsidRDefault="00D07065" w:rsidP="00874A32">
      <w:pPr>
        <w:pStyle w:val="ListParagraph"/>
        <w:numPr>
          <w:ilvl w:val="0"/>
          <w:numId w:val="2"/>
        </w:numPr>
        <w:spacing w:line="276" w:lineRule="auto"/>
        <w:rPr>
          <w:color w:val="000000" w:themeColor="text1"/>
        </w:rPr>
      </w:pPr>
      <w:r w:rsidRPr="00EF6416">
        <w:rPr>
          <w:b/>
          <w:bCs/>
          <w:color w:val="000000" w:themeColor="text1"/>
        </w:rPr>
        <w:t>Structure</w:t>
      </w:r>
      <w:r w:rsidRPr="00EF6416">
        <w:rPr>
          <w:color w:val="000000" w:themeColor="text1"/>
        </w:rPr>
        <w:t>:</w:t>
      </w:r>
    </w:p>
    <w:p w14:paraId="401A1A7A" w14:textId="14460D34" w:rsidR="00D07065" w:rsidRPr="002B7F38" w:rsidRDefault="002B7F38" w:rsidP="00874A32">
      <w:pPr>
        <w:pStyle w:val="ListParagraph"/>
        <w:numPr>
          <w:ilvl w:val="1"/>
          <w:numId w:val="2"/>
        </w:numPr>
        <w:spacing w:line="276" w:lineRule="auto"/>
        <w:rPr>
          <w:color w:val="000000" w:themeColor="text1"/>
        </w:rPr>
      </w:pPr>
      <w:r w:rsidRPr="002B7F38">
        <w:rPr>
          <w:b/>
          <w:bCs/>
          <w:color w:val="000000" w:themeColor="text1"/>
        </w:rPr>
        <w:t xml:space="preserve">Check </w:t>
      </w:r>
      <w:r>
        <w:rPr>
          <w:b/>
          <w:bCs/>
          <w:color w:val="000000" w:themeColor="text1"/>
        </w:rPr>
        <w:t>i</w:t>
      </w:r>
      <w:r w:rsidRPr="002B7F38">
        <w:rPr>
          <w:b/>
          <w:bCs/>
          <w:color w:val="000000" w:themeColor="text1"/>
        </w:rPr>
        <w:t>n</w:t>
      </w:r>
      <w:r>
        <w:rPr>
          <w:b/>
          <w:bCs/>
          <w:color w:val="000000" w:themeColor="text1"/>
        </w:rPr>
        <w:t xml:space="preserve"> and r</w:t>
      </w:r>
      <w:r w:rsidR="00D07065" w:rsidRPr="002B7F38">
        <w:rPr>
          <w:b/>
          <w:bCs/>
          <w:color w:val="000000" w:themeColor="text1"/>
        </w:rPr>
        <w:t>eview progress</w:t>
      </w:r>
      <w:r w:rsidR="00D07065" w:rsidRPr="002B7F38">
        <w:rPr>
          <w:color w:val="000000" w:themeColor="text1"/>
        </w:rPr>
        <w:t xml:space="preserve">: check on what’s going well and identify </w:t>
      </w:r>
      <w:r w:rsidR="00B6176C" w:rsidRPr="002B7F38">
        <w:rPr>
          <w:color w:val="000000" w:themeColor="text1"/>
        </w:rPr>
        <w:t>challenges.</w:t>
      </w:r>
      <w:r w:rsidR="00AC54C6" w:rsidRPr="002B7F38">
        <w:rPr>
          <w:b/>
          <w:bCs/>
          <w:i/>
          <w:iCs/>
          <w:color w:val="000000" w:themeColor="text1"/>
        </w:rPr>
        <w:t xml:space="preserve"> </w:t>
      </w:r>
      <w:r w:rsidR="00AC54C6" w:rsidRPr="002B7F38">
        <w:rPr>
          <w:i/>
          <w:iCs/>
          <w:color w:val="000000" w:themeColor="text1"/>
        </w:rPr>
        <w:t>Praise</w:t>
      </w:r>
      <w:r w:rsidR="00D07065" w:rsidRPr="002B7F38">
        <w:rPr>
          <w:color w:val="000000" w:themeColor="text1"/>
        </w:rPr>
        <w:t xml:space="preserve"> each bit of progress, no matter how small. Acknowledge difficulties faced and offer problem-solving.</w:t>
      </w:r>
    </w:p>
    <w:p w14:paraId="7134EC60" w14:textId="7BBE8C8C" w:rsidR="00D07065" w:rsidRPr="00AC54C6" w:rsidRDefault="00D07065" w:rsidP="00874A32">
      <w:pPr>
        <w:pStyle w:val="ListParagraph"/>
        <w:numPr>
          <w:ilvl w:val="1"/>
          <w:numId w:val="2"/>
        </w:numPr>
        <w:spacing w:line="276" w:lineRule="auto"/>
        <w:rPr>
          <w:color w:val="000000" w:themeColor="text1"/>
        </w:rPr>
      </w:pPr>
      <w:r w:rsidRPr="00EF6416">
        <w:rPr>
          <w:b/>
          <w:bCs/>
          <w:color w:val="000000" w:themeColor="text1"/>
        </w:rPr>
        <w:t>Discuss content:</w:t>
      </w:r>
      <w:r w:rsidRPr="00EF6416">
        <w:rPr>
          <w:color w:val="000000" w:themeColor="text1"/>
        </w:rPr>
        <w:t xml:space="preserve"> Explore relevant app content related to the specific risk factor.</w:t>
      </w:r>
      <w:r w:rsidR="00AC54C6">
        <w:rPr>
          <w:color w:val="000000" w:themeColor="text1"/>
        </w:rPr>
        <w:t xml:space="preserve"> </w:t>
      </w:r>
      <w:r w:rsidRPr="00AC54C6">
        <w:rPr>
          <w:color w:val="000000" w:themeColor="text1"/>
        </w:rPr>
        <w:t xml:space="preserve">Discuss the </w:t>
      </w:r>
      <w:r w:rsidR="00DB047B">
        <w:rPr>
          <w:color w:val="000000" w:themeColor="text1"/>
        </w:rPr>
        <w:t>Participant</w:t>
      </w:r>
      <w:r w:rsidRPr="00AC54C6">
        <w:rPr>
          <w:color w:val="000000" w:themeColor="text1"/>
        </w:rPr>
        <w:t xml:space="preserve">’s understanding of the </w:t>
      </w:r>
      <w:proofErr w:type="gramStart"/>
      <w:r w:rsidRPr="00AC54C6">
        <w:rPr>
          <w:color w:val="000000" w:themeColor="text1"/>
        </w:rPr>
        <w:t>content, and</w:t>
      </w:r>
      <w:proofErr w:type="gramEnd"/>
      <w:r w:rsidRPr="00AC54C6">
        <w:rPr>
          <w:color w:val="000000" w:themeColor="text1"/>
        </w:rPr>
        <w:t xml:space="preserve"> </w:t>
      </w:r>
      <w:r w:rsidR="00912DE8">
        <w:rPr>
          <w:color w:val="000000" w:themeColor="text1"/>
        </w:rPr>
        <w:t>address misconceptions</w:t>
      </w:r>
      <w:r w:rsidRPr="00AC54C6">
        <w:rPr>
          <w:color w:val="000000" w:themeColor="text1"/>
        </w:rPr>
        <w:t>.</w:t>
      </w:r>
    </w:p>
    <w:p w14:paraId="1BBA8FE5" w14:textId="22774070" w:rsidR="00D07065" w:rsidRPr="00EF6416" w:rsidRDefault="00D07065" w:rsidP="00874A32">
      <w:pPr>
        <w:pStyle w:val="ListParagraph"/>
        <w:numPr>
          <w:ilvl w:val="1"/>
          <w:numId w:val="2"/>
        </w:numPr>
        <w:spacing w:line="276" w:lineRule="auto"/>
        <w:rPr>
          <w:color w:val="000000" w:themeColor="text1"/>
        </w:rPr>
      </w:pPr>
      <w:r w:rsidRPr="00EF6416">
        <w:rPr>
          <w:b/>
          <w:bCs/>
          <w:color w:val="000000" w:themeColor="text1"/>
        </w:rPr>
        <w:t>Set goals:</w:t>
      </w:r>
      <w:r w:rsidRPr="00EF6416">
        <w:rPr>
          <w:color w:val="000000" w:themeColor="text1"/>
        </w:rPr>
        <w:t xml:space="preserve"> Work with the </w:t>
      </w:r>
      <w:r w:rsidR="00DB047B">
        <w:rPr>
          <w:color w:val="000000" w:themeColor="text1"/>
        </w:rPr>
        <w:t>Participant</w:t>
      </w:r>
      <w:r w:rsidRPr="00EF6416">
        <w:rPr>
          <w:color w:val="000000" w:themeColor="text1"/>
        </w:rPr>
        <w:t xml:space="preserve"> to set personalised, achievable goals related to the risk</w:t>
      </w:r>
      <w:r w:rsidR="008353C9" w:rsidRPr="00EF6416">
        <w:rPr>
          <w:color w:val="000000" w:themeColor="text1"/>
        </w:rPr>
        <w:t>.</w:t>
      </w:r>
      <w:r w:rsidR="00AC54C6">
        <w:rPr>
          <w:color w:val="000000" w:themeColor="text1"/>
        </w:rPr>
        <w:t xml:space="preserve"> </w:t>
      </w:r>
      <w:r w:rsidRPr="00EF6416">
        <w:rPr>
          <w:color w:val="000000" w:themeColor="text1"/>
        </w:rPr>
        <w:t xml:space="preserve">Suggest potential goals if the </w:t>
      </w:r>
      <w:r w:rsidR="00DB047B">
        <w:rPr>
          <w:color w:val="000000" w:themeColor="text1"/>
        </w:rPr>
        <w:t>Participant</w:t>
      </w:r>
      <w:r w:rsidRPr="00EF6416">
        <w:rPr>
          <w:color w:val="000000" w:themeColor="text1"/>
        </w:rPr>
        <w:t xml:space="preserve"> is </w:t>
      </w:r>
      <w:r w:rsidR="00B6176C" w:rsidRPr="00EF6416">
        <w:rPr>
          <w:color w:val="000000" w:themeColor="text1"/>
        </w:rPr>
        <w:t>unsure and</w:t>
      </w:r>
      <w:r w:rsidRPr="00EF6416">
        <w:rPr>
          <w:color w:val="000000" w:themeColor="text1"/>
        </w:rPr>
        <w:t xml:space="preserve"> ask what they would like to focus on.</w:t>
      </w:r>
    </w:p>
    <w:p w14:paraId="26F11491" w14:textId="2485E2D2" w:rsidR="00D07065" w:rsidRDefault="00D07065" w:rsidP="00874A32">
      <w:pPr>
        <w:pStyle w:val="ListParagraph"/>
        <w:numPr>
          <w:ilvl w:val="1"/>
          <w:numId w:val="2"/>
        </w:numPr>
        <w:spacing w:line="276" w:lineRule="auto"/>
        <w:rPr>
          <w:color w:val="000000" w:themeColor="text1"/>
        </w:rPr>
      </w:pPr>
      <w:r w:rsidRPr="00EF6416">
        <w:rPr>
          <w:b/>
          <w:bCs/>
          <w:color w:val="000000" w:themeColor="text1"/>
        </w:rPr>
        <w:t>Support</w:t>
      </w:r>
      <w:r w:rsidR="00666DF5">
        <w:rPr>
          <w:b/>
          <w:bCs/>
          <w:color w:val="000000" w:themeColor="text1"/>
        </w:rPr>
        <w:t xml:space="preserve"> and help </w:t>
      </w:r>
      <w:r w:rsidR="002D23F0">
        <w:rPr>
          <w:b/>
          <w:bCs/>
          <w:color w:val="000000" w:themeColor="text1"/>
        </w:rPr>
        <w:t xml:space="preserve">to </w:t>
      </w:r>
      <w:r w:rsidR="00666DF5">
        <w:rPr>
          <w:b/>
          <w:bCs/>
          <w:color w:val="000000" w:themeColor="text1"/>
        </w:rPr>
        <w:t>problem-solve</w:t>
      </w:r>
      <w:r w:rsidRPr="00EF6416">
        <w:rPr>
          <w:b/>
          <w:bCs/>
          <w:color w:val="000000" w:themeColor="text1"/>
        </w:rPr>
        <w:t>:</w:t>
      </w:r>
      <w:r w:rsidRPr="00EF6416">
        <w:rPr>
          <w:color w:val="000000" w:themeColor="text1"/>
        </w:rPr>
        <w:t xml:space="preserve"> Address any difficulties and provide guidance as needed.</w:t>
      </w:r>
      <w:r w:rsidR="00FC0F1A" w:rsidRPr="00EF6416">
        <w:rPr>
          <w:color w:val="000000" w:themeColor="text1"/>
        </w:rPr>
        <w:t xml:space="preserve"> Offer a range of strategies and let the </w:t>
      </w:r>
      <w:r w:rsidR="00DB047B">
        <w:rPr>
          <w:color w:val="000000" w:themeColor="text1"/>
        </w:rPr>
        <w:t>Participant</w:t>
      </w:r>
      <w:r w:rsidR="00FC0F1A" w:rsidRPr="00EF6416">
        <w:rPr>
          <w:color w:val="000000" w:themeColor="text1"/>
        </w:rPr>
        <w:t xml:space="preserve"> choose the one that suits them best.</w:t>
      </w:r>
    </w:p>
    <w:p w14:paraId="0CFB13DD" w14:textId="77777777" w:rsidR="00AC54C6" w:rsidRPr="00AC54C6" w:rsidRDefault="00AC54C6" w:rsidP="00874A32">
      <w:pPr>
        <w:spacing w:line="276" w:lineRule="auto"/>
        <w:ind w:left="426"/>
        <w:rPr>
          <w:color w:val="000000" w:themeColor="text1"/>
        </w:rPr>
      </w:pPr>
    </w:p>
    <w:p w14:paraId="0F17A6C8" w14:textId="4F4F8F67" w:rsidR="00D07065" w:rsidRPr="00EF6416" w:rsidRDefault="00D07065" w:rsidP="00874A32">
      <w:pPr>
        <w:pStyle w:val="ListParagraph"/>
        <w:numPr>
          <w:ilvl w:val="0"/>
          <w:numId w:val="1"/>
        </w:numPr>
        <w:spacing w:line="276" w:lineRule="auto"/>
        <w:rPr>
          <w:color w:val="000000" w:themeColor="text1"/>
        </w:rPr>
      </w:pPr>
      <w:r w:rsidRPr="00EF6416">
        <w:rPr>
          <w:b/>
          <w:bCs/>
          <w:color w:val="000000" w:themeColor="text1"/>
        </w:rPr>
        <w:t>Build on Progress</w:t>
      </w:r>
      <w:r w:rsidRPr="00EF6416">
        <w:rPr>
          <w:color w:val="000000" w:themeColor="text1"/>
        </w:rPr>
        <w:t>: Each session builds on the last, focus on practical strategies and support.</w:t>
      </w:r>
      <w:r w:rsidR="00D13720" w:rsidRPr="00D13720">
        <w:rPr>
          <w:noProof/>
          <w14:ligatures w14:val="standardContextual"/>
        </w:rPr>
        <w:t xml:space="preserve"> </w:t>
      </w:r>
    </w:p>
    <w:p w14:paraId="1965FF74" w14:textId="4D974670" w:rsidR="00D07065" w:rsidRPr="00EF6416" w:rsidRDefault="00D07065" w:rsidP="00874A32">
      <w:pPr>
        <w:pStyle w:val="ListParagraph"/>
        <w:numPr>
          <w:ilvl w:val="0"/>
          <w:numId w:val="1"/>
        </w:numPr>
        <w:spacing w:line="276" w:lineRule="auto"/>
        <w:rPr>
          <w:color w:val="000000" w:themeColor="text1"/>
        </w:rPr>
      </w:pPr>
      <w:r w:rsidRPr="00EF6416">
        <w:rPr>
          <w:b/>
          <w:bCs/>
          <w:color w:val="000000" w:themeColor="text1"/>
        </w:rPr>
        <w:t>Key Points:</w:t>
      </w:r>
      <w:r w:rsidRPr="00EF6416">
        <w:rPr>
          <w:color w:val="000000" w:themeColor="text1"/>
        </w:rPr>
        <w:t xml:space="preserve"> Encourage active involvement in goal</w:t>
      </w:r>
      <w:r w:rsidR="008A5BF8">
        <w:rPr>
          <w:color w:val="000000" w:themeColor="text1"/>
        </w:rPr>
        <w:t xml:space="preserve"> setting to choose</w:t>
      </w:r>
      <w:r w:rsidRPr="00EF6416">
        <w:rPr>
          <w:color w:val="000000" w:themeColor="text1"/>
        </w:rPr>
        <w:t xml:space="preserve"> actions that suit them best.</w:t>
      </w:r>
    </w:p>
    <w:p w14:paraId="7905D2D7" w14:textId="6BCCA341" w:rsidR="00AC54C6" w:rsidRDefault="00D07065" w:rsidP="00874A32">
      <w:pPr>
        <w:pStyle w:val="ListParagraph"/>
        <w:numPr>
          <w:ilvl w:val="0"/>
          <w:numId w:val="1"/>
        </w:numPr>
        <w:spacing w:line="276" w:lineRule="auto"/>
        <w:rPr>
          <w:color w:val="000000" w:themeColor="text1"/>
        </w:rPr>
      </w:pPr>
      <w:r w:rsidRPr="00EF6416">
        <w:rPr>
          <w:b/>
          <w:bCs/>
          <w:color w:val="000000" w:themeColor="text1"/>
        </w:rPr>
        <w:t xml:space="preserve">Flexibility: </w:t>
      </w:r>
      <w:r w:rsidRPr="00EF6416">
        <w:rPr>
          <w:color w:val="000000" w:themeColor="text1"/>
        </w:rPr>
        <w:t xml:space="preserve">Sessions </w:t>
      </w:r>
      <w:r w:rsidR="008A5BF8">
        <w:rPr>
          <w:color w:val="000000" w:themeColor="text1"/>
        </w:rPr>
        <w:t xml:space="preserve">are </w:t>
      </w:r>
      <w:r w:rsidRPr="00EF6416">
        <w:rPr>
          <w:color w:val="000000" w:themeColor="text1"/>
        </w:rPr>
        <w:t xml:space="preserve">adaptable. Not all </w:t>
      </w:r>
      <w:r w:rsidR="00DB047B">
        <w:rPr>
          <w:color w:val="000000" w:themeColor="text1"/>
        </w:rPr>
        <w:t>Participant</w:t>
      </w:r>
      <w:r w:rsidRPr="00EF6416">
        <w:rPr>
          <w:color w:val="000000" w:themeColor="text1"/>
        </w:rPr>
        <w:t xml:space="preserve">s will follow the same pace or structure, and the </w:t>
      </w:r>
      <w:r w:rsidR="00DB047B">
        <w:rPr>
          <w:color w:val="000000" w:themeColor="text1"/>
        </w:rPr>
        <w:t>Coach</w:t>
      </w:r>
      <w:r w:rsidR="00EE1962">
        <w:rPr>
          <w:color w:val="000000" w:themeColor="text1"/>
        </w:rPr>
        <w:t>ing sessions</w:t>
      </w:r>
      <w:r w:rsidRPr="00EF6416">
        <w:rPr>
          <w:color w:val="000000" w:themeColor="text1"/>
        </w:rPr>
        <w:t xml:space="preserve"> should be adjusted to meet individual needs.</w:t>
      </w:r>
    </w:p>
    <w:p w14:paraId="01B29B2A" w14:textId="77777777" w:rsidR="00ED683C" w:rsidRDefault="00ED683C">
      <w:pPr>
        <w:spacing w:before="0" w:after="160"/>
        <w:rPr>
          <w:color w:val="000000" w:themeColor="text1"/>
        </w:rPr>
        <w:sectPr w:rsidR="00ED683C" w:rsidSect="006A02FA">
          <w:headerReference w:type="default" r:id="rId44"/>
          <w:footerReference w:type="default" r:id="rId45"/>
          <w:headerReference w:type="first" r:id="rId46"/>
          <w:footerReference w:type="first" r:id="rId47"/>
          <w:pgSz w:w="11906" w:h="16838"/>
          <w:pgMar w:top="1440" w:right="567" w:bottom="1440" w:left="709" w:header="680" w:footer="709" w:gutter="425"/>
          <w:pgBorders w:display="notFirstPage">
            <w:top w:val="single" w:sz="4" w:space="12" w:color="auto"/>
            <w:left w:val="single" w:sz="4" w:space="31" w:color="auto"/>
            <w:bottom w:val="single" w:sz="4" w:space="4" w:color="auto"/>
            <w:right w:val="single" w:sz="4" w:space="12" w:color="auto"/>
          </w:pgBorders>
          <w:cols w:space="708"/>
          <w:titlePg/>
          <w:docGrid w:linePitch="360"/>
        </w:sectPr>
      </w:pPr>
    </w:p>
    <w:bookmarkStart w:id="10" w:name="_Toc213939553"/>
    <w:p w14:paraId="39ED2413" w14:textId="14907827" w:rsidR="00ED683C" w:rsidRDefault="009D6F1B" w:rsidP="00973E85">
      <w:pPr>
        <w:pStyle w:val="Heading1"/>
        <w:jc w:val="center"/>
        <w:rPr>
          <w:rFonts w:asciiTheme="minorHAnsi" w:hAnsiTheme="minorHAnsi"/>
          <w:b/>
          <w:bCs/>
          <w:color w:val="0B769F" w:themeColor="accent4" w:themeShade="BF"/>
        </w:rPr>
      </w:pPr>
      <w:r w:rsidRPr="00A32704">
        <w:rPr>
          <w:rFonts w:asciiTheme="minorHAnsi" w:hAnsiTheme="minorHAnsi"/>
          <w:b/>
          <w:bCs/>
          <w:noProof/>
          <w:color w:val="0F9ED5" w:themeColor="accent4"/>
        </w:rPr>
        <w:lastRenderedPageBreak/>
        <mc:AlternateContent>
          <mc:Choice Requires="wps">
            <w:drawing>
              <wp:anchor distT="0" distB="0" distL="114300" distR="114300" simplePos="0" relativeHeight="251658363" behindDoc="1" locked="0" layoutInCell="1" allowOverlap="1" wp14:anchorId="29EEBD5F" wp14:editId="6A7D5698">
                <wp:simplePos x="0" y="0"/>
                <wp:positionH relativeFrom="margin">
                  <wp:posOffset>-29210</wp:posOffset>
                </wp:positionH>
                <wp:positionV relativeFrom="paragraph">
                  <wp:posOffset>459740</wp:posOffset>
                </wp:positionV>
                <wp:extent cx="8441055" cy="20320"/>
                <wp:effectExtent l="19050" t="19050" r="36195" b="36830"/>
                <wp:wrapTight wrapText="bothSides">
                  <wp:wrapPolygon edited="0">
                    <wp:start x="-49" y="-20250"/>
                    <wp:lineTo x="-49" y="20250"/>
                    <wp:lineTo x="19109" y="40500"/>
                    <wp:lineTo x="21644" y="40500"/>
                    <wp:lineTo x="21644" y="-20250"/>
                    <wp:lineTo x="14478" y="-20250"/>
                    <wp:lineTo x="-49" y="-20250"/>
                  </wp:wrapPolygon>
                </wp:wrapTight>
                <wp:docPr id="1311231861" name="Straight Connector 1"/>
                <wp:cNvGraphicFramePr/>
                <a:graphic xmlns:a="http://schemas.openxmlformats.org/drawingml/2006/main">
                  <a:graphicData uri="http://schemas.microsoft.com/office/word/2010/wordprocessingShape">
                    <wps:wsp>
                      <wps:cNvCnPr/>
                      <wps:spPr>
                        <a:xfrm>
                          <a:off x="0" y="0"/>
                          <a:ext cx="8441055" cy="203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9F79A51">
              <v:line id="Straight Connector 1" style="position:absolute;z-index:-2516581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2.3pt,36.2pt" to="662.35pt,37.8pt" w14:anchorId="4A4ABF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">
                <v:stroke joinstyle="miter"/>
                <w10:wrap type="tight" anchorx="margin"/>
              </v:line>
            </w:pict>
          </mc:Fallback>
        </mc:AlternateContent>
      </w:r>
      <w:r w:rsidR="00874A32" w:rsidRPr="00874A32">
        <w:rPr>
          <w:rFonts w:asciiTheme="minorHAnsi" w:hAnsiTheme="minorHAnsi"/>
          <w:b/>
          <w:bCs/>
          <w:color w:val="0B769F" w:themeColor="accent4" w:themeShade="BF"/>
        </w:rPr>
        <w:t xml:space="preserve">ENHANCE </w:t>
      </w:r>
      <w:r w:rsidR="00DB047B">
        <w:rPr>
          <w:rFonts w:asciiTheme="minorHAnsi" w:hAnsiTheme="minorHAnsi"/>
          <w:b/>
          <w:bCs/>
          <w:color w:val="0B769F" w:themeColor="accent4" w:themeShade="BF"/>
        </w:rPr>
        <w:t>Coach</w:t>
      </w:r>
      <w:r w:rsidR="00874A32" w:rsidRPr="00874A32">
        <w:rPr>
          <w:rFonts w:asciiTheme="minorHAnsi" w:hAnsiTheme="minorHAnsi"/>
          <w:b/>
          <w:bCs/>
          <w:color w:val="0B769F" w:themeColor="accent4" w:themeShade="BF"/>
        </w:rPr>
        <w:t>ing Timeline</w:t>
      </w:r>
      <w:bookmarkEnd w:id="10"/>
    </w:p>
    <w:p w14:paraId="2E5920D8" w14:textId="321CC3CE" w:rsidR="00874A32" w:rsidRDefault="0046134F" w:rsidP="00874A32">
      <w:pPr>
        <w:tabs>
          <w:tab w:val="left" w:pos="5352"/>
        </w:tabs>
        <w:rPr>
          <w:rFonts w:eastAsiaTheme="majorEastAsia" w:cstheme="majorBidi"/>
          <w:b/>
          <w:bCs/>
          <w:color w:val="0B769F" w:themeColor="accent4" w:themeShade="BF"/>
          <w:sz w:val="40"/>
          <w:szCs w:val="40"/>
        </w:rPr>
      </w:pPr>
      <w:r>
        <w:rPr>
          <w:noProof/>
        </w:rPr>
        <w:drawing>
          <wp:anchor distT="0" distB="0" distL="114300" distR="114300" simplePos="0" relativeHeight="251658437" behindDoc="1" locked="0" layoutInCell="1" allowOverlap="1" wp14:anchorId="6E7E1A81" wp14:editId="3E15CE45">
            <wp:simplePos x="0" y="0"/>
            <wp:positionH relativeFrom="margin">
              <wp:posOffset>-389605</wp:posOffset>
            </wp:positionH>
            <wp:positionV relativeFrom="paragraph">
              <wp:posOffset>391795</wp:posOffset>
            </wp:positionV>
            <wp:extent cx="9438005" cy="2767330"/>
            <wp:effectExtent l="0" t="0" r="0" b="0"/>
            <wp:wrapTight wrapText="bothSides">
              <wp:wrapPolygon edited="0">
                <wp:start x="0" y="0"/>
                <wp:lineTo x="0" y="21412"/>
                <wp:lineTo x="21538" y="21412"/>
                <wp:lineTo x="21538" y="0"/>
                <wp:lineTo x="0" y="0"/>
              </wp:wrapPolygon>
            </wp:wrapTight>
            <wp:docPr id="194950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03000" name="Picture 1"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l="802" t="37498" r="1476" b="17259"/>
                    <a:stretch/>
                  </pic:blipFill>
                  <pic:spPr bwMode="auto">
                    <a:xfrm>
                      <a:off x="0" y="0"/>
                      <a:ext cx="9438005" cy="2767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A32">
        <w:rPr>
          <w:rFonts w:eastAsiaTheme="majorEastAsia" w:cstheme="majorBidi"/>
          <w:b/>
          <w:bCs/>
          <w:color w:val="0B769F" w:themeColor="accent4" w:themeShade="BF"/>
          <w:sz w:val="40"/>
          <w:szCs w:val="40"/>
        </w:rPr>
        <w:tab/>
      </w:r>
    </w:p>
    <w:p w14:paraId="3BF73A41" w14:textId="679070DD" w:rsidR="00874A32" w:rsidRPr="00874A32" w:rsidRDefault="00874A32" w:rsidP="00874A32">
      <w:pPr>
        <w:tabs>
          <w:tab w:val="left" w:pos="5352"/>
        </w:tabs>
        <w:sectPr w:rsidR="00874A32" w:rsidRPr="00874A32" w:rsidSect="0043731A">
          <w:headerReference w:type="default" r:id="rId49"/>
          <w:headerReference w:type="first" r:id="rId50"/>
          <w:footerReference w:type="first" r:id="rId51"/>
          <w:pgSz w:w="16838" w:h="11906" w:orient="landscape"/>
          <w:pgMar w:top="709" w:right="1440" w:bottom="566" w:left="1440" w:header="708" w:footer="708" w:gutter="0"/>
          <w:pgBorders>
            <w:top w:val="single" w:sz="4" w:space="12" w:color="auto"/>
            <w:left w:val="single" w:sz="4" w:space="31" w:color="auto"/>
            <w:bottom w:val="single" w:sz="4" w:space="4" w:color="auto"/>
            <w:right w:val="single" w:sz="4" w:space="12" w:color="auto"/>
          </w:pgBorders>
          <w:cols w:space="708"/>
          <w:docGrid w:linePitch="360"/>
        </w:sectPr>
      </w:pPr>
      <w:r>
        <w:tab/>
      </w:r>
    </w:p>
    <w:bookmarkStart w:id="11" w:name="_Toc213939554"/>
    <w:p w14:paraId="645E534A" w14:textId="0744EE3D" w:rsidR="0070233C" w:rsidRPr="00C32100" w:rsidRDefault="00C32100" w:rsidP="00C32100">
      <w:pPr>
        <w:pStyle w:val="Heading1"/>
        <w:spacing w:before="0" w:after="0"/>
        <w:rPr>
          <w:rFonts w:asciiTheme="minorHAnsi" w:hAnsiTheme="minorHAnsi"/>
          <w:b/>
          <w:bCs/>
          <w:color w:val="0B769F" w:themeColor="accent4" w:themeShade="BF"/>
          <w:sz w:val="36"/>
          <w:szCs w:val="36"/>
        </w:rPr>
      </w:pPr>
      <w:r w:rsidRPr="00C32100">
        <w:rPr>
          <w:rFonts w:asciiTheme="minorHAnsi" w:hAnsiTheme="minorHAnsi"/>
          <w:b/>
          <w:bCs/>
          <w:noProof/>
          <w:color w:val="0B769F" w:themeColor="accent4" w:themeShade="BF"/>
          <w:sz w:val="36"/>
          <w:szCs w:val="36"/>
        </w:rPr>
        <w:lastRenderedPageBreak/>
        <mc:AlternateContent>
          <mc:Choice Requires="wps">
            <w:drawing>
              <wp:anchor distT="0" distB="0" distL="114300" distR="114300" simplePos="0" relativeHeight="251658264" behindDoc="0" locked="0" layoutInCell="1" allowOverlap="1" wp14:anchorId="1DB5E408" wp14:editId="2680CA91">
                <wp:simplePos x="0" y="0"/>
                <wp:positionH relativeFrom="margin">
                  <wp:posOffset>-15456</wp:posOffset>
                </wp:positionH>
                <wp:positionV relativeFrom="paragraph">
                  <wp:posOffset>299169</wp:posOffset>
                </wp:positionV>
                <wp:extent cx="5924550" cy="7620"/>
                <wp:effectExtent l="19050" t="19050" r="19050" b="30480"/>
                <wp:wrapNone/>
                <wp:docPr id="652600352"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C729E2E">
              <v:line id="Straight Connector 1" style="position:absolute;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1.2pt,23.55pt" to="465.3pt,24.15pt" w14:anchorId="31BDD1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">
                <v:stroke joinstyle="miter"/>
                <w10:wrap anchorx="margin"/>
              </v:line>
            </w:pict>
          </mc:Fallback>
        </mc:AlternateContent>
      </w:r>
      <w:r w:rsidR="00DB047B">
        <w:rPr>
          <w:rFonts w:asciiTheme="minorHAnsi" w:hAnsiTheme="minorHAnsi"/>
          <w:b/>
          <w:bCs/>
          <w:color w:val="0B769F" w:themeColor="accent4" w:themeShade="BF"/>
          <w:sz w:val="36"/>
          <w:szCs w:val="36"/>
        </w:rPr>
        <w:t>Coach</w:t>
      </w:r>
      <w:r w:rsidR="0070233C" w:rsidRPr="00C32100">
        <w:rPr>
          <w:rFonts w:asciiTheme="minorHAnsi" w:hAnsiTheme="minorHAnsi"/>
          <w:b/>
          <w:bCs/>
          <w:color w:val="0B769F" w:themeColor="accent4" w:themeShade="BF"/>
          <w:sz w:val="36"/>
          <w:szCs w:val="36"/>
        </w:rPr>
        <w:t xml:space="preserve"> Preparation</w:t>
      </w:r>
      <w:bookmarkEnd w:id="11"/>
      <w:r w:rsidR="0070233C" w:rsidRPr="00C32100">
        <w:rPr>
          <w:rFonts w:asciiTheme="minorHAnsi" w:hAnsiTheme="minorHAnsi"/>
          <w:b/>
          <w:bCs/>
          <w:color w:val="0B769F" w:themeColor="accent4" w:themeShade="BF"/>
          <w:sz w:val="36"/>
          <w:szCs w:val="36"/>
        </w:rPr>
        <w:t xml:space="preserve"> </w:t>
      </w:r>
    </w:p>
    <w:p w14:paraId="2338D0D2" w14:textId="282FB120" w:rsidR="00BA6046" w:rsidRDefault="00BA6046" w:rsidP="00E733EE">
      <w:pPr>
        <w:rPr>
          <w:rStyle w:val="normaltextrun"/>
          <w:b/>
          <w:bCs/>
          <w:color w:val="auto"/>
        </w:rPr>
      </w:pPr>
      <w:r w:rsidRPr="00C32100">
        <w:rPr>
          <w:rStyle w:val="normaltextrun"/>
          <w:b/>
          <w:bCs/>
          <w:color w:val="auto"/>
        </w:rPr>
        <w:t xml:space="preserve">Send reminders to the </w:t>
      </w:r>
      <w:r w:rsidR="00DB047B">
        <w:rPr>
          <w:rStyle w:val="normaltextrun"/>
          <w:b/>
          <w:bCs/>
          <w:color w:val="auto"/>
        </w:rPr>
        <w:t>Participant</w:t>
      </w:r>
      <w:r>
        <w:rPr>
          <w:rStyle w:val="normaltextrun"/>
          <w:b/>
          <w:bCs/>
          <w:color w:val="auto"/>
        </w:rPr>
        <w:t xml:space="preserve"> via email or SMS</w:t>
      </w:r>
    </w:p>
    <w:p w14:paraId="3CED0246" w14:textId="0EDD26E1" w:rsidR="00E733EE" w:rsidRPr="002407CC" w:rsidRDefault="00D066FD" w:rsidP="00E733EE">
      <w:pPr>
        <w:rPr>
          <w:rStyle w:val="normaltextrun"/>
          <w:b/>
          <w:bCs/>
          <w:color w:val="auto"/>
        </w:rPr>
      </w:pPr>
      <w:r>
        <w:rPr>
          <w:noProof/>
          <w14:ligatures w14:val="standardContextual"/>
        </w:rPr>
        <mc:AlternateContent>
          <mc:Choice Requires="wps">
            <w:drawing>
              <wp:anchor distT="0" distB="0" distL="114300" distR="114300" simplePos="0" relativeHeight="251658250" behindDoc="0" locked="0" layoutInCell="1" allowOverlap="1" wp14:anchorId="2954851C" wp14:editId="52D4E117">
                <wp:simplePos x="0" y="0"/>
                <wp:positionH relativeFrom="margin">
                  <wp:posOffset>890905</wp:posOffset>
                </wp:positionH>
                <wp:positionV relativeFrom="paragraph">
                  <wp:posOffset>226695</wp:posOffset>
                </wp:positionV>
                <wp:extent cx="5367232" cy="1196340"/>
                <wp:effectExtent l="0" t="0" r="24130" b="22860"/>
                <wp:wrapNone/>
                <wp:docPr id="2088281244" name="Rectangle 2"/>
                <wp:cNvGraphicFramePr/>
                <a:graphic xmlns:a="http://schemas.openxmlformats.org/drawingml/2006/main">
                  <a:graphicData uri="http://schemas.microsoft.com/office/word/2010/wordprocessingShape">
                    <wps:wsp>
                      <wps:cNvSpPr/>
                      <wps:spPr>
                        <a:xfrm>
                          <a:off x="0" y="0"/>
                          <a:ext cx="5367232" cy="119634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5F8ADC4">
              <v:rect id="Rectangle 2" style="position:absolute;margin-left:70.15pt;margin-top:17.85pt;width:422.6pt;height:94.2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55F45B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">
                <v:stroke dashstyle="1 1"/>
                <w10:wrap anchorx="margin"/>
              </v:rect>
            </w:pict>
          </mc:Fallback>
        </mc:AlternateContent>
      </w:r>
      <w:r w:rsidR="00E733EE" w:rsidRPr="002407CC">
        <w:rPr>
          <w:rStyle w:val="normaltextrun"/>
          <w:b/>
          <w:bCs/>
          <w:color w:val="auto"/>
        </w:rPr>
        <w:t>ONE WEEK BEFORE:</w:t>
      </w:r>
    </w:p>
    <w:p w14:paraId="09D45AB7" w14:textId="5D6B3A03" w:rsidR="00E55B75" w:rsidRPr="00A24EC4" w:rsidRDefault="009969D5" w:rsidP="00A24EC4">
      <w:pPr>
        <w:pStyle w:val="ListParagraph"/>
        <w:ind w:left="1440"/>
        <w:rPr>
          <w:rStyle w:val="normaltextrun"/>
          <w:i/>
          <w:iCs/>
          <w:color w:val="auto"/>
        </w:rPr>
      </w:pPr>
      <w:r w:rsidRPr="009969D5">
        <w:rPr>
          <w:rStyle w:val="normaltextrun"/>
          <w:b/>
          <w:bCs/>
          <w:color w:val="auto"/>
        </w:rPr>
        <w:t xml:space="preserve">Subject: </w:t>
      </w:r>
      <w:r w:rsidRPr="00E55B75">
        <w:rPr>
          <w:rStyle w:val="normaltextrun"/>
          <w:i/>
          <w:iCs/>
          <w:color w:val="auto"/>
        </w:rPr>
        <w:t xml:space="preserve">Reminder: ENHANCE </w:t>
      </w:r>
      <w:r w:rsidR="00DB047B">
        <w:rPr>
          <w:rStyle w:val="normaltextrun"/>
          <w:i/>
          <w:iCs/>
          <w:color w:val="auto"/>
        </w:rPr>
        <w:t>Coach</w:t>
      </w:r>
      <w:r w:rsidRPr="00E55B75">
        <w:rPr>
          <w:rStyle w:val="normaltextrun"/>
          <w:i/>
          <w:iCs/>
          <w:color w:val="auto"/>
        </w:rPr>
        <w:t>ing Session</w:t>
      </w:r>
    </w:p>
    <w:p w14:paraId="177CF9E5" w14:textId="5CC0A378" w:rsidR="009969D5" w:rsidRPr="00A24EC4" w:rsidRDefault="009969D5" w:rsidP="009969D5">
      <w:pPr>
        <w:pStyle w:val="ListParagraph"/>
        <w:ind w:left="1440"/>
        <w:rPr>
          <w:rStyle w:val="normaltextrun"/>
          <w:i/>
          <w:iCs/>
          <w:color w:val="auto"/>
          <w:sz w:val="22"/>
          <w:szCs w:val="22"/>
        </w:rPr>
      </w:pPr>
      <w:r w:rsidRPr="00A24EC4">
        <w:rPr>
          <w:rStyle w:val="normaltextrun"/>
          <w:i/>
          <w:iCs/>
          <w:color w:val="auto"/>
          <w:sz w:val="22"/>
          <w:szCs w:val="22"/>
        </w:rPr>
        <w:t>Hi [</w:t>
      </w:r>
      <w:r w:rsidR="00DB047B">
        <w:rPr>
          <w:rStyle w:val="normaltextrun"/>
          <w:i/>
          <w:iCs/>
          <w:color w:val="auto"/>
          <w:sz w:val="22"/>
          <w:szCs w:val="22"/>
        </w:rPr>
        <w:t>Participant</w:t>
      </w:r>
      <w:r w:rsidRPr="00A24EC4">
        <w:rPr>
          <w:rStyle w:val="normaltextrun"/>
          <w:i/>
          <w:iCs/>
          <w:color w:val="auto"/>
          <w:sz w:val="22"/>
          <w:szCs w:val="22"/>
        </w:rPr>
        <w:t>’s Name],</w:t>
      </w:r>
    </w:p>
    <w:p w14:paraId="558F1C60" w14:textId="77777777" w:rsidR="00D066FD" w:rsidRDefault="009969D5" w:rsidP="009969D5">
      <w:pPr>
        <w:pStyle w:val="ListParagraph"/>
        <w:ind w:left="1440"/>
        <w:rPr>
          <w:rStyle w:val="normaltextrun"/>
          <w:i/>
          <w:iCs/>
          <w:color w:val="auto"/>
          <w:sz w:val="22"/>
          <w:szCs w:val="22"/>
        </w:rPr>
      </w:pPr>
      <w:r w:rsidRPr="00A24EC4">
        <w:rPr>
          <w:rStyle w:val="normaltextrun"/>
          <w:i/>
          <w:iCs/>
          <w:color w:val="auto"/>
          <w:sz w:val="22"/>
          <w:szCs w:val="22"/>
        </w:rPr>
        <w:t xml:space="preserve">Just a quick reminder about your upcoming ENHANCE session on [date] at [time]. </w:t>
      </w:r>
    </w:p>
    <w:p w14:paraId="7B2A0985" w14:textId="77777777" w:rsidR="007F6D36" w:rsidRDefault="009969D5" w:rsidP="007F6D36">
      <w:pPr>
        <w:pStyle w:val="ListParagraph"/>
        <w:ind w:left="1440"/>
        <w:rPr>
          <w:rStyle w:val="normaltextrun"/>
          <w:i/>
          <w:iCs/>
          <w:color w:val="auto"/>
          <w:sz w:val="22"/>
          <w:szCs w:val="22"/>
        </w:rPr>
      </w:pPr>
      <w:r w:rsidRPr="00A24EC4">
        <w:rPr>
          <w:rStyle w:val="normaltextrun"/>
          <w:i/>
          <w:iCs/>
          <w:color w:val="auto"/>
          <w:sz w:val="22"/>
          <w:szCs w:val="22"/>
        </w:rPr>
        <w:t xml:space="preserve">We’ll meet [location/online </w:t>
      </w:r>
      <w:r w:rsidRPr="00D066FD">
        <w:rPr>
          <w:rStyle w:val="normaltextrun"/>
          <w:i/>
          <w:iCs/>
          <w:color w:val="auto"/>
          <w:sz w:val="22"/>
          <w:szCs w:val="22"/>
        </w:rPr>
        <w:t>details]. L</w:t>
      </w:r>
      <w:r w:rsidR="007F6D36">
        <w:rPr>
          <w:rStyle w:val="normaltextrun"/>
          <w:i/>
          <w:iCs/>
          <w:color w:val="auto"/>
          <w:sz w:val="22"/>
          <w:szCs w:val="22"/>
        </w:rPr>
        <w:t>et me know if you have any questions.</w:t>
      </w:r>
    </w:p>
    <w:p w14:paraId="71D8031D" w14:textId="6EA9979B" w:rsidR="009969D5" w:rsidRPr="007F6D36" w:rsidRDefault="009969D5" w:rsidP="007F6D36">
      <w:pPr>
        <w:pStyle w:val="ListParagraph"/>
        <w:ind w:left="1440"/>
        <w:rPr>
          <w:rStyle w:val="normaltextrun"/>
          <w:i/>
          <w:iCs/>
          <w:color w:val="auto"/>
          <w:sz w:val="22"/>
          <w:szCs w:val="22"/>
        </w:rPr>
      </w:pPr>
      <w:r w:rsidRPr="007F6D36">
        <w:rPr>
          <w:rStyle w:val="normaltextrun"/>
          <w:i/>
          <w:iCs/>
          <w:color w:val="auto"/>
          <w:sz w:val="22"/>
          <w:szCs w:val="22"/>
        </w:rPr>
        <w:t>Best,</w:t>
      </w:r>
    </w:p>
    <w:p w14:paraId="73F56E21" w14:textId="3252567F" w:rsidR="00F96D8B" w:rsidRPr="00A24EC4" w:rsidRDefault="009969D5" w:rsidP="009969D5">
      <w:pPr>
        <w:pStyle w:val="ListParagraph"/>
        <w:ind w:left="1440"/>
        <w:rPr>
          <w:rStyle w:val="normaltextrun"/>
          <w:i/>
          <w:iCs/>
          <w:color w:val="auto"/>
          <w:sz w:val="22"/>
          <w:szCs w:val="22"/>
        </w:rPr>
      </w:pPr>
      <w:r w:rsidRPr="00A24EC4">
        <w:rPr>
          <w:rStyle w:val="normaltextrun"/>
          <w:i/>
          <w:iCs/>
          <w:color w:val="auto"/>
          <w:sz w:val="22"/>
          <w:szCs w:val="22"/>
        </w:rPr>
        <w:t>[</w:t>
      </w:r>
      <w:r w:rsidR="00DB047B">
        <w:rPr>
          <w:rStyle w:val="normaltextrun"/>
          <w:i/>
          <w:iCs/>
          <w:color w:val="auto"/>
          <w:sz w:val="22"/>
          <w:szCs w:val="22"/>
        </w:rPr>
        <w:t>Coach</w:t>
      </w:r>
      <w:r w:rsidRPr="00A24EC4">
        <w:rPr>
          <w:rStyle w:val="normaltextrun"/>
          <w:i/>
          <w:iCs/>
          <w:color w:val="auto"/>
          <w:sz w:val="22"/>
          <w:szCs w:val="22"/>
        </w:rPr>
        <w:t>’s Name]</w:t>
      </w:r>
    </w:p>
    <w:p w14:paraId="381AB518" w14:textId="2B58E8C3" w:rsidR="00E733EE" w:rsidRPr="002407CC" w:rsidRDefault="00E733EE" w:rsidP="00E733EE">
      <w:pPr>
        <w:rPr>
          <w:rStyle w:val="normaltextrun"/>
          <w:b/>
          <w:bCs/>
          <w:color w:val="auto"/>
        </w:rPr>
      </w:pPr>
      <w:r w:rsidRPr="002407CC">
        <w:rPr>
          <w:rStyle w:val="normaltextrun"/>
          <w:b/>
          <w:bCs/>
          <w:color w:val="auto"/>
        </w:rPr>
        <w:t>2 DAYS BEFORE:</w:t>
      </w:r>
    </w:p>
    <w:p w14:paraId="639FE0B7" w14:textId="55292DAD" w:rsidR="0015341D" w:rsidRPr="0015341D" w:rsidRDefault="00D066FD" w:rsidP="0015341D">
      <w:pPr>
        <w:pStyle w:val="ListParagraph"/>
        <w:ind w:left="1440"/>
        <w:rPr>
          <w:rStyle w:val="normaltextrun"/>
          <w:color w:val="auto"/>
        </w:rPr>
      </w:pPr>
      <w:r>
        <w:rPr>
          <w:noProof/>
          <w14:ligatures w14:val="standardContextual"/>
        </w:rPr>
        <mc:AlternateContent>
          <mc:Choice Requires="wps">
            <w:drawing>
              <wp:anchor distT="0" distB="0" distL="114300" distR="114300" simplePos="0" relativeHeight="251658249" behindDoc="0" locked="0" layoutInCell="1" allowOverlap="1" wp14:anchorId="35B198CD" wp14:editId="3F379827">
                <wp:simplePos x="0" y="0"/>
                <wp:positionH relativeFrom="margin">
                  <wp:posOffset>845185</wp:posOffset>
                </wp:positionH>
                <wp:positionV relativeFrom="paragraph">
                  <wp:posOffset>6986</wp:posOffset>
                </wp:positionV>
                <wp:extent cx="5409777" cy="1097280"/>
                <wp:effectExtent l="0" t="0" r="19685" b="26670"/>
                <wp:wrapNone/>
                <wp:docPr id="189109683" name="Rectangle 2"/>
                <wp:cNvGraphicFramePr/>
                <a:graphic xmlns:a="http://schemas.openxmlformats.org/drawingml/2006/main">
                  <a:graphicData uri="http://schemas.microsoft.com/office/word/2010/wordprocessingShape">
                    <wps:wsp>
                      <wps:cNvSpPr/>
                      <wps:spPr>
                        <a:xfrm>
                          <a:off x="0" y="0"/>
                          <a:ext cx="5409777" cy="109728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4B889DD">
              <v:rect id="Rectangle 2" style="position:absolute;margin-left:66.55pt;margin-top:.55pt;width:425.95pt;height:86.4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67995D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">
                <v:stroke dashstyle="1 1"/>
                <w10:wrap anchorx="margin"/>
              </v:rect>
            </w:pict>
          </mc:Fallback>
        </mc:AlternateContent>
      </w:r>
      <w:r w:rsidR="0015341D" w:rsidRPr="0015341D">
        <w:rPr>
          <w:rStyle w:val="normaltextrun"/>
          <w:b/>
          <w:bCs/>
          <w:color w:val="auto"/>
        </w:rPr>
        <w:t xml:space="preserve">Subject: </w:t>
      </w:r>
      <w:r w:rsidR="0015341D" w:rsidRPr="0015341D">
        <w:rPr>
          <w:rStyle w:val="normaltextrun"/>
          <w:color w:val="auto"/>
        </w:rPr>
        <w:t>ENHANCE Session Reminder</w:t>
      </w:r>
    </w:p>
    <w:p w14:paraId="57B71EE9" w14:textId="317770A5" w:rsidR="0015341D" w:rsidRPr="00A24EC4" w:rsidRDefault="0015341D" w:rsidP="0015341D">
      <w:pPr>
        <w:pStyle w:val="ListParagraph"/>
        <w:ind w:left="1440"/>
        <w:rPr>
          <w:rStyle w:val="normaltextrun"/>
          <w:i/>
          <w:iCs/>
          <w:color w:val="auto"/>
          <w:sz w:val="22"/>
          <w:szCs w:val="22"/>
        </w:rPr>
      </w:pPr>
      <w:r w:rsidRPr="00A24EC4">
        <w:rPr>
          <w:rStyle w:val="normaltextrun"/>
          <w:i/>
          <w:iCs/>
          <w:color w:val="auto"/>
          <w:sz w:val="22"/>
          <w:szCs w:val="22"/>
        </w:rPr>
        <w:t>Hi [</w:t>
      </w:r>
      <w:r w:rsidR="00DB047B">
        <w:rPr>
          <w:rStyle w:val="normaltextrun"/>
          <w:i/>
          <w:iCs/>
          <w:color w:val="auto"/>
          <w:sz w:val="22"/>
          <w:szCs w:val="22"/>
        </w:rPr>
        <w:t>Participant</w:t>
      </w:r>
      <w:r w:rsidRPr="00A24EC4">
        <w:rPr>
          <w:rStyle w:val="normaltextrun"/>
          <w:i/>
          <w:iCs/>
          <w:color w:val="auto"/>
          <w:sz w:val="22"/>
          <w:szCs w:val="22"/>
        </w:rPr>
        <w:t>’s Name],</w:t>
      </w:r>
    </w:p>
    <w:p w14:paraId="08359DEA" w14:textId="23683880" w:rsidR="0015341D" w:rsidRPr="00A24EC4" w:rsidRDefault="0015341D" w:rsidP="0015341D">
      <w:pPr>
        <w:pStyle w:val="ListParagraph"/>
        <w:ind w:left="1440"/>
        <w:rPr>
          <w:rStyle w:val="normaltextrun"/>
          <w:i/>
          <w:iCs/>
          <w:color w:val="auto"/>
          <w:sz w:val="22"/>
          <w:szCs w:val="22"/>
        </w:rPr>
      </w:pPr>
      <w:r w:rsidRPr="00A24EC4">
        <w:rPr>
          <w:rStyle w:val="normaltextrun"/>
          <w:i/>
          <w:iCs/>
          <w:color w:val="auto"/>
          <w:sz w:val="22"/>
          <w:szCs w:val="22"/>
        </w:rPr>
        <w:t xml:space="preserve">A quick reminder about our ENHANCE </w:t>
      </w:r>
      <w:r w:rsidR="00DB047B">
        <w:rPr>
          <w:rStyle w:val="normaltextrun"/>
          <w:i/>
          <w:iCs/>
          <w:color w:val="auto"/>
          <w:sz w:val="22"/>
          <w:szCs w:val="22"/>
        </w:rPr>
        <w:t>Coach</w:t>
      </w:r>
      <w:r w:rsidRPr="00A24EC4">
        <w:rPr>
          <w:rStyle w:val="normaltextrun"/>
          <w:i/>
          <w:iCs/>
          <w:color w:val="auto"/>
          <w:sz w:val="22"/>
          <w:szCs w:val="22"/>
        </w:rPr>
        <w:t>ing session on [date] at [time]. I’ll see you [location/online details].</w:t>
      </w:r>
    </w:p>
    <w:p w14:paraId="1C66D912" w14:textId="77777777" w:rsidR="0015341D" w:rsidRPr="00A24EC4" w:rsidRDefault="0015341D" w:rsidP="0015341D">
      <w:pPr>
        <w:pStyle w:val="ListParagraph"/>
        <w:ind w:left="1440"/>
        <w:rPr>
          <w:rStyle w:val="normaltextrun"/>
          <w:i/>
          <w:iCs/>
          <w:color w:val="auto"/>
          <w:sz w:val="22"/>
          <w:szCs w:val="22"/>
        </w:rPr>
      </w:pPr>
      <w:r w:rsidRPr="00A24EC4">
        <w:rPr>
          <w:rStyle w:val="normaltextrun"/>
          <w:i/>
          <w:iCs/>
          <w:color w:val="auto"/>
          <w:sz w:val="22"/>
          <w:szCs w:val="22"/>
        </w:rPr>
        <w:t>Best,</w:t>
      </w:r>
    </w:p>
    <w:p w14:paraId="4F1B61A1" w14:textId="397B24EC" w:rsidR="0015341D" w:rsidRPr="00A24EC4" w:rsidRDefault="0015341D" w:rsidP="0015341D">
      <w:pPr>
        <w:pStyle w:val="ListParagraph"/>
        <w:ind w:left="1440"/>
        <w:rPr>
          <w:rStyle w:val="normaltextrun"/>
          <w:i/>
          <w:iCs/>
          <w:color w:val="auto"/>
          <w:sz w:val="22"/>
          <w:szCs w:val="22"/>
        </w:rPr>
      </w:pPr>
      <w:r w:rsidRPr="00A24EC4">
        <w:rPr>
          <w:rStyle w:val="normaltextrun"/>
          <w:i/>
          <w:iCs/>
          <w:color w:val="auto"/>
          <w:sz w:val="22"/>
          <w:szCs w:val="22"/>
        </w:rPr>
        <w:t>[</w:t>
      </w:r>
      <w:r w:rsidR="00DB047B">
        <w:rPr>
          <w:rStyle w:val="normaltextrun"/>
          <w:i/>
          <w:iCs/>
          <w:color w:val="auto"/>
          <w:sz w:val="22"/>
          <w:szCs w:val="22"/>
        </w:rPr>
        <w:t>Coach</w:t>
      </w:r>
      <w:r w:rsidRPr="00A24EC4">
        <w:rPr>
          <w:rStyle w:val="normaltextrun"/>
          <w:i/>
          <w:iCs/>
          <w:color w:val="auto"/>
          <w:sz w:val="22"/>
          <w:szCs w:val="22"/>
        </w:rPr>
        <w:t>’s Name]</w:t>
      </w:r>
    </w:p>
    <w:p w14:paraId="2D7BEAD5" w14:textId="41F8D03A" w:rsidR="00E733EE" w:rsidRPr="002407CC" w:rsidRDefault="00D066FD" w:rsidP="00E733EE">
      <w:pPr>
        <w:rPr>
          <w:rStyle w:val="normaltextrun"/>
          <w:b/>
          <w:bCs/>
          <w:color w:val="auto"/>
        </w:rPr>
      </w:pPr>
      <w:r>
        <w:rPr>
          <w:noProof/>
          <w14:ligatures w14:val="standardContextual"/>
        </w:rPr>
        <mc:AlternateContent>
          <mc:Choice Requires="wps">
            <w:drawing>
              <wp:anchor distT="0" distB="0" distL="114300" distR="114300" simplePos="0" relativeHeight="251658248" behindDoc="0" locked="0" layoutInCell="1" allowOverlap="1" wp14:anchorId="7238908A" wp14:editId="57DFC93A">
                <wp:simplePos x="0" y="0"/>
                <wp:positionH relativeFrom="margin">
                  <wp:posOffset>853652</wp:posOffset>
                </wp:positionH>
                <wp:positionV relativeFrom="paragraph">
                  <wp:posOffset>279823</wp:posOffset>
                </wp:positionV>
                <wp:extent cx="5401733" cy="1151467"/>
                <wp:effectExtent l="0" t="0" r="27940" b="10795"/>
                <wp:wrapNone/>
                <wp:docPr id="1874014802" name="Rectangle 2"/>
                <wp:cNvGraphicFramePr/>
                <a:graphic xmlns:a="http://schemas.openxmlformats.org/drawingml/2006/main">
                  <a:graphicData uri="http://schemas.microsoft.com/office/word/2010/wordprocessingShape">
                    <wps:wsp>
                      <wps:cNvSpPr/>
                      <wps:spPr>
                        <a:xfrm>
                          <a:off x="0" y="0"/>
                          <a:ext cx="5401733" cy="1151467"/>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271573A">
              <v:rect id="Rectangle 2" style="position:absolute;margin-left:67.2pt;margin-top:22.05pt;width:425.35pt;height:90.6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400CCE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">
                <v:stroke dashstyle="1 1"/>
                <w10:wrap anchorx="margin"/>
              </v:rect>
            </w:pict>
          </mc:Fallback>
        </mc:AlternateContent>
      </w:r>
      <w:r w:rsidR="00E733EE" w:rsidRPr="002407CC">
        <w:rPr>
          <w:rStyle w:val="normaltextrun"/>
          <w:b/>
          <w:bCs/>
          <w:color w:val="auto"/>
        </w:rPr>
        <w:t>ON THE DAY:</w:t>
      </w:r>
    </w:p>
    <w:p w14:paraId="22AE9C3F" w14:textId="42368E2B" w:rsidR="003251DB" w:rsidRPr="00A24EC4" w:rsidRDefault="003251DB" w:rsidP="00A24EC4">
      <w:pPr>
        <w:pStyle w:val="ListParagraph"/>
        <w:ind w:left="1440"/>
        <w:rPr>
          <w:rStyle w:val="normaltextrun"/>
          <w:color w:val="auto"/>
        </w:rPr>
      </w:pPr>
      <w:r w:rsidRPr="00BA6046">
        <w:rPr>
          <w:rStyle w:val="normaltextrun"/>
          <w:b/>
          <w:bCs/>
          <w:color w:val="auto"/>
        </w:rPr>
        <w:t>Subject</w:t>
      </w:r>
      <w:r w:rsidRPr="003251DB">
        <w:rPr>
          <w:rStyle w:val="normaltextrun"/>
          <w:color w:val="auto"/>
        </w:rPr>
        <w:t>: ENHANCE Session Today</w:t>
      </w:r>
    </w:p>
    <w:p w14:paraId="4731E9E2" w14:textId="1D5FA0C2" w:rsidR="003251DB" w:rsidRPr="00A24EC4" w:rsidRDefault="003251DB" w:rsidP="003251DB">
      <w:pPr>
        <w:pStyle w:val="ListParagraph"/>
        <w:ind w:left="1440"/>
        <w:rPr>
          <w:rStyle w:val="normaltextrun"/>
          <w:color w:val="auto"/>
          <w:sz w:val="22"/>
          <w:szCs w:val="22"/>
        </w:rPr>
      </w:pPr>
      <w:r w:rsidRPr="00A24EC4">
        <w:rPr>
          <w:rStyle w:val="normaltextrun"/>
          <w:color w:val="auto"/>
          <w:sz w:val="22"/>
          <w:szCs w:val="22"/>
        </w:rPr>
        <w:t>Hi [</w:t>
      </w:r>
      <w:r w:rsidR="00DB047B">
        <w:rPr>
          <w:rStyle w:val="normaltextrun"/>
          <w:color w:val="auto"/>
          <w:sz w:val="22"/>
          <w:szCs w:val="22"/>
        </w:rPr>
        <w:t>Participant</w:t>
      </w:r>
      <w:r w:rsidRPr="00A24EC4">
        <w:rPr>
          <w:rStyle w:val="normaltextrun"/>
          <w:color w:val="auto"/>
          <w:sz w:val="22"/>
          <w:szCs w:val="22"/>
        </w:rPr>
        <w:t>’s Name],</w:t>
      </w:r>
    </w:p>
    <w:p w14:paraId="7F786246" w14:textId="77777777" w:rsidR="00D066FD" w:rsidRDefault="003251DB" w:rsidP="003251DB">
      <w:pPr>
        <w:pStyle w:val="ListParagraph"/>
        <w:ind w:left="1440"/>
        <w:rPr>
          <w:rStyle w:val="normaltextrun"/>
          <w:color w:val="auto"/>
          <w:sz w:val="22"/>
          <w:szCs w:val="22"/>
        </w:rPr>
      </w:pPr>
      <w:r w:rsidRPr="00A24EC4">
        <w:rPr>
          <w:rStyle w:val="normaltextrun"/>
          <w:color w:val="auto"/>
          <w:sz w:val="22"/>
          <w:szCs w:val="22"/>
        </w:rPr>
        <w:t>Today’s the day! Just a reminder that we’ll be meeting at [time] [location/online details].</w:t>
      </w:r>
    </w:p>
    <w:p w14:paraId="0134D378" w14:textId="485F17EE" w:rsidR="003251DB" w:rsidRPr="00A24EC4" w:rsidRDefault="003251DB" w:rsidP="003251DB">
      <w:pPr>
        <w:pStyle w:val="ListParagraph"/>
        <w:ind w:left="1440"/>
        <w:rPr>
          <w:rStyle w:val="normaltextrun"/>
          <w:color w:val="auto"/>
          <w:sz w:val="22"/>
          <w:szCs w:val="22"/>
        </w:rPr>
      </w:pPr>
      <w:r w:rsidRPr="00A24EC4">
        <w:rPr>
          <w:rStyle w:val="normaltextrun"/>
          <w:color w:val="auto"/>
          <w:sz w:val="22"/>
          <w:szCs w:val="22"/>
        </w:rPr>
        <w:t>Looking forward to seeing you!</w:t>
      </w:r>
    </w:p>
    <w:p w14:paraId="62A14489" w14:textId="77777777" w:rsidR="003251DB" w:rsidRPr="00A24EC4" w:rsidRDefault="003251DB" w:rsidP="003251DB">
      <w:pPr>
        <w:pStyle w:val="ListParagraph"/>
        <w:ind w:left="1440"/>
        <w:rPr>
          <w:rStyle w:val="normaltextrun"/>
          <w:color w:val="auto"/>
          <w:sz w:val="22"/>
          <w:szCs w:val="22"/>
        </w:rPr>
      </w:pPr>
      <w:r w:rsidRPr="00A24EC4">
        <w:rPr>
          <w:rStyle w:val="normaltextrun"/>
          <w:color w:val="auto"/>
          <w:sz w:val="22"/>
          <w:szCs w:val="22"/>
        </w:rPr>
        <w:t>Best,</w:t>
      </w:r>
    </w:p>
    <w:p w14:paraId="088033E9" w14:textId="51E07119" w:rsidR="00E733EE" w:rsidRPr="00A24EC4" w:rsidRDefault="003251DB" w:rsidP="003251DB">
      <w:pPr>
        <w:pStyle w:val="ListParagraph"/>
        <w:ind w:left="1440"/>
        <w:rPr>
          <w:rStyle w:val="normaltextrun"/>
          <w:i/>
          <w:iCs/>
          <w:sz w:val="22"/>
          <w:szCs w:val="22"/>
        </w:rPr>
      </w:pPr>
      <w:r w:rsidRPr="00A24EC4">
        <w:rPr>
          <w:rStyle w:val="normaltextrun"/>
          <w:color w:val="auto"/>
          <w:sz w:val="22"/>
          <w:szCs w:val="22"/>
        </w:rPr>
        <w:t>[</w:t>
      </w:r>
      <w:r w:rsidR="00DB047B">
        <w:rPr>
          <w:rStyle w:val="normaltextrun"/>
          <w:color w:val="auto"/>
          <w:sz w:val="22"/>
          <w:szCs w:val="22"/>
        </w:rPr>
        <w:t>Coach</w:t>
      </w:r>
      <w:r w:rsidRPr="00A24EC4">
        <w:rPr>
          <w:rStyle w:val="normaltextrun"/>
          <w:color w:val="auto"/>
          <w:sz w:val="22"/>
          <w:szCs w:val="22"/>
        </w:rPr>
        <w:t>’s Name]</w:t>
      </w:r>
    </w:p>
    <w:p w14:paraId="2836ADFE" w14:textId="2C6D425E" w:rsidR="00E733EE" w:rsidRPr="002407CC" w:rsidRDefault="004C5537" w:rsidP="006A040B">
      <w:pPr>
        <w:spacing w:line="240" w:lineRule="auto"/>
        <w:rPr>
          <w:rStyle w:val="SubtleEmphasis"/>
        </w:rPr>
      </w:pPr>
      <w:r w:rsidRPr="0032525F">
        <w:rPr>
          <w:noProof/>
          <w:color w:val="FFEECD"/>
          <w14:ligatures w14:val="standardContextual"/>
        </w:rPr>
        <mc:AlternateContent>
          <mc:Choice Requires="wps">
            <w:drawing>
              <wp:anchor distT="0" distB="0" distL="114300" distR="114300" simplePos="0" relativeHeight="251658505" behindDoc="0" locked="0" layoutInCell="1" allowOverlap="1" wp14:anchorId="5E258F95" wp14:editId="7EC91519">
                <wp:simplePos x="0" y="0"/>
                <wp:positionH relativeFrom="margin">
                  <wp:posOffset>5080</wp:posOffset>
                </wp:positionH>
                <wp:positionV relativeFrom="paragraph">
                  <wp:posOffset>10160</wp:posOffset>
                </wp:positionV>
                <wp:extent cx="6431280" cy="3510280"/>
                <wp:effectExtent l="0" t="0" r="26670" b="13970"/>
                <wp:wrapNone/>
                <wp:docPr id="1778243229" name="Rectangle 1"/>
                <wp:cNvGraphicFramePr/>
                <a:graphic xmlns:a="http://schemas.openxmlformats.org/drawingml/2006/main">
                  <a:graphicData uri="http://schemas.microsoft.com/office/word/2010/wordprocessingShape">
                    <wps:wsp>
                      <wps:cNvSpPr/>
                      <wps:spPr>
                        <a:xfrm>
                          <a:off x="0" y="0"/>
                          <a:ext cx="6431280" cy="3510280"/>
                        </a:xfrm>
                        <a:prstGeom prst="rect">
                          <a:avLst/>
                        </a:prstGeom>
                        <a:noFill/>
                        <a:ln w="19050">
                          <a:solidFill>
                            <a:schemeClr val="tx2">
                              <a:lumMod val="25000"/>
                              <a:lumOff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4C26370">
              <v:rect id="Rectangle 1" style="position:absolute;margin-left:.4pt;margin-top:.8pt;width:506.4pt;height:276.4pt;z-index:251658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a7caec [831]" strokeweight="1.5pt" w14:anchorId="76F3AF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">
                <w10:wrap anchorx="margin"/>
              </v:rect>
            </w:pict>
          </mc:Fallback>
        </mc:AlternateContent>
      </w:r>
      <w:r w:rsidR="00E733EE" w:rsidRPr="00625879">
        <w:rPr>
          <w:rFonts w:ascii="Segoe UI Emoji" w:hAnsi="Segoe UI Emoji" w:cs="Segoe UI Emoji"/>
          <w:color w:val="auto"/>
        </w:rPr>
        <w:t xml:space="preserve">✅ </w:t>
      </w:r>
      <w:r w:rsidR="00DB047B">
        <w:rPr>
          <w:rStyle w:val="SubtleEmphasis"/>
        </w:rPr>
        <w:t>Coach</w:t>
      </w:r>
      <w:r w:rsidR="00E733EE" w:rsidRPr="002407CC">
        <w:rPr>
          <w:rStyle w:val="SubtleEmphasis"/>
        </w:rPr>
        <w:t xml:space="preserve"> Checklist (Before </w:t>
      </w:r>
      <w:r w:rsidR="0012637D">
        <w:rPr>
          <w:rStyle w:val="SubtleEmphasis"/>
        </w:rPr>
        <w:t>f</w:t>
      </w:r>
      <w:r w:rsidR="00AD3CED">
        <w:rPr>
          <w:rStyle w:val="SubtleEmphasis"/>
        </w:rPr>
        <w:t xml:space="preserve">irst </w:t>
      </w:r>
      <w:r w:rsidR="0012637D">
        <w:rPr>
          <w:rStyle w:val="SubtleEmphasis"/>
        </w:rPr>
        <w:t>m</w:t>
      </w:r>
      <w:r w:rsidR="00E733EE" w:rsidRPr="002407CC">
        <w:rPr>
          <w:rStyle w:val="SubtleEmphasis"/>
        </w:rPr>
        <w:t>eeting):</w:t>
      </w:r>
      <w:r w:rsidR="00414836">
        <w:rPr>
          <w:rStyle w:val="SubtleEmphasis"/>
        </w:rPr>
        <w:t xml:space="preserve"> </w:t>
      </w:r>
    </w:p>
    <w:p w14:paraId="54BD9FE5" w14:textId="015E8D65" w:rsidR="00E733EE" w:rsidRPr="007C582B" w:rsidRDefault="6E204F9F" w:rsidP="00F01A99">
      <w:pPr>
        <w:pStyle w:val="ListParagraph"/>
        <w:numPr>
          <w:ilvl w:val="0"/>
          <w:numId w:val="39"/>
        </w:numPr>
        <w:spacing w:line="240" w:lineRule="auto"/>
        <w:rPr>
          <w:rStyle w:val="normaltextrun"/>
        </w:rPr>
      </w:pPr>
      <w:r w:rsidRPr="14C828A5">
        <w:rPr>
          <w:rStyle w:val="normaltextrun"/>
          <w:rFonts w:ascii="Segoe UI Emoji" w:hAnsi="Segoe UI Emoji" w:cs="Segoe UI Emoji"/>
          <w:color w:val="auto"/>
        </w:rPr>
        <w:t>🔑</w:t>
      </w:r>
      <w:r w:rsidRPr="14C828A5">
        <w:rPr>
          <w:rStyle w:val="normaltextrun"/>
          <w:i/>
          <w:iCs/>
          <w:color w:val="auto"/>
        </w:rPr>
        <w:t xml:space="preserve"> </w:t>
      </w:r>
      <w:r w:rsidRPr="14C828A5">
        <w:rPr>
          <w:rStyle w:val="normaltextrun"/>
          <w:b/>
          <w:bCs/>
          <w:color w:val="000000" w:themeColor="text1"/>
        </w:rPr>
        <w:t xml:space="preserve">Ensure you have </w:t>
      </w:r>
      <w:r w:rsidR="005B3BF0">
        <w:rPr>
          <w:rStyle w:val="normaltextrun"/>
          <w:b/>
          <w:bCs/>
          <w:color w:val="000000" w:themeColor="text1"/>
        </w:rPr>
        <w:t xml:space="preserve">your login details to </w:t>
      </w:r>
      <w:proofErr w:type="spellStart"/>
      <w:r w:rsidR="005B3BF0">
        <w:rPr>
          <w:rStyle w:val="normaltextrun"/>
          <w:b/>
          <w:bCs/>
          <w:color w:val="000000" w:themeColor="text1"/>
        </w:rPr>
        <w:t>SealedEnvelope</w:t>
      </w:r>
      <w:proofErr w:type="spellEnd"/>
      <w:r w:rsidR="005B3BF0">
        <w:rPr>
          <w:rStyle w:val="normaltextrun"/>
          <w:b/>
          <w:bCs/>
          <w:color w:val="000000" w:themeColor="text1"/>
        </w:rPr>
        <w:t xml:space="preserve"> to complete Coach forms</w:t>
      </w:r>
      <w:r w:rsidR="5633942B" w:rsidRPr="14C828A5">
        <w:rPr>
          <w:rStyle w:val="normaltextrun"/>
        </w:rPr>
        <w:t>.</w:t>
      </w:r>
    </w:p>
    <w:p w14:paraId="09ABFDFE" w14:textId="06CC5715" w:rsidR="00E733EE" w:rsidRPr="00414836" w:rsidRDefault="00E733EE" w:rsidP="00F01A99">
      <w:pPr>
        <w:pStyle w:val="ListParagraph"/>
        <w:numPr>
          <w:ilvl w:val="0"/>
          <w:numId w:val="39"/>
        </w:numPr>
        <w:rPr>
          <w:rStyle w:val="normaltextrun"/>
          <w:b/>
          <w:bCs/>
          <w:i/>
          <w:iCs/>
        </w:rPr>
      </w:pPr>
      <w:r w:rsidRPr="00625879">
        <w:rPr>
          <w:rStyle w:val="normaltextrun"/>
          <w:rFonts w:ascii="Segoe UI Emoji" w:hAnsi="Segoe UI Emoji" w:cs="Segoe UI Emoji"/>
          <w:color w:val="auto"/>
        </w:rPr>
        <w:t>⏰</w:t>
      </w:r>
      <w:r w:rsidRPr="00625879">
        <w:rPr>
          <w:rStyle w:val="normaltextrun"/>
          <w:color w:val="auto"/>
        </w:rPr>
        <w:t xml:space="preserve"> </w:t>
      </w:r>
      <w:r w:rsidRPr="007C582B">
        <w:rPr>
          <w:rStyle w:val="normaltextrun"/>
          <w:b/>
          <w:bCs/>
          <w:color w:val="000000" w:themeColor="text1"/>
        </w:rPr>
        <w:t>Arrive early</w:t>
      </w:r>
      <w:r w:rsidRPr="007C582B">
        <w:rPr>
          <w:rStyle w:val="normaltextrun"/>
          <w:color w:val="000000" w:themeColor="text1"/>
        </w:rPr>
        <w:t xml:space="preserve"> or log on </w:t>
      </w:r>
      <w:r w:rsidRPr="007C582B">
        <w:rPr>
          <w:rStyle w:val="normaltextrun"/>
          <w:b/>
          <w:bCs/>
          <w:color w:val="000000" w:themeColor="text1"/>
        </w:rPr>
        <w:t>5 minutes beforehand</w:t>
      </w:r>
      <w:r w:rsidRPr="007C582B">
        <w:rPr>
          <w:rStyle w:val="normaltextrun"/>
          <w:color w:val="000000" w:themeColor="text1"/>
        </w:rPr>
        <w:t xml:space="preserve"> to avoid delays</w:t>
      </w:r>
      <w:r w:rsidR="00414836">
        <w:rPr>
          <w:rStyle w:val="normaltextrun"/>
          <w:color w:val="000000" w:themeColor="text1"/>
        </w:rPr>
        <w:t xml:space="preserve">. </w:t>
      </w:r>
      <w:r w:rsidR="00414836" w:rsidRPr="00414836">
        <w:rPr>
          <w:rStyle w:val="normaltextrun"/>
          <w:b/>
          <w:bCs/>
          <w:i/>
          <w:iCs/>
          <w:color w:val="000000" w:themeColor="text1"/>
        </w:rPr>
        <w:t xml:space="preserve">Coaching sessions can be done in person, on MS Team, or over the telephone. </w:t>
      </w:r>
    </w:p>
    <w:p w14:paraId="263BBF09" w14:textId="4AA85602" w:rsidR="0050079C" w:rsidRPr="00F756C5" w:rsidRDefault="0050079C" w:rsidP="00F01A99">
      <w:pPr>
        <w:pStyle w:val="ListParagraph"/>
        <w:numPr>
          <w:ilvl w:val="0"/>
          <w:numId w:val="39"/>
        </w:numPr>
        <w:rPr>
          <w:rStyle w:val="normaltextrun"/>
        </w:rPr>
      </w:pPr>
      <w:r w:rsidRPr="00F756C5">
        <w:rPr>
          <w:rStyle w:val="normaltextrun"/>
          <w:rFonts w:cs="Segoe UI Emoji"/>
          <w:color w:val="auto"/>
        </w:rPr>
        <w:t xml:space="preserve">View the </w:t>
      </w:r>
      <w:r w:rsidR="00DB047B">
        <w:rPr>
          <w:rStyle w:val="normaltextrun"/>
          <w:rFonts w:cs="Segoe UI Emoji"/>
          <w:color w:val="auto"/>
        </w:rPr>
        <w:t>Participant</w:t>
      </w:r>
      <w:r w:rsidRPr="00F756C5">
        <w:rPr>
          <w:rStyle w:val="normaltextrun"/>
          <w:rFonts w:cs="Segoe UI Emoji"/>
          <w:color w:val="auto"/>
        </w:rPr>
        <w:t xml:space="preserve">’s activity on the </w:t>
      </w:r>
      <w:r w:rsidRPr="00F756C5">
        <w:rPr>
          <w:rStyle w:val="normaltextrun"/>
          <w:rFonts w:cs="Segoe UI Emoji"/>
          <w:b/>
          <w:bCs/>
          <w:color w:val="auto"/>
        </w:rPr>
        <w:t>Dashboard</w:t>
      </w:r>
      <w:r w:rsidRPr="00F756C5">
        <w:rPr>
          <w:rStyle w:val="normaltextrun"/>
          <w:rFonts w:cs="Segoe UI Emoji"/>
          <w:color w:val="auto"/>
        </w:rPr>
        <w:t xml:space="preserve">, check any </w:t>
      </w:r>
      <w:r w:rsidR="006A040B" w:rsidRPr="00F756C5">
        <w:rPr>
          <w:rStyle w:val="normaltextrun"/>
          <w:rFonts w:cs="Segoe UI Emoji"/>
          <w:color w:val="auto"/>
        </w:rPr>
        <w:t>activity &amp; messages sent.</w:t>
      </w:r>
    </w:p>
    <w:p w14:paraId="5D1C73DD" w14:textId="15AB363A" w:rsidR="00E733EE" w:rsidRPr="007C582B" w:rsidRDefault="00E733EE" w:rsidP="00F01A99">
      <w:pPr>
        <w:pStyle w:val="ListParagraph"/>
        <w:numPr>
          <w:ilvl w:val="0"/>
          <w:numId w:val="39"/>
        </w:numPr>
        <w:rPr>
          <w:rStyle w:val="normaltextrun"/>
          <w:color w:val="000000" w:themeColor="text1"/>
        </w:rPr>
      </w:pPr>
      <w:r w:rsidRPr="00625879">
        <w:rPr>
          <w:rStyle w:val="normaltextrun"/>
          <w:rFonts w:ascii="Segoe UI Emoji" w:hAnsi="Segoe UI Emoji" w:cs="Segoe UI Emoji"/>
          <w:color w:val="auto"/>
        </w:rPr>
        <w:t>🎤</w:t>
      </w:r>
      <w:r w:rsidRPr="00625879">
        <w:rPr>
          <w:rStyle w:val="normaltextrun"/>
          <w:color w:val="auto"/>
        </w:rPr>
        <w:t xml:space="preserve"> </w:t>
      </w:r>
      <w:r w:rsidRPr="007C582B">
        <w:rPr>
          <w:rStyle w:val="normaltextrun"/>
          <w:b/>
          <w:bCs/>
          <w:color w:val="000000" w:themeColor="text1"/>
        </w:rPr>
        <w:t>Have an audio recorder</w:t>
      </w:r>
      <w:r w:rsidRPr="007C582B">
        <w:rPr>
          <w:rStyle w:val="normaltextrun"/>
          <w:color w:val="000000" w:themeColor="text1"/>
        </w:rPr>
        <w:t xml:space="preserve"> ready, if relevant for the meeting.</w:t>
      </w:r>
      <w:r w:rsidR="0082371D" w:rsidRPr="0082371D">
        <w:rPr>
          <w:noProof/>
          <w:color w:val="FFEECD"/>
          <w14:ligatures w14:val="standardContextual"/>
        </w:rPr>
        <w:t xml:space="preserve"> </w:t>
      </w:r>
    </w:p>
    <w:p w14:paraId="2795DCF3" w14:textId="2837F2C5" w:rsidR="00E733EE" w:rsidRPr="007C582B" w:rsidRDefault="00E733EE" w:rsidP="00F01A99">
      <w:pPr>
        <w:pStyle w:val="ListParagraph"/>
        <w:numPr>
          <w:ilvl w:val="0"/>
          <w:numId w:val="39"/>
        </w:numPr>
        <w:rPr>
          <w:rStyle w:val="normaltextrun"/>
        </w:rPr>
      </w:pPr>
      <w:r w:rsidRPr="00625879">
        <w:rPr>
          <w:rStyle w:val="normaltextrun"/>
          <w:rFonts w:ascii="Segoe UI Emoji" w:hAnsi="Segoe UI Emoji" w:cs="Segoe UI Emoji"/>
          <w:color w:val="auto"/>
        </w:rPr>
        <w:t>📞</w:t>
      </w:r>
      <w:r w:rsidRPr="00625879">
        <w:rPr>
          <w:rStyle w:val="normaltextrun"/>
          <w:color w:val="auto"/>
        </w:rPr>
        <w:t xml:space="preserve"> </w:t>
      </w:r>
      <w:r w:rsidRPr="007C582B">
        <w:rPr>
          <w:rStyle w:val="normaltextrun"/>
          <w:b/>
          <w:bCs/>
          <w:color w:val="000000" w:themeColor="text1"/>
        </w:rPr>
        <w:t xml:space="preserve">Keep the </w:t>
      </w:r>
      <w:r w:rsidR="00DB047B">
        <w:rPr>
          <w:rStyle w:val="normaltextrun"/>
          <w:b/>
          <w:bCs/>
          <w:color w:val="000000" w:themeColor="text1"/>
        </w:rPr>
        <w:t>Participant</w:t>
      </w:r>
      <w:r w:rsidRPr="007C582B">
        <w:rPr>
          <w:rStyle w:val="normaltextrun"/>
          <w:b/>
          <w:bCs/>
          <w:color w:val="000000" w:themeColor="text1"/>
        </w:rPr>
        <w:t>’s phone number</w:t>
      </w:r>
      <w:r w:rsidRPr="007C582B">
        <w:rPr>
          <w:rStyle w:val="normaltextrun"/>
          <w:color w:val="000000" w:themeColor="text1"/>
        </w:rPr>
        <w:t xml:space="preserve"> and the research team’s contact details handy.</w:t>
      </w:r>
    </w:p>
    <w:p w14:paraId="3B4A0CD3" w14:textId="43D67DEE" w:rsidR="00E733EE" w:rsidRPr="007C582B" w:rsidRDefault="6E204F9F" w:rsidP="00F01A99">
      <w:pPr>
        <w:pStyle w:val="ListParagraph"/>
        <w:numPr>
          <w:ilvl w:val="0"/>
          <w:numId w:val="39"/>
        </w:numPr>
        <w:rPr>
          <w:rStyle w:val="normaltextrun"/>
          <w:color w:val="000000" w:themeColor="text1"/>
        </w:rPr>
      </w:pPr>
      <w:r w:rsidRPr="14C828A5">
        <w:rPr>
          <w:rStyle w:val="normaltextrun"/>
          <w:rFonts w:ascii="Segoe UI Emoji" w:hAnsi="Segoe UI Emoji" w:cs="Segoe UI Emoji"/>
          <w:color w:val="auto"/>
        </w:rPr>
        <w:t>📄</w:t>
      </w:r>
      <w:r w:rsidRPr="14C828A5">
        <w:rPr>
          <w:rStyle w:val="normaltextrun"/>
          <w:color w:val="auto"/>
        </w:rPr>
        <w:t xml:space="preserve"> </w:t>
      </w:r>
      <w:r w:rsidRPr="14C828A5">
        <w:rPr>
          <w:rStyle w:val="normaltextrun"/>
          <w:b/>
          <w:bCs/>
          <w:color w:val="000000" w:themeColor="text1"/>
        </w:rPr>
        <w:t xml:space="preserve">Have the </w:t>
      </w:r>
      <w:r w:rsidRPr="14C828A5">
        <w:rPr>
          <w:rStyle w:val="normaltextrun"/>
          <w:color w:val="000000" w:themeColor="text1"/>
        </w:rPr>
        <w:t xml:space="preserve">main manual </w:t>
      </w:r>
      <w:r w:rsidR="0E420A88" w:rsidRPr="14C828A5">
        <w:rPr>
          <w:rStyle w:val="normaltextrun"/>
          <w:color w:val="000000" w:themeColor="text1"/>
        </w:rPr>
        <w:t xml:space="preserve">and intervention summary sheets </w:t>
      </w:r>
      <w:r w:rsidRPr="14C828A5">
        <w:rPr>
          <w:rStyle w:val="normaltextrun"/>
          <w:color w:val="000000" w:themeColor="text1"/>
        </w:rPr>
        <w:t>accessible if needed.</w:t>
      </w:r>
    </w:p>
    <w:p w14:paraId="22DADD7C" w14:textId="2EA8A0B4" w:rsidR="00901722" w:rsidRDefault="00901722" w:rsidP="00F01A99">
      <w:pPr>
        <w:pStyle w:val="ListParagraph"/>
        <w:numPr>
          <w:ilvl w:val="0"/>
          <w:numId w:val="39"/>
        </w:numPr>
        <w:rPr>
          <w:rStyle w:val="normaltextrun"/>
          <w:color w:val="000000" w:themeColor="text1"/>
        </w:rPr>
      </w:pPr>
      <w:r w:rsidRPr="00625879">
        <w:rPr>
          <w:rStyle w:val="normaltextrun"/>
          <w:rFonts w:ascii="Segoe UI Emoji" w:hAnsi="Segoe UI Emoji" w:cs="Segoe UI Emoji"/>
          <w:color w:val="auto"/>
        </w:rPr>
        <w:t>📱</w:t>
      </w:r>
      <w:r w:rsidRPr="00625879">
        <w:rPr>
          <w:rStyle w:val="normaltextrun"/>
          <w:color w:val="auto"/>
        </w:rPr>
        <w:t xml:space="preserve"> </w:t>
      </w:r>
      <w:r w:rsidRPr="007C582B">
        <w:rPr>
          <w:rStyle w:val="normaltextrun"/>
          <w:b/>
          <w:bCs/>
          <w:color w:val="000000" w:themeColor="text1"/>
        </w:rPr>
        <w:t>Bring a tablet</w:t>
      </w:r>
      <w:r w:rsidRPr="007C582B">
        <w:rPr>
          <w:rStyle w:val="normaltextrun"/>
          <w:color w:val="000000" w:themeColor="text1"/>
        </w:rPr>
        <w:t xml:space="preserve"> </w:t>
      </w:r>
      <w:r>
        <w:rPr>
          <w:rStyle w:val="normaltextrun"/>
          <w:color w:val="000000" w:themeColor="text1"/>
        </w:rPr>
        <w:t xml:space="preserve">for the </w:t>
      </w:r>
      <w:r w:rsidR="00DB047B">
        <w:rPr>
          <w:rStyle w:val="normaltextrun"/>
          <w:color w:val="000000" w:themeColor="text1"/>
        </w:rPr>
        <w:t>Participant</w:t>
      </w:r>
      <w:r>
        <w:rPr>
          <w:rStyle w:val="normaltextrun"/>
          <w:color w:val="000000" w:themeColor="text1"/>
        </w:rPr>
        <w:t xml:space="preserve"> to use for the duration of the trial</w:t>
      </w:r>
    </w:p>
    <w:p w14:paraId="416FA7ED" w14:textId="268DA172" w:rsidR="00B71831" w:rsidRPr="00B71831" w:rsidRDefault="00901722" w:rsidP="00F01A99">
      <w:pPr>
        <w:pStyle w:val="ListParagraph"/>
        <w:numPr>
          <w:ilvl w:val="1"/>
          <w:numId w:val="39"/>
        </w:numPr>
        <w:ind w:left="1170"/>
        <w:rPr>
          <w:rStyle w:val="normaltextrun"/>
          <w:color w:val="000000" w:themeColor="text1"/>
        </w:rPr>
      </w:pPr>
      <w:r>
        <w:rPr>
          <w:rStyle w:val="normaltextrun"/>
          <w:rFonts w:cs="Segoe UI Emoji"/>
          <w:color w:val="auto"/>
        </w:rPr>
        <w:t>Ensure, if not done already by the core team, to i</w:t>
      </w:r>
      <w:r w:rsidRPr="00D02CEC">
        <w:rPr>
          <w:rStyle w:val="normaltextrun"/>
          <w:rFonts w:cs="Segoe UI Emoji"/>
          <w:color w:val="auto"/>
        </w:rPr>
        <w:t>ncrease</w:t>
      </w:r>
      <w:r w:rsidR="00B71831" w:rsidRPr="00D02CEC">
        <w:rPr>
          <w:rStyle w:val="normaltextrun"/>
          <w:rFonts w:cs="Segoe UI Emoji"/>
          <w:color w:val="auto"/>
        </w:rPr>
        <w:t xml:space="preserve"> the tablet font size, turn off screen time out, delete all default apps and place the ENHANCE app in the centre. </w:t>
      </w:r>
    </w:p>
    <w:p w14:paraId="738A0CAE" w14:textId="37AACAF4" w:rsidR="00E733EE" w:rsidRPr="002407CC" w:rsidRDefault="00E733EE" w:rsidP="00F01A99">
      <w:pPr>
        <w:pStyle w:val="ListParagraph"/>
        <w:numPr>
          <w:ilvl w:val="0"/>
          <w:numId w:val="39"/>
        </w:numPr>
        <w:rPr>
          <w:rStyle w:val="normaltextrun"/>
        </w:rPr>
      </w:pPr>
      <w:r w:rsidRPr="00625879">
        <w:rPr>
          <w:rStyle w:val="normaltextrun"/>
          <w:rFonts w:ascii="Segoe UI Emoji" w:hAnsi="Segoe UI Emoji" w:cs="Segoe UI Emoji"/>
          <w:color w:val="auto"/>
        </w:rPr>
        <w:t>🩺</w:t>
      </w:r>
      <w:r w:rsidRPr="00625879">
        <w:rPr>
          <w:rStyle w:val="normaltextrun"/>
          <w:color w:val="auto"/>
        </w:rPr>
        <w:t xml:space="preserve"> </w:t>
      </w:r>
      <w:r w:rsidRPr="007C582B">
        <w:rPr>
          <w:rStyle w:val="normaltextrun"/>
          <w:b/>
          <w:bCs/>
          <w:color w:val="000000" w:themeColor="text1"/>
        </w:rPr>
        <w:t>Have a BP monitor and pedometers</w:t>
      </w:r>
      <w:r w:rsidRPr="007C582B">
        <w:rPr>
          <w:rStyle w:val="normaltextrun"/>
          <w:color w:val="000000" w:themeColor="text1"/>
        </w:rPr>
        <w:t xml:space="preserve"> ready for </w:t>
      </w:r>
      <w:r w:rsidR="0021407C">
        <w:rPr>
          <w:rStyle w:val="normaltextrun"/>
          <w:color w:val="000000" w:themeColor="text1"/>
        </w:rPr>
        <w:t>blood pressure</w:t>
      </w:r>
      <w:r w:rsidRPr="007C582B">
        <w:rPr>
          <w:rStyle w:val="normaltextrun"/>
          <w:color w:val="000000" w:themeColor="text1"/>
        </w:rPr>
        <w:t xml:space="preserve"> and physical activity</w:t>
      </w:r>
      <w:r w:rsidR="00414836">
        <w:rPr>
          <w:rStyle w:val="normaltextrun"/>
          <w:color w:val="000000" w:themeColor="text1"/>
        </w:rPr>
        <w:t>.</w:t>
      </w:r>
    </w:p>
    <w:p w14:paraId="12156A65" w14:textId="5EDE58B6" w:rsidR="00901722" w:rsidRPr="00B41607" w:rsidRDefault="00901722" w:rsidP="00F01A99">
      <w:pPr>
        <w:pStyle w:val="ListParagraph"/>
        <w:numPr>
          <w:ilvl w:val="0"/>
          <w:numId w:val="39"/>
        </w:numPr>
        <w:rPr>
          <w:rStyle w:val="normaltextrun"/>
        </w:rPr>
      </w:pPr>
      <w:r w:rsidRPr="00555502">
        <w:rPr>
          <w:rFonts w:ascii="Segoe UI Emoji" w:hAnsi="Segoe UI Emoji" w:cs="Segoe UI Emoji"/>
          <w:color w:val="auto"/>
        </w:rPr>
        <w:t>📝</w:t>
      </w:r>
      <w:r>
        <w:rPr>
          <w:rFonts w:ascii="Segoe UI Emoji" w:hAnsi="Segoe UI Emoji" w:cs="Segoe UI Emoji"/>
          <w:color w:val="auto"/>
        </w:rPr>
        <w:t xml:space="preserve"> </w:t>
      </w:r>
      <w:r w:rsidRPr="00FF1C59">
        <w:rPr>
          <w:rFonts w:cs="Segoe UI Emoji"/>
          <w:color w:val="auto"/>
        </w:rPr>
        <w:t xml:space="preserve">Have the </w:t>
      </w:r>
      <w:r w:rsidRPr="00FF1C59">
        <w:rPr>
          <w:rFonts w:cs="Segoe UI Emoji"/>
          <w:b/>
          <w:bCs/>
          <w:color w:val="auto"/>
        </w:rPr>
        <w:t>completed summary of risk factors sheet</w:t>
      </w:r>
      <w:r w:rsidRPr="00FF1C59">
        <w:rPr>
          <w:rFonts w:cs="Segoe UI Emoji"/>
          <w:color w:val="auto"/>
        </w:rPr>
        <w:t xml:space="preserve"> at hand to give to the </w:t>
      </w:r>
      <w:r w:rsidR="00DB047B" w:rsidRPr="00FF1C59">
        <w:rPr>
          <w:rFonts w:cs="Segoe UI Emoji"/>
          <w:color w:val="auto"/>
        </w:rPr>
        <w:t>Participant</w:t>
      </w:r>
      <w:r w:rsidRPr="00FF1C59">
        <w:rPr>
          <w:rStyle w:val="normaltextrun"/>
          <w:rFonts w:cs="Segoe UI Emoji"/>
          <w:color w:val="auto"/>
        </w:rPr>
        <w:t xml:space="preserve"> (Sheet in the Appendix if not).</w:t>
      </w:r>
    </w:p>
    <w:p w14:paraId="5A9F6FD8" w14:textId="3D0BB416" w:rsidR="00901722" w:rsidRPr="00970165" w:rsidRDefault="00901722" w:rsidP="00F01A99">
      <w:pPr>
        <w:pStyle w:val="ListParagraph"/>
        <w:numPr>
          <w:ilvl w:val="0"/>
          <w:numId w:val="39"/>
        </w:numPr>
        <w:ind w:left="450"/>
        <w:rPr>
          <w:rStyle w:val="normaltextrun"/>
          <w:color w:val="000000" w:themeColor="text1"/>
        </w:rPr>
      </w:pPr>
      <w:r w:rsidRPr="00625879">
        <w:rPr>
          <w:rStyle w:val="normaltextrun"/>
          <w:rFonts w:ascii="Segoe UI Emoji" w:hAnsi="Segoe UI Emoji" w:cs="Segoe UI Emoji"/>
          <w:color w:val="auto"/>
        </w:rPr>
        <w:t>✔️</w:t>
      </w:r>
      <w:r w:rsidRPr="00625879">
        <w:rPr>
          <w:rStyle w:val="normaltextrun"/>
          <w:color w:val="auto"/>
        </w:rPr>
        <w:t xml:space="preserve"> </w:t>
      </w:r>
      <w:r>
        <w:rPr>
          <w:rStyle w:val="normaltextrun"/>
          <w:b/>
          <w:bCs/>
          <w:color w:val="auto"/>
        </w:rPr>
        <w:t xml:space="preserve">If you have been told by the ENHANCE team to record this session, </w:t>
      </w:r>
      <w:r w:rsidRPr="00970165">
        <w:rPr>
          <w:rStyle w:val="normaltextrun"/>
          <w:color w:val="auto"/>
        </w:rPr>
        <w:t xml:space="preserve">let the </w:t>
      </w:r>
      <w:r w:rsidR="00DB047B">
        <w:rPr>
          <w:rStyle w:val="normaltextrun"/>
          <w:color w:val="auto"/>
        </w:rPr>
        <w:t>Participant</w:t>
      </w:r>
      <w:r w:rsidRPr="00970165">
        <w:rPr>
          <w:rStyle w:val="normaltextrun"/>
          <w:color w:val="auto"/>
        </w:rPr>
        <w:t xml:space="preserve"> know you are recording, and if they object, do not record.</w:t>
      </w:r>
    </w:p>
    <w:p w14:paraId="3192926D" w14:textId="77777777" w:rsidR="00901722" w:rsidRPr="00A24EC4" w:rsidRDefault="00901722" w:rsidP="00901722">
      <w:pPr>
        <w:spacing w:before="0" w:after="0"/>
        <w:jc w:val="center"/>
        <w:rPr>
          <w:i/>
          <w:iCs/>
          <w:color w:val="000000" w:themeColor="text1"/>
          <w:sz w:val="18"/>
          <w:szCs w:val="18"/>
        </w:rPr>
      </w:pPr>
      <w:r>
        <w:rPr>
          <w:noProof/>
          <w14:ligatures w14:val="standardContextual"/>
        </w:rPr>
        <mc:AlternateContent>
          <mc:Choice Requires="wps">
            <w:drawing>
              <wp:anchor distT="0" distB="0" distL="114300" distR="114300" simplePos="0" relativeHeight="251658407" behindDoc="0" locked="0" layoutInCell="1" allowOverlap="1" wp14:anchorId="34D9E7AF" wp14:editId="5F0CB337">
                <wp:simplePos x="0" y="0"/>
                <wp:positionH relativeFrom="margin">
                  <wp:align>center</wp:align>
                </wp:positionH>
                <wp:positionV relativeFrom="paragraph">
                  <wp:posOffset>-635</wp:posOffset>
                </wp:positionV>
                <wp:extent cx="3227070" cy="674370"/>
                <wp:effectExtent l="19050" t="19050" r="11430" b="11430"/>
                <wp:wrapNone/>
                <wp:docPr id="1283963970" name="Rectangle 6"/>
                <wp:cNvGraphicFramePr/>
                <a:graphic xmlns:a="http://schemas.openxmlformats.org/drawingml/2006/main">
                  <a:graphicData uri="http://schemas.microsoft.com/office/word/2010/wordprocessingShape">
                    <wps:wsp>
                      <wps:cNvSpPr/>
                      <wps:spPr>
                        <a:xfrm>
                          <a:off x="0" y="0"/>
                          <a:ext cx="3227070" cy="674370"/>
                        </a:xfrm>
                        <a:prstGeom prst="rect">
                          <a:avLst/>
                        </a:prstGeom>
                        <a:noFill/>
                        <a:ln w="3810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459CDB3F" w14:textId="6AC2F27D" w:rsidR="00901722" w:rsidRDefault="005B3BF0" w:rsidP="00901722">
                            <w:pPr>
                              <w:spacing w:before="0" w:after="0"/>
                              <w:jc w:val="center"/>
                              <w:rPr>
                                <w:b/>
                                <w:bCs/>
                                <w:color w:val="000000" w:themeColor="text1"/>
                              </w:rPr>
                            </w:pPr>
                            <w:r>
                              <w:rPr>
                                <w:b/>
                                <w:bCs/>
                                <w:color w:val="000000" w:themeColor="text1"/>
                              </w:rPr>
                              <w:t>Log</w:t>
                            </w:r>
                            <w:r w:rsidR="002B44A3">
                              <w:rPr>
                                <w:b/>
                                <w:bCs/>
                                <w:color w:val="000000" w:themeColor="text1"/>
                              </w:rPr>
                              <w:t xml:space="preserve"> I</w:t>
                            </w:r>
                            <w:r>
                              <w:rPr>
                                <w:b/>
                                <w:bCs/>
                                <w:color w:val="000000" w:themeColor="text1"/>
                              </w:rPr>
                              <w:t>n to SealedEnvelope Here</w:t>
                            </w:r>
                          </w:p>
                          <w:p w14:paraId="2D93CFFD" w14:textId="6350A80F" w:rsidR="00901722" w:rsidRPr="001E2A2C" w:rsidRDefault="001E2A2C" w:rsidP="00901722">
                            <w:pPr>
                              <w:spacing w:before="0" w:after="0"/>
                              <w:jc w:val="center"/>
                              <w:rPr>
                                <w:b/>
                                <w:bCs/>
                                <w:color w:val="000000" w:themeColor="text1"/>
                              </w:rPr>
                            </w:pPr>
                            <w:hyperlink r:id="rId52" w:history="1">
                              <w:r w:rsidRPr="001E2A2C">
                                <w:rPr>
                                  <w:rStyle w:val="Hyperlink"/>
                                  <w:b/>
                                  <w:bCs/>
                                </w:rPr>
                                <w:t>SealedEnvelope.com/access</w:t>
                              </w:r>
                            </w:hyperlink>
                          </w:p>
                          <w:p w14:paraId="1A9ED70F" w14:textId="77777777" w:rsidR="00901722" w:rsidRPr="00A24EC4" w:rsidRDefault="00901722" w:rsidP="00901722">
                            <w:pPr>
                              <w:spacing w:before="0" w:after="0"/>
                              <w:jc w:val="center"/>
                              <w:rPr>
                                <w:i/>
                                <w:iCs/>
                                <w:color w:val="000000" w:themeColor="text1"/>
                                <w:sz w:val="18"/>
                                <w:szCs w:val="18"/>
                              </w:rPr>
                            </w:pPr>
                            <w:r w:rsidRPr="00A24EC4">
                              <w:rPr>
                                <w:i/>
                                <w:iCs/>
                                <w:color w:val="000000" w:themeColor="text1"/>
                                <w:sz w:val="18"/>
                                <w:szCs w:val="18"/>
                              </w:rPr>
                              <w:t>Press CTRL + click the link with the mouse to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2BD08F8">
              <v:rect id="Rectangle 6" style="position:absolute;left:0;text-align:left;margin-left:0;margin-top:-.05pt;width:254.1pt;height:53.1pt;z-index:25165840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9" filled="f" strokecolor="#f6c5ac [1301]" strokeweight="3pt" w14:anchorId="34D9E7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">
                <v:stroke dashstyle="dash"/>
                <v:textbox>
                  <w:txbxContent>
                    <w:p w:rsidR="00901722" w:rsidP="00901722" w:rsidRDefault="005B3BF0" w14:paraId="29C212FF" w14:textId="6AC2F27D">
                      <w:pPr>
                        <w:spacing w:before="0" w:after="0"/>
                        <w:jc w:val="center"/>
                        <w:rPr>
                          <w:b/>
                          <w:bCs/>
                          <w:color w:val="000000" w:themeColor="text1"/>
                        </w:rPr>
                      </w:pPr>
                      <w:r>
                        <w:rPr>
                          <w:b/>
                          <w:bCs/>
                          <w:color w:val="000000" w:themeColor="text1"/>
                        </w:rPr>
                        <w:t>Log</w:t>
                      </w:r>
                      <w:r w:rsidR="002B44A3">
                        <w:rPr>
                          <w:b/>
                          <w:bCs/>
                          <w:color w:val="000000" w:themeColor="text1"/>
                        </w:rPr>
                        <w:t xml:space="preserve"> I</w:t>
                      </w:r>
                      <w:r>
                        <w:rPr>
                          <w:b/>
                          <w:bCs/>
                          <w:color w:val="000000" w:themeColor="text1"/>
                        </w:rPr>
                        <w:t>n to SealedEnvelope Here</w:t>
                      </w:r>
                    </w:p>
                    <w:p w:rsidRPr="001E2A2C" w:rsidR="00901722" w:rsidP="00901722" w:rsidRDefault="001E2A2C" w14:paraId="1F99FDFC" w14:textId="6350A80F">
                      <w:pPr>
                        <w:spacing w:before="0" w:after="0"/>
                        <w:jc w:val="center"/>
                        <w:rPr>
                          <w:b/>
                          <w:bCs/>
                          <w:color w:val="000000" w:themeColor="text1"/>
                        </w:rPr>
                      </w:pPr>
                      <w:hyperlink w:history="1" r:id="rId53">
                        <w:r w:rsidRPr="001E2A2C">
                          <w:rPr>
                            <w:rStyle w:val="Hyperlink"/>
                            <w:b/>
                            <w:bCs/>
                          </w:rPr>
                          <w:t>SealedEnvelope.com/access</w:t>
                        </w:r>
                      </w:hyperlink>
                    </w:p>
                    <w:p w:rsidRPr="00A24EC4" w:rsidR="00901722" w:rsidP="00901722" w:rsidRDefault="00901722" w14:paraId="3D25B340" w14:textId="77777777">
                      <w:pPr>
                        <w:spacing w:before="0" w:after="0"/>
                        <w:jc w:val="center"/>
                        <w:rPr>
                          <w:i/>
                          <w:iCs/>
                          <w:color w:val="000000" w:themeColor="text1"/>
                          <w:sz w:val="18"/>
                          <w:szCs w:val="18"/>
                        </w:rPr>
                      </w:pPr>
                      <w:r w:rsidRPr="00A24EC4">
                        <w:rPr>
                          <w:i/>
                          <w:iCs/>
                          <w:color w:val="000000" w:themeColor="text1"/>
                          <w:sz w:val="18"/>
                          <w:szCs w:val="18"/>
                        </w:rPr>
                        <w:t>Press CTRL + click the link with the mouse to open</w:t>
                      </w:r>
                    </w:p>
                  </w:txbxContent>
                </v:textbox>
                <w10:wrap anchorx="margin"/>
              </v:rect>
            </w:pict>
          </mc:Fallback>
        </mc:AlternateContent>
      </w:r>
    </w:p>
    <w:bookmarkStart w:id="12" w:name="_Toc213939555"/>
    <w:p w14:paraId="5F083B15" w14:textId="24497CB4" w:rsidR="00187F6A" w:rsidRPr="00587B0D" w:rsidRDefault="00901722" w:rsidP="007A31CF">
      <w:pPr>
        <w:pStyle w:val="Heading1"/>
        <w:rPr>
          <w:rStyle w:val="normaltextrun"/>
          <w:rFonts w:asciiTheme="minorHAnsi" w:hAnsiTheme="minorHAnsi"/>
          <w:b/>
          <w:color w:val="0F9ED5" w:themeColor="accent4"/>
        </w:rPr>
      </w:pPr>
      <w:r w:rsidRPr="00741860">
        <w:rPr>
          <w:rFonts w:asciiTheme="minorHAnsi" w:hAnsiTheme="minorHAnsi"/>
          <w:b/>
          <w:bCs/>
          <w:noProof/>
          <w:color w:val="0F9ED5" w:themeColor="accent4"/>
        </w:rPr>
        <w:lastRenderedPageBreak/>
        <mc:AlternateContent>
          <mc:Choice Requires="wps">
            <w:drawing>
              <wp:anchor distT="0" distB="0" distL="114300" distR="114300" simplePos="0" relativeHeight="251658399" behindDoc="0" locked="0" layoutInCell="1" allowOverlap="1" wp14:anchorId="7C12AD91" wp14:editId="2029D9A1">
                <wp:simplePos x="0" y="0"/>
                <wp:positionH relativeFrom="column">
                  <wp:posOffset>-47837</wp:posOffset>
                </wp:positionH>
                <wp:positionV relativeFrom="paragraph">
                  <wp:posOffset>340783</wp:posOffset>
                </wp:positionV>
                <wp:extent cx="5924550" cy="7620"/>
                <wp:effectExtent l="19050" t="19050" r="19050" b="30480"/>
                <wp:wrapNone/>
                <wp:docPr id="1224031067"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FFC23EB">
              <v:line id="Straight Connector 1" style="position:absolute;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3.75pt,26.85pt" to="462.75pt,27.45pt" w14:anchorId="66191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">
                <v:stroke joinstyle="miter"/>
              </v:line>
            </w:pict>
          </mc:Fallback>
        </mc:AlternateContent>
      </w:r>
      <w:r w:rsidR="00A12A25" w:rsidRPr="00A32704">
        <w:rPr>
          <w:rFonts w:asciiTheme="minorHAnsi" w:hAnsiTheme="minorHAnsi"/>
          <w:b/>
          <w:bCs/>
          <w:color w:val="0B769F" w:themeColor="accent4" w:themeShade="BF"/>
        </w:rPr>
        <w:t xml:space="preserve">Onboarding Session (Session 0) </w:t>
      </w:r>
      <w:r w:rsidR="00A12A25" w:rsidRPr="00A32704">
        <w:rPr>
          <w:rFonts w:asciiTheme="minorHAnsi" w:hAnsiTheme="minorHAnsi"/>
          <w:b/>
          <w:bCs/>
          <w:color w:val="0B769F" w:themeColor="accent4" w:themeShade="BF"/>
          <w:sz w:val="28"/>
          <w:szCs w:val="28"/>
        </w:rPr>
        <w:t>[45</w:t>
      </w:r>
      <w:r w:rsidR="00090DE5" w:rsidRPr="00A32704">
        <w:rPr>
          <w:rFonts w:asciiTheme="minorHAnsi" w:hAnsiTheme="minorHAnsi"/>
          <w:b/>
          <w:bCs/>
          <w:color w:val="0B769F" w:themeColor="accent4" w:themeShade="BF"/>
          <w:sz w:val="28"/>
          <w:szCs w:val="28"/>
        </w:rPr>
        <w:t xml:space="preserve"> </w:t>
      </w:r>
      <w:r w:rsidR="00A12A25" w:rsidRPr="00A32704">
        <w:rPr>
          <w:rFonts w:asciiTheme="minorHAnsi" w:hAnsiTheme="minorHAnsi"/>
          <w:b/>
          <w:bCs/>
          <w:color w:val="0B769F" w:themeColor="accent4" w:themeShade="BF"/>
          <w:sz w:val="28"/>
          <w:szCs w:val="28"/>
        </w:rPr>
        <w:t>minutes – 1 hour</w:t>
      </w:r>
      <w:r w:rsidR="00A1502A" w:rsidRPr="00A32704">
        <w:rPr>
          <w:rFonts w:asciiTheme="minorHAnsi" w:hAnsiTheme="minorHAnsi"/>
          <w:b/>
          <w:bCs/>
          <w:color w:val="0B769F" w:themeColor="accent4" w:themeShade="BF"/>
          <w:sz w:val="28"/>
          <w:szCs w:val="28"/>
        </w:rPr>
        <w:t>]</w:t>
      </w:r>
      <w:bookmarkEnd w:id="12"/>
      <w:r w:rsidR="0082371D" w:rsidRPr="0082371D">
        <w:rPr>
          <w:noProof/>
          <w:color w:val="FFEECD"/>
          <w14:ligatures w14:val="standardContextual"/>
        </w:rPr>
        <w:t xml:space="preserve"> </w:t>
      </w:r>
    </w:p>
    <w:p w14:paraId="59CF8C83" w14:textId="3241C4DB" w:rsidR="00901722" w:rsidRPr="00587B0D" w:rsidRDefault="002F5D1D" w:rsidP="00901722">
      <w:pPr>
        <w:spacing w:line="240" w:lineRule="auto"/>
        <w:rPr>
          <w:rStyle w:val="normaltextrun"/>
          <w:b/>
          <w:bCs/>
          <w:color w:val="000000" w:themeColor="text1"/>
        </w:rPr>
      </w:pPr>
      <w:r w:rsidRPr="00F151F0">
        <w:rPr>
          <w:b/>
          <w:bCs/>
          <w:noProof/>
          <w:color w:val="D17406"/>
          <w:u w:val="single"/>
        </w:rPr>
        <w:drawing>
          <wp:anchor distT="0" distB="0" distL="114300" distR="114300" simplePos="0" relativeHeight="251658406" behindDoc="1" locked="0" layoutInCell="1" allowOverlap="1" wp14:anchorId="6559658E" wp14:editId="2C5CBDAD">
            <wp:simplePos x="0" y="0"/>
            <wp:positionH relativeFrom="margin">
              <wp:posOffset>5323358</wp:posOffset>
            </wp:positionH>
            <wp:positionV relativeFrom="paragraph">
              <wp:posOffset>24458</wp:posOffset>
            </wp:positionV>
            <wp:extent cx="1120337" cy="1120337"/>
            <wp:effectExtent l="0" t="0" r="3810" b="0"/>
            <wp:wrapNone/>
            <wp:docPr id="1195965222" name="Picture 1" descr="A person and person with lapto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65222" name="Picture 1" descr="A person and person with laptops&#10;&#10;Description automatically generated"/>
                    <pic:cNvPicPr/>
                  </pic:nvPicPr>
                  <pic:blipFill>
                    <a:blip r:embed="rId54" cstate="print">
                      <a:alphaModFix amt="20000"/>
                      <a:extLst>
                        <a:ext uri="{28A0092B-C50C-407E-A947-70E740481C1C}">
                          <a14:useLocalDpi xmlns:a14="http://schemas.microsoft.com/office/drawing/2010/main" val="0"/>
                        </a:ext>
                      </a:extLst>
                    </a:blip>
                    <a:stretch>
                      <a:fillRect/>
                    </a:stretch>
                  </pic:blipFill>
                  <pic:spPr>
                    <a:xfrm>
                      <a:off x="0" y="0"/>
                      <a:ext cx="1123908" cy="1123908"/>
                    </a:xfrm>
                    <a:prstGeom prst="rect">
                      <a:avLst/>
                    </a:prstGeom>
                  </pic:spPr>
                </pic:pic>
              </a:graphicData>
            </a:graphic>
            <wp14:sizeRelH relativeFrom="margin">
              <wp14:pctWidth>0</wp14:pctWidth>
            </wp14:sizeRelH>
            <wp14:sizeRelV relativeFrom="margin">
              <wp14:pctHeight>0</wp14:pctHeight>
            </wp14:sizeRelV>
          </wp:anchor>
        </w:drawing>
      </w:r>
      <w:r w:rsidR="00901722" w:rsidRPr="00587B0D">
        <w:rPr>
          <w:rFonts w:ascii="Segoe UI Emoji" w:hAnsi="Segoe UI Emoji" w:cs="Segoe UI Emoji"/>
          <w:color w:val="auto"/>
        </w:rPr>
        <w:t>🤝</w:t>
      </w:r>
      <w:r w:rsidR="00901722" w:rsidRPr="00587B0D">
        <w:rPr>
          <w:rStyle w:val="normaltextrun"/>
          <w:color w:val="auto"/>
        </w:rPr>
        <w:t xml:space="preserve"> </w:t>
      </w:r>
      <w:r w:rsidR="00901722" w:rsidRPr="00587B0D">
        <w:rPr>
          <w:rStyle w:val="normaltextrun"/>
          <w:color w:val="000000" w:themeColor="text1"/>
        </w:rPr>
        <w:t>Build rapport, provide feedback, focus on understanding, motivation and readiness to change behaviour.</w:t>
      </w:r>
    </w:p>
    <w:p w14:paraId="0A4E6F69" w14:textId="45773729" w:rsidR="00E57797" w:rsidRDefault="00DB047B" w:rsidP="00E57797">
      <w:pPr>
        <w:rPr>
          <w:rStyle w:val="normaltextrun"/>
          <w:i/>
          <w:iCs/>
        </w:rPr>
      </w:pPr>
      <w:r>
        <w:rPr>
          <w:rStyle w:val="normaltextrun"/>
          <w:b/>
          <w:bCs/>
          <w:i/>
          <w:iCs/>
        </w:rPr>
        <w:t>Coach</w:t>
      </w:r>
      <w:r w:rsidR="0011206D" w:rsidRPr="00A32704">
        <w:rPr>
          <w:rStyle w:val="normaltextrun"/>
          <w:b/>
          <w:bCs/>
          <w:i/>
          <w:iCs/>
        </w:rPr>
        <w:t xml:space="preserve"> Note: </w:t>
      </w:r>
      <w:r w:rsidR="00550920" w:rsidRPr="00A32704">
        <w:rPr>
          <w:rStyle w:val="normaltextrun"/>
          <w:i/>
          <w:iCs/>
        </w:rPr>
        <w:t>Everyone</w:t>
      </w:r>
      <w:r w:rsidR="00E57797" w:rsidRPr="00A32704">
        <w:rPr>
          <w:rStyle w:val="normaltextrun"/>
          <w:i/>
          <w:iCs/>
        </w:rPr>
        <w:t xml:space="preserve"> will </w:t>
      </w:r>
      <w:r w:rsidR="008F240D" w:rsidRPr="00A32704">
        <w:rPr>
          <w:rStyle w:val="normaltextrun"/>
          <w:i/>
          <w:iCs/>
        </w:rPr>
        <w:t>vary;</w:t>
      </w:r>
      <w:r w:rsidR="00E57797" w:rsidRPr="00A32704">
        <w:rPr>
          <w:rStyle w:val="normaltextrun"/>
          <w:i/>
          <w:iCs/>
        </w:rPr>
        <w:t xml:space="preserve"> this is a rough guide on what can be covered</w:t>
      </w:r>
      <w:r w:rsidR="0054344E">
        <w:rPr>
          <w:rStyle w:val="normaltextrun"/>
          <w:i/>
          <w:iCs/>
        </w:rPr>
        <w:t>.</w:t>
      </w:r>
    </w:p>
    <w:p w14:paraId="7E14BF3F" w14:textId="3128B770" w:rsidR="00E57797" w:rsidRPr="005F4F57" w:rsidRDefault="00E57797" w:rsidP="00F01A99">
      <w:pPr>
        <w:pStyle w:val="Heading2"/>
        <w:numPr>
          <w:ilvl w:val="0"/>
          <w:numId w:val="42"/>
        </w:numPr>
        <w:ind w:left="360"/>
        <w:jc w:val="center"/>
        <w:rPr>
          <w:rFonts w:asciiTheme="minorHAnsi" w:hAnsiTheme="minorHAnsi"/>
          <w:b/>
          <w:bCs/>
          <w:color w:val="D17406"/>
          <w:u w:val="single"/>
        </w:rPr>
      </w:pPr>
      <w:bookmarkStart w:id="13" w:name="_Toc108245521"/>
      <w:bookmarkStart w:id="14" w:name="_Toc213939556"/>
      <w:r w:rsidRPr="005F4F57">
        <w:rPr>
          <w:rFonts w:asciiTheme="minorHAnsi" w:hAnsiTheme="minorHAnsi"/>
          <w:b/>
          <w:bCs/>
          <w:color w:val="D17406"/>
          <w:u w:val="single"/>
        </w:rPr>
        <w:t>Welcome and Introduction (5-10 minutes)</w:t>
      </w:r>
      <w:bookmarkEnd w:id="13"/>
      <w:bookmarkEnd w:id="14"/>
      <w:r w:rsidR="00F151F0" w:rsidRPr="00F151F0">
        <w:rPr>
          <w:noProof/>
          <w14:ligatures w14:val="standardContextual"/>
        </w:rPr>
        <w:t xml:space="preserve"> </w:t>
      </w:r>
    </w:p>
    <w:p w14:paraId="7CF9C540" w14:textId="4C8609DB" w:rsidR="00E57797" w:rsidRPr="00126FDC" w:rsidRDefault="00E57797" w:rsidP="009A13DA">
      <w:pPr>
        <w:pStyle w:val="ListParagraph"/>
        <w:numPr>
          <w:ilvl w:val="0"/>
          <w:numId w:val="12"/>
        </w:numPr>
        <w:rPr>
          <w:rStyle w:val="normaltextrun"/>
          <w:b/>
          <w:bCs/>
          <w:color w:val="000000" w:themeColor="text1"/>
        </w:rPr>
      </w:pPr>
      <w:r w:rsidRPr="00126FDC">
        <w:rPr>
          <w:rStyle w:val="normaltextrun"/>
          <w:b/>
          <w:bCs/>
          <w:color w:val="000000" w:themeColor="text1"/>
        </w:rPr>
        <w:t xml:space="preserve">Build rapport </w:t>
      </w:r>
      <w:r w:rsidR="00B52AE0" w:rsidRPr="00126FDC">
        <w:rPr>
          <w:rStyle w:val="normaltextrun"/>
          <w:b/>
          <w:bCs/>
          <w:color w:val="000000" w:themeColor="text1"/>
        </w:rPr>
        <w:t xml:space="preserve">and develop trust </w:t>
      </w:r>
      <w:r w:rsidRPr="00126FDC">
        <w:rPr>
          <w:rStyle w:val="normaltextrun"/>
          <w:color w:val="000000" w:themeColor="text1"/>
        </w:rPr>
        <w:t xml:space="preserve">with the </w:t>
      </w:r>
      <w:r w:rsidR="00DB047B">
        <w:rPr>
          <w:rStyle w:val="normaltextrun"/>
          <w:color w:val="000000" w:themeColor="text1"/>
        </w:rPr>
        <w:t>Participant</w:t>
      </w:r>
      <w:r w:rsidRPr="00126FDC">
        <w:rPr>
          <w:rStyle w:val="normaltextrun"/>
          <w:color w:val="000000" w:themeColor="text1"/>
        </w:rPr>
        <w:t xml:space="preserve">, explain your role as a </w:t>
      </w:r>
      <w:r w:rsidR="00DB047B">
        <w:rPr>
          <w:rStyle w:val="normaltextrun"/>
          <w:color w:val="000000" w:themeColor="text1"/>
        </w:rPr>
        <w:t>Coach</w:t>
      </w:r>
      <w:r w:rsidR="00B6176C" w:rsidRPr="00126FDC">
        <w:rPr>
          <w:rStyle w:val="normaltextrun"/>
          <w:color w:val="000000" w:themeColor="text1"/>
        </w:rPr>
        <w:t>.</w:t>
      </w:r>
    </w:p>
    <w:p w14:paraId="151121B6" w14:textId="67C49421" w:rsidR="00E57797" w:rsidRPr="00126FDC" w:rsidRDefault="00901722" w:rsidP="009A13DA">
      <w:pPr>
        <w:pStyle w:val="ListParagraph"/>
        <w:numPr>
          <w:ilvl w:val="0"/>
          <w:numId w:val="12"/>
        </w:numPr>
        <w:rPr>
          <w:rStyle w:val="normaltextrun"/>
          <w:b/>
          <w:bCs/>
          <w:color w:val="000000" w:themeColor="text1"/>
        </w:rPr>
      </w:pPr>
      <w:r>
        <w:rPr>
          <w:noProof/>
          <w14:ligatures w14:val="standardContextual"/>
        </w:rPr>
        <mc:AlternateContent>
          <mc:Choice Requires="wps">
            <w:drawing>
              <wp:anchor distT="0" distB="0" distL="114300" distR="114300" simplePos="0" relativeHeight="251658400" behindDoc="0" locked="0" layoutInCell="1" allowOverlap="1" wp14:anchorId="77079BCC" wp14:editId="1CFFB2A8">
                <wp:simplePos x="0" y="0"/>
                <wp:positionH relativeFrom="margin">
                  <wp:posOffset>-26407</wp:posOffset>
                </wp:positionH>
                <wp:positionV relativeFrom="paragraph">
                  <wp:posOffset>279663</wp:posOffset>
                </wp:positionV>
                <wp:extent cx="6505903" cy="1281546"/>
                <wp:effectExtent l="0" t="0" r="28575" b="13970"/>
                <wp:wrapNone/>
                <wp:docPr id="1717403064" name="Rectangle 2"/>
                <wp:cNvGraphicFramePr/>
                <a:graphic xmlns:a="http://schemas.openxmlformats.org/drawingml/2006/main">
                  <a:graphicData uri="http://schemas.microsoft.com/office/word/2010/wordprocessingShape">
                    <wps:wsp>
                      <wps:cNvSpPr/>
                      <wps:spPr>
                        <a:xfrm>
                          <a:off x="0" y="0"/>
                          <a:ext cx="6505903" cy="1281546"/>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2C6EC17">
              <v:rect id="Rectangle 2" style="position:absolute;margin-left:-2.1pt;margin-top:22pt;width:512.3pt;height:100.9pt;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3F4B1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">
                <v:stroke dashstyle="1 1"/>
                <w10:wrap anchorx="margin"/>
              </v:rect>
            </w:pict>
          </mc:Fallback>
        </mc:AlternateContent>
      </w:r>
      <w:r w:rsidR="00E57797" w:rsidRPr="00126FDC">
        <w:rPr>
          <w:rStyle w:val="normaltextrun"/>
          <w:b/>
          <w:bCs/>
          <w:color w:val="000000" w:themeColor="text1"/>
        </w:rPr>
        <w:t>Explain the purpose</w:t>
      </w:r>
      <w:r w:rsidR="00E57797" w:rsidRPr="00126FDC">
        <w:rPr>
          <w:rStyle w:val="normaltextrun"/>
          <w:color w:val="000000" w:themeColor="text1"/>
        </w:rPr>
        <w:t xml:space="preserve"> of the sessions and the </w:t>
      </w:r>
      <w:r w:rsidR="00B6176C" w:rsidRPr="00126FDC">
        <w:rPr>
          <w:rStyle w:val="normaltextrun"/>
          <w:color w:val="000000" w:themeColor="text1"/>
        </w:rPr>
        <w:t>app.</w:t>
      </w:r>
    </w:p>
    <w:p w14:paraId="4D470787" w14:textId="6CAB0278" w:rsidR="00901722" w:rsidRPr="0082371D" w:rsidRDefault="00901722" w:rsidP="00901722">
      <w:pPr>
        <w:rPr>
          <w:rStyle w:val="normaltextrun"/>
          <w:i/>
          <w:iCs/>
          <w:sz w:val="22"/>
          <w:szCs w:val="22"/>
        </w:rPr>
      </w:pPr>
      <w:r w:rsidRPr="0082371D">
        <w:rPr>
          <w:rStyle w:val="normaltextrun"/>
          <w:b/>
          <w:bCs/>
          <w:sz w:val="22"/>
          <w:szCs w:val="22"/>
        </w:rPr>
        <w:t xml:space="preserve">Example: </w:t>
      </w:r>
      <w:r w:rsidRPr="0082371D">
        <w:rPr>
          <w:rStyle w:val="normaltextrun"/>
          <w:i/>
          <w:iCs/>
          <w:sz w:val="22"/>
          <w:szCs w:val="22"/>
        </w:rPr>
        <w:t>“Hi, I’m [</w:t>
      </w:r>
      <w:r w:rsidR="00DB047B" w:rsidRPr="0082371D">
        <w:rPr>
          <w:rStyle w:val="normaltextrun"/>
          <w:i/>
          <w:iCs/>
          <w:sz w:val="22"/>
          <w:szCs w:val="22"/>
        </w:rPr>
        <w:t>Coach</w:t>
      </w:r>
      <w:r w:rsidRPr="0082371D">
        <w:rPr>
          <w:rStyle w:val="normaltextrun"/>
          <w:i/>
          <w:iCs/>
          <w:sz w:val="22"/>
          <w:szCs w:val="22"/>
        </w:rPr>
        <w:t xml:space="preserve">’s name], and I will be your </w:t>
      </w:r>
      <w:r w:rsidR="00DB047B" w:rsidRPr="0082371D">
        <w:rPr>
          <w:rStyle w:val="normaltextrun"/>
          <w:i/>
          <w:iCs/>
          <w:sz w:val="22"/>
          <w:szCs w:val="22"/>
        </w:rPr>
        <w:t>Coach</w:t>
      </w:r>
      <w:r w:rsidRPr="0082371D">
        <w:rPr>
          <w:rStyle w:val="normaltextrun"/>
          <w:i/>
          <w:iCs/>
          <w:sz w:val="22"/>
          <w:szCs w:val="22"/>
        </w:rPr>
        <w:t xml:space="preserve">, supporting you and helping you with everything through ENHANCE. What would you like me to call you? </w:t>
      </w:r>
    </w:p>
    <w:p w14:paraId="38F899AA" w14:textId="63436A17" w:rsidR="00901722" w:rsidRPr="0082371D" w:rsidRDefault="00901722" w:rsidP="00901722">
      <w:pPr>
        <w:rPr>
          <w:rStyle w:val="normaltextrun"/>
          <w:i/>
          <w:iCs/>
          <w:sz w:val="22"/>
          <w:szCs w:val="22"/>
        </w:rPr>
      </w:pPr>
      <w:r w:rsidRPr="0082371D">
        <w:rPr>
          <w:rStyle w:val="normaltextrun"/>
          <w:i/>
          <w:iCs/>
          <w:sz w:val="22"/>
          <w:szCs w:val="22"/>
        </w:rPr>
        <w:t>OK [Person’s name], so you saw the nurse recently, and you did some tests. What I would like to do today is talk to you about what we found, and what you can do about it. I am here to support you with the app and to help you improve your brain health.</w:t>
      </w:r>
    </w:p>
    <w:p w14:paraId="342BDD82" w14:textId="48E871D6" w:rsidR="00901722" w:rsidRDefault="00901722" w:rsidP="00901722">
      <w:pPr>
        <w:rPr>
          <w:rStyle w:val="normaltextrun"/>
          <w:i/>
          <w:iCs/>
        </w:rPr>
      </w:pPr>
      <w:r w:rsidRPr="0082371D">
        <w:rPr>
          <w:rStyle w:val="normaltextrun"/>
          <w:i/>
          <w:iCs/>
          <w:sz w:val="22"/>
          <w:szCs w:val="22"/>
        </w:rPr>
        <w:t>So, the first thing I would like to do is show you a short summary of what we found. Would that be OK?”</w:t>
      </w:r>
    </w:p>
    <w:p w14:paraId="11DD9A66" w14:textId="63FFC3F7" w:rsidR="00E57797" w:rsidRPr="0054344E" w:rsidRDefault="00E57797" w:rsidP="00F01A99">
      <w:pPr>
        <w:pStyle w:val="Heading2"/>
        <w:numPr>
          <w:ilvl w:val="0"/>
          <w:numId w:val="42"/>
        </w:numPr>
        <w:ind w:left="360"/>
        <w:jc w:val="center"/>
        <w:rPr>
          <w:rFonts w:asciiTheme="minorHAnsi" w:hAnsiTheme="minorHAnsi"/>
          <w:b/>
          <w:bCs/>
          <w:color w:val="D17406"/>
          <w:u w:val="single"/>
        </w:rPr>
      </w:pPr>
      <w:bookmarkStart w:id="15" w:name="_Toc435706499"/>
      <w:bookmarkStart w:id="16" w:name="_Toc213939557"/>
      <w:r w:rsidRPr="0054344E">
        <w:rPr>
          <w:rFonts w:asciiTheme="minorHAnsi" w:hAnsiTheme="minorHAnsi"/>
          <w:b/>
          <w:bCs/>
          <w:color w:val="D17406"/>
          <w:u w:val="single"/>
        </w:rPr>
        <w:t>Feedback on Risk Factors (10-15 minutes)</w:t>
      </w:r>
      <w:bookmarkEnd w:id="15"/>
      <w:bookmarkEnd w:id="16"/>
    </w:p>
    <w:bookmarkStart w:id="17" w:name="_Toc1057861964"/>
    <w:bookmarkStart w:id="18" w:name="_Toc213939558"/>
    <w:p w14:paraId="7D78EA2E" w14:textId="7B927848" w:rsidR="00E57797" w:rsidRPr="0054344E" w:rsidRDefault="006A644F" w:rsidP="0054344E">
      <w:pPr>
        <w:pStyle w:val="Heading3"/>
        <w:rPr>
          <w:rStyle w:val="SubtleEmphasis"/>
          <w:rFonts w:asciiTheme="minorHAnsi" w:hAnsiTheme="minorHAnsi"/>
          <w:bCs/>
          <w:color w:val="0B769F" w:themeColor="accent4" w:themeShade="BF"/>
        </w:rPr>
      </w:pPr>
      <w:r w:rsidRPr="0054344E">
        <w:rPr>
          <w:noProof/>
        </w:rPr>
        <mc:AlternateContent>
          <mc:Choice Requires="wps">
            <w:drawing>
              <wp:anchor distT="0" distB="0" distL="114300" distR="114300" simplePos="0" relativeHeight="251658401" behindDoc="0" locked="0" layoutInCell="1" allowOverlap="1" wp14:anchorId="52FA7C25" wp14:editId="66C67C16">
                <wp:simplePos x="0" y="0"/>
                <wp:positionH relativeFrom="margin">
                  <wp:posOffset>-26406</wp:posOffset>
                </wp:positionH>
                <wp:positionV relativeFrom="paragraph">
                  <wp:posOffset>386146</wp:posOffset>
                </wp:positionV>
                <wp:extent cx="3920358" cy="1320800"/>
                <wp:effectExtent l="0" t="0" r="23495" b="12700"/>
                <wp:wrapNone/>
                <wp:docPr id="1078324526" name="Rectangle 2"/>
                <wp:cNvGraphicFramePr/>
                <a:graphic xmlns:a="http://schemas.openxmlformats.org/drawingml/2006/main">
                  <a:graphicData uri="http://schemas.microsoft.com/office/word/2010/wordprocessingShape">
                    <wps:wsp>
                      <wps:cNvSpPr/>
                      <wps:spPr>
                        <a:xfrm>
                          <a:off x="0" y="0"/>
                          <a:ext cx="3920358" cy="132080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CCDB725">
              <v:rect id="Rectangle 2" style="position:absolute;margin-left:-2.1pt;margin-top:30.4pt;width:308.7pt;height:104pt;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4ED581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">
                <v:stroke dashstyle="1 1"/>
                <w10:wrap anchorx="margin"/>
              </v:rect>
            </w:pict>
          </mc:Fallback>
        </mc:AlternateContent>
      </w:r>
      <w:r w:rsidR="00005F17">
        <w:rPr>
          <w:noProof/>
        </w:rPr>
        <mc:AlternateContent>
          <mc:Choice Requires="wpg">
            <w:drawing>
              <wp:anchor distT="0" distB="0" distL="114300" distR="114300" simplePos="0" relativeHeight="251658472" behindDoc="0" locked="0" layoutInCell="1" allowOverlap="1" wp14:anchorId="4E8B2436" wp14:editId="496ADB48">
                <wp:simplePos x="0" y="0"/>
                <wp:positionH relativeFrom="column">
                  <wp:posOffset>3984340</wp:posOffset>
                </wp:positionH>
                <wp:positionV relativeFrom="paragraph">
                  <wp:posOffset>93980</wp:posOffset>
                </wp:positionV>
                <wp:extent cx="2457450" cy="4057650"/>
                <wp:effectExtent l="19050" t="19050" r="19050" b="19050"/>
                <wp:wrapTight wrapText="bothSides">
                  <wp:wrapPolygon edited="0">
                    <wp:start x="-167" y="-101"/>
                    <wp:lineTo x="-167" y="21600"/>
                    <wp:lineTo x="21600" y="21600"/>
                    <wp:lineTo x="21600" y="-101"/>
                    <wp:lineTo x="-167" y="-101"/>
                  </wp:wrapPolygon>
                </wp:wrapTight>
                <wp:docPr id="1347880786" name="Group 3"/>
                <wp:cNvGraphicFramePr/>
                <a:graphic xmlns:a="http://schemas.openxmlformats.org/drawingml/2006/main">
                  <a:graphicData uri="http://schemas.microsoft.com/office/word/2010/wordprocessingGroup">
                    <wpg:wgp>
                      <wpg:cNvGrpSpPr/>
                      <wpg:grpSpPr>
                        <a:xfrm>
                          <a:off x="0" y="0"/>
                          <a:ext cx="2457450" cy="4057650"/>
                          <a:chOff x="0" y="0"/>
                          <a:chExt cx="3019425" cy="4591050"/>
                        </a:xfrm>
                      </wpg:grpSpPr>
                      <pic:pic xmlns:pic="http://schemas.openxmlformats.org/drawingml/2006/picture">
                        <pic:nvPicPr>
                          <pic:cNvPr id="1753367807" name="Picture 2" descr="A screenshot of a medical checklis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9425" cy="4271645"/>
                          </a:xfrm>
                          <a:prstGeom prst="rect">
                            <a:avLst/>
                          </a:prstGeom>
                          <a:noFill/>
                          <a:ln w="19050">
                            <a:solidFill>
                              <a:srgbClr val="E5FF97"/>
                            </a:solidFill>
                          </a:ln>
                        </pic:spPr>
                      </pic:pic>
                      <wps:wsp>
                        <wps:cNvPr id="1742336536" name="Text Box 1"/>
                        <wps:cNvSpPr txBox="1"/>
                        <wps:spPr>
                          <a:xfrm>
                            <a:off x="0" y="4324350"/>
                            <a:ext cx="3019425" cy="266700"/>
                          </a:xfrm>
                          <a:prstGeom prst="rect">
                            <a:avLst/>
                          </a:prstGeom>
                          <a:solidFill>
                            <a:prstClr val="white"/>
                          </a:solidFill>
                          <a:ln w="19050">
                            <a:solidFill>
                              <a:srgbClr val="E5FF97"/>
                            </a:solidFill>
                          </a:ln>
                        </wps:spPr>
                        <wps:txbx>
                          <w:txbxContent>
                            <w:p w14:paraId="16FC717F" w14:textId="29D78460" w:rsidR="00005F17" w:rsidRPr="00592DE0" w:rsidRDefault="00005F17" w:rsidP="00005F17">
                              <w:pPr>
                                <w:pStyle w:val="Caption"/>
                                <w:rPr>
                                  <w:sz w:val="22"/>
                                  <w:szCs w:val="22"/>
                                </w:rPr>
                              </w:pPr>
                              <w:r w:rsidRPr="00177C2F">
                                <w:t xml:space="preserve">Figure 2. Health Status Summary for </w:t>
                              </w:r>
                              <w:r w:rsidR="00DB047B">
                                <w:t>Participant</w:t>
                              </w:r>
                              <w:r w:rsidRPr="00177C2F">
                                <w: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8DBB134">
              <v:group id="_x0000_s1030" style="position:absolute;margin-left:313.75pt;margin-top:7.4pt;width:193.5pt;height:319.5pt;z-index:251658472;mso-width-relative:margin;mso-height-relative:margin" coordsize="30194,45910" w14:anchorId="4E8B2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">
                <v:shape id="Picture 2" style="position:absolute;width:30194;height:42716;visibility:visible;mso-wrap-style:square" alt="A screenshot of a medical checklist&#10;&#10;Description automatically generated" o:spid="_x0000_s1031" stroked="t" strokecolor="#e5ff97" strokeweight="1.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">
                  <v:imagedata o:title="A screenshot of a medical checklist&#10;&#10;Description automatically generated" r:id="rId56"/>
                  <v:path arrowok="t"/>
                </v:shape>
                <v:shape id="Text Box 1" style="position:absolute;top:43243;width:30194;height:2667;visibility:visible;mso-wrap-style:square;v-text-anchor:top" o:spid="_x0000_s1032" strokecolor="#e5ff97" strokeweight="1.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">
                  <v:textbox inset="0,0,0,0">
                    <w:txbxContent>
                      <w:p w:rsidRPr="00592DE0" w:rsidR="00005F17" w:rsidP="00005F17" w:rsidRDefault="00005F17" w14:paraId="324F0221" w14:textId="29D78460">
                        <w:pPr>
                          <w:pStyle w:val="Caption"/>
                          <w:rPr>
                            <w:sz w:val="22"/>
                            <w:szCs w:val="22"/>
                          </w:rPr>
                        </w:pPr>
                        <w:r w:rsidRPr="00177C2F">
                          <w:t xml:space="preserve">Figure 2. Health Status Summary for </w:t>
                        </w:r>
                        <w:r w:rsidR="00DB047B">
                          <w:t>Participant</w:t>
                        </w:r>
                        <w:r w:rsidRPr="00177C2F">
                          <w:t>s</w:t>
                        </w:r>
                      </w:p>
                    </w:txbxContent>
                  </v:textbox>
                </v:shape>
                <w10:wrap type="tight"/>
              </v:group>
            </w:pict>
          </mc:Fallback>
        </mc:AlternateContent>
      </w:r>
      <w:r w:rsidR="009D7F11" w:rsidRPr="009D7F11">
        <w:rPr>
          <w:rFonts w:ascii="Segoe UI Emoji" w:hAnsi="Segoe UI Emoji" w:cs="Segoe UI Emoji"/>
          <w:b/>
          <w:bCs/>
          <w:color w:val="auto"/>
        </w:rPr>
        <w:t>💬</w:t>
      </w:r>
      <w:r w:rsidR="009D7F11">
        <w:rPr>
          <w:b/>
          <w:bCs/>
          <w:color w:val="0B769F" w:themeColor="accent4" w:themeShade="BF"/>
        </w:rPr>
        <w:t xml:space="preserve"> </w:t>
      </w:r>
      <w:r w:rsidR="00E57797" w:rsidRPr="0054344E">
        <w:rPr>
          <w:rStyle w:val="SubtleEmphasis"/>
          <w:rFonts w:asciiTheme="minorHAnsi" w:hAnsiTheme="minorHAnsi"/>
          <w:bCs/>
          <w:color w:val="0B769F" w:themeColor="accent4" w:themeShade="BF"/>
        </w:rPr>
        <w:t>Introduction to Feedback:</w:t>
      </w:r>
      <w:bookmarkEnd w:id="17"/>
      <w:bookmarkEnd w:id="18"/>
    </w:p>
    <w:p w14:paraId="22BCF095" w14:textId="60C4DE56" w:rsidR="00E57797" w:rsidRPr="00EF6416" w:rsidRDefault="00EF6416" w:rsidP="00E57797">
      <w:pPr>
        <w:rPr>
          <w:rStyle w:val="normaltextrun"/>
          <w:b/>
          <w:bCs/>
          <w:color w:val="000000" w:themeColor="text1"/>
        </w:rPr>
      </w:pPr>
      <w:r>
        <w:rPr>
          <w:rStyle w:val="normaltextrun"/>
          <w:b/>
          <w:bCs/>
          <w:color w:val="000000" w:themeColor="text1"/>
        </w:rPr>
        <w:t xml:space="preserve">Example: </w:t>
      </w:r>
      <w:r w:rsidR="00E57797" w:rsidRPr="00EF6416">
        <w:rPr>
          <w:rStyle w:val="normaltextrun"/>
          <w:b/>
          <w:bCs/>
          <w:color w:val="000000" w:themeColor="text1"/>
        </w:rPr>
        <w:t>“</w:t>
      </w:r>
      <w:r w:rsidR="00E57797" w:rsidRPr="00EF6416">
        <w:rPr>
          <w:rStyle w:val="normaltextrun"/>
          <w:color w:val="000000" w:themeColor="text1"/>
        </w:rPr>
        <w:t xml:space="preserve">Let’s talk about the results from your </w:t>
      </w:r>
      <w:r w:rsidR="005E060A">
        <w:rPr>
          <w:rStyle w:val="normaltextrun"/>
          <w:color w:val="000000" w:themeColor="text1"/>
        </w:rPr>
        <w:t>assessment with the nurse</w:t>
      </w:r>
      <w:r w:rsidR="00E57797" w:rsidRPr="00EF6416">
        <w:rPr>
          <w:rStyle w:val="normaltextrun"/>
          <w:color w:val="000000" w:themeColor="text1"/>
        </w:rPr>
        <w:t xml:space="preserve">. I’ll </w:t>
      </w:r>
      <w:r w:rsidR="00DD5090">
        <w:rPr>
          <w:rStyle w:val="normaltextrun"/>
          <w:color w:val="000000" w:themeColor="text1"/>
        </w:rPr>
        <w:t>discuss each risk factor</w:t>
      </w:r>
      <w:r w:rsidR="00E57797" w:rsidRPr="00EF6416">
        <w:rPr>
          <w:rStyle w:val="normaltextrun"/>
          <w:color w:val="000000" w:themeColor="text1"/>
        </w:rPr>
        <w:t xml:space="preserve"> identified, </w:t>
      </w:r>
      <w:r w:rsidR="00EC1E1A">
        <w:rPr>
          <w:rStyle w:val="normaltextrun"/>
          <w:color w:val="000000" w:themeColor="text1"/>
        </w:rPr>
        <w:t>I have a letter summarising everything, so you don’t need to remember it all.”</w:t>
      </w:r>
    </w:p>
    <w:p w14:paraId="45663FFF" w14:textId="1CB63C65" w:rsidR="00D84E1D" w:rsidRDefault="00E57797" w:rsidP="00FE24B9">
      <w:pPr>
        <w:rPr>
          <w:rStyle w:val="normaltextrun"/>
          <w:color w:val="000000" w:themeColor="text1"/>
        </w:rPr>
      </w:pPr>
      <w:r w:rsidRPr="00EC1E1A">
        <w:rPr>
          <w:rStyle w:val="normaltextrun"/>
          <w:b/>
          <w:bCs/>
          <w:color w:val="000000" w:themeColor="text1"/>
        </w:rPr>
        <w:t xml:space="preserve">Hand the </w:t>
      </w:r>
      <w:r w:rsidR="00DB047B">
        <w:rPr>
          <w:rStyle w:val="normaltextrun"/>
          <w:b/>
          <w:bCs/>
          <w:color w:val="000000" w:themeColor="text1"/>
        </w:rPr>
        <w:t>Participant</w:t>
      </w:r>
      <w:r w:rsidRPr="00EC1E1A">
        <w:rPr>
          <w:rStyle w:val="normaltextrun"/>
          <w:b/>
          <w:bCs/>
          <w:color w:val="000000" w:themeColor="text1"/>
        </w:rPr>
        <w:t xml:space="preserve"> the </w:t>
      </w:r>
      <w:r w:rsidR="00005F17">
        <w:rPr>
          <w:rStyle w:val="normaltextrun"/>
          <w:b/>
          <w:bCs/>
          <w:color w:val="000000" w:themeColor="text1"/>
        </w:rPr>
        <w:t>Health</w:t>
      </w:r>
      <w:r w:rsidR="00BD31C7">
        <w:rPr>
          <w:rStyle w:val="normaltextrun"/>
          <w:b/>
          <w:bCs/>
          <w:color w:val="000000" w:themeColor="text1"/>
        </w:rPr>
        <w:t xml:space="preserve"> </w:t>
      </w:r>
      <w:r w:rsidR="00901722">
        <w:rPr>
          <w:rStyle w:val="normaltextrun"/>
          <w:b/>
          <w:bCs/>
          <w:color w:val="000000" w:themeColor="text1"/>
        </w:rPr>
        <w:t>Summary</w:t>
      </w:r>
      <w:r w:rsidR="00BD31C7">
        <w:rPr>
          <w:rStyle w:val="normaltextrun"/>
          <w:b/>
          <w:bCs/>
          <w:color w:val="000000" w:themeColor="text1"/>
        </w:rPr>
        <w:t xml:space="preserve"> (Figure </w:t>
      </w:r>
      <w:r w:rsidR="00CB0D0E">
        <w:rPr>
          <w:rStyle w:val="normaltextrun"/>
          <w:b/>
          <w:bCs/>
          <w:color w:val="000000" w:themeColor="text1"/>
        </w:rPr>
        <w:t>2</w:t>
      </w:r>
      <w:r w:rsidR="00F4151D">
        <w:rPr>
          <w:rStyle w:val="normaltextrun"/>
          <w:b/>
          <w:bCs/>
          <w:color w:val="000000" w:themeColor="text1"/>
        </w:rPr>
        <w:t>, see Appendix for printable copy</w:t>
      </w:r>
      <w:r w:rsidR="00BD31C7">
        <w:rPr>
          <w:rStyle w:val="normaltextrun"/>
          <w:b/>
          <w:bCs/>
          <w:color w:val="000000" w:themeColor="text1"/>
        </w:rPr>
        <w:t>)</w:t>
      </w:r>
    </w:p>
    <w:p w14:paraId="7EB1F87E" w14:textId="140FE283" w:rsidR="00E57797" w:rsidRPr="00A32704" w:rsidRDefault="00263E13" w:rsidP="005E367A">
      <w:pPr>
        <w:pStyle w:val="Heading3"/>
        <w:rPr>
          <w:rStyle w:val="SubtleEmphasis"/>
          <w:rFonts w:asciiTheme="minorHAnsi" w:hAnsiTheme="minorHAnsi"/>
          <w:color w:val="0B769F" w:themeColor="accent4" w:themeShade="BF"/>
        </w:rPr>
      </w:pPr>
      <w:bookmarkStart w:id="19" w:name="_Toc213939559"/>
      <w:r w:rsidRPr="00263E13">
        <w:rPr>
          <w:rFonts w:ascii="Segoe UI Emoji" w:hAnsi="Segoe UI Emoji" w:cs="Segoe UI Emoji"/>
          <w:b/>
          <w:color w:val="auto"/>
        </w:rPr>
        <w:t>📊</w:t>
      </w:r>
      <w:r>
        <w:rPr>
          <w:b/>
          <w:color w:val="0B769F" w:themeColor="accent4" w:themeShade="BF"/>
        </w:rPr>
        <w:t xml:space="preserve"> </w:t>
      </w:r>
      <w:r w:rsidR="00E57797" w:rsidRPr="00A32704">
        <w:rPr>
          <w:rStyle w:val="SubtleEmphasis"/>
          <w:rFonts w:asciiTheme="minorHAnsi" w:hAnsiTheme="minorHAnsi"/>
          <w:color w:val="0B769F" w:themeColor="accent4" w:themeShade="BF"/>
        </w:rPr>
        <w:t>Explanation of Risk Factors</w:t>
      </w:r>
      <w:bookmarkEnd w:id="19"/>
    </w:p>
    <w:p w14:paraId="364DA1FF" w14:textId="42B70108" w:rsidR="00A87E53" w:rsidRPr="00A87E53" w:rsidRDefault="00FE0158" w:rsidP="00901722">
      <w:pPr>
        <w:rPr>
          <w:rStyle w:val="normaltextrun"/>
          <w:i/>
          <w:iCs/>
          <w:color w:val="000000" w:themeColor="text1"/>
        </w:rPr>
      </w:pPr>
      <w:r>
        <w:rPr>
          <w:rStyle w:val="normaltextrun"/>
          <w:color w:val="000000" w:themeColor="text1"/>
        </w:rPr>
        <w:t xml:space="preserve">Using the </w:t>
      </w:r>
      <w:r w:rsidR="005E060A">
        <w:rPr>
          <w:rStyle w:val="normaltextrun"/>
          <w:color w:val="000000" w:themeColor="text1"/>
        </w:rPr>
        <w:t>risk factor</w:t>
      </w:r>
      <w:r>
        <w:rPr>
          <w:rStyle w:val="normaltextrun"/>
          <w:color w:val="000000" w:themeColor="text1"/>
        </w:rPr>
        <w:t xml:space="preserve"> summary, </w:t>
      </w:r>
      <w:r w:rsidR="00E57797" w:rsidRPr="00EF6416">
        <w:rPr>
          <w:rStyle w:val="normaltextrun"/>
          <w:color w:val="000000" w:themeColor="text1"/>
        </w:rPr>
        <w:t xml:space="preserve">give the </w:t>
      </w:r>
      <w:r w:rsidR="00DB047B">
        <w:rPr>
          <w:rStyle w:val="normaltextrun"/>
          <w:color w:val="000000" w:themeColor="text1"/>
        </w:rPr>
        <w:t>Participant</w:t>
      </w:r>
      <w:r w:rsidR="00E57797" w:rsidRPr="00EF6416">
        <w:rPr>
          <w:rStyle w:val="normaltextrun"/>
          <w:color w:val="000000" w:themeColor="text1"/>
        </w:rPr>
        <w:t xml:space="preserve"> a brief and clear explanation of</w:t>
      </w:r>
      <w:r w:rsidR="00D0111F">
        <w:rPr>
          <w:rStyle w:val="normaltextrun"/>
          <w:color w:val="000000" w:themeColor="text1"/>
        </w:rPr>
        <w:t xml:space="preserve"> the results of</w:t>
      </w:r>
      <w:r w:rsidR="00E57797" w:rsidRPr="00EF6416">
        <w:rPr>
          <w:rStyle w:val="normaltextrun"/>
          <w:color w:val="000000" w:themeColor="text1"/>
        </w:rPr>
        <w:t xml:space="preserve"> each </w:t>
      </w:r>
      <w:r w:rsidR="002E65EF">
        <w:rPr>
          <w:rStyle w:val="normaltextrun"/>
          <w:color w:val="000000" w:themeColor="text1"/>
        </w:rPr>
        <w:t xml:space="preserve">of their </w:t>
      </w:r>
      <w:r w:rsidR="00E57797" w:rsidRPr="00EF6416">
        <w:rPr>
          <w:rStyle w:val="normaltextrun"/>
          <w:color w:val="000000" w:themeColor="text1"/>
        </w:rPr>
        <w:t>risk factor</w:t>
      </w:r>
      <w:r w:rsidR="002E65EF">
        <w:rPr>
          <w:rStyle w:val="normaltextrun"/>
          <w:color w:val="000000" w:themeColor="text1"/>
        </w:rPr>
        <w:t>s.</w:t>
      </w:r>
      <w:r w:rsidR="006A644F">
        <w:rPr>
          <w:rStyle w:val="normaltextrun"/>
          <w:color w:val="000000" w:themeColor="text1"/>
        </w:rPr>
        <w:t xml:space="preserve"> Example: </w:t>
      </w:r>
      <w:r w:rsidR="00A87E53" w:rsidRPr="00A87E53">
        <w:rPr>
          <w:rStyle w:val="normaltextrun"/>
          <w:i/>
          <w:iCs/>
          <w:color w:val="000000" w:themeColor="text1"/>
        </w:rPr>
        <w:t>“You have X number of factors that can be addressed…”</w:t>
      </w:r>
    </w:p>
    <w:p w14:paraId="16C1806A" w14:textId="6B9D7767" w:rsidR="00806E0E" w:rsidRDefault="00E57797" w:rsidP="00806E0E">
      <w:pPr>
        <w:rPr>
          <w:rStyle w:val="normaltextrun"/>
          <w:b/>
          <w:bCs/>
          <w:color w:val="000000" w:themeColor="text1"/>
        </w:rPr>
      </w:pPr>
      <w:r w:rsidRPr="00EF6416">
        <w:rPr>
          <w:rStyle w:val="normaltextrun"/>
          <w:b/>
          <w:bCs/>
          <w:color w:val="000000" w:themeColor="text1"/>
        </w:rPr>
        <w:t xml:space="preserve">Encourage </w:t>
      </w:r>
      <w:r w:rsidR="00DB047B">
        <w:rPr>
          <w:rStyle w:val="normaltextrun"/>
          <w:b/>
          <w:bCs/>
          <w:color w:val="000000" w:themeColor="text1"/>
        </w:rPr>
        <w:t>Participant</w:t>
      </w:r>
      <w:r w:rsidRPr="00EF6416">
        <w:rPr>
          <w:rStyle w:val="normaltextrun"/>
          <w:b/>
          <w:bCs/>
          <w:color w:val="000000" w:themeColor="text1"/>
        </w:rPr>
        <w:t xml:space="preserve"> Involvement</w:t>
      </w:r>
      <w:r w:rsidR="00806E0E">
        <w:rPr>
          <w:rStyle w:val="normaltextrun"/>
          <w:b/>
          <w:bCs/>
          <w:color w:val="000000" w:themeColor="text1"/>
        </w:rPr>
        <w:t xml:space="preserve">: </w:t>
      </w:r>
      <w:r w:rsidRPr="00EF6416">
        <w:rPr>
          <w:rStyle w:val="normaltextrun"/>
          <w:color w:val="000000" w:themeColor="text1"/>
        </w:rPr>
        <w:t xml:space="preserve">After explaining each risk factor, invite the </w:t>
      </w:r>
      <w:r w:rsidR="00DB047B">
        <w:rPr>
          <w:rStyle w:val="normaltextrun"/>
          <w:color w:val="000000" w:themeColor="text1"/>
        </w:rPr>
        <w:t>Participant</w:t>
      </w:r>
      <w:r w:rsidRPr="00EF6416">
        <w:rPr>
          <w:rStyle w:val="normaltextrun"/>
          <w:color w:val="000000" w:themeColor="text1"/>
        </w:rPr>
        <w:t xml:space="preserve"> to engage:</w:t>
      </w:r>
    </w:p>
    <w:p w14:paraId="18682A71" w14:textId="7FCABB00" w:rsidR="00806E0E" w:rsidRPr="00806E0E" w:rsidRDefault="00B910CC" w:rsidP="00F01A99">
      <w:pPr>
        <w:pStyle w:val="ListParagraph"/>
        <w:numPr>
          <w:ilvl w:val="0"/>
          <w:numId w:val="40"/>
        </w:numPr>
        <w:rPr>
          <w:rStyle w:val="normaltextrun"/>
          <w:b/>
          <w:bCs/>
          <w:color w:val="000000" w:themeColor="text1"/>
        </w:rPr>
      </w:pPr>
      <w:r w:rsidRPr="00806E0E">
        <w:rPr>
          <w:rStyle w:val="normaltextrun"/>
          <w:b/>
          <w:bCs/>
          <w:color w:val="000000" w:themeColor="text1"/>
        </w:rPr>
        <w:t xml:space="preserve">Ask: </w:t>
      </w:r>
      <w:r w:rsidR="00E57797" w:rsidRPr="00F13B6F">
        <w:rPr>
          <w:rStyle w:val="normaltextrun"/>
          <w:b/>
          <w:bCs/>
          <w:i/>
          <w:iCs/>
          <w:color w:val="000000" w:themeColor="text1"/>
        </w:rPr>
        <w:t>“</w:t>
      </w:r>
      <w:r w:rsidR="00E57797" w:rsidRPr="00F13B6F">
        <w:rPr>
          <w:rStyle w:val="normaltextrun"/>
          <w:i/>
          <w:iCs/>
          <w:color w:val="000000" w:themeColor="text1"/>
        </w:rPr>
        <w:t>Does this match what you were expecting? Do you have any questions</w:t>
      </w:r>
      <w:r w:rsidRPr="00F13B6F">
        <w:rPr>
          <w:rStyle w:val="normaltextrun"/>
          <w:i/>
          <w:iCs/>
          <w:color w:val="000000" w:themeColor="text1"/>
        </w:rPr>
        <w:t>?”</w:t>
      </w:r>
    </w:p>
    <w:p w14:paraId="6F30F2E9" w14:textId="012D7ACD" w:rsidR="009E35DE" w:rsidRPr="009E35DE" w:rsidRDefault="00E57797" w:rsidP="00F01A99">
      <w:pPr>
        <w:pStyle w:val="ListParagraph"/>
        <w:numPr>
          <w:ilvl w:val="0"/>
          <w:numId w:val="40"/>
        </w:numPr>
        <w:rPr>
          <w:rStyle w:val="normaltextrun"/>
          <w:b/>
          <w:bCs/>
          <w:i/>
          <w:iCs/>
          <w:color w:val="000000" w:themeColor="text1"/>
        </w:rPr>
      </w:pPr>
      <w:r w:rsidRPr="00806E0E">
        <w:rPr>
          <w:rStyle w:val="normaltextrun"/>
          <w:b/>
          <w:bCs/>
          <w:color w:val="000000" w:themeColor="text1"/>
        </w:rPr>
        <w:t xml:space="preserve">If the conversation strays </w:t>
      </w:r>
      <w:proofErr w:type="gramStart"/>
      <w:r w:rsidRPr="00806E0E">
        <w:rPr>
          <w:rStyle w:val="normaltextrun"/>
          <w:b/>
          <w:bCs/>
          <w:color w:val="000000" w:themeColor="text1"/>
        </w:rPr>
        <w:t>off-topic</w:t>
      </w:r>
      <w:proofErr w:type="gramEnd"/>
      <w:r w:rsidRPr="00806E0E">
        <w:rPr>
          <w:rStyle w:val="normaltextrun"/>
          <w:b/>
          <w:bCs/>
          <w:color w:val="000000" w:themeColor="text1"/>
        </w:rPr>
        <w:t xml:space="preserve">, </w:t>
      </w:r>
      <w:r w:rsidRPr="00806E0E">
        <w:rPr>
          <w:rStyle w:val="normaltextrun"/>
          <w:color w:val="000000" w:themeColor="text1"/>
        </w:rPr>
        <w:t xml:space="preserve">gently redirect: </w:t>
      </w:r>
      <w:r w:rsidRPr="00F13B6F">
        <w:rPr>
          <w:rStyle w:val="normaltextrun"/>
          <w:i/>
          <w:iCs/>
          <w:color w:val="000000" w:themeColor="text1"/>
        </w:rPr>
        <w:t xml:space="preserve">“These are great questions, and we’ll be </w:t>
      </w:r>
      <w:r w:rsidR="001941D9">
        <w:rPr>
          <w:rStyle w:val="normaltextrun"/>
          <w:i/>
          <w:iCs/>
          <w:color w:val="000000" w:themeColor="text1"/>
        </w:rPr>
        <w:t>coming back to</w:t>
      </w:r>
      <w:r w:rsidRPr="00F13B6F">
        <w:rPr>
          <w:rStyle w:val="normaltextrun"/>
          <w:i/>
          <w:iCs/>
          <w:color w:val="000000" w:themeColor="text1"/>
        </w:rPr>
        <w:t xml:space="preserve"> them in more detail during our future sessions. For now, let’s focus on choosing where you’d like to start.”</w:t>
      </w:r>
    </w:p>
    <w:p w14:paraId="43E3C7E2" w14:textId="18A428FC" w:rsidR="00606058" w:rsidRPr="005D1410" w:rsidRDefault="00606058" w:rsidP="00901722">
      <w:pPr>
        <w:jc w:val="center"/>
        <w:rPr>
          <w:rStyle w:val="normaltextrun"/>
          <w:i/>
          <w:iCs/>
          <w:color w:val="FF0000"/>
        </w:rPr>
      </w:pPr>
      <w:r w:rsidRPr="005D1410">
        <w:rPr>
          <w:rStyle w:val="normaltextrun"/>
          <w:i/>
          <w:iCs/>
          <w:color w:val="FF0000"/>
        </w:rPr>
        <w:t xml:space="preserve">If the </w:t>
      </w:r>
      <w:r w:rsidR="00DB047B" w:rsidRPr="005D1410">
        <w:rPr>
          <w:rStyle w:val="normaltextrun"/>
          <w:i/>
          <w:iCs/>
          <w:color w:val="FF0000"/>
        </w:rPr>
        <w:t>Participant</w:t>
      </w:r>
      <w:r w:rsidRPr="005D1410">
        <w:rPr>
          <w:rStyle w:val="normaltextrun"/>
          <w:i/>
          <w:iCs/>
          <w:color w:val="FF0000"/>
        </w:rPr>
        <w:t xml:space="preserve"> asks you </w:t>
      </w:r>
      <w:r w:rsidR="00901722" w:rsidRPr="005D1410">
        <w:rPr>
          <w:rStyle w:val="normaltextrun"/>
          <w:i/>
          <w:iCs/>
          <w:color w:val="FF0000"/>
        </w:rPr>
        <w:t xml:space="preserve">any </w:t>
      </w:r>
      <w:r w:rsidRPr="005D1410">
        <w:rPr>
          <w:rStyle w:val="normaltextrun"/>
          <w:i/>
          <w:iCs/>
          <w:color w:val="FF0000"/>
        </w:rPr>
        <w:t xml:space="preserve">medical questions, please </w:t>
      </w:r>
      <w:r w:rsidR="4EC33D57" w:rsidRPr="005D1410">
        <w:rPr>
          <w:rStyle w:val="normaltextrun"/>
          <w:i/>
          <w:iCs/>
          <w:color w:val="FF0000"/>
        </w:rPr>
        <w:t xml:space="preserve">explain that you are not medically trained and </w:t>
      </w:r>
      <w:r w:rsidRPr="005D1410">
        <w:rPr>
          <w:rStyle w:val="normaltextrun"/>
          <w:i/>
          <w:iCs/>
          <w:color w:val="FF0000"/>
        </w:rPr>
        <w:t>refer them to their GP practice.</w:t>
      </w:r>
    </w:p>
    <w:p w14:paraId="14781108" w14:textId="504C8664" w:rsidR="00E57797" w:rsidRPr="00FE0158" w:rsidRDefault="00E57797" w:rsidP="00F01A99">
      <w:pPr>
        <w:pStyle w:val="Heading2"/>
        <w:numPr>
          <w:ilvl w:val="0"/>
          <w:numId w:val="42"/>
        </w:numPr>
        <w:ind w:left="426" w:hanging="426"/>
        <w:jc w:val="center"/>
        <w:rPr>
          <w:rFonts w:asciiTheme="minorHAnsi" w:hAnsiTheme="minorHAnsi"/>
          <w:b/>
          <w:bCs/>
          <w:color w:val="D17406"/>
          <w:u w:val="single"/>
        </w:rPr>
      </w:pPr>
      <w:bookmarkStart w:id="20" w:name="_Toc716487022"/>
      <w:bookmarkStart w:id="21" w:name="_Toc213939560"/>
      <w:r w:rsidRPr="00FE0158">
        <w:rPr>
          <w:rFonts w:asciiTheme="minorHAnsi" w:hAnsiTheme="minorHAnsi"/>
          <w:b/>
          <w:bCs/>
          <w:color w:val="D17406"/>
          <w:u w:val="single"/>
        </w:rPr>
        <w:lastRenderedPageBreak/>
        <w:t>Choice of Risk Factors (10 minutes)</w:t>
      </w:r>
      <w:bookmarkEnd w:id="20"/>
      <w:bookmarkEnd w:id="21"/>
    </w:p>
    <w:p w14:paraId="5D3210E8" w14:textId="1A365F48" w:rsidR="00901722" w:rsidRPr="00A32704" w:rsidRDefault="00901722" w:rsidP="00901722">
      <w:pPr>
        <w:pStyle w:val="Heading3"/>
        <w:rPr>
          <w:rStyle w:val="SubtleEmphasis"/>
          <w:rFonts w:asciiTheme="minorHAnsi" w:hAnsiTheme="minorHAnsi"/>
          <w:color w:val="0B769F" w:themeColor="accent4" w:themeShade="BF"/>
        </w:rPr>
      </w:pPr>
      <w:bookmarkStart w:id="22" w:name="_Toc213939561"/>
      <w:r w:rsidRPr="00B45611">
        <w:rPr>
          <w:rFonts w:ascii="Segoe UI Emoji" w:hAnsi="Segoe UI Emoji" w:cs="Segoe UI Emoji"/>
          <w:b/>
          <w:color w:val="auto"/>
        </w:rPr>
        <w:t>🗣️</w:t>
      </w:r>
      <w:r>
        <w:rPr>
          <w:rFonts w:ascii="Segoe UI Emoji" w:hAnsi="Segoe UI Emoji" w:cs="Segoe UI Emoji"/>
          <w:b/>
          <w:color w:val="auto"/>
        </w:rPr>
        <w:t xml:space="preserve"> </w:t>
      </w:r>
      <w:r w:rsidRPr="00A32704">
        <w:rPr>
          <w:rStyle w:val="SubtleEmphasis"/>
          <w:rFonts w:asciiTheme="minorHAnsi" w:hAnsiTheme="minorHAnsi"/>
          <w:color w:val="0B769F" w:themeColor="accent4" w:themeShade="BF"/>
        </w:rPr>
        <w:t xml:space="preserve">Encourage </w:t>
      </w:r>
      <w:r w:rsidR="00DB047B">
        <w:rPr>
          <w:rStyle w:val="SubtleEmphasis"/>
          <w:rFonts w:asciiTheme="minorHAnsi" w:hAnsiTheme="minorHAnsi"/>
          <w:color w:val="0B769F" w:themeColor="accent4" w:themeShade="BF"/>
        </w:rPr>
        <w:t>Participant</w:t>
      </w:r>
      <w:r w:rsidRPr="00A32704">
        <w:rPr>
          <w:rStyle w:val="SubtleEmphasis"/>
          <w:rFonts w:asciiTheme="minorHAnsi" w:hAnsiTheme="minorHAnsi"/>
          <w:color w:val="0B769F" w:themeColor="accent4" w:themeShade="BF"/>
        </w:rPr>
        <w:t xml:space="preserve"> Selection:</w:t>
      </w:r>
      <w:bookmarkEnd w:id="22"/>
    </w:p>
    <w:p w14:paraId="64BF8C8A" w14:textId="6926C193" w:rsidR="00E57797" w:rsidRPr="00FD7D0B" w:rsidRDefault="00901722" w:rsidP="00FD7D0B">
      <w:pPr>
        <w:rPr>
          <w:rStyle w:val="normaltextrun"/>
          <w:b/>
          <w:bCs/>
          <w:color w:val="000000" w:themeColor="text1"/>
        </w:rPr>
      </w:pPr>
      <w:r>
        <w:rPr>
          <w:noProof/>
          <w14:ligatures w14:val="standardContextual"/>
        </w:rPr>
        <mc:AlternateContent>
          <mc:Choice Requires="wps">
            <w:drawing>
              <wp:anchor distT="0" distB="0" distL="114300" distR="114300" simplePos="0" relativeHeight="251658402" behindDoc="0" locked="0" layoutInCell="1" allowOverlap="1" wp14:anchorId="45155C27" wp14:editId="76CBDC4D">
                <wp:simplePos x="0" y="0"/>
                <wp:positionH relativeFrom="margin">
                  <wp:posOffset>-13277</wp:posOffset>
                </wp:positionH>
                <wp:positionV relativeFrom="paragraph">
                  <wp:posOffset>448310</wp:posOffset>
                </wp:positionV>
                <wp:extent cx="6525491" cy="450273"/>
                <wp:effectExtent l="0" t="0" r="27940" b="26035"/>
                <wp:wrapNone/>
                <wp:docPr id="321835288" name="Rectangle 2"/>
                <wp:cNvGraphicFramePr/>
                <a:graphic xmlns:a="http://schemas.openxmlformats.org/drawingml/2006/main">
                  <a:graphicData uri="http://schemas.microsoft.com/office/word/2010/wordprocessingShape">
                    <wps:wsp>
                      <wps:cNvSpPr/>
                      <wps:spPr>
                        <a:xfrm>
                          <a:off x="0" y="0"/>
                          <a:ext cx="6525491" cy="450273"/>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5B67860">
              <v:rect id="Rectangle 2" style="position:absolute;margin-left:-1.05pt;margin-top:35.3pt;width:513.8pt;height:35.45pt;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6FAC2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">
                <v:stroke dashstyle="1 1"/>
                <w10:wrap anchorx="margin"/>
              </v:rect>
            </w:pict>
          </mc:Fallback>
        </mc:AlternateContent>
      </w:r>
      <w:r w:rsidR="00E57797" w:rsidRPr="00FD7D0B">
        <w:rPr>
          <w:rStyle w:val="normaltextrun"/>
          <w:color w:val="000000" w:themeColor="text1"/>
        </w:rPr>
        <w:t xml:space="preserve">After discussing all their risk factors, ask the </w:t>
      </w:r>
      <w:r w:rsidR="00DB047B">
        <w:rPr>
          <w:rStyle w:val="normaltextrun"/>
          <w:color w:val="000000" w:themeColor="text1"/>
        </w:rPr>
        <w:t>Participant</w:t>
      </w:r>
      <w:r w:rsidR="00E57797" w:rsidRPr="00FD7D0B">
        <w:rPr>
          <w:rStyle w:val="normaltextrun"/>
          <w:color w:val="000000" w:themeColor="text1"/>
        </w:rPr>
        <w:t xml:space="preserve"> to pick </w:t>
      </w:r>
      <w:r w:rsidR="00477AAE" w:rsidRPr="00FD7D0B">
        <w:rPr>
          <w:rStyle w:val="normaltextrun"/>
          <w:color w:val="000000" w:themeColor="text1"/>
        </w:rPr>
        <w:t xml:space="preserve">three they’d like to </w:t>
      </w:r>
      <w:r w:rsidR="00E57797" w:rsidRPr="00FD7D0B">
        <w:rPr>
          <w:rStyle w:val="normaltextrun"/>
          <w:color w:val="000000" w:themeColor="text1"/>
        </w:rPr>
        <w:t xml:space="preserve">focus on </w:t>
      </w:r>
      <w:r w:rsidR="00477AAE" w:rsidRPr="00FD7D0B">
        <w:rPr>
          <w:rStyle w:val="normaltextrun"/>
          <w:color w:val="000000" w:themeColor="text1"/>
        </w:rPr>
        <w:t>and ask them to choose which one to work on first.</w:t>
      </w:r>
    </w:p>
    <w:p w14:paraId="237F786E" w14:textId="383AF3E1" w:rsidR="00477AAE" w:rsidRPr="005D1410" w:rsidRDefault="00FD7D0B" w:rsidP="005D1410">
      <w:pPr>
        <w:rPr>
          <w:rStyle w:val="normaltextrun"/>
          <w:i/>
          <w:iCs/>
          <w:color w:val="000000" w:themeColor="text1"/>
          <w:sz w:val="22"/>
          <w:szCs w:val="22"/>
        </w:rPr>
      </w:pPr>
      <w:r w:rsidRPr="005D1410">
        <w:rPr>
          <w:rStyle w:val="normaltextrun"/>
          <w:b/>
          <w:bCs/>
          <w:color w:val="000000" w:themeColor="text1"/>
          <w:sz w:val="22"/>
          <w:szCs w:val="22"/>
        </w:rPr>
        <w:t xml:space="preserve">Example: </w:t>
      </w:r>
      <w:r w:rsidR="00477AAE" w:rsidRPr="005D1410">
        <w:rPr>
          <w:rStyle w:val="normaltextrun"/>
          <w:b/>
          <w:bCs/>
          <w:color w:val="000000" w:themeColor="text1"/>
          <w:sz w:val="22"/>
          <w:szCs w:val="22"/>
        </w:rPr>
        <w:t>“</w:t>
      </w:r>
      <w:r w:rsidR="00477AAE" w:rsidRPr="005D1410">
        <w:rPr>
          <w:rStyle w:val="normaltextrun"/>
          <w:i/>
          <w:iCs/>
          <w:color w:val="000000" w:themeColor="text1"/>
          <w:sz w:val="22"/>
          <w:szCs w:val="22"/>
        </w:rPr>
        <w:t xml:space="preserve">Now we have </w:t>
      </w:r>
      <w:r w:rsidR="001941D9" w:rsidRPr="005D1410">
        <w:rPr>
          <w:rStyle w:val="normaltextrun"/>
          <w:i/>
          <w:iCs/>
          <w:color w:val="000000" w:themeColor="text1"/>
          <w:sz w:val="22"/>
          <w:szCs w:val="22"/>
        </w:rPr>
        <w:t xml:space="preserve">identified your </w:t>
      </w:r>
      <w:r w:rsidR="00477AAE" w:rsidRPr="005D1410">
        <w:rPr>
          <w:rStyle w:val="normaltextrun"/>
          <w:i/>
          <w:iCs/>
          <w:color w:val="000000" w:themeColor="text1"/>
          <w:sz w:val="22"/>
          <w:szCs w:val="22"/>
        </w:rPr>
        <w:t xml:space="preserve">risk factors, the next step is </w:t>
      </w:r>
      <w:r w:rsidR="00415EC3" w:rsidRPr="005D1410">
        <w:rPr>
          <w:rStyle w:val="normaltextrun"/>
          <w:i/>
          <w:iCs/>
          <w:color w:val="000000" w:themeColor="text1"/>
          <w:sz w:val="22"/>
          <w:szCs w:val="22"/>
        </w:rPr>
        <w:t xml:space="preserve">to </w:t>
      </w:r>
      <w:r w:rsidR="00477AAE" w:rsidRPr="005D1410">
        <w:rPr>
          <w:rStyle w:val="normaltextrun"/>
          <w:i/>
          <w:iCs/>
          <w:color w:val="000000" w:themeColor="text1"/>
          <w:sz w:val="22"/>
          <w:szCs w:val="22"/>
        </w:rPr>
        <w:t xml:space="preserve">decide which of these risk factors you </w:t>
      </w:r>
      <w:r w:rsidR="00901722" w:rsidRPr="005D1410">
        <w:rPr>
          <w:rStyle w:val="normaltextrun"/>
          <w:i/>
          <w:iCs/>
          <w:color w:val="000000" w:themeColor="text1"/>
          <w:sz w:val="22"/>
          <w:szCs w:val="22"/>
        </w:rPr>
        <w:t>would like to target in ENHANCE.</w:t>
      </w:r>
      <w:r w:rsidR="00477AAE" w:rsidRPr="005D1410">
        <w:rPr>
          <w:rStyle w:val="normaltextrun"/>
          <w:i/>
          <w:iCs/>
          <w:color w:val="000000" w:themeColor="text1"/>
          <w:sz w:val="22"/>
          <w:szCs w:val="22"/>
        </w:rPr>
        <w:t xml:space="preserve"> </w:t>
      </w:r>
      <w:r w:rsidR="008D0B03" w:rsidRPr="005D1410">
        <w:rPr>
          <w:rStyle w:val="normaltextrun"/>
          <w:i/>
          <w:iCs/>
          <w:color w:val="000000" w:themeColor="text1"/>
          <w:sz w:val="22"/>
          <w:szCs w:val="22"/>
        </w:rPr>
        <w:t xml:space="preserve">Let’s think </w:t>
      </w:r>
      <w:r w:rsidRPr="005D1410">
        <w:rPr>
          <w:rStyle w:val="normaltextrun"/>
          <w:i/>
          <w:iCs/>
          <w:color w:val="000000" w:themeColor="text1"/>
          <w:sz w:val="22"/>
          <w:szCs w:val="22"/>
        </w:rPr>
        <w:t>about</w:t>
      </w:r>
      <w:r w:rsidR="008D0B03" w:rsidRPr="005D1410">
        <w:rPr>
          <w:rStyle w:val="normaltextrun"/>
          <w:i/>
          <w:iCs/>
          <w:color w:val="000000" w:themeColor="text1"/>
          <w:sz w:val="22"/>
          <w:szCs w:val="22"/>
        </w:rPr>
        <w:t xml:space="preserve"> how you might choose</w:t>
      </w:r>
      <w:r w:rsidR="004D1485" w:rsidRPr="005D1410">
        <w:rPr>
          <w:rStyle w:val="normaltextrun"/>
          <w:i/>
          <w:iCs/>
          <w:color w:val="000000" w:themeColor="text1"/>
          <w:sz w:val="22"/>
          <w:szCs w:val="22"/>
        </w:rPr>
        <w:t xml:space="preserve"> up to</w:t>
      </w:r>
      <w:r w:rsidR="008D0B03" w:rsidRPr="005D1410">
        <w:rPr>
          <w:rStyle w:val="normaltextrun"/>
          <w:i/>
          <w:iCs/>
          <w:color w:val="000000" w:themeColor="text1"/>
          <w:sz w:val="22"/>
          <w:szCs w:val="22"/>
        </w:rPr>
        <w:t xml:space="preserve"> 3 risk factors”.</w:t>
      </w:r>
    </w:p>
    <w:p w14:paraId="6368BB1F" w14:textId="77777777" w:rsidR="005D1410" w:rsidRPr="005D1410" w:rsidRDefault="005D1410" w:rsidP="005D1410">
      <w:pPr>
        <w:pStyle w:val="ListParagraph"/>
        <w:ind w:left="502"/>
        <w:rPr>
          <w:rStyle w:val="normaltextrun"/>
          <w:i/>
          <w:iCs/>
          <w:color w:val="000000" w:themeColor="text1"/>
        </w:rPr>
      </w:pPr>
    </w:p>
    <w:p w14:paraId="6C3BD5D2" w14:textId="1D4E6440" w:rsidR="00301717" w:rsidRDefault="00301717" w:rsidP="00F01A99">
      <w:pPr>
        <w:pStyle w:val="ListParagraph"/>
        <w:numPr>
          <w:ilvl w:val="0"/>
          <w:numId w:val="40"/>
        </w:numPr>
        <w:rPr>
          <w:rStyle w:val="normaltextrun"/>
          <w:i/>
          <w:iCs/>
          <w:color w:val="000000" w:themeColor="text1"/>
        </w:rPr>
      </w:pPr>
      <w:r>
        <w:rPr>
          <w:rStyle w:val="normaltextrun"/>
          <w:color w:val="000000" w:themeColor="text1"/>
        </w:rPr>
        <w:t xml:space="preserve">Explain that changing behaviour is </w:t>
      </w:r>
      <w:r w:rsidR="006151F7">
        <w:rPr>
          <w:rStyle w:val="normaltextrun"/>
          <w:color w:val="000000" w:themeColor="text1"/>
        </w:rPr>
        <w:t>best</w:t>
      </w:r>
      <w:r>
        <w:rPr>
          <w:rStyle w:val="normaltextrun"/>
          <w:color w:val="000000" w:themeColor="text1"/>
        </w:rPr>
        <w:t xml:space="preserve"> done one step at a time and that you will look at the top 3</w:t>
      </w:r>
      <w:r w:rsidR="006151F7">
        <w:rPr>
          <w:rStyle w:val="normaltextrun"/>
          <w:color w:val="000000" w:themeColor="text1"/>
        </w:rPr>
        <w:t xml:space="preserve"> risk factors</w:t>
      </w:r>
      <w:r>
        <w:rPr>
          <w:rStyle w:val="normaltextrun"/>
          <w:color w:val="000000" w:themeColor="text1"/>
        </w:rPr>
        <w:t xml:space="preserve"> they want to work on in ENHANCE and </w:t>
      </w:r>
      <w:r w:rsidR="00901722">
        <w:rPr>
          <w:rStyle w:val="normaltextrun"/>
          <w:color w:val="000000" w:themeColor="text1"/>
        </w:rPr>
        <w:t>manage</w:t>
      </w:r>
      <w:r>
        <w:rPr>
          <w:rStyle w:val="normaltextrun"/>
          <w:color w:val="000000" w:themeColor="text1"/>
        </w:rPr>
        <w:t xml:space="preserve"> them one at a time.</w:t>
      </w:r>
    </w:p>
    <w:p w14:paraId="4E86CC87" w14:textId="0D274B68" w:rsidR="00FD7D0B" w:rsidRPr="00FD7D0B" w:rsidRDefault="00FD7D0B" w:rsidP="00FD7D0B">
      <w:pPr>
        <w:pStyle w:val="ListParagraph"/>
        <w:rPr>
          <w:rStyle w:val="normaltextrun"/>
          <w:i/>
          <w:iCs/>
          <w:color w:val="000000" w:themeColor="text1"/>
        </w:rPr>
      </w:pPr>
    </w:p>
    <w:p w14:paraId="24613EF8" w14:textId="2D9AB975" w:rsidR="00E57797" w:rsidRPr="00EF6416" w:rsidRDefault="00E57797" w:rsidP="009A13DA">
      <w:pPr>
        <w:pStyle w:val="ListParagraph"/>
        <w:numPr>
          <w:ilvl w:val="0"/>
          <w:numId w:val="11"/>
        </w:numPr>
        <w:rPr>
          <w:rStyle w:val="normaltextrun"/>
          <w:b/>
          <w:bCs/>
          <w:color w:val="000000" w:themeColor="text1"/>
        </w:rPr>
      </w:pPr>
      <w:r w:rsidRPr="00FD7D0B">
        <w:rPr>
          <w:rStyle w:val="normaltextrun"/>
          <w:b/>
          <w:bCs/>
          <w:color w:val="000000" w:themeColor="text1"/>
        </w:rPr>
        <w:t>If they are unsure</w:t>
      </w:r>
      <w:r w:rsidRPr="00EF6416">
        <w:rPr>
          <w:rStyle w:val="normaltextrun"/>
          <w:color w:val="000000" w:themeColor="text1"/>
        </w:rPr>
        <w:t>,</w:t>
      </w:r>
      <w:r w:rsidR="004D1485">
        <w:rPr>
          <w:rStyle w:val="normaltextrun"/>
          <w:color w:val="000000" w:themeColor="text1"/>
        </w:rPr>
        <w:t xml:space="preserve"> focus on one and</w:t>
      </w:r>
      <w:r w:rsidRPr="00EF6416">
        <w:rPr>
          <w:rStyle w:val="normaltextrun"/>
          <w:color w:val="000000" w:themeColor="text1"/>
        </w:rPr>
        <w:t xml:space="preserve"> guide them with these questions</w:t>
      </w:r>
      <w:r w:rsidR="00BC5FE4">
        <w:rPr>
          <w:rStyle w:val="normaltextrun"/>
          <w:color w:val="000000" w:themeColor="text1"/>
        </w:rPr>
        <w:t xml:space="preserve"> (more guidance on the next page)</w:t>
      </w:r>
    </w:p>
    <w:p w14:paraId="41B98776" w14:textId="311AC42B" w:rsidR="00E57797" w:rsidRPr="00F151F0" w:rsidRDefault="00E57797" w:rsidP="009A13DA">
      <w:pPr>
        <w:pStyle w:val="ListParagraph"/>
        <w:numPr>
          <w:ilvl w:val="1"/>
          <w:numId w:val="11"/>
        </w:numPr>
        <w:rPr>
          <w:rStyle w:val="normaltextrun"/>
          <w:i/>
          <w:iCs/>
          <w:color w:val="000000" w:themeColor="text1"/>
        </w:rPr>
      </w:pPr>
      <w:r w:rsidRPr="00EF6416">
        <w:rPr>
          <w:rStyle w:val="normaltextrun"/>
          <w:color w:val="000000" w:themeColor="text1"/>
        </w:rPr>
        <w:t>(a) “</w:t>
      </w:r>
      <w:r w:rsidRPr="00F151F0">
        <w:rPr>
          <w:rStyle w:val="normaltextrun"/>
          <w:i/>
          <w:iCs/>
          <w:color w:val="000000" w:themeColor="text1"/>
        </w:rPr>
        <w:t>Which one do you think might be easiest for you to start with?”</w:t>
      </w:r>
    </w:p>
    <w:p w14:paraId="058E8BC5" w14:textId="3360B6FC" w:rsidR="00E57797" w:rsidRDefault="00E57797" w:rsidP="009A13DA">
      <w:pPr>
        <w:pStyle w:val="ListParagraph"/>
        <w:numPr>
          <w:ilvl w:val="1"/>
          <w:numId w:val="11"/>
        </w:numPr>
        <w:rPr>
          <w:rStyle w:val="normaltextrun"/>
          <w:i/>
          <w:iCs/>
          <w:color w:val="000000" w:themeColor="text1"/>
        </w:rPr>
      </w:pPr>
      <w:r w:rsidRPr="00F151F0">
        <w:rPr>
          <w:rStyle w:val="normaltextrun"/>
          <w:i/>
          <w:iCs/>
          <w:color w:val="000000" w:themeColor="text1"/>
        </w:rPr>
        <w:t>(b) “Which one do you feel ready to change right now?”</w:t>
      </w:r>
    </w:p>
    <w:p w14:paraId="04250A7E" w14:textId="22CC9913" w:rsidR="001128FF" w:rsidRPr="001128FF" w:rsidRDefault="001128FF" w:rsidP="001128FF">
      <w:pPr>
        <w:rPr>
          <w:rStyle w:val="normaltextrun"/>
          <w:i/>
          <w:iCs/>
          <w:color w:val="000000" w:themeColor="text1"/>
        </w:rPr>
      </w:pPr>
    </w:p>
    <w:bookmarkStart w:id="23" w:name="_Toc213939562"/>
    <w:p w14:paraId="4894A622" w14:textId="250CE952" w:rsidR="00A71351" w:rsidRPr="00A32704" w:rsidRDefault="001128FF" w:rsidP="00A71351">
      <w:pPr>
        <w:pStyle w:val="Heading3"/>
        <w:rPr>
          <w:rStyle w:val="SubtleEmphasis"/>
          <w:rFonts w:asciiTheme="minorHAnsi" w:hAnsiTheme="minorHAnsi"/>
          <w:color w:val="0B769F" w:themeColor="accent4" w:themeShade="BF"/>
        </w:rPr>
      </w:pPr>
      <w:r w:rsidRPr="00E95362">
        <w:rPr>
          <w:noProof/>
          <w:sz w:val="22"/>
          <w:szCs w:val="22"/>
          <w14:ligatures w14:val="standardContextual"/>
        </w:rPr>
        <mc:AlternateContent>
          <mc:Choice Requires="wps">
            <w:drawing>
              <wp:anchor distT="0" distB="0" distL="114300" distR="114300" simplePos="0" relativeHeight="251658403" behindDoc="0" locked="0" layoutInCell="1" allowOverlap="1" wp14:anchorId="609B65E0" wp14:editId="5FF46424">
                <wp:simplePos x="0" y="0"/>
                <wp:positionH relativeFrom="margin">
                  <wp:posOffset>-36918</wp:posOffset>
                </wp:positionH>
                <wp:positionV relativeFrom="paragraph">
                  <wp:posOffset>302413</wp:posOffset>
                </wp:positionV>
                <wp:extent cx="6526925" cy="457200"/>
                <wp:effectExtent l="0" t="0" r="26670" b="19050"/>
                <wp:wrapNone/>
                <wp:docPr id="1618109431" name="Rectangle 2"/>
                <wp:cNvGraphicFramePr/>
                <a:graphic xmlns:a="http://schemas.openxmlformats.org/drawingml/2006/main">
                  <a:graphicData uri="http://schemas.microsoft.com/office/word/2010/wordprocessingShape">
                    <wps:wsp>
                      <wps:cNvSpPr/>
                      <wps:spPr>
                        <a:xfrm>
                          <a:off x="0" y="0"/>
                          <a:ext cx="6526925" cy="45720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2D9F7E3">
              <v:rect id="Rectangle 2" style="position:absolute;margin-left:-2.9pt;margin-top:23.8pt;width:513.95pt;height:36pt;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22459F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">
                <v:stroke dashstyle="1 1"/>
                <w10:wrap anchorx="margin"/>
              </v:rect>
            </w:pict>
          </mc:Fallback>
        </mc:AlternateContent>
      </w:r>
      <w:r w:rsidR="00F9252D" w:rsidRPr="00F9252D">
        <w:rPr>
          <w:rFonts w:ascii="Segoe UI Emoji" w:hAnsi="Segoe UI Emoji" w:cs="Segoe UI Emoji"/>
          <w:b/>
          <w:color w:val="auto"/>
        </w:rPr>
        <w:t>🔢</w:t>
      </w:r>
      <w:r w:rsidR="00D34625">
        <w:rPr>
          <w:rFonts w:ascii="Segoe UI Emoji" w:hAnsi="Segoe UI Emoji" w:cs="Segoe UI Emoji"/>
          <w:b/>
          <w:color w:val="auto"/>
        </w:rPr>
        <w:t xml:space="preserve"> </w:t>
      </w:r>
      <w:r w:rsidR="00A71351" w:rsidRPr="00A32704">
        <w:rPr>
          <w:rStyle w:val="SubtleEmphasis"/>
          <w:rFonts w:asciiTheme="minorHAnsi" w:hAnsiTheme="minorHAnsi"/>
          <w:color w:val="0B769F" w:themeColor="accent4" w:themeShade="BF"/>
        </w:rPr>
        <w:t>Choosing the Order</w:t>
      </w:r>
      <w:bookmarkEnd w:id="23"/>
    </w:p>
    <w:p w14:paraId="09B64E95" w14:textId="0C6F4DEB" w:rsidR="00A71351" w:rsidRPr="00E95362" w:rsidRDefault="00FD7D0B" w:rsidP="00A71351">
      <w:pPr>
        <w:rPr>
          <w:i/>
          <w:iCs/>
          <w:color w:val="auto"/>
          <w:sz w:val="22"/>
          <w:szCs w:val="22"/>
        </w:rPr>
      </w:pPr>
      <w:r w:rsidRPr="00E95362">
        <w:rPr>
          <w:b/>
          <w:bCs/>
          <w:color w:val="auto"/>
          <w:sz w:val="22"/>
          <w:szCs w:val="22"/>
        </w:rPr>
        <w:t xml:space="preserve">Example: </w:t>
      </w:r>
      <w:r w:rsidR="00A71351" w:rsidRPr="00E95362">
        <w:rPr>
          <w:color w:val="auto"/>
          <w:sz w:val="22"/>
          <w:szCs w:val="22"/>
        </w:rPr>
        <w:t>“</w:t>
      </w:r>
      <w:r w:rsidR="00A71351" w:rsidRPr="00E95362">
        <w:rPr>
          <w:i/>
          <w:iCs/>
          <w:color w:val="auto"/>
          <w:sz w:val="22"/>
          <w:szCs w:val="22"/>
        </w:rPr>
        <w:t>Now that we have selected 3 risk factors you want to focus on, the next step is to choose the order in which to address them</w:t>
      </w:r>
      <w:r w:rsidR="00DB2CC6" w:rsidRPr="00E95362">
        <w:rPr>
          <w:i/>
          <w:iCs/>
          <w:color w:val="auto"/>
          <w:sz w:val="22"/>
          <w:szCs w:val="22"/>
        </w:rPr>
        <w:t>.”</w:t>
      </w:r>
    </w:p>
    <w:tbl>
      <w:tblPr>
        <w:tblStyle w:val="GridTable2-Accent2"/>
        <w:tblW w:w="9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7482"/>
      </w:tblGrid>
      <w:tr w:rsidR="00631182" w:rsidRPr="00A32704" w14:paraId="1681EB7E" w14:textId="77777777" w:rsidTr="00493FF5">
        <w:trPr>
          <w:cnfStyle w:val="100000000000" w:firstRow="1" w:lastRow="0" w:firstColumn="0" w:lastColumn="0" w:oddVBand="0" w:evenVBand="0" w:oddHBand="0" w:evenHBand="0" w:firstRowFirstColumn="0" w:firstRowLastColumn="0" w:lastRowFirstColumn="0" w:lastRowLastColumn="0"/>
          <w:trHeight w:val="459"/>
          <w:jc w:val="center"/>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bottom w:val="single" w:sz="4" w:space="0" w:color="auto"/>
              <w:right w:val="single" w:sz="4" w:space="0" w:color="auto"/>
            </w:tcBorders>
          </w:tcPr>
          <w:p w14:paraId="31F150A5" w14:textId="77777777" w:rsidR="00631182" w:rsidRPr="00A32704" w:rsidRDefault="00631182" w:rsidP="00C03298">
            <w:pPr>
              <w:spacing w:line="276" w:lineRule="auto"/>
              <w:textAlignment w:val="baseline"/>
              <w:rPr>
                <w:rFonts w:eastAsia="Times New Roman" w:cs="Arial"/>
                <w:color w:val="0B769F" w:themeColor="accent4" w:themeShade="BF"/>
              </w:rPr>
            </w:pPr>
            <w:r w:rsidRPr="00A32704">
              <w:rPr>
                <w:rFonts w:eastAsia="Times New Roman" w:cs="Arial"/>
                <w:color w:val="0B769F" w:themeColor="accent4" w:themeShade="BF"/>
                <w:sz w:val="28"/>
                <w:szCs w:val="28"/>
              </w:rPr>
              <w:t>Order</w:t>
            </w:r>
          </w:p>
        </w:tc>
        <w:tc>
          <w:tcPr>
            <w:tcW w:w="7482" w:type="dxa"/>
            <w:tcBorders>
              <w:top w:val="single" w:sz="4" w:space="0" w:color="auto"/>
              <w:left w:val="single" w:sz="4" w:space="0" w:color="auto"/>
              <w:bottom w:val="single" w:sz="4" w:space="0" w:color="auto"/>
            </w:tcBorders>
          </w:tcPr>
          <w:p w14:paraId="11AF8B5B" w14:textId="54B6EA5F" w:rsidR="00631182" w:rsidRPr="00A32704" w:rsidRDefault="00631182" w:rsidP="00C03298">
            <w:pPr>
              <w:spacing w:line="276" w:lineRule="auto"/>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color w:val="0B769F" w:themeColor="accent4" w:themeShade="BF"/>
              </w:rPr>
            </w:pPr>
            <w:r w:rsidRPr="00A32704">
              <w:rPr>
                <w:rFonts w:eastAsia="Times New Roman" w:cs="Arial"/>
                <w:color w:val="0B769F" w:themeColor="accent4" w:themeShade="BF"/>
                <w:sz w:val="28"/>
                <w:szCs w:val="28"/>
              </w:rPr>
              <w:t xml:space="preserve">Risk </w:t>
            </w:r>
            <w:r w:rsidR="00D82CD7">
              <w:rPr>
                <w:rFonts w:eastAsia="Times New Roman" w:cs="Arial"/>
                <w:color w:val="0B769F" w:themeColor="accent4" w:themeShade="BF"/>
                <w:sz w:val="28"/>
                <w:szCs w:val="28"/>
              </w:rPr>
              <w:t>F</w:t>
            </w:r>
            <w:r w:rsidRPr="00A32704">
              <w:rPr>
                <w:rFonts w:eastAsia="Times New Roman" w:cs="Arial"/>
                <w:color w:val="0B769F" w:themeColor="accent4" w:themeShade="BF"/>
                <w:sz w:val="28"/>
                <w:szCs w:val="28"/>
              </w:rPr>
              <w:t xml:space="preserve">actor </w:t>
            </w:r>
            <w:r w:rsidR="00D82CD7">
              <w:rPr>
                <w:rFonts w:eastAsia="Times New Roman" w:cs="Arial"/>
                <w:color w:val="0B769F" w:themeColor="accent4" w:themeShade="BF"/>
                <w:sz w:val="28"/>
                <w:szCs w:val="28"/>
              </w:rPr>
              <w:t>C</w:t>
            </w:r>
            <w:r w:rsidRPr="00A32704">
              <w:rPr>
                <w:rFonts w:eastAsia="Times New Roman" w:cs="Arial"/>
                <w:color w:val="0B769F" w:themeColor="accent4" w:themeShade="BF"/>
                <w:sz w:val="28"/>
                <w:szCs w:val="28"/>
              </w:rPr>
              <w:t xml:space="preserve">hosen by </w:t>
            </w:r>
            <w:r w:rsidR="00DB047B">
              <w:rPr>
                <w:rFonts w:eastAsia="Times New Roman" w:cs="Arial"/>
                <w:color w:val="0B769F" w:themeColor="accent4" w:themeShade="BF"/>
                <w:sz w:val="28"/>
                <w:szCs w:val="28"/>
              </w:rPr>
              <w:t>Participant</w:t>
            </w:r>
          </w:p>
        </w:tc>
      </w:tr>
      <w:tr w:rsidR="00631182" w:rsidRPr="00A32704" w14:paraId="67CC3AAF" w14:textId="77777777" w:rsidTr="00493FF5">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838" w:type="dxa"/>
            <w:tcBorders>
              <w:top w:val="single" w:sz="4" w:space="0" w:color="auto"/>
            </w:tcBorders>
          </w:tcPr>
          <w:p w14:paraId="1133F48D" w14:textId="77777777" w:rsidR="00631182" w:rsidRPr="00A32704" w:rsidRDefault="00631182" w:rsidP="00C03298">
            <w:pPr>
              <w:spacing w:line="276" w:lineRule="auto"/>
              <w:textAlignment w:val="baseline"/>
              <w:rPr>
                <w:rFonts w:eastAsia="Times New Roman" w:cs="Calibri"/>
              </w:rPr>
            </w:pPr>
            <w:r w:rsidRPr="00A32704">
              <w:rPr>
                <w:rFonts w:eastAsia="Times New Roman" w:cs="Calibri"/>
              </w:rPr>
              <w:t xml:space="preserve">Risk </w:t>
            </w:r>
            <w:r w:rsidR="00D82CD7">
              <w:rPr>
                <w:rFonts w:eastAsia="Times New Roman" w:cs="Calibri"/>
              </w:rPr>
              <w:t>F</w:t>
            </w:r>
            <w:r w:rsidRPr="00A32704">
              <w:rPr>
                <w:rFonts w:eastAsia="Times New Roman" w:cs="Calibri"/>
              </w:rPr>
              <w:t>actor 1</w:t>
            </w:r>
          </w:p>
        </w:tc>
        <w:tc>
          <w:tcPr>
            <w:tcW w:w="7482" w:type="dxa"/>
            <w:tcBorders>
              <w:top w:val="single" w:sz="4" w:space="0" w:color="auto"/>
            </w:tcBorders>
          </w:tcPr>
          <w:p w14:paraId="11398C68" w14:textId="77777777" w:rsidR="00631182" w:rsidRPr="00A32704" w:rsidRDefault="00631182" w:rsidP="00C03298">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rPr>
            </w:pPr>
          </w:p>
        </w:tc>
      </w:tr>
      <w:tr w:rsidR="00631182" w:rsidRPr="00A32704" w14:paraId="56ED1FE1" w14:textId="77777777" w:rsidTr="00276C9D">
        <w:trPr>
          <w:trHeight w:val="220"/>
          <w:jc w:val="center"/>
        </w:trPr>
        <w:tc>
          <w:tcPr>
            <w:cnfStyle w:val="001000000000" w:firstRow="0" w:lastRow="0" w:firstColumn="1" w:lastColumn="0" w:oddVBand="0" w:evenVBand="0" w:oddHBand="0" w:evenHBand="0" w:firstRowFirstColumn="0" w:firstRowLastColumn="0" w:lastRowFirstColumn="0" w:lastRowLastColumn="0"/>
            <w:tcW w:w="1838" w:type="dxa"/>
          </w:tcPr>
          <w:p w14:paraId="20F441AA" w14:textId="77777777" w:rsidR="00631182" w:rsidRPr="00A32704" w:rsidRDefault="00631182" w:rsidP="00C03298">
            <w:pPr>
              <w:spacing w:line="276" w:lineRule="auto"/>
              <w:textAlignment w:val="baseline"/>
              <w:rPr>
                <w:rFonts w:eastAsia="Times New Roman" w:cs="Calibri"/>
              </w:rPr>
            </w:pPr>
            <w:r w:rsidRPr="00A32704">
              <w:rPr>
                <w:rFonts w:eastAsia="Times New Roman" w:cs="Calibri"/>
              </w:rPr>
              <w:t xml:space="preserve">Risk </w:t>
            </w:r>
            <w:r w:rsidR="00D82CD7">
              <w:rPr>
                <w:rFonts w:eastAsia="Times New Roman" w:cs="Calibri"/>
              </w:rPr>
              <w:t>F</w:t>
            </w:r>
            <w:r w:rsidRPr="00A32704">
              <w:rPr>
                <w:rFonts w:eastAsia="Times New Roman" w:cs="Calibri"/>
              </w:rPr>
              <w:t>actor 2</w:t>
            </w:r>
          </w:p>
        </w:tc>
        <w:tc>
          <w:tcPr>
            <w:tcW w:w="7482" w:type="dxa"/>
          </w:tcPr>
          <w:p w14:paraId="5587D46C" w14:textId="77777777" w:rsidR="00631182" w:rsidRPr="00A32704" w:rsidRDefault="00631182" w:rsidP="00C03298">
            <w:pPr>
              <w:spacing w:line="276"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rPr>
            </w:pPr>
          </w:p>
        </w:tc>
      </w:tr>
      <w:tr w:rsidR="00631182" w:rsidRPr="00A32704" w14:paraId="2180F7DE" w14:textId="77777777" w:rsidTr="00276C9D">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838" w:type="dxa"/>
          </w:tcPr>
          <w:p w14:paraId="61ECE31D" w14:textId="77777777" w:rsidR="00631182" w:rsidRPr="00A32704" w:rsidRDefault="00631182" w:rsidP="00C03298">
            <w:pPr>
              <w:spacing w:line="276" w:lineRule="auto"/>
              <w:textAlignment w:val="baseline"/>
              <w:rPr>
                <w:rFonts w:eastAsia="Times New Roman" w:cs="Calibri"/>
              </w:rPr>
            </w:pPr>
            <w:r w:rsidRPr="00A32704">
              <w:rPr>
                <w:rFonts w:eastAsia="Times New Roman" w:cs="Calibri"/>
              </w:rPr>
              <w:t xml:space="preserve">Risk </w:t>
            </w:r>
            <w:r w:rsidR="00D82CD7">
              <w:rPr>
                <w:rFonts w:eastAsia="Times New Roman" w:cs="Calibri"/>
              </w:rPr>
              <w:t>F</w:t>
            </w:r>
            <w:r w:rsidRPr="00A32704">
              <w:rPr>
                <w:rFonts w:eastAsia="Times New Roman" w:cs="Calibri"/>
              </w:rPr>
              <w:t>actor 3</w:t>
            </w:r>
          </w:p>
        </w:tc>
        <w:tc>
          <w:tcPr>
            <w:tcW w:w="7482" w:type="dxa"/>
          </w:tcPr>
          <w:p w14:paraId="57D1AA59" w14:textId="77777777" w:rsidR="00631182" w:rsidRPr="00A32704" w:rsidRDefault="00631182" w:rsidP="00C03298">
            <w:pPr>
              <w:spacing w:line="276"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rPr>
            </w:pPr>
          </w:p>
        </w:tc>
      </w:tr>
    </w:tbl>
    <w:p w14:paraId="6BB1C9D3" w14:textId="3556B8CD" w:rsidR="000455C3" w:rsidRPr="00A32704" w:rsidRDefault="00D0039D" w:rsidP="000455C3">
      <w:pPr>
        <w:pStyle w:val="Heading3"/>
        <w:rPr>
          <w:rStyle w:val="SubtleEmphasis"/>
          <w:rFonts w:asciiTheme="minorHAnsi" w:hAnsiTheme="minorHAnsi"/>
          <w:color w:val="0B769F" w:themeColor="accent4" w:themeShade="BF"/>
        </w:rPr>
      </w:pPr>
      <w:bookmarkStart w:id="24" w:name="_Toc213939563"/>
      <w:r w:rsidRPr="00D0039D">
        <w:rPr>
          <w:rFonts w:ascii="Segoe UI Emoji" w:hAnsi="Segoe UI Emoji" w:cs="Segoe UI Emoji"/>
          <w:b/>
          <w:color w:val="auto"/>
        </w:rPr>
        <w:t>🗓️</w:t>
      </w:r>
      <w:r w:rsidRPr="00D0039D">
        <w:rPr>
          <w:b/>
          <w:color w:val="auto"/>
        </w:rPr>
        <w:t xml:space="preserve"> </w:t>
      </w:r>
      <w:r w:rsidR="000455C3" w:rsidRPr="00A32704">
        <w:rPr>
          <w:rStyle w:val="SubtleEmphasis"/>
          <w:rFonts w:asciiTheme="minorHAnsi" w:hAnsiTheme="minorHAnsi"/>
          <w:color w:val="0B769F" w:themeColor="accent4" w:themeShade="BF"/>
        </w:rPr>
        <w:t>Planning for Future Focus:</w:t>
      </w:r>
      <w:bookmarkEnd w:id="24"/>
    </w:p>
    <w:p w14:paraId="1E989D1D" w14:textId="0D3D4079" w:rsidR="000455C3" w:rsidRPr="007C582B" w:rsidRDefault="000455C3" w:rsidP="00901722">
      <w:pPr>
        <w:pStyle w:val="ListParagraph"/>
        <w:numPr>
          <w:ilvl w:val="0"/>
          <w:numId w:val="9"/>
        </w:numPr>
        <w:ind w:left="360"/>
        <w:rPr>
          <w:rStyle w:val="normaltextrun"/>
          <w:color w:val="auto"/>
        </w:rPr>
      </w:pPr>
      <w:r w:rsidRPr="007C582B">
        <w:rPr>
          <w:rStyle w:val="normaltextrun"/>
          <w:color w:val="auto"/>
        </w:rPr>
        <w:t xml:space="preserve">Once the first risk factor is selected, ask them to choose </w:t>
      </w:r>
      <w:r w:rsidRPr="007C582B">
        <w:rPr>
          <w:rStyle w:val="normaltextrun"/>
          <w:b/>
          <w:bCs/>
          <w:color w:val="auto"/>
        </w:rPr>
        <w:t xml:space="preserve">two other risk factors to focus on later </w:t>
      </w:r>
      <w:r w:rsidRPr="007C582B">
        <w:rPr>
          <w:rStyle w:val="normaltextrun"/>
          <w:color w:val="auto"/>
        </w:rPr>
        <w:t xml:space="preserve">in the </w:t>
      </w:r>
      <w:r w:rsidR="00CA457A" w:rsidRPr="007C582B">
        <w:rPr>
          <w:rStyle w:val="normaltextrun"/>
          <w:color w:val="auto"/>
        </w:rPr>
        <w:t>intervention.</w:t>
      </w:r>
    </w:p>
    <w:p w14:paraId="5FD025F1" w14:textId="77777777" w:rsidR="00901722" w:rsidRPr="00494E14" w:rsidRDefault="00901722" w:rsidP="001128FF">
      <w:pPr>
        <w:pStyle w:val="ListParagraph"/>
        <w:ind w:left="360"/>
        <w:rPr>
          <w:rStyle w:val="normaltextrun"/>
          <w:color w:val="auto"/>
        </w:rPr>
      </w:pPr>
      <w:r w:rsidRPr="001128FF">
        <w:rPr>
          <w:b/>
          <w:bCs/>
          <w:noProof/>
          <w14:ligatures w14:val="standardContextual"/>
        </w:rPr>
        <mc:AlternateContent>
          <mc:Choice Requires="wps">
            <w:drawing>
              <wp:anchor distT="0" distB="0" distL="114300" distR="114300" simplePos="0" relativeHeight="251658404" behindDoc="0" locked="0" layoutInCell="1" allowOverlap="1" wp14:anchorId="5110517E" wp14:editId="2CE301D8">
                <wp:simplePos x="0" y="0"/>
                <wp:positionH relativeFrom="margin">
                  <wp:posOffset>183801</wp:posOffset>
                </wp:positionH>
                <wp:positionV relativeFrom="paragraph">
                  <wp:posOffset>3153</wp:posOffset>
                </wp:positionV>
                <wp:extent cx="6305812" cy="1025719"/>
                <wp:effectExtent l="0" t="0" r="19050" b="22225"/>
                <wp:wrapNone/>
                <wp:docPr id="1048511124" name="Rectangle 2"/>
                <wp:cNvGraphicFramePr/>
                <a:graphic xmlns:a="http://schemas.openxmlformats.org/drawingml/2006/main">
                  <a:graphicData uri="http://schemas.microsoft.com/office/word/2010/wordprocessingShape">
                    <wps:wsp>
                      <wps:cNvSpPr/>
                      <wps:spPr>
                        <a:xfrm>
                          <a:off x="0" y="0"/>
                          <a:ext cx="6305812" cy="1025719"/>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6B4B11D">
              <v:rect id="Rectangle 2" style="position:absolute;margin-left:14.45pt;margin-top:.25pt;width:496.5pt;height:80.75pt;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58753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">
                <v:stroke dashstyle="1 1"/>
                <w10:wrap anchorx="margin"/>
              </v:rect>
            </w:pict>
          </mc:Fallback>
        </mc:AlternateContent>
      </w:r>
      <w:r w:rsidRPr="001128FF">
        <w:rPr>
          <w:rStyle w:val="normaltextrun"/>
          <w:b/>
          <w:bCs/>
          <w:color w:val="auto"/>
        </w:rPr>
        <w:t>Example</w:t>
      </w:r>
      <w:r w:rsidRPr="00494E14">
        <w:rPr>
          <w:rStyle w:val="normaltextrun"/>
          <w:color w:val="auto"/>
        </w:rPr>
        <w:t>:</w:t>
      </w:r>
    </w:p>
    <w:p w14:paraId="4F4C8889" w14:textId="023BCECA" w:rsidR="00901722" w:rsidRDefault="00901722" w:rsidP="00901722">
      <w:pPr>
        <w:pStyle w:val="ListParagraph"/>
        <w:numPr>
          <w:ilvl w:val="1"/>
          <w:numId w:val="9"/>
        </w:numPr>
        <w:ind w:left="786"/>
        <w:rPr>
          <w:rStyle w:val="normaltextrun"/>
          <w:i/>
          <w:iCs/>
          <w:color w:val="auto"/>
        </w:rPr>
      </w:pPr>
      <w:r w:rsidRPr="00806E0E">
        <w:rPr>
          <w:rStyle w:val="normaltextrun"/>
          <w:i/>
          <w:iCs/>
          <w:color w:val="auto"/>
        </w:rPr>
        <w:t>“We’ll also select two other things to focus on later. We’ll talk more about those when the time comes, and remember, we can always adjust these choices if needed.</w:t>
      </w:r>
      <w:r>
        <w:rPr>
          <w:rStyle w:val="normaltextrun"/>
          <w:i/>
          <w:iCs/>
          <w:color w:val="auto"/>
        </w:rPr>
        <w:t xml:space="preserve">” </w:t>
      </w:r>
    </w:p>
    <w:p w14:paraId="461EBE85" w14:textId="77777777" w:rsidR="00901722" w:rsidRPr="00D0111F" w:rsidRDefault="00901722" w:rsidP="00901722">
      <w:pPr>
        <w:pStyle w:val="ListParagraph"/>
        <w:numPr>
          <w:ilvl w:val="1"/>
          <w:numId w:val="9"/>
        </w:numPr>
        <w:ind w:left="786"/>
        <w:rPr>
          <w:rStyle w:val="normaltextrun"/>
          <w:i/>
          <w:iCs/>
          <w:color w:val="auto"/>
        </w:rPr>
      </w:pPr>
      <w:r w:rsidRPr="00D0111F">
        <w:rPr>
          <w:rStyle w:val="normaltextrun"/>
          <w:i/>
          <w:iCs/>
          <w:color w:val="auto"/>
        </w:rPr>
        <w:t>“We’ll be discussing these choices in our meetings, and if you feel the need to change focus later on, that’s completely fine.”</w:t>
      </w:r>
      <w:r w:rsidRPr="00D0111F">
        <w:rPr>
          <w:noProof/>
          <w14:ligatures w14:val="standardContextual"/>
        </w:rPr>
        <w:t xml:space="preserve"> </w:t>
      </w:r>
    </w:p>
    <w:bookmarkStart w:id="25" w:name="_Toc213939564"/>
    <w:p w14:paraId="247FCA7C" w14:textId="1E193337" w:rsidR="00901722" w:rsidRPr="00A32704" w:rsidRDefault="009B1B81" w:rsidP="00901722">
      <w:pPr>
        <w:pStyle w:val="Heading3"/>
        <w:rPr>
          <w:rStyle w:val="SubtleEmphasis"/>
          <w:rFonts w:asciiTheme="minorHAnsi" w:hAnsiTheme="minorHAnsi"/>
          <w:color w:val="0B769F" w:themeColor="accent4" w:themeShade="BF"/>
        </w:rPr>
      </w:pPr>
      <w:r>
        <w:rPr>
          <w:rFonts w:ascii="Segoe UI Emoji" w:hAnsi="Segoe UI Emoji" w:cs="Segoe UI Emoji"/>
          <w:b/>
          <w:noProof/>
          <w:color w:val="auto"/>
          <w14:ligatures w14:val="standardContextual"/>
        </w:rPr>
        <w:lastRenderedPageBreak/>
        <mc:AlternateContent>
          <mc:Choice Requires="wpg">
            <w:drawing>
              <wp:anchor distT="0" distB="0" distL="114300" distR="114300" simplePos="0" relativeHeight="251658515" behindDoc="0" locked="0" layoutInCell="1" allowOverlap="1" wp14:anchorId="4BDBE2C7" wp14:editId="225EB62C">
                <wp:simplePos x="0" y="0"/>
                <wp:positionH relativeFrom="margin">
                  <wp:align>right</wp:align>
                </wp:positionH>
                <wp:positionV relativeFrom="paragraph">
                  <wp:posOffset>281305</wp:posOffset>
                </wp:positionV>
                <wp:extent cx="4016375" cy="2051050"/>
                <wp:effectExtent l="19050" t="19050" r="22225" b="6350"/>
                <wp:wrapTight wrapText="bothSides">
                  <wp:wrapPolygon edited="0">
                    <wp:start x="-102" y="-201"/>
                    <wp:lineTo x="-102" y="21466"/>
                    <wp:lineTo x="21617" y="21466"/>
                    <wp:lineTo x="21617" y="-201"/>
                    <wp:lineTo x="-102" y="-201"/>
                  </wp:wrapPolygon>
                </wp:wrapTight>
                <wp:docPr id="356496675" name="Group 1"/>
                <wp:cNvGraphicFramePr/>
                <a:graphic xmlns:a="http://schemas.openxmlformats.org/drawingml/2006/main">
                  <a:graphicData uri="http://schemas.microsoft.com/office/word/2010/wordprocessingGroup">
                    <wpg:wgp>
                      <wpg:cNvGrpSpPr/>
                      <wpg:grpSpPr>
                        <a:xfrm>
                          <a:off x="0" y="0"/>
                          <a:ext cx="4016375" cy="2051050"/>
                          <a:chOff x="0" y="0"/>
                          <a:chExt cx="4294505" cy="2448560"/>
                        </a:xfrm>
                      </wpg:grpSpPr>
                      <pic:pic xmlns:pic="http://schemas.openxmlformats.org/drawingml/2006/picture">
                        <pic:nvPicPr>
                          <pic:cNvPr id="702861370" name="Picture 1" descr="Output image"/>
                          <pic:cNvPicPr>
                            <a:picLocks noChangeAspect="1"/>
                          </pic:cNvPicPr>
                        </pic:nvPicPr>
                        <pic:blipFill rotWithShape="1">
                          <a:blip r:embed="rId57" cstate="print">
                            <a:extLst>
                              <a:ext uri="{28A0092B-C50C-407E-A947-70E740481C1C}">
                                <a14:useLocalDpi xmlns:a14="http://schemas.microsoft.com/office/drawing/2010/main" val="0"/>
                              </a:ext>
                            </a:extLst>
                          </a:blip>
                          <a:srcRect l="5644" t="16253" r="5491"/>
                          <a:stretch/>
                        </pic:blipFill>
                        <pic:spPr bwMode="auto">
                          <a:xfrm>
                            <a:off x="0" y="0"/>
                            <a:ext cx="4294505" cy="2119630"/>
                          </a:xfrm>
                          <a:prstGeom prst="rect">
                            <a:avLst/>
                          </a:prstGeom>
                          <a:noFill/>
                          <a:ln>
                            <a:solidFill>
                              <a:srgbClr val="E5FF97"/>
                            </a:solidFill>
                          </a:ln>
                          <a:extLst>
                            <a:ext uri="{53640926-AAD7-44D8-BBD7-CCE9431645EC}">
                              <a14:shadowObscured xmlns:a14="http://schemas.microsoft.com/office/drawing/2010/main"/>
                            </a:ext>
                          </a:extLst>
                        </pic:spPr>
                      </pic:pic>
                      <wps:wsp>
                        <wps:cNvPr id="839265334" name="Text Box 1"/>
                        <wps:cNvSpPr txBox="1"/>
                        <wps:spPr>
                          <a:xfrm>
                            <a:off x="0" y="2181860"/>
                            <a:ext cx="4294505" cy="266700"/>
                          </a:xfrm>
                          <a:prstGeom prst="rect">
                            <a:avLst/>
                          </a:prstGeom>
                          <a:solidFill>
                            <a:prstClr val="white"/>
                          </a:solidFill>
                          <a:ln>
                            <a:noFill/>
                          </a:ln>
                        </wps:spPr>
                        <wps:txbx>
                          <w:txbxContent>
                            <w:p w14:paraId="3BB711E0" w14:textId="6A020B3F" w:rsidR="00901722" w:rsidRPr="00C041C9" w:rsidRDefault="00901722" w:rsidP="00901722">
                              <w:pPr>
                                <w:pStyle w:val="Caption"/>
                                <w:jc w:val="center"/>
                                <w:rPr>
                                  <w:noProof/>
                                </w:rPr>
                              </w:pPr>
                              <w:r>
                                <w:t xml:space="preserve">Figure </w:t>
                              </w:r>
                              <w:r>
                                <w:fldChar w:fldCharType="begin"/>
                              </w:r>
                              <w:r>
                                <w:instrText>SEQ Figure \* ARABIC</w:instrText>
                              </w:r>
                              <w:r>
                                <w:fldChar w:fldCharType="separate"/>
                              </w:r>
                              <w:r w:rsidR="00752610">
                                <w:rPr>
                                  <w:noProof/>
                                </w:rPr>
                                <w:t>2</w:t>
                              </w:r>
                              <w:r>
                                <w:fldChar w:fldCharType="end"/>
                              </w:r>
                              <w:r>
                                <w:t>. Clusters of Risk Factors in ENHANCE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EDE5F0E">
              <v:group id="Group 1" style="position:absolute;margin-left:265.05pt;margin-top:22.15pt;width:316.25pt;height:161.5pt;z-index:251658515;mso-position-horizontal:right;mso-position-horizontal-relative:margin;mso-width-relative:margin;mso-height-relative:margin" coordsize="42945,24485" o:spid="_x0000_s1033" w14:anchorId="4BDBE2C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">
                <v:shape id="Picture 1" style="position:absolute;width:42945;height:21196;visibility:visible;mso-wrap-style:square" alt="Output image" o:spid="_x0000_s1034" stroked="t" strokecolor="#e5ff9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">
                  <v:imagedata cropleft="3699f" croptop="10652f" cropright="3599f" o:title="Output image" r:id="rId58"/>
                  <v:path arrowok="t"/>
                </v:shape>
                <v:shape id="Text Box 1" style="position:absolute;top:21818;width:42945;height:2667;visibility:visible;mso-wrap-style:square;v-text-anchor:top" o:spid="_x0000_s103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">
                  <v:textbox inset="0,0,0,0">
                    <w:txbxContent>
                      <w:p w:rsidRPr="00C041C9" w:rsidR="00901722" w:rsidP="00901722" w:rsidRDefault="00901722" w14:paraId="799BD4EC" w14:textId="6A020B3F">
                        <w:pPr>
                          <w:pStyle w:val="Caption"/>
                          <w:jc w:val="center"/>
                          <w:rPr>
                            <w:noProof/>
                          </w:rPr>
                        </w:pPr>
                        <w:r>
                          <w:t xml:space="preserve">Figure </w:t>
                        </w:r>
                        <w:r>
                          <w:fldChar w:fldCharType="begin"/>
                        </w:r>
                        <w:r>
                          <w:instrText> SEQ Figure \* ARABIC </w:instrText>
                        </w:r>
                        <w:r>
                          <w:fldChar w:fldCharType="separate"/>
                        </w:r>
                        <w:r w:rsidR="00752610">
                          <w:rPr>
                            <w:noProof/>
                          </w:rPr>
                          <w:t>2</w:t>
                        </w:r>
                        <w:r>
                          <w:fldChar w:fldCharType="end"/>
                        </w:r>
                        <w:r>
                          <w:t>. Clusters of Risk Factors in ENHANCE</w:t>
                        </w:r>
                      </w:p>
                    </w:txbxContent>
                  </v:textbox>
                </v:shape>
                <w10:wrap type="tight" anchorx="margin"/>
              </v:group>
            </w:pict>
          </mc:Fallback>
        </mc:AlternateContent>
      </w:r>
      <w:r w:rsidR="00901722" w:rsidRPr="004D27F8">
        <w:rPr>
          <w:rFonts w:ascii="Segoe UI Emoji" w:hAnsi="Segoe UI Emoji" w:cs="Segoe UI Emoji"/>
          <w:b/>
          <w:color w:val="auto"/>
        </w:rPr>
        <w:t>💡</w:t>
      </w:r>
      <w:r w:rsidR="00901722">
        <w:rPr>
          <w:b/>
          <w:color w:val="0B769F" w:themeColor="accent4" w:themeShade="BF"/>
        </w:rPr>
        <w:t xml:space="preserve"> </w:t>
      </w:r>
      <w:r w:rsidR="00901722" w:rsidRPr="00A32704">
        <w:rPr>
          <w:rStyle w:val="SubtleEmphasis"/>
          <w:rFonts w:asciiTheme="minorHAnsi" w:hAnsiTheme="minorHAnsi"/>
          <w:color w:val="0B769F" w:themeColor="accent4" w:themeShade="BF"/>
        </w:rPr>
        <w:t xml:space="preserve">Offering Suggestions if </w:t>
      </w:r>
      <w:r w:rsidR="00901722">
        <w:rPr>
          <w:rStyle w:val="SubtleEmphasis"/>
          <w:rFonts w:asciiTheme="minorHAnsi" w:hAnsiTheme="minorHAnsi"/>
          <w:color w:val="0B769F" w:themeColor="accent4" w:themeShade="BF"/>
        </w:rPr>
        <w:t>Unsure</w:t>
      </w:r>
      <w:r w:rsidR="00901722" w:rsidRPr="00A32704">
        <w:rPr>
          <w:rStyle w:val="SubtleEmphasis"/>
          <w:rFonts w:asciiTheme="minorHAnsi" w:hAnsiTheme="minorHAnsi"/>
          <w:color w:val="0B769F" w:themeColor="accent4" w:themeShade="BF"/>
        </w:rPr>
        <w:t>:</w:t>
      </w:r>
      <w:bookmarkEnd w:id="25"/>
    </w:p>
    <w:p w14:paraId="5587CC8A" w14:textId="0B537DD2" w:rsidR="00E7277F" w:rsidRPr="008E5636" w:rsidRDefault="00E57797" w:rsidP="00901722">
      <w:pPr>
        <w:pStyle w:val="ListParagraph"/>
        <w:numPr>
          <w:ilvl w:val="0"/>
          <w:numId w:val="10"/>
        </w:numPr>
        <w:ind w:left="360"/>
        <w:rPr>
          <w:rStyle w:val="normaltextrun"/>
          <w:b/>
          <w:bCs/>
          <w:color w:val="auto"/>
        </w:rPr>
      </w:pPr>
      <w:r w:rsidRPr="007C582B">
        <w:rPr>
          <w:rStyle w:val="normaltextrun"/>
          <w:color w:val="auto"/>
        </w:rPr>
        <w:t xml:space="preserve">If they are still unsure, suggest </w:t>
      </w:r>
      <w:r w:rsidR="000722CF" w:rsidRPr="007C582B">
        <w:rPr>
          <w:rStyle w:val="normaltextrun"/>
          <w:b/>
          <w:bCs/>
          <w:color w:val="auto"/>
        </w:rPr>
        <w:t>starting with a high-priority risk facto</w:t>
      </w:r>
      <w:r w:rsidR="00E7277F">
        <w:rPr>
          <w:rStyle w:val="normaltextrun"/>
          <w:b/>
          <w:bCs/>
          <w:color w:val="auto"/>
        </w:rPr>
        <w:t xml:space="preserve">r intervention </w:t>
      </w:r>
      <w:r w:rsidR="000722CF" w:rsidRPr="007C582B">
        <w:rPr>
          <w:rStyle w:val="normaltextrun"/>
          <w:color w:val="auto"/>
        </w:rPr>
        <w:t xml:space="preserve">(e.g., </w:t>
      </w:r>
      <w:r w:rsidR="00E7277F">
        <w:rPr>
          <w:rStyle w:val="normaltextrun"/>
          <w:color w:val="auto"/>
        </w:rPr>
        <w:t>M</w:t>
      </w:r>
      <w:r w:rsidR="00D34625">
        <w:rPr>
          <w:rStyle w:val="normaltextrun"/>
          <w:color w:val="auto"/>
        </w:rPr>
        <w:t xml:space="preserve">anaging </w:t>
      </w:r>
      <w:r w:rsidR="00E7277F">
        <w:rPr>
          <w:rStyle w:val="normaltextrun"/>
          <w:color w:val="auto"/>
        </w:rPr>
        <w:t>B</w:t>
      </w:r>
      <w:r w:rsidR="00D34625">
        <w:rPr>
          <w:rStyle w:val="normaltextrun"/>
          <w:color w:val="auto"/>
        </w:rPr>
        <w:t>lood</w:t>
      </w:r>
      <w:r w:rsidR="00E7277F">
        <w:rPr>
          <w:rStyle w:val="normaltextrun"/>
          <w:color w:val="auto"/>
        </w:rPr>
        <w:t xml:space="preserve"> P</w:t>
      </w:r>
      <w:r w:rsidR="00D34625">
        <w:rPr>
          <w:rStyle w:val="normaltextrun"/>
          <w:color w:val="auto"/>
        </w:rPr>
        <w:t>ressure</w:t>
      </w:r>
      <w:r w:rsidR="000722CF" w:rsidRPr="007C582B">
        <w:rPr>
          <w:rStyle w:val="normaltextrun"/>
          <w:color w:val="auto"/>
        </w:rPr>
        <w:t xml:space="preserve"> or</w:t>
      </w:r>
      <w:r w:rsidR="00E7277F">
        <w:rPr>
          <w:rStyle w:val="normaltextrun"/>
          <w:color w:val="auto"/>
        </w:rPr>
        <w:t xml:space="preserve"> Managing</w:t>
      </w:r>
      <w:r w:rsidR="000722CF" w:rsidRPr="007C582B">
        <w:rPr>
          <w:rStyle w:val="normaltextrun"/>
          <w:color w:val="auto"/>
        </w:rPr>
        <w:t xml:space="preserve"> </w:t>
      </w:r>
      <w:r w:rsidR="00E7277F">
        <w:rPr>
          <w:rStyle w:val="normaltextrun"/>
          <w:color w:val="auto"/>
        </w:rPr>
        <w:t>B</w:t>
      </w:r>
      <w:r w:rsidR="00D34625">
        <w:rPr>
          <w:rStyle w:val="normaltextrun"/>
          <w:color w:val="auto"/>
        </w:rPr>
        <w:t xml:space="preserve">lood </w:t>
      </w:r>
      <w:r w:rsidR="00E7277F">
        <w:rPr>
          <w:rStyle w:val="normaltextrun"/>
          <w:color w:val="auto"/>
        </w:rPr>
        <w:t>S</w:t>
      </w:r>
      <w:r w:rsidR="00D34625">
        <w:rPr>
          <w:rStyle w:val="normaltextrun"/>
          <w:color w:val="auto"/>
        </w:rPr>
        <w:t>ugar</w:t>
      </w:r>
      <w:r w:rsidR="000722CF" w:rsidRPr="007C582B">
        <w:rPr>
          <w:rStyle w:val="normaltextrun"/>
          <w:color w:val="auto"/>
        </w:rPr>
        <w:t>).</w:t>
      </w:r>
    </w:p>
    <w:p w14:paraId="55BEADA3" w14:textId="776E5552" w:rsidR="00BB0D8E" w:rsidRPr="008E5636" w:rsidRDefault="00E57797" w:rsidP="00901722">
      <w:pPr>
        <w:pStyle w:val="ListParagraph"/>
        <w:numPr>
          <w:ilvl w:val="0"/>
          <w:numId w:val="10"/>
        </w:numPr>
        <w:spacing w:before="0" w:after="0"/>
        <w:ind w:left="360"/>
        <w:rPr>
          <w:rStyle w:val="normaltextrun"/>
          <w:color w:val="auto"/>
        </w:rPr>
      </w:pPr>
      <w:r w:rsidRPr="007C582B">
        <w:rPr>
          <w:rStyle w:val="normaltextrun"/>
          <w:b/>
          <w:bCs/>
          <w:color w:val="auto"/>
        </w:rPr>
        <w:t xml:space="preserve">If </w:t>
      </w:r>
      <w:r w:rsidR="00CD40CA" w:rsidRPr="007C582B">
        <w:rPr>
          <w:rStyle w:val="normaltextrun"/>
          <w:b/>
          <w:bCs/>
          <w:color w:val="auto"/>
        </w:rPr>
        <w:t>they are indecisive and</w:t>
      </w:r>
      <w:r w:rsidR="000722CF" w:rsidRPr="007C582B">
        <w:rPr>
          <w:rStyle w:val="normaltextrun"/>
          <w:b/>
          <w:bCs/>
          <w:color w:val="auto"/>
        </w:rPr>
        <w:t xml:space="preserve"> have</w:t>
      </w:r>
      <w:r w:rsidRPr="007C582B">
        <w:rPr>
          <w:rStyle w:val="normaltextrun"/>
          <w:b/>
          <w:bCs/>
          <w:color w:val="auto"/>
        </w:rPr>
        <w:t xml:space="preserve"> </w:t>
      </w:r>
      <w:r w:rsidR="00BC5FE4">
        <w:rPr>
          <w:rStyle w:val="normaltextrun"/>
          <w:b/>
          <w:bCs/>
          <w:color w:val="auto"/>
        </w:rPr>
        <w:t>low mood</w:t>
      </w:r>
      <w:r w:rsidRPr="007C582B">
        <w:rPr>
          <w:rStyle w:val="normaltextrun"/>
          <w:color w:val="auto"/>
        </w:rPr>
        <w:t xml:space="preserve">, suggest focusing on </w:t>
      </w:r>
      <w:r w:rsidR="00BC5FE4">
        <w:rPr>
          <w:rStyle w:val="normaltextrun"/>
          <w:color w:val="auto"/>
        </w:rPr>
        <w:t>low mood</w:t>
      </w:r>
      <w:r w:rsidRPr="007C582B">
        <w:rPr>
          <w:rStyle w:val="normaltextrun"/>
          <w:color w:val="auto"/>
        </w:rPr>
        <w:t xml:space="preserve"> as it poses the highest risk at an individual level.</w:t>
      </w:r>
    </w:p>
    <w:p w14:paraId="0F182873" w14:textId="13D3265E" w:rsidR="00E57797" w:rsidRPr="007C582B" w:rsidRDefault="00E57797" w:rsidP="00901722">
      <w:pPr>
        <w:pStyle w:val="ListParagraph"/>
        <w:numPr>
          <w:ilvl w:val="0"/>
          <w:numId w:val="10"/>
        </w:numPr>
        <w:ind w:left="360"/>
        <w:rPr>
          <w:rStyle w:val="normaltextrun"/>
          <w:b/>
          <w:bCs/>
          <w:color w:val="auto"/>
        </w:rPr>
      </w:pPr>
      <w:r w:rsidRPr="007C582B">
        <w:rPr>
          <w:rStyle w:val="normaltextrun"/>
          <w:color w:val="auto"/>
        </w:rPr>
        <w:t xml:space="preserve">Alternatively, suggest addressing risk factors </w:t>
      </w:r>
      <w:r w:rsidR="00D34625">
        <w:rPr>
          <w:rStyle w:val="normaltextrun"/>
          <w:color w:val="auto"/>
        </w:rPr>
        <w:t xml:space="preserve">interventions </w:t>
      </w:r>
      <w:r w:rsidRPr="007C582B">
        <w:rPr>
          <w:rStyle w:val="normaltextrun"/>
          <w:color w:val="auto"/>
        </w:rPr>
        <w:t>that cluster together</w:t>
      </w:r>
      <w:r w:rsidR="00901722">
        <w:rPr>
          <w:rStyle w:val="normaltextrun"/>
          <w:color w:val="auto"/>
        </w:rPr>
        <w:t xml:space="preserve"> as in Figure 3,</w:t>
      </w:r>
    </w:p>
    <w:p w14:paraId="2CD47C46" w14:textId="2673A410" w:rsidR="00901722" w:rsidRPr="007C582B" w:rsidRDefault="001F45F5" w:rsidP="00901722">
      <w:pPr>
        <w:pStyle w:val="ListParagraph"/>
        <w:ind w:left="1211"/>
        <w:rPr>
          <w:rStyle w:val="normaltextrun"/>
          <w:b/>
          <w:bCs/>
          <w:color w:val="auto"/>
        </w:rPr>
      </w:pPr>
      <w:r>
        <w:rPr>
          <w:noProof/>
          <w:highlight w:val="red"/>
        </w:rPr>
        <w:drawing>
          <wp:anchor distT="0" distB="0" distL="114300" distR="114300" simplePos="0" relativeHeight="251658410" behindDoc="1" locked="0" layoutInCell="1" allowOverlap="1" wp14:anchorId="6AD64C41" wp14:editId="5FD5E91C">
            <wp:simplePos x="0" y="0"/>
            <wp:positionH relativeFrom="margin">
              <wp:posOffset>2504440</wp:posOffset>
            </wp:positionH>
            <wp:positionV relativeFrom="paragraph">
              <wp:posOffset>186690</wp:posOffset>
            </wp:positionV>
            <wp:extent cx="3964305" cy="5607685"/>
            <wp:effectExtent l="19050" t="19050" r="17145" b="12065"/>
            <wp:wrapTight wrapText="bothSides">
              <wp:wrapPolygon edited="0">
                <wp:start x="-104" y="-73"/>
                <wp:lineTo x="-104" y="21573"/>
                <wp:lineTo x="21590" y="21573"/>
                <wp:lineTo x="21590" y="-73"/>
                <wp:lineTo x="-104" y="-73"/>
              </wp:wrapPolygon>
            </wp:wrapTight>
            <wp:docPr id="206596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64389"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964305" cy="5607685"/>
                    </a:xfrm>
                    <a:prstGeom prst="rect">
                      <a:avLst/>
                    </a:prstGeom>
                    <a:noFill/>
                    <a:ln w="19050">
                      <a:solidFill>
                        <a:srgbClr val="E5FF97"/>
                      </a:solidFill>
                    </a:ln>
                  </pic:spPr>
                </pic:pic>
              </a:graphicData>
            </a:graphic>
            <wp14:sizeRelH relativeFrom="margin">
              <wp14:pctWidth>0</wp14:pctWidth>
            </wp14:sizeRelH>
            <wp14:sizeRelV relativeFrom="margin">
              <wp14:pctHeight>0</wp14:pctHeight>
            </wp14:sizeRelV>
          </wp:anchor>
        </w:drawing>
      </w:r>
      <w:r w:rsidR="00493FF5">
        <w:rPr>
          <w:noProof/>
          <w14:ligatures w14:val="standardContextual"/>
        </w:rPr>
        <mc:AlternateContent>
          <mc:Choice Requires="wps">
            <w:drawing>
              <wp:anchor distT="0" distB="0" distL="114300" distR="114300" simplePos="0" relativeHeight="251658405" behindDoc="0" locked="0" layoutInCell="1" allowOverlap="1" wp14:anchorId="50EF6B2A" wp14:editId="015772BA">
                <wp:simplePos x="0" y="0"/>
                <wp:positionH relativeFrom="margin">
                  <wp:posOffset>-41333</wp:posOffset>
                </wp:positionH>
                <wp:positionV relativeFrom="paragraph">
                  <wp:posOffset>264160</wp:posOffset>
                </wp:positionV>
                <wp:extent cx="2475230" cy="942109"/>
                <wp:effectExtent l="0" t="0" r="20320" b="10795"/>
                <wp:wrapNone/>
                <wp:docPr id="588933337" name="Rectangle 2"/>
                <wp:cNvGraphicFramePr/>
                <a:graphic xmlns:a="http://schemas.openxmlformats.org/drawingml/2006/main">
                  <a:graphicData uri="http://schemas.microsoft.com/office/word/2010/wordprocessingShape">
                    <wps:wsp>
                      <wps:cNvSpPr/>
                      <wps:spPr>
                        <a:xfrm>
                          <a:off x="0" y="0"/>
                          <a:ext cx="2475230" cy="942109"/>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582406A">
              <v:rect id="Rectangle 2" style="position:absolute;margin-left:-3.25pt;margin-top:20.8pt;width:194.9pt;height:74.2pt;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56F423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">
                <v:stroke dashstyle="1 1"/>
                <w10:wrap anchorx="margin"/>
              </v:rect>
            </w:pict>
          </mc:Fallback>
        </mc:AlternateContent>
      </w:r>
    </w:p>
    <w:p w14:paraId="6EB0619E" w14:textId="57B0A685" w:rsidR="00901722" w:rsidRDefault="00901722" w:rsidP="00901722">
      <w:pPr>
        <w:rPr>
          <w:rStyle w:val="normaltextrun"/>
          <w:i/>
          <w:iCs/>
          <w:color w:val="auto"/>
          <w:sz w:val="22"/>
          <w:szCs w:val="22"/>
        </w:rPr>
      </w:pPr>
      <w:r w:rsidRPr="00493FF5">
        <w:rPr>
          <w:rStyle w:val="normaltextrun"/>
          <w:b/>
          <w:bCs/>
          <w:color w:val="auto"/>
          <w:sz w:val="22"/>
          <w:szCs w:val="22"/>
        </w:rPr>
        <w:t>Example</w:t>
      </w:r>
      <w:r w:rsidRPr="00493FF5">
        <w:rPr>
          <w:rStyle w:val="normaltextrun"/>
          <w:i/>
          <w:iCs/>
          <w:color w:val="auto"/>
          <w:sz w:val="22"/>
          <w:szCs w:val="22"/>
        </w:rPr>
        <w:t xml:space="preserve">: “How do you feel about starting with </w:t>
      </w:r>
      <w:r w:rsidR="00AA351F" w:rsidRPr="00493FF5">
        <w:rPr>
          <w:rStyle w:val="normaltextrun"/>
          <w:i/>
          <w:iCs/>
          <w:color w:val="auto"/>
          <w:sz w:val="22"/>
          <w:szCs w:val="22"/>
        </w:rPr>
        <w:t>Getting Active</w:t>
      </w:r>
      <w:r w:rsidRPr="00493FF5">
        <w:rPr>
          <w:rStyle w:val="normaltextrun"/>
          <w:i/>
          <w:iCs/>
          <w:color w:val="auto"/>
          <w:sz w:val="22"/>
          <w:szCs w:val="22"/>
        </w:rPr>
        <w:t xml:space="preserve">? Sometimes people find that addressing </w:t>
      </w:r>
      <w:r w:rsidR="00AA351F" w:rsidRPr="00493FF5">
        <w:rPr>
          <w:rStyle w:val="normaltextrun"/>
          <w:i/>
          <w:iCs/>
          <w:color w:val="auto"/>
          <w:sz w:val="22"/>
          <w:szCs w:val="22"/>
        </w:rPr>
        <w:t>their activity</w:t>
      </w:r>
      <w:r w:rsidRPr="00493FF5">
        <w:rPr>
          <w:rStyle w:val="normaltextrun"/>
          <w:i/>
          <w:iCs/>
          <w:color w:val="auto"/>
          <w:sz w:val="22"/>
          <w:szCs w:val="22"/>
        </w:rPr>
        <w:t xml:space="preserve"> </w:t>
      </w:r>
      <w:r w:rsidR="00AA351F" w:rsidRPr="00493FF5">
        <w:rPr>
          <w:rStyle w:val="normaltextrun"/>
          <w:i/>
          <w:iCs/>
          <w:color w:val="auto"/>
          <w:sz w:val="22"/>
          <w:szCs w:val="22"/>
        </w:rPr>
        <w:t>levels might lower their blood pressure or blood sugar levels.”</w:t>
      </w:r>
    </w:p>
    <w:p w14:paraId="171F76D9" w14:textId="77777777" w:rsidR="00493FF5" w:rsidRPr="00493FF5" w:rsidRDefault="00493FF5" w:rsidP="00901722">
      <w:pPr>
        <w:rPr>
          <w:rStyle w:val="normaltextrun"/>
          <w:b/>
          <w:bCs/>
          <w:i/>
          <w:iCs/>
          <w:color w:val="auto"/>
          <w:sz w:val="22"/>
          <w:szCs w:val="22"/>
        </w:rPr>
      </w:pPr>
    </w:p>
    <w:p w14:paraId="7F9DE294" w14:textId="1A0DC508" w:rsidR="00901722" w:rsidRDefault="00901722" w:rsidP="00901722">
      <w:pPr>
        <w:rPr>
          <w:rStyle w:val="normaltextrun"/>
          <w:b/>
          <w:bCs/>
          <w:color w:val="auto"/>
        </w:rPr>
      </w:pPr>
      <w:r w:rsidRPr="0069534A">
        <w:rPr>
          <w:rStyle w:val="normaltextrun"/>
          <w:b/>
          <w:bCs/>
          <w:color w:val="auto"/>
        </w:rPr>
        <w:t xml:space="preserve">Other suggestions: </w:t>
      </w:r>
    </w:p>
    <w:p w14:paraId="670A5574" w14:textId="1EBBD404" w:rsidR="00901722" w:rsidRPr="0069534A" w:rsidRDefault="00901722" w:rsidP="00240362">
      <w:pPr>
        <w:pStyle w:val="ListParagraph"/>
        <w:numPr>
          <w:ilvl w:val="0"/>
          <w:numId w:val="105"/>
        </w:numPr>
        <w:rPr>
          <w:rStyle w:val="normaltextrun"/>
          <w:b/>
          <w:bCs/>
          <w:color w:val="auto"/>
        </w:rPr>
      </w:pPr>
      <w:r w:rsidRPr="0069534A">
        <w:rPr>
          <w:rStyle w:val="normaltextrun"/>
          <w:color w:val="auto"/>
        </w:rPr>
        <w:t xml:space="preserve">One they </w:t>
      </w:r>
      <w:r>
        <w:rPr>
          <w:rStyle w:val="normaltextrun"/>
          <w:color w:val="auto"/>
        </w:rPr>
        <w:t xml:space="preserve">think would be </w:t>
      </w:r>
      <w:r w:rsidRPr="0069534A">
        <w:rPr>
          <w:rStyle w:val="normaltextrun"/>
          <w:b/>
          <w:bCs/>
          <w:color w:val="auto"/>
        </w:rPr>
        <w:t>easiest</w:t>
      </w:r>
      <w:r>
        <w:rPr>
          <w:rStyle w:val="normaltextrun"/>
          <w:color w:val="auto"/>
        </w:rPr>
        <w:t>.</w:t>
      </w:r>
    </w:p>
    <w:p w14:paraId="127D2F91" w14:textId="791DAAB1" w:rsidR="00901722" w:rsidRPr="0069534A" w:rsidRDefault="00901722" w:rsidP="00240362">
      <w:pPr>
        <w:pStyle w:val="ListParagraph"/>
        <w:numPr>
          <w:ilvl w:val="0"/>
          <w:numId w:val="105"/>
        </w:numPr>
        <w:rPr>
          <w:rStyle w:val="normaltextrun"/>
          <w:b/>
          <w:bCs/>
          <w:color w:val="auto"/>
        </w:rPr>
      </w:pPr>
      <w:r>
        <w:rPr>
          <w:rStyle w:val="normaltextrun"/>
          <w:color w:val="auto"/>
        </w:rPr>
        <w:t xml:space="preserve">One they </w:t>
      </w:r>
      <w:r w:rsidRPr="0069534A">
        <w:rPr>
          <w:rStyle w:val="normaltextrun"/>
          <w:b/>
          <w:bCs/>
          <w:color w:val="auto"/>
        </w:rPr>
        <w:t>particularly</w:t>
      </w:r>
      <w:r w:rsidRPr="0069534A">
        <w:rPr>
          <w:rStyle w:val="normaltextrun"/>
          <w:color w:val="auto"/>
        </w:rPr>
        <w:t xml:space="preserve"> </w:t>
      </w:r>
      <w:r w:rsidRPr="0069534A">
        <w:rPr>
          <w:rStyle w:val="normaltextrun"/>
          <w:b/>
          <w:bCs/>
          <w:color w:val="auto"/>
        </w:rPr>
        <w:t>want</w:t>
      </w:r>
      <w:r w:rsidRPr="0069534A">
        <w:rPr>
          <w:rStyle w:val="normaltextrun"/>
          <w:color w:val="auto"/>
        </w:rPr>
        <w:t xml:space="preserve"> </w:t>
      </w:r>
      <w:r w:rsidRPr="0069534A">
        <w:rPr>
          <w:rStyle w:val="normaltextrun"/>
          <w:b/>
          <w:bCs/>
          <w:color w:val="auto"/>
        </w:rPr>
        <w:t>to</w:t>
      </w:r>
      <w:r w:rsidRPr="0069534A">
        <w:rPr>
          <w:rStyle w:val="normaltextrun"/>
          <w:color w:val="auto"/>
        </w:rPr>
        <w:t xml:space="preserve"> address. </w:t>
      </w:r>
    </w:p>
    <w:p w14:paraId="67967AC8" w14:textId="6A5D720D" w:rsidR="00901722" w:rsidRPr="0069534A" w:rsidRDefault="00901722" w:rsidP="00240362">
      <w:pPr>
        <w:pStyle w:val="ListParagraph"/>
        <w:numPr>
          <w:ilvl w:val="0"/>
          <w:numId w:val="105"/>
        </w:numPr>
        <w:rPr>
          <w:rStyle w:val="normaltextrun"/>
          <w:b/>
          <w:bCs/>
          <w:color w:val="auto"/>
        </w:rPr>
      </w:pPr>
      <w:r>
        <w:rPr>
          <w:rStyle w:val="normaltextrun"/>
          <w:color w:val="auto"/>
        </w:rPr>
        <w:t>O</w:t>
      </w:r>
      <w:r w:rsidRPr="0069534A">
        <w:rPr>
          <w:rStyle w:val="normaltextrun"/>
          <w:color w:val="auto"/>
        </w:rPr>
        <w:t xml:space="preserve">ne they feel could have the </w:t>
      </w:r>
      <w:r w:rsidRPr="0069534A">
        <w:rPr>
          <w:rStyle w:val="normaltextrun"/>
          <w:b/>
          <w:bCs/>
          <w:color w:val="auto"/>
        </w:rPr>
        <w:t>most health benefit</w:t>
      </w:r>
      <w:r w:rsidRPr="0069534A">
        <w:rPr>
          <w:rStyle w:val="normaltextrun"/>
          <w:color w:val="auto"/>
        </w:rPr>
        <w:t xml:space="preserve">. </w:t>
      </w:r>
    </w:p>
    <w:p w14:paraId="12F131D6" w14:textId="1FE0569F" w:rsidR="00901722" w:rsidRPr="0069534A" w:rsidRDefault="00901722" w:rsidP="00240362">
      <w:pPr>
        <w:pStyle w:val="ListParagraph"/>
        <w:numPr>
          <w:ilvl w:val="0"/>
          <w:numId w:val="105"/>
        </w:numPr>
        <w:rPr>
          <w:rStyle w:val="normaltextrun"/>
          <w:b/>
          <w:bCs/>
          <w:color w:val="auto"/>
        </w:rPr>
      </w:pPr>
      <w:r>
        <w:rPr>
          <w:rStyle w:val="normaltextrun"/>
          <w:color w:val="auto"/>
        </w:rPr>
        <w:t>O</w:t>
      </w:r>
      <w:r w:rsidRPr="0069534A">
        <w:rPr>
          <w:rStyle w:val="normaltextrun"/>
          <w:color w:val="auto"/>
        </w:rPr>
        <w:t xml:space="preserve">ne they have </w:t>
      </w:r>
      <w:r w:rsidRPr="0069534A">
        <w:rPr>
          <w:rStyle w:val="normaltextrun"/>
          <w:b/>
          <w:bCs/>
          <w:color w:val="auto"/>
        </w:rPr>
        <w:t>tried addressing before.</w:t>
      </w:r>
    </w:p>
    <w:p w14:paraId="4A1196CA" w14:textId="578E0873" w:rsidR="00B45100" w:rsidRPr="00672924" w:rsidRDefault="007D78D0" w:rsidP="00672924">
      <w:pPr>
        <w:pStyle w:val="Heading3"/>
        <w:rPr>
          <w:rStyle w:val="normaltextrun"/>
          <w:b/>
          <w:color w:val="0B769F" w:themeColor="accent4" w:themeShade="BF"/>
        </w:rPr>
      </w:pPr>
      <w:bookmarkStart w:id="26" w:name="_Toc213939565"/>
      <w:r w:rsidRPr="007D78D0">
        <w:rPr>
          <w:rFonts w:ascii="Segoe UI Emoji" w:hAnsi="Segoe UI Emoji" w:cs="Segoe UI Emoji"/>
          <w:b/>
          <w:color w:val="auto"/>
        </w:rPr>
        <w:t>🔍</w:t>
      </w:r>
      <w:r>
        <w:rPr>
          <w:b/>
          <w:color w:val="0B769F" w:themeColor="accent4" w:themeShade="BF"/>
        </w:rPr>
        <w:t xml:space="preserve"> </w:t>
      </w:r>
      <w:r w:rsidR="00672924">
        <w:rPr>
          <w:rStyle w:val="SubtleEmphasis"/>
          <w:rFonts w:asciiTheme="minorHAnsi" w:hAnsiTheme="minorHAnsi"/>
          <w:color w:val="0B769F" w:themeColor="accent4" w:themeShade="BF"/>
        </w:rPr>
        <w:t>Insights into Interventions:</w:t>
      </w:r>
      <w:bookmarkEnd w:id="26"/>
    </w:p>
    <w:p w14:paraId="1FD29821" w14:textId="1EC2D8CA" w:rsidR="00901722" w:rsidRPr="00B45100" w:rsidRDefault="00901722" w:rsidP="00901722">
      <w:pPr>
        <w:spacing w:before="0" w:after="160"/>
        <w:rPr>
          <w:rStyle w:val="normaltextrun"/>
          <w:color w:val="auto"/>
        </w:rPr>
      </w:pPr>
      <w:r w:rsidRPr="00B45100">
        <w:rPr>
          <w:rStyle w:val="normaltextrun"/>
          <w:color w:val="auto"/>
        </w:rPr>
        <w:t>If the</w:t>
      </w:r>
      <w:r>
        <w:rPr>
          <w:rStyle w:val="normaltextrun"/>
          <w:color w:val="auto"/>
        </w:rPr>
        <w:t xml:space="preserve"> </w:t>
      </w:r>
      <w:r w:rsidR="00DB047B">
        <w:rPr>
          <w:rStyle w:val="normaltextrun"/>
          <w:color w:val="auto"/>
        </w:rPr>
        <w:t>Participant</w:t>
      </w:r>
      <w:r>
        <w:rPr>
          <w:rStyle w:val="normaltextrun"/>
          <w:color w:val="auto"/>
        </w:rPr>
        <w:t xml:space="preserve"> asks for more insight into what is provided within each risk factor intervention, then you can use this table to help them make an informed decision about their risk factors.</w:t>
      </w:r>
    </w:p>
    <w:p w14:paraId="6D22EE2C" w14:textId="6C9B41A2" w:rsidR="00901722" w:rsidRPr="0016170E" w:rsidRDefault="00901722" w:rsidP="00901722">
      <w:pPr>
        <w:spacing w:before="0" w:after="160"/>
        <w:rPr>
          <w:b/>
          <w:bCs/>
          <w:highlight w:val="red"/>
        </w:rPr>
      </w:pPr>
    </w:p>
    <w:p w14:paraId="7017F30F" w14:textId="5709D103" w:rsidR="00901722" w:rsidRDefault="00901722" w:rsidP="00901722">
      <w:pPr>
        <w:rPr>
          <w:rStyle w:val="normaltextrun"/>
          <w:color w:val="000000" w:themeColor="text1"/>
        </w:rPr>
      </w:pPr>
      <w:r w:rsidRPr="001C232E">
        <w:rPr>
          <w:rFonts w:ascii="Segoe UI Emoji" w:hAnsi="Segoe UI Emoji" w:cs="Segoe UI Emoji"/>
          <w:color w:val="auto"/>
        </w:rPr>
        <w:lastRenderedPageBreak/>
        <w:t>🗓️</w:t>
      </w:r>
      <w:r w:rsidRPr="001C232E">
        <w:rPr>
          <w:rFonts w:ascii="Segoe UI Emoji" w:hAnsi="Segoe UI Emoji" w:cs="Segoe UI Emoji"/>
        </w:rPr>
        <w:t xml:space="preserve"> </w:t>
      </w:r>
      <w:r w:rsidRPr="7415F791">
        <w:rPr>
          <w:rStyle w:val="SubtleEmphasis"/>
          <w:rFonts w:asciiTheme="minorHAnsi" w:eastAsiaTheme="majorEastAsia" w:hAnsiTheme="minorHAnsi" w:cstheme="majorBidi"/>
          <w:color w:val="0B769F" w:themeColor="accent4" w:themeShade="BF"/>
        </w:rPr>
        <w:t>Confirm Meeting Frequency:</w:t>
      </w:r>
      <w:r w:rsidRPr="001C232E">
        <w:rPr>
          <w:rStyle w:val="normaltextrun"/>
          <w:color w:val="000000" w:themeColor="text1"/>
        </w:rPr>
        <w:t xml:space="preserve"> Discuss how often to meet and </w:t>
      </w:r>
      <w:r>
        <w:rPr>
          <w:rStyle w:val="normaltextrun"/>
          <w:color w:val="000000" w:themeColor="text1"/>
        </w:rPr>
        <w:t>modality of</w:t>
      </w:r>
      <w:r w:rsidRPr="001C232E">
        <w:rPr>
          <w:rStyle w:val="normaltextrun"/>
          <w:color w:val="000000" w:themeColor="text1"/>
        </w:rPr>
        <w:t xml:space="preserve"> the sessions </w:t>
      </w:r>
      <w:r>
        <w:rPr>
          <w:rStyle w:val="normaltextrun"/>
          <w:color w:val="000000" w:themeColor="text1"/>
        </w:rPr>
        <w:t>(first session will be face-to-face, subsequent sessions remote via Teams or Telephone; prioritise Teams).</w:t>
      </w:r>
    </w:p>
    <w:p w14:paraId="61D48800" w14:textId="7EB4DD37" w:rsidR="00901722" w:rsidRDefault="00901722" w:rsidP="00901722">
      <w:pPr>
        <w:rPr>
          <w:rStyle w:val="normaltextrun"/>
          <w:i/>
          <w:iCs/>
          <w:color w:val="000000" w:themeColor="text1"/>
          <w:sz w:val="22"/>
          <w:szCs w:val="22"/>
        </w:rPr>
      </w:pPr>
      <w:r w:rsidRPr="00113654">
        <w:rPr>
          <w:rStyle w:val="normaltextrun"/>
          <w:b/>
          <w:bCs/>
          <w:color w:val="000000" w:themeColor="text1"/>
          <w:sz w:val="22"/>
          <w:szCs w:val="22"/>
        </w:rPr>
        <w:t xml:space="preserve">Example: </w:t>
      </w:r>
      <w:r w:rsidRPr="00113654">
        <w:rPr>
          <w:rStyle w:val="normaltextrun"/>
          <w:i/>
          <w:iCs/>
          <w:color w:val="000000" w:themeColor="text1"/>
          <w:sz w:val="22"/>
          <w:szCs w:val="22"/>
        </w:rPr>
        <w:t>“We tend to meet people every two weeks, and in between the meetings, you can also message me through the app if you need to. If I am away, I will let you know who will be there instead.</w:t>
      </w:r>
    </w:p>
    <w:p w14:paraId="39ACFAF6" w14:textId="77777777" w:rsidR="009B1B81" w:rsidRPr="00113654" w:rsidRDefault="009B1B81" w:rsidP="00901722">
      <w:pPr>
        <w:rPr>
          <w:rStyle w:val="normaltextrun"/>
          <w:b/>
          <w:bCs/>
          <w:i/>
          <w:iCs/>
          <w:color w:val="000000" w:themeColor="text1"/>
          <w:sz w:val="22"/>
          <w:szCs w:val="22"/>
        </w:rPr>
      </w:pPr>
    </w:p>
    <w:tbl>
      <w:tblPr>
        <w:tblStyle w:val="GridTable2-Accent2"/>
        <w:tblpPr w:leftFromText="180" w:rightFromText="180" w:vertAnchor="text" w:horzAnchor="margin" w:tblpXSpec="center" w:tblpY="-24"/>
        <w:tblW w:w="10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516"/>
        <w:gridCol w:w="5141"/>
      </w:tblGrid>
      <w:tr w:rsidR="00901722" w:rsidRPr="00A32704" w14:paraId="4BFEE2E2" w14:textId="77777777" w:rsidTr="001F45F5">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644" w:type="dxa"/>
          </w:tcPr>
          <w:p w14:paraId="31724417" w14:textId="77777777" w:rsidR="00901722" w:rsidRPr="00A32704" w:rsidRDefault="00901722">
            <w:pPr>
              <w:jc w:val="center"/>
              <w:textAlignment w:val="baseline"/>
              <w:rPr>
                <w:rFonts w:eastAsia="Times New Roman" w:cs="Arial"/>
              </w:rPr>
            </w:pPr>
            <w:r>
              <w:rPr>
                <w:rFonts w:eastAsia="Times New Roman" w:cs="Arial"/>
              </w:rPr>
              <w:t>Meeting</w:t>
            </w:r>
          </w:p>
        </w:tc>
        <w:tc>
          <w:tcPr>
            <w:tcW w:w="2516" w:type="dxa"/>
          </w:tcPr>
          <w:p w14:paraId="07AAE2E7" w14:textId="77777777" w:rsidR="00901722" w:rsidRPr="00A32704" w:rsidRDefault="00901722">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rPr>
            </w:pPr>
            <w:r w:rsidRPr="00A32704">
              <w:rPr>
                <w:rFonts w:eastAsia="Times New Roman" w:cs="Arial"/>
              </w:rPr>
              <w:t>Date</w:t>
            </w:r>
            <w:r>
              <w:rPr>
                <w:rFonts w:eastAsia="Times New Roman" w:cs="Arial"/>
              </w:rPr>
              <w:t xml:space="preserve"> &amp; Time</w:t>
            </w:r>
          </w:p>
        </w:tc>
        <w:tc>
          <w:tcPr>
            <w:tcW w:w="5141" w:type="dxa"/>
          </w:tcPr>
          <w:p w14:paraId="41CF6267" w14:textId="77777777" w:rsidR="00901722" w:rsidRPr="00A32704" w:rsidRDefault="00901722">
            <w:pPr>
              <w:jc w:val="center"/>
              <w:textAlignment w:val="baseline"/>
              <w:cnfStyle w:val="100000000000" w:firstRow="1" w:lastRow="0" w:firstColumn="0" w:lastColumn="0" w:oddVBand="0" w:evenVBand="0" w:oddHBand="0" w:evenHBand="0" w:firstRowFirstColumn="0" w:firstRowLastColumn="0" w:lastRowFirstColumn="0" w:lastRowLastColumn="0"/>
              <w:rPr>
                <w:rFonts w:eastAsia="Times New Roman" w:cs="Arial"/>
              </w:rPr>
            </w:pPr>
            <w:r w:rsidRPr="00A32704">
              <w:rPr>
                <w:rFonts w:eastAsia="Times New Roman" w:cs="Arial"/>
              </w:rPr>
              <w:t>Mo</w:t>
            </w:r>
            <w:r>
              <w:rPr>
                <w:rFonts w:eastAsia="Times New Roman" w:cs="Arial"/>
              </w:rPr>
              <w:t>dality</w:t>
            </w:r>
          </w:p>
        </w:tc>
      </w:tr>
      <w:tr w:rsidR="00901722" w:rsidRPr="00A32704" w14:paraId="50F730BC" w14:textId="77777777" w:rsidTr="001F45F5">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44" w:type="dxa"/>
          </w:tcPr>
          <w:p w14:paraId="0C52CD4C" w14:textId="77777777" w:rsidR="00901722" w:rsidRPr="008139AB" w:rsidRDefault="00901722">
            <w:pPr>
              <w:jc w:val="center"/>
              <w:textAlignment w:val="baseline"/>
              <w:rPr>
                <w:rFonts w:eastAsia="Times New Roman" w:cs="Arial"/>
                <w:color w:val="A6A6A6" w:themeColor="background1" w:themeShade="A6"/>
                <w:sz w:val="22"/>
                <w:szCs w:val="22"/>
              </w:rPr>
            </w:pPr>
            <w:r>
              <w:rPr>
                <w:rFonts w:eastAsia="Times New Roman" w:cs="Arial"/>
                <w:color w:val="A6A6A6" w:themeColor="background1" w:themeShade="A6"/>
                <w:sz w:val="22"/>
                <w:szCs w:val="22"/>
              </w:rPr>
              <w:t>Onboarding</w:t>
            </w:r>
          </w:p>
        </w:tc>
        <w:tc>
          <w:tcPr>
            <w:tcW w:w="2516" w:type="dxa"/>
          </w:tcPr>
          <w:p w14:paraId="5F9AA43D" w14:textId="77777777" w:rsidR="00901722" w:rsidRPr="00A32704" w:rsidRDefault="0090172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rPr>
            </w:pPr>
            <w:r w:rsidRPr="008139AB">
              <w:rPr>
                <w:rFonts w:eastAsia="Times New Roman" w:cs="Arial"/>
                <w:color w:val="A6A6A6" w:themeColor="background1" w:themeShade="A6"/>
                <w:sz w:val="22"/>
                <w:szCs w:val="22"/>
              </w:rPr>
              <w:t>[dd/mm/</w:t>
            </w:r>
            <w:proofErr w:type="spellStart"/>
            <w:r w:rsidRPr="008139AB">
              <w:rPr>
                <w:rFonts w:eastAsia="Times New Roman" w:cs="Arial"/>
                <w:color w:val="A6A6A6" w:themeColor="background1" w:themeShade="A6"/>
                <w:sz w:val="22"/>
                <w:szCs w:val="22"/>
              </w:rPr>
              <w:t>yyyy</w:t>
            </w:r>
            <w:proofErr w:type="spellEnd"/>
            <w:r w:rsidRPr="008139AB">
              <w:rPr>
                <w:rFonts w:eastAsia="Times New Roman" w:cs="Arial"/>
                <w:color w:val="A6A6A6" w:themeColor="background1" w:themeShade="A6"/>
                <w:sz w:val="22"/>
                <w:szCs w:val="22"/>
              </w:rPr>
              <w:t>]</w:t>
            </w:r>
            <w:r>
              <w:rPr>
                <w:rFonts w:eastAsia="Times New Roman" w:cs="Arial"/>
                <w:color w:val="A6A6A6" w:themeColor="background1" w:themeShade="A6"/>
                <w:sz w:val="22"/>
                <w:szCs w:val="22"/>
              </w:rPr>
              <w:t xml:space="preserve"> </w:t>
            </w:r>
            <w:proofErr w:type="spellStart"/>
            <w:r>
              <w:rPr>
                <w:rFonts w:eastAsia="Times New Roman" w:cs="Arial"/>
                <w:color w:val="A6A6A6" w:themeColor="background1" w:themeShade="A6"/>
                <w:sz w:val="22"/>
                <w:szCs w:val="22"/>
              </w:rPr>
              <w:t>hh:mm</w:t>
            </w:r>
            <w:proofErr w:type="spellEnd"/>
          </w:p>
        </w:tc>
        <w:tc>
          <w:tcPr>
            <w:tcW w:w="5141" w:type="dxa"/>
          </w:tcPr>
          <w:p w14:paraId="4A9BAAE0" w14:textId="77777777" w:rsidR="00901722" w:rsidRPr="00A32704" w:rsidRDefault="00901722">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rPr>
            </w:pPr>
            <w:r>
              <w:rPr>
                <w:rFonts w:eastAsia="Times New Roman" w:cs="Arial"/>
                <w:color w:val="A6A6A6" w:themeColor="background1" w:themeShade="A6"/>
                <w:sz w:val="22"/>
                <w:szCs w:val="22"/>
              </w:rPr>
              <w:t>Face-to-face</w:t>
            </w:r>
          </w:p>
        </w:tc>
      </w:tr>
      <w:tr w:rsidR="00901722" w:rsidRPr="00A32704" w14:paraId="4F38E404" w14:textId="77777777" w:rsidTr="001F45F5">
        <w:trPr>
          <w:trHeight w:val="212"/>
        </w:trPr>
        <w:tc>
          <w:tcPr>
            <w:cnfStyle w:val="001000000000" w:firstRow="0" w:lastRow="0" w:firstColumn="1" w:lastColumn="0" w:oddVBand="0" w:evenVBand="0" w:oddHBand="0" w:evenHBand="0" w:firstRowFirstColumn="0" w:firstRowLastColumn="0" w:lastRowFirstColumn="0" w:lastRowLastColumn="0"/>
            <w:tcW w:w="2644" w:type="dxa"/>
          </w:tcPr>
          <w:p w14:paraId="36158293" w14:textId="77777777" w:rsidR="00901722" w:rsidRDefault="00901722">
            <w:pPr>
              <w:jc w:val="center"/>
              <w:textAlignment w:val="baseline"/>
              <w:rPr>
                <w:rFonts w:eastAsia="Times New Roman" w:cs="Arial"/>
                <w:color w:val="A6A6A6" w:themeColor="background1" w:themeShade="A6"/>
                <w:sz w:val="22"/>
                <w:szCs w:val="22"/>
              </w:rPr>
            </w:pPr>
            <w:r>
              <w:rPr>
                <w:rFonts w:eastAsia="Times New Roman" w:cs="Arial"/>
                <w:color w:val="A6A6A6" w:themeColor="background1" w:themeShade="A6"/>
                <w:sz w:val="22"/>
                <w:szCs w:val="22"/>
              </w:rPr>
              <w:t>Risk Factor 1, Session 1</w:t>
            </w:r>
          </w:p>
        </w:tc>
        <w:tc>
          <w:tcPr>
            <w:tcW w:w="2516" w:type="dxa"/>
          </w:tcPr>
          <w:p w14:paraId="723F18EA" w14:textId="77777777" w:rsidR="00901722" w:rsidRPr="008139AB" w:rsidRDefault="00901722">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A6A6A6" w:themeColor="background1" w:themeShade="A6"/>
                <w:sz w:val="22"/>
                <w:szCs w:val="22"/>
              </w:rPr>
            </w:pPr>
          </w:p>
        </w:tc>
        <w:tc>
          <w:tcPr>
            <w:tcW w:w="5141" w:type="dxa"/>
          </w:tcPr>
          <w:p w14:paraId="79ABCF34" w14:textId="77777777" w:rsidR="00901722" w:rsidRPr="00A32704" w:rsidRDefault="00901722">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rPr>
            </w:pPr>
            <w:r>
              <w:rPr>
                <w:rFonts w:eastAsia="Times New Roman" w:cs="Arial"/>
                <w:color w:val="A6A6A6" w:themeColor="background1" w:themeShade="A6"/>
                <w:sz w:val="22"/>
                <w:szCs w:val="22"/>
              </w:rPr>
              <w:t>Teams/Telephone (prioritise Teams)</w:t>
            </w:r>
          </w:p>
        </w:tc>
      </w:tr>
      <w:tr w:rsidR="00901722" w:rsidRPr="00A32704" w14:paraId="4BBEF415" w14:textId="77777777" w:rsidTr="001F45F5">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2644" w:type="dxa"/>
          </w:tcPr>
          <w:p w14:paraId="54905D78" w14:textId="77777777" w:rsidR="00901722" w:rsidRDefault="00901722">
            <w:pPr>
              <w:jc w:val="center"/>
              <w:textAlignment w:val="baseline"/>
              <w:rPr>
                <w:rFonts w:eastAsia="Times New Roman" w:cs="Arial"/>
                <w:color w:val="A6A6A6" w:themeColor="background1" w:themeShade="A6"/>
                <w:sz w:val="22"/>
                <w:szCs w:val="22"/>
              </w:rPr>
            </w:pPr>
            <w:r>
              <w:rPr>
                <w:rFonts w:eastAsia="Times New Roman" w:cs="Arial"/>
                <w:color w:val="A6A6A6" w:themeColor="background1" w:themeShade="A6"/>
                <w:sz w:val="22"/>
                <w:szCs w:val="22"/>
              </w:rPr>
              <w:t>Risk Factor 1 Session 2</w:t>
            </w:r>
          </w:p>
        </w:tc>
        <w:tc>
          <w:tcPr>
            <w:tcW w:w="2516" w:type="dxa"/>
          </w:tcPr>
          <w:p w14:paraId="415EB3A3" w14:textId="77777777" w:rsidR="00901722" w:rsidRPr="008139AB" w:rsidRDefault="00901722">
            <w:pPr>
              <w:jc w:val="cente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color w:val="A6A6A6" w:themeColor="background1" w:themeShade="A6"/>
                <w:sz w:val="22"/>
                <w:szCs w:val="22"/>
              </w:rPr>
            </w:pPr>
          </w:p>
        </w:tc>
        <w:tc>
          <w:tcPr>
            <w:tcW w:w="5141" w:type="dxa"/>
          </w:tcPr>
          <w:p w14:paraId="691E5565" w14:textId="77777777" w:rsidR="00901722" w:rsidRPr="0015635E" w:rsidRDefault="00901722">
            <w:pPr>
              <w:textAlignment w:val="baseline"/>
              <w:cnfStyle w:val="000000100000" w:firstRow="0" w:lastRow="0" w:firstColumn="0" w:lastColumn="0" w:oddVBand="0" w:evenVBand="0" w:oddHBand="1" w:evenHBand="0" w:firstRowFirstColumn="0" w:firstRowLastColumn="0" w:lastRowFirstColumn="0" w:lastRowLastColumn="0"/>
              <w:rPr>
                <w:rFonts w:eastAsia="Times New Roman" w:cs="Arial"/>
              </w:rPr>
            </w:pPr>
            <w:r>
              <w:rPr>
                <w:rFonts w:eastAsia="Times New Roman" w:cs="Arial"/>
                <w:color w:val="A6A6A6" w:themeColor="background1" w:themeShade="A6"/>
                <w:sz w:val="22"/>
                <w:szCs w:val="22"/>
              </w:rPr>
              <w:t>Teams/Telephone (prioritise Teams)</w:t>
            </w:r>
          </w:p>
        </w:tc>
      </w:tr>
      <w:tr w:rsidR="00901722" w:rsidRPr="00A32704" w14:paraId="426BDC8A" w14:textId="77777777" w:rsidTr="001F45F5">
        <w:trPr>
          <w:trHeight w:val="212"/>
        </w:trPr>
        <w:tc>
          <w:tcPr>
            <w:cnfStyle w:val="001000000000" w:firstRow="0" w:lastRow="0" w:firstColumn="1" w:lastColumn="0" w:oddVBand="0" w:evenVBand="0" w:oddHBand="0" w:evenHBand="0" w:firstRowFirstColumn="0" w:firstRowLastColumn="0" w:lastRowFirstColumn="0" w:lastRowLastColumn="0"/>
            <w:tcW w:w="2644" w:type="dxa"/>
          </w:tcPr>
          <w:p w14:paraId="77A6B526" w14:textId="77777777" w:rsidR="00901722" w:rsidRDefault="00901722">
            <w:pPr>
              <w:jc w:val="center"/>
              <w:textAlignment w:val="baseline"/>
              <w:rPr>
                <w:rFonts w:eastAsia="Times New Roman" w:cs="Arial"/>
                <w:color w:val="A6A6A6" w:themeColor="background1" w:themeShade="A6"/>
                <w:sz w:val="22"/>
                <w:szCs w:val="22"/>
              </w:rPr>
            </w:pPr>
            <w:r>
              <w:rPr>
                <w:rFonts w:eastAsia="Times New Roman" w:cs="Arial"/>
                <w:color w:val="A6A6A6" w:themeColor="background1" w:themeShade="A6"/>
                <w:sz w:val="22"/>
                <w:szCs w:val="22"/>
              </w:rPr>
              <w:t>Risk Factor 1, Session 3</w:t>
            </w:r>
          </w:p>
        </w:tc>
        <w:tc>
          <w:tcPr>
            <w:tcW w:w="2516" w:type="dxa"/>
          </w:tcPr>
          <w:p w14:paraId="518065BE" w14:textId="77777777" w:rsidR="00901722" w:rsidRPr="008139AB" w:rsidRDefault="00901722">
            <w:pPr>
              <w:jc w:val="cente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color w:val="A6A6A6" w:themeColor="background1" w:themeShade="A6"/>
                <w:sz w:val="22"/>
                <w:szCs w:val="22"/>
              </w:rPr>
            </w:pPr>
          </w:p>
        </w:tc>
        <w:tc>
          <w:tcPr>
            <w:tcW w:w="5141" w:type="dxa"/>
          </w:tcPr>
          <w:p w14:paraId="45CC1C70" w14:textId="77777777" w:rsidR="00901722" w:rsidRPr="00A32704" w:rsidRDefault="00901722">
            <w:pPr>
              <w:textAlignment w:val="baseline"/>
              <w:cnfStyle w:val="000000000000" w:firstRow="0" w:lastRow="0" w:firstColumn="0" w:lastColumn="0" w:oddVBand="0" w:evenVBand="0" w:oddHBand="0" w:evenHBand="0" w:firstRowFirstColumn="0" w:firstRowLastColumn="0" w:lastRowFirstColumn="0" w:lastRowLastColumn="0"/>
              <w:rPr>
                <w:rFonts w:eastAsia="Times New Roman" w:cs="Arial"/>
              </w:rPr>
            </w:pPr>
            <w:r>
              <w:rPr>
                <w:rFonts w:eastAsia="Times New Roman" w:cs="Arial"/>
                <w:color w:val="A6A6A6" w:themeColor="background1" w:themeShade="A6"/>
                <w:sz w:val="22"/>
                <w:szCs w:val="22"/>
              </w:rPr>
              <w:t>Teams/Telephone (prioritise Teams)</w:t>
            </w:r>
          </w:p>
        </w:tc>
      </w:tr>
    </w:tbl>
    <w:p w14:paraId="2A247295" w14:textId="2EA43AC1" w:rsidR="009B1B81" w:rsidRDefault="009B1B81" w:rsidP="00901722">
      <w:pPr>
        <w:spacing w:line="240" w:lineRule="auto"/>
        <w:rPr>
          <w:rFonts w:ascii="Segoe UI Emoji" w:hAnsi="Segoe UI Emoji" w:cs="Segoe UI Emoji"/>
          <w:color w:val="auto"/>
        </w:rPr>
      </w:pPr>
    </w:p>
    <w:p w14:paraId="3EF86A88" w14:textId="0092419C" w:rsidR="00901722" w:rsidRDefault="00901722" w:rsidP="00901722">
      <w:pPr>
        <w:spacing w:line="240" w:lineRule="auto"/>
        <w:rPr>
          <w:rStyle w:val="normaltextrun"/>
          <w:color w:val="000000" w:themeColor="text1"/>
        </w:rPr>
      </w:pPr>
      <w:r w:rsidRPr="001C232E">
        <w:rPr>
          <w:rFonts w:ascii="Segoe UI Emoji" w:hAnsi="Segoe UI Emoji" w:cs="Segoe UI Emoji"/>
          <w:color w:val="auto"/>
        </w:rPr>
        <w:t>👨</w:t>
      </w:r>
      <w:r w:rsidRPr="001C232E">
        <w:rPr>
          <w:color w:val="auto"/>
        </w:rPr>
        <w:t>‍</w:t>
      </w:r>
      <w:r w:rsidRPr="001C232E">
        <w:rPr>
          <w:rFonts w:ascii="Segoe UI Emoji" w:hAnsi="Segoe UI Emoji" w:cs="Segoe UI Emoji"/>
          <w:color w:val="auto"/>
        </w:rPr>
        <w:t>👩</w:t>
      </w:r>
      <w:r w:rsidRPr="001C232E">
        <w:rPr>
          <w:color w:val="auto"/>
        </w:rPr>
        <w:t>‍</w:t>
      </w:r>
      <w:r w:rsidRPr="001C232E">
        <w:rPr>
          <w:rFonts w:ascii="Segoe UI Emoji" w:hAnsi="Segoe UI Emoji" w:cs="Segoe UI Emoji"/>
          <w:color w:val="auto"/>
        </w:rPr>
        <w:t>👧</w:t>
      </w:r>
      <w:r w:rsidRPr="001C232E">
        <w:rPr>
          <w:rFonts w:ascii="Segoe UI Emoji" w:hAnsi="Segoe UI Emoji" w:cs="Segoe UI Emoji"/>
          <w:color w:val="83CAEB" w:themeColor="accent1" w:themeTint="66"/>
        </w:rPr>
        <w:t xml:space="preserve"> </w:t>
      </w:r>
      <w:r w:rsidRPr="7415F791">
        <w:rPr>
          <w:rStyle w:val="SubtleEmphasis"/>
          <w:rFonts w:asciiTheme="minorHAnsi" w:eastAsiaTheme="majorEastAsia" w:hAnsiTheme="minorHAnsi" w:cstheme="majorBidi"/>
          <w:color w:val="0B769F" w:themeColor="accent4" w:themeShade="BF"/>
        </w:rPr>
        <w:t>Nominating a Friend or Relative:</w:t>
      </w:r>
      <w:r w:rsidRPr="001C232E">
        <w:rPr>
          <w:rStyle w:val="normaltextrun"/>
          <w:b/>
          <w:bCs/>
          <w:color w:val="000000" w:themeColor="text1"/>
        </w:rPr>
        <w:t xml:space="preserve"> </w:t>
      </w:r>
    </w:p>
    <w:p w14:paraId="5B1BB96C" w14:textId="0720EAA7" w:rsidR="00901722" w:rsidRDefault="00901722" w:rsidP="00901722">
      <w:pPr>
        <w:spacing w:line="240" w:lineRule="auto"/>
        <w:rPr>
          <w:rStyle w:val="normaltextrun"/>
          <w:color w:val="000000" w:themeColor="text1"/>
        </w:rPr>
      </w:pPr>
      <w:r>
        <w:rPr>
          <w:rStyle w:val="normaltextrun"/>
          <w:color w:val="000000" w:themeColor="text1"/>
        </w:rPr>
        <w:t xml:space="preserve">Introduce the idea of nominating friends or family to support the </w:t>
      </w:r>
      <w:r w:rsidR="00DB047B">
        <w:rPr>
          <w:rStyle w:val="normaltextrun"/>
          <w:color w:val="000000" w:themeColor="text1"/>
        </w:rPr>
        <w:t>Participant</w:t>
      </w:r>
      <w:r>
        <w:rPr>
          <w:rStyle w:val="normaltextrun"/>
          <w:color w:val="000000" w:themeColor="text1"/>
        </w:rPr>
        <w:t xml:space="preserve"> and to share their goals with.</w:t>
      </w:r>
    </w:p>
    <w:p w14:paraId="51A55227" w14:textId="414C33FE" w:rsidR="00901722" w:rsidRPr="00DA2B48" w:rsidRDefault="00113654" w:rsidP="00F01A99">
      <w:pPr>
        <w:pStyle w:val="ListParagraph"/>
        <w:numPr>
          <w:ilvl w:val="0"/>
          <w:numId w:val="28"/>
        </w:numPr>
        <w:spacing w:line="240" w:lineRule="auto"/>
        <w:rPr>
          <w:rStyle w:val="normaltextrun"/>
          <w:color w:val="000000" w:themeColor="text1"/>
        </w:rPr>
      </w:pPr>
      <w:r>
        <w:rPr>
          <w:noProof/>
          <w14:ligatures w14:val="standardContextual"/>
        </w:rPr>
        <mc:AlternateContent>
          <mc:Choice Requires="wps">
            <w:drawing>
              <wp:anchor distT="0" distB="0" distL="114300" distR="114300" simplePos="0" relativeHeight="251658408" behindDoc="0" locked="0" layoutInCell="1" allowOverlap="1" wp14:anchorId="1A5CAC68" wp14:editId="1B4194EF">
                <wp:simplePos x="0" y="0"/>
                <wp:positionH relativeFrom="margin">
                  <wp:posOffset>-15897</wp:posOffset>
                </wp:positionH>
                <wp:positionV relativeFrom="paragraph">
                  <wp:posOffset>283801</wp:posOffset>
                </wp:positionV>
                <wp:extent cx="6474373" cy="414655"/>
                <wp:effectExtent l="0" t="0" r="22225" b="23495"/>
                <wp:wrapNone/>
                <wp:docPr id="2132475556" name="Rectangle 2"/>
                <wp:cNvGraphicFramePr/>
                <a:graphic xmlns:a="http://schemas.openxmlformats.org/drawingml/2006/main">
                  <a:graphicData uri="http://schemas.microsoft.com/office/word/2010/wordprocessingShape">
                    <wps:wsp>
                      <wps:cNvSpPr/>
                      <wps:spPr>
                        <a:xfrm>
                          <a:off x="0" y="0"/>
                          <a:ext cx="6474373" cy="414655"/>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4F438E9">
              <v:rect id="Rectangle 2" style="position:absolute;margin-left:-1.25pt;margin-top:22.35pt;width:509.8pt;height:32.65pt;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103C9C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">
                <v:stroke dashstyle="1 1"/>
                <w10:wrap anchorx="margin"/>
              </v:rect>
            </w:pict>
          </mc:Fallback>
        </mc:AlternateContent>
      </w:r>
      <w:r w:rsidR="00901722" w:rsidRPr="00DA2B48">
        <w:rPr>
          <w:b/>
          <w:bCs/>
          <w:color w:val="000000" w:themeColor="text1"/>
        </w:rPr>
        <w:t xml:space="preserve">Encourage </w:t>
      </w:r>
      <w:r w:rsidR="00901722">
        <w:rPr>
          <w:b/>
          <w:bCs/>
          <w:color w:val="000000" w:themeColor="text1"/>
        </w:rPr>
        <w:t xml:space="preserve">the </w:t>
      </w:r>
      <w:r w:rsidR="00DB047B">
        <w:rPr>
          <w:b/>
          <w:bCs/>
          <w:color w:val="000000" w:themeColor="text1"/>
        </w:rPr>
        <w:t>Participant</w:t>
      </w:r>
      <w:r w:rsidR="00901722" w:rsidRPr="00DA2B48">
        <w:rPr>
          <w:b/>
          <w:bCs/>
          <w:color w:val="000000" w:themeColor="text1"/>
        </w:rPr>
        <w:t xml:space="preserve"> to involve </w:t>
      </w:r>
      <w:r w:rsidR="00901722">
        <w:rPr>
          <w:b/>
          <w:bCs/>
          <w:color w:val="000000" w:themeColor="text1"/>
        </w:rPr>
        <w:t>friends or family</w:t>
      </w:r>
      <w:r w:rsidR="00901722" w:rsidRPr="00DA2B48">
        <w:rPr>
          <w:color w:val="000000" w:themeColor="text1"/>
        </w:rPr>
        <w:t xml:space="preserve"> in their lifestyle changes</w:t>
      </w:r>
      <w:r w:rsidR="00901722">
        <w:rPr>
          <w:color w:val="000000" w:themeColor="text1"/>
        </w:rPr>
        <w:t>.</w:t>
      </w:r>
    </w:p>
    <w:p w14:paraId="4E4D8DEA" w14:textId="61A68BA4" w:rsidR="00901722" w:rsidRPr="00113654" w:rsidRDefault="00901722" w:rsidP="00901722">
      <w:pPr>
        <w:rPr>
          <w:rStyle w:val="normaltextrun"/>
          <w:i/>
          <w:iCs/>
          <w:color w:val="000000" w:themeColor="text1"/>
          <w:sz w:val="22"/>
          <w:szCs w:val="22"/>
        </w:rPr>
      </w:pPr>
      <w:r w:rsidRPr="003F594C">
        <w:rPr>
          <w:rStyle w:val="normaltextrun"/>
          <w:b/>
          <w:bCs/>
          <w:color w:val="000000" w:themeColor="text1"/>
        </w:rPr>
        <w:t>Example</w:t>
      </w:r>
      <w:r>
        <w:rPr>
          <w:rStyle w:val="normaltextrun"/>
          <w:color w:val="000000" w:themeColor="text1"/>
        </w:rPr>
        <w:t xml:space="preserve">: </w:t>
      </w:r>
      <w:r w:rsidRPr="00113654">
        <w:rPr>
          <w:rStyle w:val="normaltextrun"/>
          <w:i/>
          <w:iCs/>
          <w:color w:val="000000" w:themeColor="text1"/>
          <w:sz w:val="22"/>
          <w:szCs w:val="22"/>
        </w:rPr>
        <w:t>“Would you like to involve a family member or friend to keep you motivated? We can let them know how you are progressing, and they can encourage you. Most people find that helpful.”</w:t>
      </w:r>
    </w:p>
    <w:p w14:paraId="104A2B7E" w14:textId="3003E412" w:rsidR="00901722" w:rsidRPr="0054344E" w:rsidRDefault="00901722" w:rsidP="00F01A99">
      <w:pPr>
        <w:pStyle w:val="ListParagraph"/>
        <w:numPr>
          <w:ilvl w:val="0"/>
          <w:numId w:val="46"/>
        </w:numPr>
        <w:spacing w:line="240" w:lineRule="auto"/>
        <w:rPr>
          <w:rStyle w:val="normaltextrun"/>
          <w:color w:val="000000" w:themeColor="text1"/>
        </w:rPr>
      </w:pPr>
      <w:r>
        <w:rPr>
          <w:noProof/>
          <w14:ligatures w14:val="standardContextual"/>
        </w:rPr>
        <mc:AlternateContent>
          <mc:Choice Requires="wps">
            <w:drawing>
              <wp:anchor distT="0" distB="0" distL="114300" distR="114300" simplePos="0" relativeHeight="251658409" behindDoc="0" locked="0" layoutInCell="1" allowOverlap="1" wp14:anchorId="19BE5D78" wp14:editId="4CA15E61">
                <wp:simplePos x="0" y="0"/>
                <wp:positionH relativeFrom="margin">
                  <wp:posOffset>-15898</wp:posOffset>
                </wp:positionH>
                <wp:positionV relativeFrom="paragraph">
                  <wp:posOffset>790597</wp:posOffset>
                </wp:positionV>
                <wp:extent cx="6484445" cy="447675"/>
                <wp:effectExtent l="0" t="0" r="12065" b="28575"/>
                <wp:wrapNone/>
                <wp:docPr id="1222586504" name="Rectangle 2"/>
                <wp:cNvGraphicFramePr/>
                <a:graphic xmlns:a="http://schemas.openxmlformats.org/drawingml/2006/main">
                  <a:graphicData uri="http://schemas.microsoft.com/office/word/2010/wordprocessingShape">
                    <wps:wsp>
                      <wps:cNvSpPr/>
                      <wps:spPr>
                        <a:xfrm>
                          <a:off x="0" y="0"/>
                          <a:ext cx="6484445" cy="447675"/>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E03C50D">
              <v:rect id="Rectangle 2" style="position:absolute;margin-left:-1.25pt;margin-top:62.25pt;width:510.6pt;height:35.25pt;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61ED4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">
                <v:stroke dashstyle="1 1"/>
                <w10:wrap anchorx="margin"/>
              </v:rect>
            </w:pict>
          </mc:Fallback>
        </mc:AlternateContent>
      </w:r>
      <w:r>
        <w:rPr>
          <w:rStyle w:val="normaltextrun"/>
          <w:color w:val="000000" w:themeColor="text1"/>
        </w:rPr>
        <w:t>If they say yes, g</w:t>
      </w:r>
      <w:r w:rsidRPr="0054344E">
        <w:rPr>
          <w:rStyle w:val="normaltextrun"/>
          <w:color w:val="000000" w:themeColor="text1"/>
        </w:rPr>
        <w:t xml:space="preserve">ather </w:t>
      </w:r>
      <w:r w:rsidRPr="0054344E">
        <w:rPr>
          <w:rStyle w:val="normaltextrun"/>
          <w:b/>
          <w:bCs/>
          <w:color w:val="000000" w:themeColor="text1"/>
        </w:rPr>
        <w:t xml:space="preserve">contact details </w:t>
      </w:r>
      <w:r w:rsidRPr="0054344E">
        <w:rPr>
          <w:rStyle w:val="normaltextrun"/>
          <w:color w:val="000000" w:themeColor="text1"/>
        </w:rPr>
        <w:t>(first name, mobile number, and/or email address) of th</w:t>
      </w:r>
      <w:r>
        <w:rPr>
          <w:rStyle w:val="normaltextrun"/>
          <w:color w:val="000000" w:themeColor="text1"/>
        </w:rPr>
        <w:t>e friend or family member</w:t>
      </w:r>
      <w:r w:rsidRPr="0054344E">
        <w:rPr>
          <w:rStyle w:val="normaltextrun"/>
          <w:color w:val="000000" w:themeColor="text1"/>
        </w:rPr>
        <w:t xml:space="preserve">. </w:t>
      </w:r>
      <w:r>
        <w:rPr>
          <w:rStyle w:val="normaltextrun"/>
          <w:color w:val="000000" w:themeColor="text1"/>
        </w:rPr>
        <w:t xml:space="preserve">Suggest this can be the first message on the app and explain that the ENHANCE team will get in touch with them and send </w:t>
      </w:r>
      <w:r>
        <w:rPr>
          <w:rStyle w:val="normaltextrun"/>
          <w:b/>
          <w:bCs/>
          <w:color w:val="000000" w:themeColor="text1"/>
        </w:rPr>
        <w:t xml:space="preserve">regular updates </w:t>
      </w:r>
      <w:r>
        <w:rPr>
          <w:rStyle w:val="normaltextrun"/>
          <w:color w:val="000000" w:themeColor="text1"/>
        </w:rPr>
        <w:t>(explain they can opt out if they wish).</w:t>
      </w:r>
    </w:p>
    <w:p w14:paraId="08734051" w14:textId="325C55DE" w:rsidR="00901722" w:rsidRDefault="00901722" w:rsidP="00901722">
      <w:pPr>
        <w:rPr>
          <w:rStyle w:val="normaltextrun"/>
          <w:i/>
          <w:iCs/>
          <w:color w:val="auto"/>
        </w:rPr>
      </w:pPr>
      <w:r w:rsidRPr="00741860">
        <w:rPr>
          <w:rStyle w:val="normaltextrun"/>
          <w:b/>
          <w:bCs/>
          <w:color w:val="000000" w:themeColor="text1"/>
        </w:rPr>
        <w:t xml:space="preserve"> </w:t>
      </w:r>
      <w:r>
        <w:rPr>
          <w:rStyle w:val="normaltextrun"/>
          <w:b/>
          <w:bCs/>
          <w:color w:val="000000" w:themeColor="text1"/>
        </w:rPr>
        <w:t>Example</w:t>
      </w:r>
      <w:r w:rsidRPr="00E96435">
        <w:rPr>
          <w:rStyle w:val="normaltextrun"/>
          <w:b/>
          <w:bCs/>
          <w:color w:val="auto"/>
        </w:rPr>
        <w:t xml:space="preserve">: </w:t>
      </w:r>
      <w:r w:rsidRPr="00E96435">
        <w:rPr>
          <w:rStyle w:val="normaltextrun"/>
          <w:i/>
          <w:iCs/>
          <w:color w:val="auto"/>
        </w:rPr>
        <w:t>“I’ll send them the same weekly summary updates that you’ll receive, so they can stay informed and encourage you.”</w:t>
      </w:r>
    </w:p>
    <w:p w14:paraId="4877181A" w14:textId="45E60ACC" w:rsidR="00901722" w:rsidRDefault="00901722" w:rsidP="00901722">
      <w:pPr>
        <w:rPr>
          <w:rStyle w:val="normaltextrun"/>
          <w:i/>
          <w:iCs/>
          <w:color w:val="auto"/>
        </w:rPr>
      </w:pPr>
    </w:p>
    <w:p w14:paraId="1BE46B86" w14:textId="41103C10" w:rsidR="00901722" w:rsidRDefault="00901722" w:rsidP="00901722">
      <w:pPr>
        <w:rPr>
          <w:rStyle w:val="normaltextrun"/>
          <w:i/>
          <w:iCs/>
          <w:color w:val="auto"/>
        </w:rPr>
      </w:pPr>
    </w:p>
    <w:p w14:paraId="24FDB17F" w14:textId="56BBFC12" w:rsidR="00901722" w:rsidRDefault="00901722" w:rsidP="00901722">
      <w:pPr>
        <w:rPr>
          <w:rStyle w:val="normaltextrun"/>
          <w:i/>
          <w:iCs/>
          <w:color w:val="auto"/>
        </w:rPr>
      </w:pPr>
    </w:p>
    <w:p w14:paraId="338F295B" w14:textId="551B1252" w:rsidR="00901722" w:rsidRDefault="00901722" w:rsidP="00901722">
      <w:pPr>
        <w:rPr>
          <w:rStyle w:val="normaltextrun"/>
          <w:i/>
          <w:iCs/>
          <w:color w:val="auto"/>
        </w:rPr>
      </w:pPr>
    </w:p>
    <w:p w14:paraId="16326832" w14:textId="0A7AE09A" w:rsidR="00901722" w:rsidRDefault="00901722" w:rsidP="00901722">
      <w:pPr>
        <w:rPr>
          <w:rStyle w:val="normaltextrun"/>
          <w:i/>
          <w:iCs/>
          <w:color w:val="auto"/>
        </w:rPr>
      </w:pPr>
    </w:p>
    <w:p w14:paraId="26D3FB5D" w14:textId="6EA8D9C6" w:rsidR="00901722" w:rsidRDefault="00901722" w:rsidP="00901722">
      <w:pPr>
        <w:rPr>
          <w:rStyle w:val="normaltextrun"/>
          <w:i/>
          <w:iCs/>
          <w:color w:val="auto"/>
        </w:rPr>
      </w:pPr>
    </w:p>
    <w:p w14:paraId="2D5EF747" w14:textId="07D8B7F3" w:rsidR="00901722" w:rsidRDefault="00901722" w:rsidP="00901722">
      <w:pPr>
        <w:rPr>
          <w:rStyle w:val="normaltextrun"/>
          <w:i/>
          <w:iCs/>
          <w:color w:val="auto"/>
        </w:rPr>
      </w:pPr>
    </w:p>
    <w:p w14:paraId="2F412620" w14:textId="1C8BE740" w:rsidR="00901722" w:rsidRDefault="00901722" w:rsidP="00901722">
      <w:pPr>
        <w:rPr>
          <w:rStyle w:val="normaltextrun"/>
          <w:i/>
          <w:iCs/>
          <w:color w:val="auto"/>
        </w:rPr>
      </w:pPr>
    </w:p>
    <w:p w14:paraId="71607077" w14:textId="5646D8F5" w:rsidR="00901722" w:rsidRDefault="00901722" w:rsidP="00901722">
      <w:pPr>
        <w:rPr>
          <w:rStyle w:val="normaltextrun"/>
          <w:i/>
          <w:iCs/>
          <w:color w:val="auto"/>
        </w:rPr>
      </w:pPr>
    </w:p>
    <w:p w14:paraId="4D9684D5" w14:textId="2A167BD6" w:rsidR="00E57797" w:rsidRPr="009C0037" w:rsidRDefault="00E57797" w:rsidP="00E96D4F">
      <w:pPr>
        <w:pStyle w:val="Heading2"/>
        <w:spacing w:before="0" w:line="240" w:lineRule="auto"/>
        <w:jc w:val="center"/>
        <w:rPr>
          <w:rFonts w:asciiTheme="minorHAnsi" w:hAnsiTheme="minorHAnsi"/>
          <w:b/>
          <w:bCs/>
          <w:color w:val="D17406"/>
          <w:u w:val="single"/>
        </w:rPr>
      </w:pPr>
      <w:bookmarkStart w:id="27" w:name="_Toc106291843"/>
      <w:bookmarkStart w:id="28" w:name="_Toc213939566"/>
      <w:r w:rsidRPr="009C0037">
        <w:rPr>
          <w:rFonts w:asciiTheme="minorHAnsi" w:hAnsiTheme="minorHAnsi"/>
          <w:b/>
          <w:bCs/>
          <w:color w:val="D17406"/>
          <w:u w:val="single"/>
        </w:rPr>
        <w:lastRenderedPageBreak/>
        <w:t xml:space="preserve">4. App </w:t>
      </w:r>
      <w:r w:rsidR="00570597">
        <w:rPr>
          <w:rFonts w:asciiTheme="minorHAnsi" w:hAnsiTheme="minorHAnsi"/>
          <w:b/>
          <w:bCs/>
          <w:color w:val="D17406"/>
          <w:u w:val="single"/>
        </w:rPr>
        <w:t xml:space="preserve">Setup &amp; Usage </w:t>
      </w:r>
      <w:r w:rsidRPr="009C0037">
        <w:rPr>
          <w:rFonts w:asciiTheme="minorHAnsi" w:hAnsiTheme="minorHAnsi"/>
          <w:b/>
          <w:bCs/>
          <w:color w:val="D17406"/>
          <w:u w:val="single"/>
        </w:rPr>
        <w:t>(~10-15 minutes)</w:t>
      </w:r>
      <w:bookmarkEnd w:id="27"/>
      <w:bookmarkEnd w:id="28"/>
    </w:p>
    <w:p w14:paraId="2272AC8F" w14:textId="66E8F9A0" w:rsidR="00E57797" w:rsidRPr="00A32704" w:rsidRDefault="00E57797" w:rsidP="00E96D4F">
      <w:pPr>
        <w:pStyle w:val="Heading3"/>
        <w:spacing w:before="0" w:line="240" w:lineRule="auto"/>
        <w:rPr>
          <w:rStyle w:val="SubtleEmphasis"/>
          <w:rFonts w:asciiTheme="minorHAnsi" w:hAnsiTheme="minorHAnsi"/>
          <w:b w:val="0"/>
          <w:color w:val="0B769F" w:themeColor="accent4" w:themeShade="BF"/>
        </w:rPr>
      </w:pPr>
      <w:bookmarkStart w:id="29" w:name="_Toc213939567"/>
      <w:r w:rsidRPr="00A32704">
        <w:rPr>
          <w:rStyle w:val="SubtleEmphasis"/>
          <w:rFonts w:asciiTheme="minorHAnsi" w:hAnsiTheme="minorHAnsi"/>
          <w:color w:val="0B769F" w:themeColor="accent4" w:themeShade="BF"/>
        </w:rPr>
        <w:t>Set-up summary checklist:</w:t>
      </w:r>
      <w:bookmarkEnd w:id="29"/>
      <w:r w:rsidRPr="00A32704">
        <w:rPr>
          <w:rStyle w:val="SubtleEmphasis"/>
          <w:rFonts w:asciiTheme="minorHAnsi" w:hAnsiTheme="minorHAnsi"/>
          <w:color w:val="0B769F" w:themeColor="accent4" w:themeShade="BF"/>
        </w:rPr>
        <w:t xml:space="preserve"> </w:t>
      </w:r>
    </w:p>
    <w:p w14:paraId="2452A0E0" w14:textId="4EF30552" w:rsidR="00E96D4F" w:rsidRPr="00E96D4F" w:rsidRDefault="001B6AE7" w:rsidP="009A13DA">
      <w:pPr>
        <w:pStyle w:val="ListParagraph"/>
        <w:numPr>
          <w:ilvl w:val="0"/>
          <w:numId w:val="8"/>
        </w:numPr>
        <w:rPr>
          <w:rStyle w:val="normaltextrun"/>
          <w:color w:val="auto"/>
        </w:rPr>
      </w:pPr>
      <w:r w:rsidRPr="007C582B">
        <w:rPr>
          <w:rFonts w:ascii="Segoe UI Emoji" w:hAnsi="Segoe UI Emoji" w:cs="Segoe UI Emoji"/>
          <w:color w:val="auto"/>
          <w:sz w:val="28"/>
          <w:szCs w:val="28"/>
        </w:rPr>
        <w:t>📱</w:t>
      </w:r>
      <w:r w:rsidR="00AC16B2" w:rsidRPr="002B44A3">
        <w:rPr>
          <w:rFonts w:cs="Segoe UI Emoji"/>
          <w:color w:val="auto"/>
        </w:rPr>
        <w:t xml:space="preserve"> </w:t>
      </w:r>
      <w:r w:rsidR="00AC16B2" w:rsidRPr="002B44A3">
        <w:rPr>
          <w:rFonts w:cs="Segoe UI Emoji"/>
          <w:b/>
          <w:bCs/>
          <w:color w:val="auto"/>
        </w:rPr>
        <w:t>Give</w:t>
      </w:r>
      <w:r w:rsidR="00D0111F">
        <w:rPr>
          <w:rStyle w:val="normaltextrun"/>
          <w:b/>
          <w:bCs/>
          <w:color w:val="auto"/>
        </w:rPr>
        <w:t xml:space="preserve"> tablet</w:t>
      </w:r>
      <w:r w:rsidR="00AC16B2">
        <w:rPr>
          <w:rStyle w:val="normaltextrun"/>
          <w:b/>
          <w:bCs/>
          <w:color w:val="auto"/>
        </w:rPr>
        <w:t xml:space="preserve"> to participant</w:t>
      </w:r>
      <w:r w:rsidR="005614BF" w:rsidRPr="007C582B">
        <w:rPr>
          <w:rStyle w:val="normaltextrun"/>
          <w:b/>
          <w:bCs/>
          <w:color w:val="auto"/>
        </w:rPr>
        <w:t xml:space="preserve">: </w:t>
      </w:r>
      <w:r w:rsidR="005614BF" w:rsidRPr="007C582B">
        <w:rPr>
          <w:rStyle w:val="normaltextrun"/>
          <w:color w:val="auto"/>
        </w:rPr>
        <w:t xml:space="preserve">Ensure the </w:t>
      </w:r>
      <w:r w:rsidR="00DB047B">
        <w:rPr>
          <w:rStyle w:val="normaltextrun"/>
          <w:color w:val="auto"/>
        </w:rPr>
        <w:t>Participant</w:t>
      </w:r>
      <w:r w:rsidR="005614BF" w:rsidRPr="007C582B">
        <w:rPr>
          <w:rStyle w:val="normaltextrun"/>
          <w:color w:val="auto"/>
        </w:rPr>
        <w:t xml:space="preserve"> </w:t>
      </w:r>
      <w:r w:rsidR="00901722">
        <w:rPr>
          <w:rStyle w:val="normaltextrun"/>
          <w:color w:val="auto"/>
        </w:rPr>
        <w:t>is provided with</w:t>
      </w:r>
      <w:r w:rsidR="00901722" w:rsidRPr="007C582B">
        <w:rPr>
          <w:rStyle w:val="normaltextrun"/>
          <w:color w:val="auto"/>
        </w:rPr>
        <w:t xml:space="preserve"> one</w:t>
      </w:r>
      <w:r w:rsidR="00901722">
        <w:rPr>
          <w:rStyle w:val="normaltextrun"/>
          <w:color w:val="auto"/>
        </w:rPr>
        <w:t xml:space="preserve">. </w:t>
      </w:r>
    </w:p>
    <w:p w14:paraId="10F26A53" w14:textId="4746868A" w:rsidR="00E96D4F" w:rsidRPr="00E96D4F" w:rsidRDefault="0085113B" w:rsidP="009A13DA">
      <w:pPr>
        <w:pStyle w:val="ListParagraph"/>
        <w:numPr>
          <w:ilvl w:val="0"/>
          <w:numId w:val="8"/>
        </w:numPr>
        <w:rPr>
          <w:color w:val="auto"/>
          <w:sz w:val="22"/>
          <w:szCs w:val="22"/>
        </w:rPr>
      </w:pPr>
      <w:r w:rsidRPr="00CF1291">
        <w:rPr>
          <w:rFonts w:cs="Segoe UI Emoji"/>
          <w:b/>
          <w:bCs/>
          <w:color w:val="auto"/>
        </w:rPr>
        <w:t xml:space="preserve">Invite the </w:t>
      </w:r>
      <w:r w:rsidR="00DB047B">
        <w:rPr>
          <w:rFonts w:cs="Segoe UI Emoji"/>
          <w:b/>
          <w:bCs/>
          <w:color w:val="auto"/>
        </w:rPr>
        <w:t>Participant</w:t>
      </w:r>
      <w:r w:rsidRPr="00CF1291">
        <w:rPr>
          <w:rFonts w:cs="Segoe UI Emoji"/>
          <w:b/>
          <w:bCs/>
          <w:color w:val="auto"/>
        </w:rPr>
        <w:t xml:space="preserve"> to join ENHANCE via the Dashboard</w:t>
      </w:r>
    </w:p>
    <w:p w14:paraId="3EE5A76D" w14:textId="71EE00AB" w:rsidR="001F26F6" w:rsidRPr="001F26F6" w:rsidRDefault="001F26F6" w:rsidP="009A13DA">
      <w:pPr>
        <w:pStyle w:val="ListParagraph"/>
        <w:numPr>
          <w:ilvl w:val="0"/>
          <w:numId w:val="8"/>
        </w:numPr>
        <w:rPr>
          <w:color w:val="auto"/>
          <w:sz w:val="22"/>
          <w:szCs w:val="22"/>
        </w:rPr>
      </w:pPr>
      <w:r>
        <w:rPr>
          <w:rFonts w:cs="Segoe UI Emoji"/>
          <w:b/>
          <w:bCs/>
          <w:color w:val="auto"/>
        </w:rPr>
        <w:t xml:space="preserve">Encourage </w:t>
      </w:r>
      <w:r w:rsidR="00FD5294">
        <w:rPr>
          <w:rFonts w:cs="Segoe UI Emoji"/>
          <w:b/>
          <w:bCs/>
          <w:color w:val="auto"/>
        </w:rPr>
        <w:t xml:space="preserve">the </w:t>
      </w:r>
      <w:r w:rsidR="00DB047B">
        <w:rPr>
          <w:rFonts w:cs="Segoe UI Emoji"/>
          <w:b/>
          <w:bCs/>
          <w:color w:val="auto"/>
        </w:rPr>
        <w:t>Participant</w:t>
      </w:r>
      <w:r>
        <w:rPr>
          <w:rFonts w:cs="Segoe UI Emoji"/>
          <w:b/>
          <w:bCs/>
          <w:color w:val="auto"/>
        </w:rPr>
        <w:t xml:space="preserve"> to independently perform tasks such as:</w:t>
      </w:r>
    </w:p>
    <w:p w14:paraId="0B54E00F" w14:textId="3169B040" w:rsidR="001F26F6" w:rsidRPr="001F26F6" w:rsidRDefault="001F26F6" w:rsidP="009A13DA">
      <w:pPr>
        <w:pStyle w:val="ListParagraph"/>
        <w:numPr>
          <w:ilvl w:val="1"/>
          <w:numId w:val="8"/>
        </w:numPr>
        <w:rPr>
          <w:color w:val="auto"/>
          <w:sz w:val="22"/>
          <w:szCs w:val="22"/>
        </w:rPr>
      </w:pPr>
      <w:r>
        <w:rPr>
          <w:rFonts w:cs="Segoe UI Emoji"/>
          <w:color w:val="auto"/>
        </w:rPr>
        <w:t xml:space="preserve">Turning the </w:t>
      </w:r>
      <w:proofErr w:type="spellStart"/>
      <w:r>
        <w:rPr>
          <w:rFonts w:cs="Segoe UI Emoji"/>
          <w:color w:val="auto"/>
        </w:rPr>
        <w:t>tablet</w:t>
      </w:r>
      <w:proofErr w:type="spellEnd"/>
      <w:r>
        <w:rPr>
          <w:rFonts w:cs="Segoe UI Emoji"/>
          <w:color w:val="auto"/>
        </w:rPr>
        <w:t xml:space="preserve"> on </w:t>
      </w:r>
      <w:r w:rsidR="003E6774">
        <w:rPr>
          <w:rFonts w:cs="Segoe UI Emoji"/>
          <w:color w:val="auto"/>
        </w:rPr>
        <w:t>&amp;</w:t>
      </w:r>
      <w:r>
        <w:rPr>
          <w:rFonts w:cs="Segoe UI Emoji"/>
          <w:color w:val="auto"/>
        </w:rPr>
        <w:t xml:space="preserve"> off</w:t>
      </w:r>
      <w:r w:rsidR="006428A9">
        <w:rPr>
          <w:rFonts w:cs="Segoe UI Emoji"/>
          <w:color w:val="auto"/>
        </w:rPr>
        <w:t xml:space="preserve">, sending a </w:t>
      </w:r>
      <w:r w:rsidR="003E6774">
        <w:rPr>
          <w:rFonts w:cs="Segoe UI Emoji"/>
          <w:color w:val="auto"/>
        </w:rPr>
        <w:t>message</w:t>
      </w:r>
      <w:r>
        <w:rPr>
          <w:rFonts w:cs="Segoe UI Emoji"/>
          <w:color w:val="auto"/>
        </w:rPr>
        <w:t>, unlocking the screen</w:t>
      </w:r>
      <w:r w:rsidR="008C3287">
        <w:rPr>
          <w:rFonts w:cs="Segoe UI Emoji"/>
          <w:color w:val="auto"/>
        </w:rPr>
        <w:t>, adjusting the volume</w:t>
      </w:r>
      <w:r>
        <w:rPr>
          <w:rFonts w:cs="Segoe UI Emoji"/>
          <w:color w:val="auto"/>
        </w:rPr>
        <w:t>.</w:t>
      </w:r>
    </w:p>
    <w:p w14:paraId="58E9C49C" w14:textId="776392B5" w:rsidR="00901722" w:rsidRPr="007C582B" w:rsidRDefault="00901722" w:rsidP="00901722">
      <w:pPr>
        <w:pStyle w:val="ListParagraph"/>
        <w:numPr>
          <w:ilvl w:val="0"/>
          <w:numId w:val="8"/>
        </w:numPr>
        <w:rPr>
          <w:rStyle w:val="normaltextrun"/>
          <w:color w:val="auto"/>
        </w:rPr>
      </w:pPr>
      <w:r w:rsidRPr="007C582B">
        <w:rPr>
          <w:rFonts w:ascii="Segoe UI Emoji" w:hAnsi="Segoe UI Emoji" w:cs="Segoe UI Emoji"/>
          <w:color w:val="auto"/>
        </w:rPr>
        <w:t>📱</w:t>
      </w:r>
      <w:r w:rsidRPr="007C582B">
        <w:rPr>
          <w:rStyle w:val="Heading1Char"/>
          <w:b/>
          <w:bCs/>
          <w:color w:val="auto"/>
        </w:rPr>
        <w:t xml:space="preserve"> </w:t>
      </w:r>
      <w:r w:rsidRPr="007C582B">
        <w:rPr>
          <w:rStyle w:val="normaltextrun"/>
          <w:b/>
          <w:bCs/>
          <w:color w:val="auto"/>
        </w:rPr>
        <w:t>Assist with app download and setup</w:t>
      </w:r>
      <w:r>
        <w:rPr>
          <w:rStyle w:val="normaltextrun"/>
          <w:b/>
          <w:bCs/>
          <w:color w:val="auto"/>
        </w:rPr>
        <w:t xml:space="preserve"> (if not already done by ENHANCE core team)</w:t>
      </w:r>
      <w:r w:rsidRPr="007C582B">
        <w:rPr>
          <w:rStyle w:val="normaltextrun"/>
          <w:b/>
          <w:bCs/>
          <w:color w:val="auto"/>
        </w:rPr>
        <w:t>:</w:t>
      </w:r>
    </w:p>
    <w:p w14:paraId="1B287EFF" w14:textId="51A1E7B9" w:rsidR="007B455C" w:rsidRPr="007C582B" w:rsidRDefault="00E96D4F" w:rsidP="009A13DA">
      <w:pPr>
        <w:pStyle w:val="ListParagraph"/>
        <w:numPr>
          <w:ilvl w:val="0"/>
          <w:numId w:val="8"/>
        </w:numPr>
        <w:rPr>
          <w:rStyle w:val="normaltextrun"/>
          <w:color w:val="auto"/>
        </w:rPr>
      </w:pPr>
      <w:r w:rsidRPr="007C582B">
        <w:rPr>
          <w:rFonts w:ascii="Segoe UI Emoji" w:hAnsi="Segoe UI Emoji" w:cs="Segoe UI Emoji"/>
          <w:color w:val="auto"/>
        </w:rPr>
        <w:t>🎮</w:t>
      </w:r>
      <w:r w:rsidRPr="007C582B">
        <w:rPr>
          <w:rStyle w:val="normaltextrun"/>
          <w:b/>
          <w:bCs/>
          <w:color w:val="auto"/>
        </w:rPr>
        <w:t xml:space="preserve"> </w:t>
      </w:r>
      <w:r w:rsidR="007B455C" w:rsidRPr="007C582B">
        <w:rPr>
          <w:rStyle w:val="normaltextrun"/>
          <w:b/>
          <w:bCs/>
          <w:color w:val="auto"/>
        </w:rPr>
        <w:t>Explore app features:</w:t>
      </w:r>
    </w:p>
    <w:p w14:paraId="7B9CCCCF" w14:textId="7BF7D5EB" w:rsidR="00901722" w:rsidRDefault="00901722" w:rsidP="00901722">
      <w:pPr>
        <w:pStyle w:val="ListParagraph"/>
        <w:numPr>
          <w:ilvl w:val="1"/>
          <w:numId w:val="8"/>
        </w:numPr>
        <w:rPr>
          <w:rStyle w:val="normaltextrun"/>
          <w:color w:val="auto"/>
        </w:rPr>
      </w:pPr>
      <w:r w:rsidRPr="007C582B">
        <w:rPr>
          <w:rStyle w:val="normaltextrun"/>
          <w:color w:val="auto"/>
        </w:rPr>
        <w:t xml:space="preserve">Ask them if they would like to start </w:t>
      </w:r>
      <w:r>
        <w:rPr>
          <w:rStyle w:val="normaltextrun"/>
          <w:color w:val="auto"/>
        </w:rPr>
        <w:t>trying out</w:t>
      </w:r>
      <w:r w:rsidRPr="007C582B">
        <w:rPr>
          <w:rStyle w:val="normaltextrun"/>
          <w:color w:val="auto"/>
        </w:rPr>
        <w:t xml:space="preserve"> the games or </w:t>
      </w:r>
      <w:r>
        <w:rPr>
          <w:rStyle w:val="normaltextrun"/>
          <w:color w:val="auto"/>
        </w:rPr>
        <w:t>exploring the features</w:t>
      </w:r>
      <w:r w:rsidRPr="007C582B">
        <w:rPr>
          <w:rStyle w:val="normaltextrun"/>
          <w:color w:val="auto"/>
        </w:rPr>
        <w:t>.</w:t>
      </w:r>
    </w:p>
    <w:p w14:paraId="496A08AD" w14:textId="5D74A543" w:rsidR="00603D0D" w:rsidRDefault="00603D0D" w:rsidP="009A13DA">
      <w:pPr>
        <w:pStyle w:val="ListParagraph"/>
        <w:numPr>
          <w:ilvl w:val="1"/>
          <w:numId w:val="8"/>
        </w:numPr>
        <w:rPr>
          <w:rStyle w:val="normaltextrun"/>
          <w:color w:val="auto"/>
        </w:rPr>
      </w:pPr>
      <w:r>
        <w:rPr>
          <w:rStyle w:val="normaltextrun"/>
          <w:color w:val="auto"/>
        </w:rPr>
        <w:t xml:space="preserve">Introduce the concept of tokens </w:t>
      </w:r>
      <w:r w:rsidR="000F4F6F">
        <w:rPr>
          <w:rStyle w:val="normaltextrun"/>
          <w:color w:val="auto"/>
        </w:rPr>
        <w:t xml:space="preserve">(maximum of 10) </w:t>
      </w:r>
      <w:r>
        <w:rPr>
          <w:rStyle w:val="normaltextrun"/>
          <w:color w:val="auto"/>
        </w:rPr>
        <w:t xml:space="preserve">and let </w:t>
      </w:r>
      <w:r w:rsidR="00FD5294">
        <w:rPr>
          <w:rStyle w:val="normaltextrun"/>
          <w:color w:val="auto"/>
        </w:rPr>
        <w:t xml:space="preserve">the </w:t>
      </w:r>
      <w:r w:rsidR="00DB047B">
        <w:rPr>
          <w:rStyle w:val="normaltextrun"/>
          <w:color w:val="auto"/>
        </w:rPr>
        <w:t>Participant</w:t>
      </w:r>
      <w:r>
        <w:rPr>
          <w:rStyle w:val="normaltextrun"/>
          <w:color w:val="auto"/>
        </w:rPr>
        <w:t xml:space="preserve"> play a f</w:t>
      </w:r>
      <w:r w:rsidR="00E96D4F">
        <w:rPr>
          <w:rStyle w:val="normaltextrun"/>
          <w:color w:val="auto"/>
        </w:rPr>
        <w:t>ew games.</w:t>
      </w:r>
    </w:p>
    <w:p w14:paraId="03DBA8D9" w14:textId="2CEEF4F3" w:rsidR="00E96D4F" w:rsidRPr="00E96D4F" w:rsidRDefault="00E96D4F" w:rsidP="009A13DA">
      <w:pPr>
        <w:pStyle w:val="ListParagraph"/>
        <w:numPr>
          <w:ilvl w:val="2"/>
          <w:numId w:val="8"/>
        </w:numPr>
        <w:rPr>
          <w:rStyle w:val="normaltextrun"/>
          <w:color w:val="auto"/>
        </w:rPr>
      </w:pPr>
      <w:r>
        <w:rPr>
          <w:rStyle w:val="normaltextrun"/>
          <w:color w:val="auto"/>
        </w:rPr>
        <w:t xml:space="preserve">Example: </w:t>
      </w:r>
      <w:r>
        <w:rPr>
          <w:rStyle w:val="normaltextrun"/>
          <w:i/>
          <w:iCs/>
          <w:color w:val="auto"/>
        </w:rPr>
        <w:t xml:space="preserve">“How about trying out one of the games now? You’ll earn </w:t>
      </w:r>
      <w:r w:rsidR="000F4F6F">
        <w:rPr>
          <w:rStyle w:val="normaltextrun"/>
          <w:i/>
          <w:iCs/>
          <w:color w:val="auto"/>
        </w:rPr>
        <w:t>seeds</w:t>
      </w:r>
      <w:r>
        <w:rPr>
          <w:rStyle w:val="normaltextrun"/>
          <w:i/>
          <w:iCs/>
          <w:color w:val="auto"/>
        </w:rPr>
        <w:t xml:space="preserve"> and it’s a fun way to get familiar with the app.”</w:t>
      </w:r>
    </w:p>
    <w:p w14:paraId="1CE931B3" w14:textId="0F8EAE8C" w:rsidR="00E96D4F" w:rsidRPr="00E96D4F" w:rsidRDefault="00B82C69" w:rsidP="009A13DA">
      <w:pPr>
        <w:pStyle w:val="ListParagraph"/>
        <w:numPr>
          <w:ilvl w:val="0"/>
          <w:numId w:val="8"/>
        </w:numPr>
        <w:rPr>
          <w:rStyle w:val="normaltextrun"/>
          <w:color w:val="auto"/>
        </w:rPr>
      </w:pPr>
      <w:r w:rsidRPr="007C582B">
        <w:rPr>
          <w:rStyle w:val="normaltextrun"/>
          <w:rFonts w:ascii="Segoe UI Emoji" w:hAnsi="Segoe UI Emoji" w:cs="Segoe UI Emoji"/>
          <w:color w:val="auto"/>
        </w:rPr>
        <w:t>📄</w:t>
      </w:r>
      <w:r w:rsidRPr="007C582B">
        <w:rPr>
          <w:rStyle w:val="normaltextrun"/>
          <w:color w:val="auto"/>
        </w:rPr>
        <w:t xml:space="preserve"> </w:t>
      </w:r>
      <w:r w:rsidRPr="007C582B">
        <w:rPr>
          <w:rStyle w:val="normaltextrun"/>
          <w:b/>
          <w:bCs/>
          <w:color w:val="auto"/>
        </w:rPr>
        <w:t xml:space="preserve">Review the app instruction leaflet: </w:t>
      </w:r>
      <w:r w:rsidR="00A05B1F">
        <w:rPr>
          <w:rStyle w:val="normaltextrun"/>
          <w:color w:val="auto"/>
        </w:rPr>
        <w:t>Inform the</w:t>
      </w:r>
      <w:r w:rsidR="00D13EB3">
        <w:rPr>
          <w:rStyle w:val="normaltextrun"/>
          <w:color w:val="auto"/>
        </w:rPr>
        <w:t>m</w:t>
      </w:r>
      <w:r w:rsidR="00A05B1F">
        <w:rPr>
          <w:rStyle w:val="normaltextrun"/>
          <w:color w:val="auto"/>
        </w:rPr>
        <w:t xml:space="preserve"> about the leaflet </w:t>
      </w:r>
      <w:r w:rsidR="00D13EB3">
        <w:rPr>
          <w:rStyle w:val="normaltextrun"/>
          <w:color w:val="auto"/>
        </w:rPr>
        <w:t>and they can refer to it any time.</w:t>
      </w:r>
    </w:p>
    <w:p w14:paraId="39246197" w14:textId="3DBA7A5C" w:rsidR="00835806" w:rsidRPr="007C582B" w:rsidRDefault="00835806" w:rsidP="009A13DA">
      <w:pPr>
        <w:pStyle w:val="ListParagraph"/>
        <w:numPr>
          <w:ilvl w:val="0"/>
          <w:numId w:val="8"/>
        </w:numPr>
        <w:spacing w:line="288" w:lineRule="auto"/>
        <w:rPr>
          <w:rStyle w:val="normaltextrun"/>
          <w:b/>
          <w:bCs/>
          <w:color w:val="auto"/>
        </w:rPr>
      </w:pPr>
      <w:r w:rsidRPr="007C582B">
        <w:rPr>
          <w:rFonts w:ascii="Segoe UI Emoji" w:hAnsi="Segoe UI Emoji" w:cs="Segoe UI Emoji"/>
          <w:color w:val="auto"/>
        </w:rPr>
        <w:t>🗓️</w:t>
      </w:r>
      <w:r w:rsidRPr="007C582B">
        <w:rPr>
          <w:rStyle w:val="normaltextrun"/>
          <w:color w:val="auto"/>
        </w:rPr>
        <w:t xml:space="preserve"> </w:t>
      </w:r>
      <w:r w:rsidR="00E57797" w:rsidRPr="007C582B">
        <w:rPr>
          <w:rStyle w:val="normaltextrun"/>
          <w:b/>
          <w:bCs/>
          <w:color w:val="auto"/>
        </w:rPr>
        <w:t xml:space="preserve">Agree </w:t>
      </w:r>
      <w:r w:rsidRPr="007C582B">
        <w:rPr>
          <w:rStyle w:val="normaltextrun"/>
          <w:b/>
          <w:bCs/>
          <w:color w:val="auto"/>
        </w:rPr>
        <w:t>on app usage goals:</w:t>
      </w:r>
    </w:p>
    <w:p w14:paraId="43C0B539" w14:textId="5CC6AC0D" w:rsidR="001F26F6" w:rsidRPr="00E96D4F" w:rsidRDefault="00E57797" w:rsidP="009A13DA">
      <w:pPr>
        <w:pStyle w:val="ListParagraph"/>
        <w:numPr>
          <w:ilvl w:val="1"/>
          <w:numId w:val="8"/>
        </w:numPr>
        <w:spacing w:line="288" w:lineRule="auto"/>
        <w:rPr>
          <w:rStyle w:val="normaltextrun"/>
          <w:color w:val="auto"/>
        </w:rPr>
      </w:pPr>
      <w:r w:rsidRPr="00E96D4F">
        <w:rPr>
          <w:rStyle w:val="normaltextrun"/>
          <w:color w:val="auto"/>
        </w:rPr>
        <w:t>“</w:t>
      </w:r>
      <w:r w:rsidRPr="008511B6">
        <w:rPr>
          <w:rStyle w:val="normaltextrun"/>
          <w:i/>
          <w:color w:val="auto"/>
        </w:rPr>
        <w:t xml:space="preserve">How about aiming to use the app a few times this week? </w:t>
      </w:r>
      <w:r w:rsidR="00153CA5" w:rsidRPr="008511B6">
        <w:rPr>
          <w:rStyle w:val="normaltextrun"/>
          <w:i/>
          <w:color w:val="auto"/>
        </w:rPr>
        <w:t xml:space="preserve">Including watching some videos and playing some of the games. </w:t>
      </w:r>
      <w:r w:rsidRPr="008511B6">
        <w:rPr>
          <w:rStyle w:val="normaltextrun"/>
          <w:i/>
          <w:color w:val="auto"/>
        </w:rPr>
        <w:t>Does that sound manageable, or would you prefer a different goal?</w:t>
      </w:r>
      <w:r w:rsidRPr="008511B6">
        <w:rPr>
          <w:rStyle w:val="normaltextrun"/>
          <w:rFonts w:hint="eastAsia"/>
          <w:i/>
          <w:color w:val="auto"/>
        </w:rPr>
        <w:t>”</w:t>
      </w:r>
    </w:p>
    <w:p w14:paraId="52F51D9A" w14:textId="09B3B2F8" w:rsidR="00117139" w:rsidRDefault="00DB047B" w:rsidP="004F48C2">
      <w:pPr>
        <w:spacing w:line="288" w:lineRule="auto"/>
        <w:rPr>
          <w:rStyle w:val="normaltextrun"/>
          <w:color w:val="auto"/>
        </w:rPr>
      </w:pPr>
      <w:r>
        <w:rPr>
          <w:rStyle w:val="normaltextrun"/>
          <w:b/>
          <w:bCs/>
          <w:color w:val="FF0000"/>
        </w:rPr>
        <w:t>Coach</w:t>
      </w:r>
      <w:r w:rsidR="004F48C2" w:rsidRPr="009E35DE">
        <w:rPr>
          <w:rStyle w:val="normaltextrun"/>
          <w:b/>
          <w:bCs/>
          <w:color w:val="FF0000"/>
        </w:rPr>
        <w:t xml:space="preserve">es </w:t>
      </w:r>
      <w:r w:rsidR="00E96D4F" w:rsidRPr="009E35DE">
        <w:rPr>
          <w:rStyle w:val="normaltextrun"/>
          <w:b/>
          <w:bCs/>
          <w:color w:val="FF0000"/>
        </w:rPr>
        <w:t>n</w:t>
      </w:r>
      <w:r w:rsidR="004F48C2" w:rsidRPr="009E35DE">
        <w:rPr>
          <w:rStyle w:val="normaltextrun"/>
          <w:b/>
          <w:bCs/>
          <w:color w:val="FF0000"/>
        </w:rPr>
        <w:t xml:space="preserve">eed to </w:t>
      </w:r>
      <w:r w:rsidR="00F7564D" w:rsidRPr="009E35DE">
        <w:rPr>
          <w:rStyle w:val="normaltextrun"/>
          <w:b/>
          <w:bCs/>
          <w:color w:val="FF0000"/>
        </w:rPr>
        <w:t xml:space="preserve">invite </w:t>
      </w:r>
      <w:r>
        <w:rPr>
          <w:rStyle w:val="normaltextrun"/>
          <w:b/>
          <w:bCs/>
          <w:color w:val="FF0000"/>
        </w:rPr>
        <w:t>Participant</w:t>
      </w:r>
      <w:r w:rsidR="00F7564D" w:rsidRPr="009E35DE">
        <w:rPr>
          <w:rStyle w:val="normaltextrun"/>
          <w:b/>
          <w:bCs/>
          <w:color w:val="FF0000"/>
        </w:rPr>
        <w:t xml:space="preserve">s to </w:t>
      </w:r>
      <w:r w:rsidR="00DE6EEF" w:rsidRPr="009E35DE">
        <w:rPr>
          <w:rStyle w:val="normaltextrun"/>
          <w:b/>
          <w:bCs/>
          <w:color w:val="FF0000"/>
        </w:rPr>
        <w:t>ENHANCE via the Dashboard</w:t>
      </w:r>
      <w:r w:rsidR="00F90949" w:rsidRPr="009E35DE">
        <w:rPr>
          <w:rStyle w:val="normaltextrun"/>
          <w:b/>
          <w:bCs/>
          <w:color w:val="FF0000"/>
        </w:rPr>
        <w:t xml:space="preserve"> and assign their risk factors.</w:t>
      </w:r>
      <w:r w:rsidR="007A5F88" w:rsidRPr="007A5F88">
        <w:rPr>
          <w:rStyle w:val="normaltextrun"/>
          <w:color w:val="FF0000"/>
        </w:rPr>
        <w:t xml:space="preserve"> </w:t>
      </w:r>
      <w:r w:rsidR="007A5F88" w:rsidRPr="7415F791">
        <w:rPr>
          <w:rStyle w:val="normaltextrun"/>
          <w:color w:val="auto"/>
        </w:rPr>
        <w:t xml:space="preserve">Please see the </w:t>
      </w:r>
      <w:r w:rsidR="007A5F88" w:rsidRPr="7415F791">
        <w:rPr>
          <w:rStyle w:val="normaltextrun"/>
          <w:b/>
          <w:bCs/>
          <w:color w:val="auto"/>
        </w:rPr>
        <w:t>Dashboard guide and video tutorial</w:t>
      </w:r>
      <w:r w:rsidR="007A5F88" w:rsidRPr="7415F791">
        <w:rPr>
          <w:rStyle w:val="normaltextrun"/>
          <w:color w:val="auto"/>
        </w:rPr>
        <w:t xml:space="preserve"> </w:t>
      </w:r>
      <w:r w:rsidR="00352E59">
        <w:rPr>
          <w:rStyle w:val="normaltextrun"/>
          <w:color w:val="auto"/>
        </w:rPr>
        <w:t xml:space="preserve">in the </w:t>
      </w:r>
      <w:r w:rsidR="00516638">
        <w:rPr>
          <w:rStyle w:val="normaltextrun"/>
          <w:color w:val="auto"/>
        </w:rPr>
        <w:t>Teams channel.</w:t>
      </w:r>
    </w:p>
    <w:p w14:paraId="207D8B3E" w14:textId="75FC3079" w:rsidR="00901722" w:rsidRDefault="001F45F5" w:rsidP="00901722">
      <w:pPr>
        <w:spacing w:line="288" w:lineRule="auto"/>
        <w:rPr>
          <w:rStyle w:val="normaltextrun"/>
          <w:color w:val="auto"/>
        </w:rPr>
      </w:pPr>
      <w:r w:rsidRPr="00C32100">
        <w:rPr>
          <w:noProof/>
          <w:color w:val="F6C5AC" w:themeColor="accent2" w:themeTint="66"/>
          <w14:ligatures w14:val="standardContextual"/>
        </w:rPr>
        <mc:AlternateContent>
          <mc:Choice Requires="wpg">
            <w:drawing>
              <wp:anchor distT="0" distB="0" distL="114300" distR="114300" simplePos="0" relativeHeight="251658394" behindDoc="0" locked="0" layoutInCell="1" allowOverlap="1" wp14:anchorId="1BA9E9AB" wp14:editId="66DC7862">
                <wp:simplePos x="0" y="0"/>
                <wp:positionH relativeFrom="margin">
                  <wp:align>left</wp:align>
                </wp:positionH>
                <wp:positionV relativeFrom="paragraph">
                  <wp:posOffset>104052</wp:posOffset>
                </wp:positionV>
                <wp:extent cx="2240565" cy="1482616"/>
                <wp:effectExtent l="171450" t="209550" r="388620" b="384810"/>
                <wp:wrapNone/>
                <wp:docPr id="1624781779" name="Group 3"/>
                <wp:cNvGraphicFramePr/>
                <a:graphic xmlns:a="http://schemas.openxmlformats.org/drawingml/2006/main">
                  <a:graphicData uri="http://schemas.microsoft.com/office/word/2010/wordprocessingGroup">
                    <wpg:wgp>
                      <wpg:cNvGrpSpPr/>
                      <wpg:grpSpPr>
                        <a:xfrm>
                          <a:off x="0" y="0"/>
                          <a:ext cx="2240565" cy="1482616"/>
                          <a:chOff x="0" y="0"/>
                          <a:chExt cx="2502434" cy="1681580"/>
                        </a:xfrm>
                      </wpg:grpSpPr>
                      <pic:pic xmlns:pic="http://schemas.openxmlformats.org/drawingml/2006/picture">
                        <pic:nvPicPr>
                          <pic:cNvPr id="186110866" name="Picture 1" descr="A screenshot of a computer&#10;&#10;Description automatically generated"/>
                          <pic:cNvPicPr>
                            <a:picLocks noChangeAspect="1"/>
                          </pic:cNvPicPr>
                        </pic:nvPicPr>
                        <pic:blipFill rotWithShape="1">
                          <a:blip r:embed="rId60">
                            <a:extLst>
                              <a:ext uri="{28A0092B-C50C-407E-A947-70E740481C1C}">
                                <a14:useLocalDpi xmlns:a14="http://schemas.microsoft.com/office/drawing/2010/main" val="0"/>
                              </a:ext>
                            </a:extLst>
                          </a:blip>
                          <a:srcRect t="18909" r="87037" b="56273"/>
                          <a:stretch/>
                        </pic:blipFill>
                        <pic:spPr bwMode="auto">
                          <a:xfrm>
                            <a:off x="0" y="9625"/>
                            <a:ext cx="1552575" cy="1671955"/>
                          </a:xfrm>
                          <a:prstGeom prst="rect">
                            <a:avLst/>
                          </a:prstGeom>
                          <a:ln>
                            <a:solidFill>
                              <a:srgbClr val="E5FF97"/>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1731990" name="Picture 1" descr="A screenshot of a computer&#10;&#10;Description automatically generated"/>
                          <pic:cNvPicPr>
                            <a:picLocks noChangeAspect="1"/>
                          </pic:cNvPicPr>
                        </pic:nvPicPr>
                        <pic:blipFill rotWithShape="1">
                          <a:blip r:embed="rId60">
                            <a:extLst>
                              <a:ext uri="{28A0092B-C50C-407E-A947-70E740481C1C}">
                                <a14:useLocalDpi xmlns:a14="http://schemas.microsoft.com/office/drawing/2010/main" val="0"/>
                              </a:ext>
                            </a:extLst>
                          </a:blip>
                          <a:srcRect l="90572" t="15068" b="74296"/>
                          <a:stretch/>
                        </pic:blipFill>
                        <pic:spPr bwMode="auto">
                          <a:xfrm>
                            <a:off x="1106704" y="0"/>
                            <a:ext cx="1395730" cy="885825"/>
                          </a:xfrm>
                          <a:prstGeom prst="rect">
                            <a:avLst/>
                          </a:prstGeom>
                          <a:ln>
                            <a:solidFill>
                              <a:srgbClr val="E5FF97"/>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60607405" name="Straight Arrow Connector 2"/>
                        <wps:cNvCnPr/>
                        <wps:spPr>
                          <a:xfrm flipV="1">
                            <a:off x="935054" y="607595"/>
                            <a:ext cx="298384" cy="105877"/>
                          </a:xfrm>
                          <a:prstGeom prst="straightConnector1">
                            <a:avLst/>
                          </a:prstGeom>
                          <a:ln w="38100">
                            <a:solidFill>
                              <a:schemeClr val="accent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984C735">
              <v:group id="Group 3" style="position:absolute;margin-left:0;margin-top:8.2pt;width:176.4pt;height:116.75pt;z-index:251658394;mso-position-horizontal:left;mso-position-horizontal-relative:margin;mso-width-relative:margin;mso-height-relative:margin" coordsize="25024,16815" o:spid="_x0000_s1026" w14:anchorId="3ADC6A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">
                <v:shape id="Picture 1" style="position:absolute;top:96;width:15525;height:16719;visibility:visible;mso-wrap-style:square" alt="A screenshot of a computer&#10;&#10;Description automatically generated" o:spid="_x0000_s1027" stroked="t" strokecolor="#e5ff9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">
                  <v:imagedata croptop="12392f" cropright="57041f" cropbottom="36879f" o:title="A screenshot of a computer&#10;&#10;Description automatically generated" r:id="rId63"/>
                  <v:shadow on="t" color="#333" opacity="42598f" offset="2.74397mm,2.74397mm" origin="-.5,-.5"/>
                  <v:path arrowok="t"/>
                </v:shape>
                <v:shape id="Picture 1" style="position:absolute;left:11067;width:13957;height:8858;visibility:visible;mso-wrap-style:square" alt="A screenshot of a computer&#10;&#10;Description automatically generated" o:spid="_x0000_s1028" stroked="t" strokecolor="#e5ff9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">
                  <v:imagedata cropleft="59357f" croptop="9875f" cropbottom="48691f" o:title="A screenshot of a computer&#10;&#10;Description automatically generated" r:id="rId63"/>
                  <v:shadow on="t" color="#333" opacity="42598f" offset="2.74397mm,2.74397mm" origin="-.5,-.5"/>
                  <v:path arrowok="t"/>
                </v:shape>
                <v:shapetype id="_x0000_t32" coordsize="21600,21600" o:oned="t" filled="f" o:spt="32" path="m,l21600,21600e">
                  <v:path fillok="f" arrowok="t" o:connecttype="none"/>
                  <o:lock v:ext="edit" shapetype="t"/>
                </v:shapetype>
                <v:shape id="Straight Arrow Connector 2" style="position:absolute;left:9350;top:6075;width:2984;height:1059;flip:y;visibility:visible;mso-wrap-style:square" o:spid="_x0000_s1029" strokecolor="#f6c5ac [1301]"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">
                  <v:stroke joinstyle="miter" endarrow="block"/>
                </v:shape>
                <w10:wrap anchorx="margin"/>
              </v:group>
            </w:pict>
          </mc:Fallback>
        </mc:AlternateContent>
      </w:r>
      <w:r>
        <w:rPr>
          <w:noProof/>
        </w:rPr>
        <w:drawing>
          <wp:anchor distT="0" distB="0" distL="114300" distR="114300" simplePos="0" relativeHeight="251658240" behindDoc="1" locked="0" layoutInCell="1" allowOverlap="1" wp14:anchorId="2965C428" wp14:editId="38178599">
            <wp:simplePos x="0" y="0"/>
            <wp:positionH relativeFrom="page">
              <wp:posOffset>4774565</wp:posOffset>
            </wp:positionH>
            <wp:positionV relativeFrom="paragraph">
              <wp:posOffset>116205</wp:posOffset>
            </wp:positionV>
            <wp:extent cx="2308860" cy="2629535"/>
            <wp:effectExtent l="171450" t="171450" r="377190" b="380365"/>
            <wp:wrapTight wrapText="bothSides">
              <wp:wrapPolygon edited="0">
                <wp:start x="535" y="-1408"/>
                <wp:lineTo x="-1604" y="-1095"/>
                <wp:lineTo x="-1604" y="22221"/>
                <wp:lineTo x="0" y="23942"/>
                <wp:lineTo x="1248" y="24568"/>
                <wp:lineTo x="21921" y="24568"/>
                <wp:lineTo x="23525" y="23942"/>
                <wp:lineTo x="24950" y="21595"/>
                <wp:lineTo x="24950" y="1408"/>
                <wp:lineTo x="22812" y="-939"/>
                <wp:lineTo x="22634" y="-1408"/>
                <wp:lineTo x="535" y="-1408"/>
              </wp:wrapPolygon>
            </wp:wrapTight>
            <wp:docPr id="1783543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43445" name="Picture 1"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14458" t="23906" r="50790" b="5731"/>
                    <a:stretch/>
                  </pic:blipFill>
                  <pic:spPr bwMode="auto">
                    <a:xfrm>
                      <a:off x="0" y="0"/>
                      <a:ext cx="2308860" cy="2629535"/>
                    </a:xfrm>
                    <a:prstGeom prst="rect">
                      <a:avLst/>
                    </a:prstGeom>
                    <a:ln w="19050">
                      <a:solidFill>
                        <a:srgbClr val="E5FF97"/>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538B64" w14:textId="77777777" w:rsidR="00901722" w:rsidRDefault="00901722" w:rsidP="00901722">
      <w:pPr>
        <w:spacing w:line="288" w:lineRule="auto"/>
        <w:rPr>
          <w:rStyle w:val="normaltextrun"/>
          <w:color w:val="auto"/>
        </w:rPr>
      </w:pPr>
      <w:r w:rsidRPr="00C32100">
        <w:rPr>
          <w:noProof/>
          <w:color w:val="F6C5AC" w:themeColor="accent2" w:themeTint="66"/>
          <w14:ligatures w14:val="standardContextual"/>
        </w:rPr>
        <mc:AlternateContent>
          <mc:Choice Requires="wps">
            <w:drawing>
              <wp:anchor distT="0" distB="0" distL="114300" distR="114300" simplePos="0" relativeHeight="251658395" behindDoc="0" locked="0" layoutInCell="1" allowOverlap="1" wp14:anchorId="2C04F245" wp14:editId="249EC714">
                <wp:simplePos x="0" y="0"/>
                <wp:positionH relativeFrom="column">
                  <wp:posOffset>2138724</wp:posOffset>
                </wp:positionH>
                <wp:positionV relativeFrom="paragraph">
                  <wp:posOffset>257568</wp:posOffset>
                </wp:positionV>
                <wp:extent cx="2111922" cy="409247"/>
                <wp:effectExtent l="19050" t="19050" r="22225" b="86360"/>
                <wp:wrapNone/>
                <wp:docPr id="776910337" name="Straight Arrow Connector 2"/>
                <wp:cNvGraphicFramePr/>
                <a:graphic xmlns:a="http://schemas.openxmlformats.org/drawingml/2006/main">
                  <a:graphicData uri="http://schemas.microsoft.com/office/word/2010/wordprocessingShape">
                    <wps:wsp>
                      <wps:cNvCnPr/>
                      <wps:spPr>
                        <a:xfrm>
                          <a:off x="0" y="0"/>
                          <a:ext cx="2111922" cy="409247"/>
                        </a:xfrm>
                        <a:prstGeom prst="straightConnector1">
                          <a:avLst/>
                        </a:prstGeom>
                        <a:ln w="3810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EA1B1AD">
              <v:shape id="Straight Arrow Connector 2" style="position:absolute;margin-left:168.4pt;margin-top:20.3pt;width:166.3pt;height:32.2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" w14:anchorId="15F2C776">
                <v:stroke joinstyle="miter" endarrow="block"/>
              </v:shape>
            </w:pict>
          </mc:Fallback>
        </mc:AlternateContent>
      </w:r>
    </w:p>
    <w:p w14:paraId="1F1721D8" w14:textId="0031AE22" w:rsidR="00901722" w:rsidRDefault="00901722" w:rsidP="00901722">
      <w:pPr>
        <w:spacing w:line="288" w:lineRule="auto"/>
        <w:rPr>
          <w:rStyle w:val="normaltextrun"/>
          <w:color w:val="auto"/>
        </w:rPr>
      </w:pPr>
    </w:p>
    <w:p w14:paraId="557A1CE1" w14:textId="7748F054" w:rsidR="00901722" w:rsidRDefault="00901722" w:rsidP="00901722">
      <w:pPr>
        <w:spacing w:line="288" w:lineRule="auto"/>
        <w:rPr>
          <w:rStyle w:val="normaltextrun"/>
          <w:color w:val="auto"/>
        </w:rPr>
      </w:pPr>
    </w:p>
    <w:p w14:paraId="48B2D388" w14:textId="394569B5" w:rsidR="00901722" w:rsidRDefault="001F45F5" w:rsidP="00901722">
      <w:pPr>
        <w:spacing w:line="288" w:lineRule="auto"/>
        <w:rPr>
          <w:rStyle w:val="normaltextrun"/>
          <w:color w:val="auto"/>
        </w:rPr>
      </w:pPr>
      <w:r>
        <w:rPr>
          <w:noProof/>
          <w14:ligatures w14:val="standardContextual"/>
        </w:rPr>
        <mc:AlternateContent>
          <mc:Choice Requires="wps">
            <w:drawing>
              <wp:anchor distT="0" distB="0" distL="114300" distR="114300" simplePos="0" relativeHeight="251658396" behindDoc="0" locked="0" layoutInCell="1" allowOverlap="1" wp14:anchorId="240F3895" wp14:editId="712B90BA">
                <wp:simplePos x="0" y="0"/>
                <wp:positionH relativeFrom="column">
                  <wp:posOffset>2766082</wp:posOffset>
                </wp:positionH>
                <wp:positionV relativeFrom="paragraph">
                  <wp:posOffset>503292</wp:posOffset>
                </wp:positionV>
                <wp:extent cx="1392613" cy="396587"/>
                <wp:effectExtent l="38100" t="19050" r="17145" b="80010"/>
                <wp:wrapNone/>
                <wp:docPr id="2108468858" name="Straight Arrow Connector 2"/>
                <wp:cNvGraphicFramePr/>
                <a:graphic xmlns:a="http://schemas.openxmlformats.org/drawingml/2006/main">
                  <a:graphicData uri="http://schemas.microsoft.com/office/word/2010/wordprocessingShape">
                    <wps:wsp>
                      <wps:cNvCnPr/>
                      <wps:spPr>
                        <a:xfrm flipH="1">
                          <a:off x="0" y="0"/>
                          <a:ext cx="1392613" cy="396587"/>
                        </a:xfrm>
                        <a:prstGeom prst="straightConnector1">
                          <a:avLst/>
                        </a:prstGeom>
                        <a:ln w="3810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563D8B8">
              <v:shape id="Straight Arrow Connector 2" style="position:absolute;margin-left:217.8pt;margin-top:39.65pt;width:109.65pt;height:31.25pt;flip:x;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" w14:anchorId="0F83DC2D">
                <v:stroke joinstyle="miter" endarrow="block"/>
              </v:shape>
            </w:pict>
          </mc:Fallback>
        </mc:AlternateContent>
      </w:r>
      <w:r>
        <w:rPr>
          <w:noProof/>
        </w:rPr>
        <w:drawing>
          <wp:anchor distT="0" distB="0" distL="114300" distR="114300" simplePos="0" relativeHeight="251658393" behindDoc="1" locked="0" layoutInCell="1" allowOverlap="1" wp14:anchorId="006035E5" wp14:editId="027407FC">
            <wp:simplePos x="0" y="0"/>
            <wp:positionH relativeFrom="margin">
              <wp:posOffset>255533</wp:posOffset>
            </wp:positionH>
            <wp:positionV relativeFrom="paragraph">
              <wp:posOffset>168341</wp:posOffset>
            </wp:positionV>
            <wp:extent cx="2876550" cy="2054860"/>
            <wp:effectExtent l="171450" t="171450" r="381000" b="383540"/>
            <wp:wrapTight wrapText="bothSides">
              <wp:wrapPolygon edited="0">
                <wp:start x="715" y="-1802"/>
                <wp:lineTo x="-1287" y="-1402"/>
                <wp:lineTo x="-1287" y="22628"/>
                <wp:lineTo x="-429" y="24230"/>
                <wp:lineTo x="1144" y="25031"/>
                <wp:lineTo x="1287" y="25431"/>
                <wp:lineTo x="21743" y="25431"/>
                <wp:lineTo x="21886" y="25031"/>
                <wp:lineTo x="23317" y="24230"/>
                <wp:lineTo x="23460" y="24230"/>
                <wp:lineTo x="24318" y="21226"/>
                <wp:lineTo x="24175" y="1802"/>
                <wp:lineTo x="22458" y="-1201"/>
                <wp:lineTo x="22315" y="-1802"/>
                <wp:lineTo x="715" y="-1802"/>
              </wp:wrapPolygon>
            </wp:wrapTight>
            <wp:docPr id="892372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72330" name="Picture 1"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51850" t="26886" b="11956"/>
                    <a:stretch/>
                  </pic:blipFill>
                  <pic:spPr bwMode="auto">
                    <a:xfrm>
                      <a:off x="0" y="0"/>
                      <a:ext cx="2876550" cy="2054860"/>
                    </a:xfrm>
                    <a:prstGeom prst="rect">
                      <a:avLst/>
                    </a:prstGeom>
                    <a:ln>
                      <a:solidFill>
                        <a:srgbClr val="E5FF97"/>
                      </a:solid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69E28C" w14:textId="3C2C63A3" w:rsidR="00901722" w:rsidRDefault="00901722" w:rsidP="00901722">
      <w:pPr>
        <w:spacing w:line="288" w:lineRule="auto"/>
        <w:rPr>
          <w:rStyle w:val="normaltextrun"/>
          <w:color w:val="auto"/>
        </w:rPr>
      </w:pPr>
    </w:p>
    <w:p w14:paraId="6C24DC0A" w14:textId="0C15BECD" w:rsidR="00901722" w:rsidRDefault="00901722" w:rsidP="00901722">
      <w:pPr>
        <w:spacing w:line="288" w:lineRule="auto"/>
        <w:rPr>
          <w:rStyle w:val="normaltextrun"/>
          <w:color w:val="auto"/>
        </w:rPr>
      </w:pPr>
    </w:p>
    <w:p w14:paraId="5D1A5AE6" w14:textId="18B15201" w:rsidR="00901722" w:rsidRDefault="00901722" w:rsidP="00901722">
      <w:pPr>
        <w:spacing w:line="288" w:lineRule="auto"/>
        <w:rPr>
          <w:rStyle w:val="normaltextrun"/>
          <w:color w:val="auto"/>
        </w:rPr>
      </w:pPr>
    </w:p>
    <w:p w14:paraId="3A3A22D9" w14:textId="27701A70" w:rsidR="00423239" w:rsidRPr="00A32704" w:rsidRDefault="001F45F5" w:rsidP="00423239">
      <w:pPr>
        <w:spacing w:line="288" w:lineRule="auto"/>
        <w:rPr>
          <w:rStyle w:val="normaltextrun"/>
          <w:b/>
          <w:bCs/>
        </w:rPr>
      </w:pPr>
      <w:r>
        <w:rPr>
          <w:noProof/>
          <w14:ligatures w14:val="standardContextual"/>
        </w:rPr>
        <w:lastRenderedPageBreak/>
        <mc:AlternateContent>
          <mc:Choice Requires="wpg">
            <w:drawing>
              <wp:anchor distT="0" distB="0" distL="114300" distR="114300" simplePos="0" relativeHeight="251658518" behindDoc="1" locked="0" layoutInCell="1" allowOverlap="1" wp14:anchorId="10A25F4F" wp14:editId="151C6D37">
                <wp:simplePos x="0" y="0"/>
                <wp:positionH relativeFrom="column">
                  <wp:posOffset>3285229</wp:posOffset>
                </wp:positionH>
                <wp:positionV relativeFrom="paragraph">
                  <wp:posOffset>2146650</wp:posOffset>
                </wp:positionV>
                <wp:extent cx="2973070" cy="1906270"/>
                <wp:effectExtent l="19050" t="19050" r="0" b="0"/>
                <wp:wrapTight wrapText="bothSides">
                  <wp:wrapPolygon edited="0">
                    <wp:start x="-138" y="-216"/>
                    <wp:lineTo x="-138" y="16621"/>
                    <wp:lineTo x="10657" y="17053"/>
                    <wp:lineTo x="-138" y="17053"/>
                    <wp:lineTo x="-138" y="21370"/>
                    <wp:lineTo x="21452" y="21370"/>
                    <wp:lineTo x="21452" y="17053"/>
                    <wp:lineTo x="19792" y="17053"/>
                    <wp:lineTo x="21452" y="16621"/>
                    <wp:lineTo x="21452" y="-216"/>
                    <wp:lineTo x="-138" y="-216"/>
                  </wp:wrapPolygon>
                </wp:wrapTight>
                <wp:docPr id="878797311" name="Group 8"/>
                <wp:cNvGraphicFramePr/>
                <a:graphic xmlns:a="http://schemas.openxmlformats.org/drawingml/2006/main">
                  <a:graphicData uri="http://schemas.microsoft.com/office/word/2010/wordprocessingGroup">
                    <wpg:wgp>
                      <wpg:cNvGrpSpPr/>
                      <wpg:grpSpPr>
                        <a:xfrm>
                          <a:off x="0" y="0"/>
                          <a:ext cx="2973070" cy="1906270"/>
                          <a:chOff x="-2" y="0"/>
                          <a:chExt cx="2682708" cy="1587378"/>
                        </a:xfrm>
                      </wpg:grpSpPr>
                      <pic:pic xmlns:pic="http://schemas.openxmlformats.org/drawingml/2006/picture">
                        <pic:nvPicPr>
                          <pic:cNvPr id="1407922588" name="Picture 4" descr="Image preview"/>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7000" cy="1228090"/>
                          </a:xfrm>
                          <a:prstGeom prst="rect">
                            <a:avLst/>
                          </a:prstGeom>
                          <a:noFill/>
                          <a:ln w="19050">
                            <a:solidFill>
                              <a:srgbClr val="E5FF97"/>
                            </a:solidFill>
                          </a:ln>
                        </pic:spPr>
                      </pic:pic>
                      <wps:wsp>
                        <wps:cNvPr id="1527239338" name="Text Box 1"/>
                        <wps:cNvSpPr txBox="1"/>
                        <wps:spPr>
                          <a:xfrm>
                            <a:off x="-2" y="1280160"/>
                            <a:ext cx="2682708" cy="307218"/>
                          </a:xfrm>
                          <a:prstGeom prst="rect">
                            <a:avLst/>
                          </a:prstGeom>
                          <a:noFill/>
                          <a:ln w="19050">
                            <a:noFill/>
                          </a:ln>
                        </wps:spPr>
                        <wps:txbx>
                          <w:txbxContent>
                            <w:p w14:paraId="404B9FA9" w14:textId="34303830" w:rsidR="00901722" w:rsidRPr="000D7020" w:rsidRDefault="00901722" w:rsidP="00901722">
                              <w:pPr>
                                <w:pStyle w:val="Caption"/>
                                <w:rPr>
                                  <w:noProof/>
                                  <w:color w:val="595959" w:themeColor="text1" w:themeTint="A6"/>
                                  <w:sz w:val="20"/>
                                  <w:szCs w:val="20"/>
                                </w:rPr>
                              </w:pPr>
                              <w:r w:rsidRPr="000D7020">
                                <w:rPr>
                                  <w:sz w:val="20"/>
                                  <w:szCs w:val="20"/>
                                </w:rPr>
                                <w:t xml:space="preserve">4. Login success. The </w:t>
                              </w:r>
                              <w:r w:rsidR="00DB047B" w:rsidRPr="000D7020">
                                <w:rPr>
                                  <w:sz w:val="20"/>
                                  <w:szCs w:val="20"/>
                                </w:rPr>
                                <w:t>Participant</w:t>
                              </w:r>
                              <w:r w:rsidRPr="000D7020">
                                <w:rPr>
                                  <w:sz w:val="20"/>
                                  <w:szCs w:val="20"/>
                                </w:rPr>
                                <w:t xml:space="preserve"> will be greeted with this screen and can now explore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2813B3A">
              <v:group id="Group 8" style="position:absolute;margin-left:258.7pt;margin-top:169.05pt;width:234.1pt;height:150.1pt;z-index:-251657962;mso-width-relative:margin;mso-height-relative:margin" coordsize="26827,15873" coordorigin="" o:spid="_x0000_s1036" w14:anchorId="10A25F4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">
                <v:shape id="Picture 4" style="position:absolute;width:26670;height:12280;visibility:visible;mso-wrap-style:square" alt="Image preview" o:spid="_x0000_s1037" stroked="t" strokecolor="#e5ff97" strokeweight="1.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">
                  <v:imagedata o:title="Image preview" r:id="rId67"/>
                  <v:path arrowok="t"/>
                </v:shape>
                <v:shape id="Text Box 1" style="position:absolute;top:12801;width:26827;height:3072;visibility:visible;mso-wrap-style:square;v-text-anchor:top" o:spid="_x0000_s1038" filled="f" stroked="f" strokeweight="1.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">
                  <v:textbox inset="0,0,0,0">
                    <w:txbxContent>
                      <w:p w:rsidRPr="000D7020" w:rsidR="00901722" w:rsidP="00901722" w:rsidRDefault="00901722" w14:paraId="25E19945" w14:textId="34303830">
                        <w:pPr>
                          <w:pStyle w:val="Caption"/>
                          <w:rPr>
                            <w:noProof/>
                            <w:color w:val="595959" w:themeColor="text1" w:themeTint="A6"/>
                            <w:sz w:val="20"/>
                            <w:szCs w:val="20"/>
                          </w:rPr>
                        </w:pPr>
                        <w:r w:rsidRPr="000D7020">
                          <w:rPr>
                            <w:sz w:val="20"/>
                            <w:szCs w:val="20"/>
                          </w:rPr>
                          <w:t xml:space="preserve">4. Login success. The </w:t>
                        </w:r>
                        <w:r w:rsidRPr="000D7020" w:rsidR="00DB047B">
                          <w:rPr>
                            <w:sz w:val="20"/>
                            <w:szCs w:val="20"/>
                          </w:rPr>
                          <w:t>Participant</w:t>
                        </w:r>
                        <w:r w:rsidRPr="000D7020">
                          <w:rPr>
                            <w:sz w:val="20"/>
                            <w:szCs w:val="20"/>
                          </w:rPr>
                          <w:t xml:space="preserve"> will be greeted with this screen and can now explore the app.</w:t>
                        </w:r>
                      </w:p>
                    </w:txbxContent>
                  </v:textbox>
                </v:shape>
                <w10:wrap type="tight"/>
              </v:group>
            </w:pict>
          </mc:Fallback>
        </mc:AlternateContent>
      </w:r>
      <w:r w:rsidR="00901722">
        <w:rPr>
          <w:noProof/>
          <w14:ligatures w14:val="standardContextual"/>
        </w:rPr>
        <mc:AlternateContent>
          <mc:Choice Requires="wpg">
            <w:drawing>
              <wp:anchor distT="0" distB="0" distL="114300" distR="114300" simplePos="0" relativeHeight="251658516" behindDoc="0" locked="0" layoutInCell="1" allowOverlap="1" wp14:anchorId="175C5C94" wp14:editId="2B5EE4FB">
                <wp:simplePos x="0" y="0"/>
                <wp:positionH relativeFrom="column">
                  <wp:posOffset>3253740</wp:posOffset>
                </wp:positionH>
                <wp:positionV relativeFrom="paragraph">
                  <wp:posOffset>226695</wp:posOffset>
                </wp:positionV>
                <wp:extent cx="2981325" cy="1920240"/>
                <wp:effectExtent l="19050" t="19050" r="28575" b="3810"/>
                <wp:wrapTight wrapText="bothSides">
                  <wp:wrapPolygon edited="0">
                    <wp:start x="-138" y="-214"/>
                    <wp:lineTo x="-138" y="21429"/>
                    <wp:lineTo x="21531" y="21429"/>
                    <wp:lineTo x="21531" y="16929"/>
                    <wp:lineTo x="21669" y="14357"/>
                    <wp:lineTo x="21669" y="-214"/>
                    <wp:lineTo x="-138" y="-214"/>
                  </wp:wrapPolygon>
                </wp:wrapTight>
                <wp:docPr id="54645155" name="Group 6"/>
                <wp:cNvGraphicFramePr/>
                <a:graphic xmlns:a="http://schemas.openxmlformats.org/drawingml/2006/main">
                  <a:graphicData uri="http://schemas.microsoft.com/office/word/2010/wordprocessingGroup">
                    <wpg:wgp>
                      <wpg:cNvGrpSpPr/>
                      <wpg:grpSpPr>
                        <a:xfrm>
                          <a:off x="0" y="0"/>
                          <a:ext cx="2981325" cy="1920240"/>
                          <a:chOff x="0" y="-6628"/>
                          <a:chExt cx="2735365" cy="1670328"/>
                        </a:xfrm>
                      </wpg:grpSpPr>
                      <pic:pic xmlns:pic="http://schemas.openxmlformats.org/drawingml/2006/picture">
                        <pic:nvPicPr>
                          <pic:cNvPr id="642859436" name="Picture 2" descr="Image preview"/>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6628"/>
                            <a:ext cx="2735365" cy="1231900"/>
                          </a:xfrm>
                          <a:prstGeom prst="rect">
                            <a:avLst/>
                          </a:prstGeom>
                          <a:noFill/>
                          <a:ln w="19050">
                            <a:solidFill>
                              <a:srgbClr val="E5FF97"/>
                            </a:solidFill>
                          </a:ln>
                        </pic:spPr>
                      </pic:pic>
                      <wps:wsp>
                        <wps:cNvPr id="569175690" name="Text Box 1"/>
                        <wps:cNvSpPr txBox="1"/>
                        <wps:spPr>
                          <a:xfrm>
                            <a:off x="0" y="1226820"/>
                            <a:ext cx="2715503" cy="436880"/>
                          </a:xfrm>
                          <a:prstGeom prst="rect">
                            <a:avLst/>
                          </a:prstGeom>
                          <a:solidFill>
                            <a:prstClr val="white"/>
                          </a:solidFill>
                          <a:ln>
                            <a:noFill/>
                          </a:ln>
                        </wps:spPr>
                        <wps:txbx>
                          <w:txbxContent>
                            <w:p w14:paraId="159F245E" w14:textId="77777777" w:rsidR="00901722" w:rsidRPr="00A05B1F" w:rsidRDefault="00901722" w:rsidP="00901722">
                              <w:pPr>
                                <w:pStyle w:val="Caption"/>
                                <w:rPr>
                                  <w:noProof/>
                                  <w:color w:val="595959" w:themeColor="text1" w:themeTint="A6"/>
                                  <w:sz w:val="20"/>
                                  <w:szCs w:val="20"/>
                                </w:rPr>
                              </w:pPr>
                              <w:r w:rsidRPr="00A05B1F">
                                <w:rPr>
                                  <w:sz w:val="20"/>
                                  <w:szCs w:val="20"/>
                                </w:rPr>
                                <w:t xml:space="preserve"> 2. Enter mobile number and click send code to receive SMS login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62D0C20">
              <v:group id="Group 6" style="position:absolute;margin-left:256.2pt;margin-top:17.85pt;width:234.75pt;height:151.2pt;z-index:251658516;mso-width-relative:margin;mso-height-relative:margin" coordsize="27353,16703" coordorigin=",-66" o:spid="_x0000_s1039" w14:anchorId="175C5C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">
                <v:shape id="Picture 2" style="position:absolute;top:-66;width:27353;height:12318;visibility:visible;mso-wrap-style:square" alt="Image preview" o:spid="_x0000_s1040" stroked="t" strokecolor="#e5ff97" strokeweight="1.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">
                  <v:imagedata o:title="Image preview" r:id="rId69"/>
                  <v:path arrowok="t"/>
                </v:shape>
                <v:shape id="Text Box 1" style="position:absolute;top:12268;width:27155;height:4369;visibility:visible;mso-wrap-style:square;v-text-anchor:top" o:spid="_x0000_s104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">
                  <v:textbox inset="0,0,0,0">
                    <w:txbxContent>
                      <w:p w:rsidRPr="00A05B1F" w:rsidR="00901722" w:rsidP="00901722" w:rsidRDefault="00901722" w14:paraId="0E889BAE" w14:textId="77777777">
                        <w:pPr>
                          <w:pStyle w:val="Caption"/>
                          <w:rPr>
                            <w:noProof/>
                            <w:color w:val="595959" w:themeColor="text1" w:themeTint="A6"/>
                            <w:sz w:val="20"/>
                            <w:szCs w:val="20"/>
                          </w:rPr>
                        </w:pPr>
                        <w:r w:rsidRPr="00A05B1F">
                          <w:rPr>
                            <w:sz w:val="20"/>
                            <w:szCs w:val="20"/>
                          </w:rPr>
                          <w:t xml:space="preserve"> 2. Enter mobile number and click send code to receive SMS login code.</w:t>
                        </w:r>
                      </w:p>
                    </w:txbxContent>
                  </v:textbox>
                </v:shape>
                <w10:wrap type="tight"/>
              </v:group>
            </w:pict>
          </mc:Fallback>
        </mc:AlternateContent>
      </w:r>
      <w:r w:rsidR="00901722">
        <w:rPr>
          <w:b/>
          <w:bCs/>
          <w:noProof/>
          <w14:ligatures w14:val="standardContextual"/>
        </w:rPr>
        <mc:AlternateContent>
          <mc:Choice Requires="wpg">
            <w:drawing>
              <wp:anchor distT="0" distB="0" distL="114300" distR="114300" simplePos="0" relativeHeight="251658517" behindDoc="0" locked="0" layoutInCell="1" allowOverlap="1" wp14:anchorId="5457F8F7" wp14:editId="4BDD5C1E">
                <wp:simplePos x="0" y="0"/>
                <wp:positionH relativeFrom="margin">
                  <wp:posOffset>77470</wp:posOffset>
                </wp:positionH>
                <wp:positionV relativeFrom="paragraph">
                  <wp:posOffset>212090</wp:posOffset>
                </wp:positionV>
                <wp:extent cx="2895600" cy="1767840"/>
                <wp:effectExtent l="19050" t="19050" r="19050" b="3810"/>
                <wp:wrapTight wrapText="bothSides">
                  <wp:wrapPolygon edited="0">
                    <wp:start x="-142" y="-233"/>
                    <wp:lineTo x="-142" y="21414"/>
                    <wp:lineTo x="21600" y="21414"/>
                    <wp:lineTo x="21600" y="-233"/>
                    <wp:lineTo x="-142" y="-233"/>
                  </wp:wrapPolygon>
                </wp:wrapTight>
                <wp:docPr id="1605050660" name="Group 5"/>
                <wp:cNvGraphicFramePr/>
                <a:graphic xmlns:a="http://schemas.openxmlformats.org/drawingml/2006/main">
                  <a:graphicData uri="http://schemas.microsoft.com/office/word/2010/wordprocessingGroup">
                    <wpg:wgp>
                      <wpg:cNvGrpSpPr/>
                      <wpg:grpSpPr>
                        <a:xfrm>
                          <a:off x="0" y="0"/>
                          <a:ext cx="2895600" cy="1767840"/>
                          <a:chOff x="0" y="0"/>
                          <a:chExt cx="2697480" cy="1577340"/>
                        </a:xfrm>
                      </wpg:grpSpPr>
                      <pic:pic xmlns:pic="http://schemas.openxmlformats.org/drawingml/2006/picture">
                        <pic:nvPicPr>
                          <pic:cNvPr id="492037586" name="Picture 1" descr="Image preview"/>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7480" cy="1242695"/>
                          </a:xfrm>
                          <a:prstGeom prst="rect">
                            <a:avLst/>
                          </a:prstGeom>
                          <a:noFill/>
                          <a:ln w="19050">
                            <a:solidFill>
                              <a:srgbClr val="E5FF97"/>
                            </a:solidFill>
                          </a:ln>
                        </pic:spPr>
                      </pic:pic>
                      <wps:wsp>
                        <wps:cNvPr id="2136336052" name="Text Box 1"/>
                        <wps:cNvSpPr txBox="1"/>
                        <wps:spPr>
                          <a:xfrm>
                            <a:off x="0" y="1295400"/>
                            <a:ext cx="2697480" cy="281940"/>
                          </a:xfrm>
                          <a:prstGeom prst="rect">
                            <a:avLst/>
                          </a:prstGeom>
                          <a:solidFill>
                            <a:prstClr val="white"/>
                          </a:solidFill>
                          <a:ln w="19050">
                            <a:noFill/>
                          </a:ln>
                        </wps:spPr>
                        <wps:txbx>
                          <w:txbxContent>
                            <w:p w14:paraId="79358794" w14:textId="1FB6D2D7" w:rsidR="00901722" w:rsidRPr="00A05B1F" w:rsidRDefault="00901722" w:rsidP="00901722">
                              <w:pPr>
                                <w:pStyle w:val="Caption"/>
                                <w:rPr>
                                  <w:noProof/>
                                  <w:color w:val="595959" w:themeColor="text1" w:themeTint="A6"/>
                                  <w:sz w:val="20"/>
                                  <w:szCs w:val="20"/>
                                </w:rPr>
                              </w:pPr>
                              <w:r w:rsidRPr="00A05B1F">
                                <w:rPr>
                                  <w:sz w:val="20"/>
                                  <w:szCs w:val="20"/>
                                </w:rPr>
                                <w:t xml:space="preserve">1. Click to sign in as </w:t>
                              </w:r>
                              <w:r w:rsidR="00DB047B">
                                <w:rPr>
                                  <w:sz w:val="20"/>
                                  <w:szCs w:val="20"/>
                                </w:rPr>
                                <w:t>Participant</w:t>
                              </w:r>
                              <w:r w:rsidRPr="00A05B1F">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6FAC151">
              <v:group id="Group 5" style="position:absolute;margin-left:6.1pt;margin-top:16.7pt;width:228pt;height:139.2pt;z-index:251658517;mso-position-horizontal-relative:margin;mso-width-relative:margin;mso-height-relative:margin" coordsize="26974,15773" o:spid="_x0000_s1042" w14:anchorId="5457F8F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">
                <v:shape id="Picture 1" style="position:absolute;width:26974;height:12426;visibility:visible;mso-wrap-style:square" alt="Image preview" o:spid="_x0000_s1043" stroked="t" strokecolor="#e5ff97" strokeweight="1.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">
                  <v:imagedata o:title="Image preview" r:id="rId71"/>
                  <v:path arrowok="t"/>
                </v:shape>
                <v:shape id="Text Box 1" style="position:absolute;top:12954;width:26974;height:2819;visibility:visible;mso-wrap-style:square;v-text-anchor:top" o:spid="_x0000_s1044" stroked="f" strokeweight="1.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">
                  <v:textbox inset="0,0,0,0">
                    <w:txbxContent>
                      <w:p w:rsidRPr="00A05B1F" w:rsidR="00901722" w:rsidP="00901722" w:rsidRDefault="00901722" w14:paraId="20EF6CA5" w14:textId="1FB6D2D7">
                        <w:pPr>
                          <w:pStyle w:val="Caption"/>
                          <w:rPr>
                            <w:noProof/>
                            <w:color w:val="595959" w:themeColor="text1" w:themeTint="A6"/>
                            <w:sz w:val="20"/>
                            <w:szCs w:val="20"/>
                          </w:rPr>
                        </w:pPr>
                        <w:r w:rsidRPr="00A05B1F">
                          <w:rPr>
                            <w:sz w:val="20"/>
                            <w:szCs w:val="20"/>
                          </w:rPr>
                          <w:t xml:space="preserve">1. Click to sign in as </w:t>
                        </w:r>
                        <w:r w:rsidR="00DB047B">
                          <w:rPr>
                            <w:sz w:val="20"/>
                            <w:szCs w:val="20"/>
                          </w:rPr>
                          <w:t>Participant</w:t>
                        </w:r>
                        <w:r w:rsidRPr="00A05B1F">
                          <w:rPr>
                            <w:sz w:val="20"/>
                            <w:szCs w:val="20"/>
                          </w:rPr>
                          <w:t>.</w:t>
                        </w:r>
                      </w:p>
                    </w:txbxContent>
                  </v:textbox>
                </v:shape>
                <w10:wrap type="tight" anchorx="margin"/>
              </v:group>
            </w:pict>
          </mc:Fallback>
        </mc:AlternateContent>
      </w:r>
      <w:r w:rsidR="00A05B1F">
        <w:rPr>
          <w:rStyle w:val="normaltextrun"/>
          <w:b/>
          <w:bCs/>
        </w:rPr>
        <w:t>App First Time Login Steps:</w:t>
      </w:r>
    </w:p>
    <w:p w14:paraId="7717F49F" w14:textId="6A59C23B" w:rsidR="00901722" w:rsidRPr="00A32704" w:rsidRDefault="001F45F5" w:rsidP="001F45F5">
      <w:pPr>
        <w:spacing w:before="0" w:after="0"/>
        <w:rPr>
          <w:rStyle w:val="normaltextrun"/>
        </w:rPr>
      </w:pPr>
      <w:r>
        <w:rPr>
          <w:noProof/>
          <w14:ligatures w14:val="standardContextual"/>
        </w:rPr>
        <mc:AlternateContent>
          <mc:Choice Requires="wpg">
            <w:drawing>
              <wp:anchor distT="0" distB="0" distL="114300" distR="114300" simplePos="0" relativeHeight="251658506" behindDoc="1" locked="0" layoutInCell="1" allowOverlap="1" wp14:anchorId="53388B6C" wp14:editId="0091F401">
                <wp:simplePos x="0" y="0"/>
                <wp:positionH relativeFrom="margin">
                  <wp:align>left</wp:align>
                </wp:positionH>
                <wp:positionV relativeFrom="paragraph">
                  <wp:posOffset>1874651</wp:posOffset>
                </wp:positionV>
                <wp:extent cx="3066415" cy="1831340"/>
                <wp:effectExtent l="19050" t="19050" r="635" b="0"/>
                <wp:wrapTight wrapText="bothSides">
                  <wp:wrapPolygon edited="0">
                    <wp:start x="-134" y="-225"/>
                    <wp:lineTo x="-134" y="18200"/>
                    <wp:lineTo x="0" y="21345"/>
                    <wp:lineTo x="0" y="21345"/>
                    <wp:lineTo x="21470" y="21345"/>
                    <wp:lineTo x="21470" y="-225"/>
                    <wp:lineTo x="-134" y="-225"/>
                  </wp:wrapPolygon>
                </wp:wrapTight>
                <wp:docPr id="286367981" name="Group 7"/>
                <wp:cNvGraphicFramePr/>
                <a:graphic xmlns:a="http://schemas.openxmlformats.org/drawingml/2006/main">
                  <a:graphicData uri="http://schemas.microsoft.com/office/word/2010/wordprocessingGroup">
                    <wpg:wgp>
                      <wpg:cNvGrpSpPr/>
                      <wpg:grpSpPr>
                        <a:xfrm>
                          <a:off x="0" y="0"/>
                          <a:ext cx="3066415" cy="1831340"/>
                          <a:chOff x="86396" y="15447"/>
                          <a:chExt cx="2731967" cy="1471836"/>
                        </a:xfrm>
                      </wpg:grpSpPr>
                      <pic:pic xmlns:pic="http://schemas.openxmlformats.org/drawingml/2006/picture">
                        <pic:nvPicPr>
                          <pic:cNvPr id="913577164" name="Picture 3" descr="Image preview"/>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86396" y="15447"/>
                            <a:ext cx="2694940" cy="1242060"/>
                          </a:xfrm>
                          <a:prstGeom prst="rect">
                            <a:avLst/>
                          </a:prstGeom>
                          <a:noFill/>
                          <a:ln w="19050">
                            <a:solidFill>
                              <a:srgbClr val="E5FF97"/>
                            </a:solidFill>
                          </a:ln>
                        </pic:spPr>
                      </pic:pic>
                      <wps:wsp>
                        <wps:cNvPr id="1406569399" name="Text Box 1"/>
                        <wps:cNvSpPr txBox="1"/>
                        <wps:spPr>
                          <a:xfrm>
                            <a:off x="123423" y="1317666"/>
                            <a:ext cx="2694940" cy="169617"/>
                          </a:xfrm>
                          <a:prstGeom prst="rect">
                            <a:avLst/>
                          </a:prstGeom>
                          <a:noFill/>
                          <a:ln w="19050">
                            <a:noFill/>
                          </a:ln>
                        </wps:spPr>
                        <wps:txbx>
                          <w:txbxContent>
                            <w:p w14:paraId="1542D755" w14:textId="77777777" w:rsidR="00901722" w:rsidRPr="00A05B1F" w:rsidRDefault="00901722" w:rsidP="00901722">
                              <w:pPr>
                                <w:pStyle w:val="Caption"/>
                                <w:rPr>
                                  <w:noProof/>
                                  <w:color w:val="595959" w:themeColor="text1" w:themeTint="A6"/>
                                  <w:sz w:val="20"/>
                                  <w:szCs w:val="20"/>
                                </w:rPr>
                              </w:pPr>
                              <w:r w:rsidRPr="00A05B1F">
                                <w:rPr>
                                  <w:sz w:val="20"/>
                                  <w:szCs w:val="20"/>
                                </w:rPr>
                                <w:t>3. Wait to receive SMS login code and enter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324A052">
              <v:group id="Group 7" style="position:absolute;margin-left:0;margin-top:147.6pt;width:241.45pt;height:144.2pt;z-index:-251657974;mso-position-horizontal:left;mso-position-horizontal-relative:margin;mso-width-relative:margin;mso-height-relative:margin" coordsize="27319,14718" coordorigin="863,154" o:spid="_x0000_s1045" w14:anchorId="53388B6C"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">
                <v:shape id="Picture 3" style="position:absolute;left:863;top:154;width:26950;height:12421;visibility:visible;mso-wrap-style:square" alt="Image preview" o:spid="_x0000_s1046" stroked="t" strokecolor="#e5ff97" strokeweight="1.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">
                  <v:imagedata o:title="Image preview" r:id="rId73"/>
                  <v:path arrowok="t"/>
                </v:shape>
                <v:shape id="Text Box 1" style="position:absolute;left:1234;top:13176;width:26949;height:1696;visibility:visible;mso-wrap-style:square;v-text-anchor:top" o:spid="_x0000_s1047" filled="f" stroked="f" strokeweight="1.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">
                  <v:textbox inset="0,0,0,0">
                    <w:txbxContent>
                      <w:p w:rsidRPr="00A05B1F" w:rsidR="00901722" w:rsidP="00901722" w:rsidRDefault="00901722" w14:paraId="0CFB4B35" w14:textId="77777777">
                        <w:pPr>
                          <w:pStyle w:val="Caption"/>
                          <w:rPr>
                            <w:noProof/>
                            <w:color w:val="595959" w:themeColor="text1" w:themeTint="A6"/>
                            <w:sz w:val="20"/>
                            <w:szCs w:val="20"/>
                          </w:rPr>
                        </w:pPr>
                        <w:r w:rsidRPr="00A05B1F">
                          <w:rPr>
                            <w:sz w:val="20"/>
                            <w:szCs w:val="20"/>
                          </w:rPr>
                          <w:t>3. Wait to receive SMS login code and enter it.</w:t>
                        </w:r>
                      </w:p>
                    </w:txbxContent>
                  </v:textbox>
                </v:shape>
                <w10:wrap type="tight" anchorx="margin"/>
              </v:group>
            </w:pict>
          </mc:Fallback>
        </mc:AlternateContent>
      </w:r>
    </w:p>
    <w:p w14:paraId="5232E5F4" w14:textId="3206A805" w:rsidR="00B55C5D" w:rsidRDefault="00B55C5D" w:rsidP="001F45F5">
      <w:pPr>
        <w:pStyle w:val="Heading2"/>
        <w:numPr>
          <w:ilvl w:val="0"/>
          <w:numId w:val="35"/>
        </w:numPr>
        <w:spacing w:before="0" w:after="0"/>
        <w:rPr>
          <w:rFonts w:asciiTheme="minorHAnsi" w:hAnsiTheme="minorHAnsi"/>
          <w:b/>
          <w:bCs/>
          <w:color w:val="D17406"/>
          <w:u w:val="single"/>
        </w:rPr>
      </w:pPr>
      <w:bookmarkStart w:id="30" w:name="_Toc213939568"/>
      <w:r w:rsidRPr="009C0037">
        <w:rPr>
          <w:rFonts w:asciiTheme="minorHAnsi" w:hAnsiTheme="minorHAnsi"/>
          <w:b/>
          <w:bCs/>
          <w:color w:val="D17406"/>
          <w:u w:val="single"/>
        </w:rPr>
        <w:t>Introduc</w:t>
      </w:r>
      <w:r>
        <w:rPr>
          <w:rFonts w:asciiTheme="minorHAnsi" w:hAnsiTheme="minorHAnsi"/>
          <w:b/>
          <w:bCs/>
          <w:color w:val="D17406"/>
          <w:u w:val="single"/>
        </w:rPr>
        <w:t>e</w:t>
      </w:r>
      <w:r w:rsidRPr="009C0037">
        <w:rPr>
          <w:rFonts w:asciiTheme="minorHAnsi" w:hAnsiTheme="minorHAnsi"/>
          <w:b/>
          <w:bCs/>
          <w:color w:val="D17406"/>
          <w:u w:val="single"/>
        </w:rPr>
        <w:t xml:space="preserve"> Self-Monitoring</w:t>
      </w:r>
      <w:r w:rsidR="0037384E">
        <w:rPr>
          <w:rFonts w:asciiTheme="minorHAnsi" w:hAnsiTheme="minorHAnsi"/>
          <w:b/>
          <w:bCs/>
          <w:color w:val="D17406"/>
          <w:u w:val="single"/>
        </w:rPr>
        <w:t xml:space="preserve"> </w:t>
      </w:r>
      <w:r w:rsidR="0037384E" w:rsidRPr="0037384E">
        <w:rPr>
          <w:rFonts w:asciiTheme="minorHAnsi" w:hAnsiTheme="minorHAnsi"/>
          <w:b/>
          <w:bCs/>
          <w:color w:val="D17406"/>
          <w:sz w:val="28"/>
          <w:szCs w:val="28"/>
          <w:u w:val="single"/>
        </w:rPr>
        <w:t>[IF RELEVANT TO CHOSEN RISK FACTORS]</w:t>
      </w:r>
      <w:bookmarkEnd w:id="30"/>
    </w:p>
    <w:p w14:paraId="137E7F1B" w14:textId="3F17463F" w:rsidR="00901722" w:rsidRPr="00FC6385" w:rsidRDefault="00901722" w:rsidP="00901722">
      <w:r w:rsidRPr="001F45F5">
        <w:rPr>
          <w:b/>
          <w:bCs/>
        </w:rPr>
        <w:t xml:space="preserve">If Managing Blood Pressure or Getting Active haven’t been chosen by the </w:t>
      </w:r>
      <w:r w:rsidR="00DB047B" w:rsidRPr="001F45F5">
        <w:rPr>
          <w:b/>
          <w:bCs/>
        </w:rPr>
        <w:t>Participant</w:t>
      </w:r>
      <w:r w:rsidRPr="001F45F5">
        <w:rPr>
          <w:b/>
          <w:bCs/>
        </w:rPr>
        <w:t>, then skip to Step 6</w:t>
      </w:r>
      <w:r>
        <w:t xml:space="preserve">. If the </w:t>
      </w:r>
      <w:r w:rsidR="00DB047B">
        <w:t>Participant</w:t>
      </w:r>
      <w:r>
        <w:t xml:space="preserve"> chooses these risk factors in later stages, refer to this section for guidance.</w:t>
      </w:r>
    </w:p>
    <w:p w14:paraId="76DED7A4" w14:textId="20DE9805" w:rsidR="00E57797" w:rsidRPr="00A32704" w:rsidRDefault="00C05022" w:rsidP="005E367A">
      <w:pPr>
        <w:pStyle w:val="Heading3"/>
        <w:rPr>
          <w:rStyle w:val="SubtleEmphasis"/>
          <w:rFonts w:asciiTheme="minorHAnsi" w:hAnsiTheme="minorHAnsi"/>
          <w:color w:val="0B769F" w:themeColor="accent4" w:themeShade="BF"/>
        </w:rPr>
      </w:pPr>
      <w:bookmarkStart w:id="31" w:name="_Toc213939569"/>
      <w:r w:rsidRPr="00A32704">
        <w:rPr>
          <w:noProof/>
        </w:rPr>
        <w:drawing>
          <wp:anchor distT="0" distB="0" distL="114300" distR="114300" simplePos="0" relativeHeight="251658387" behindDoc="1" locked="0" layoutInCell="1" allowOverlap="1" wp14:anchorId="67FF6A2E" wp14:editId="2513C900">
            <wp:simplePos x="0" y="0"/>
            <wp:positionH relativeFrom="margin">
              <wp:posOffset>238125</wp:posOffset>
            </wp:positionH>
            <wp:positionV relativeFrom="paragraph">
              <wp:posOffset>275590</wp:posOffset>
            </wp:positionV>
            <wp:extent cx="990600" cy="890270"/>
            <wp:effectExtent l="0" t="0" r="0" b="0"/>
            <wp:wrapTight wrapText="bothSides">
              <wp:wrapPolygon edited="0">
                <wp:start x="8723" y="0"/>
                <wp:lineTo x="2077" y="7857"/>
                <wp:lineTo x="415" y="12942"/>
                <wp:lineTo x="0" y="16177"/>
                <wp:lineTo x="5400" y="19412"/>
                <wp:lineTo x="5815" y="20337"/>
                <wp:lineTo x="10385" y="20337"/>
                <wp:lineTo x="15369" y="15715"/>
                <wp:lineTo x="21185" y="12942"/>
                <wp:lineTo x="21185" y="11555"/>
                <wp:lineTo x="17446" y="8320"/>
                <wp:lineTo x="19523" y="4160"/>
                <wp:lineTo x="18277" y="2773"/>
                <wp:lineTo x="11215" y="0"/>
                <wp:lineTo x="8723" y="0"/>
              </wp:wrapPolygon>
            </wp:wrapTight>
            <wp:docPr id="1711489590" name="Picture 1" descr="A blue blanket with a hear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01815" name="Picture 1" descr="A blue blanket with a heart on it&#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128" r="8836"/>
                    <a:stretch/>
                  </pic:blipFill>
                  <pic:spPr bwMode="auto">
                    <a:xfrm>
                      <a:off x="0" y="0"/>
                      <a:ext cx="990600" cy="890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7797" w:rsidRPr="00A32704">
        <w:rPr>
          <w:rStyle w:val="SubtleEmphasis"/>
          <w:rFonts w:asciiTheme="minorHAnsi" w:hAnsiTheme="minorHAnsi"/>
          <w:color w:val="0B769F" w:themeColor="accent4" w:themeShade="BF"/>
        </w:rPr>
        <w:t>Provision of Necessary Equipment</w:t>
      </w:r>
      <w:bookmarkEnd w:id="31"/>
    </w:p>
    <w:p w14:paraId="5E03AE8E" w14:textId="446D38D8" w:rsidR="00E57797" w:rsidRPr="007C582B" w:rsidRDefault="00E57797" w:rsidP="009A13DA">
      <w:pPr>
        <w:pStyle w:val="ListParagraph"/>
        <w:numPr>
          <w:ilvl w:val="0"/>
          <w:numId w:val="7"/>
        </w:numPr>
        <w:rPr>
          <w:rStyle w:val="normaltextrun"/>
          <w:b/>
          <w:bCs/>
          <w:color w:val="auto"/>
        </w:rPr>
      </w:pPr>
      <w:r w:rsidRPr="00177624">
        <w:rPr>
          <w:rStyle w:val="normaltextrun"/>
          <w:b/>
          <w:bCs/>
          <w:color w:val="auto"/>
        </w:rPr>
        <w:t xml:space="preserve">Provide </w:t>
      </w:r>
      <w:r w:rsidR="00FD5294">
        <w:rPr>
          <w:rStyle w:val="normaltextrun"/>
          <w:b/>
          <w:bCs/>
          <w:color w:val="auto"/>
        </w:rPr>
        <w:t xml:space="preserve">the </w:t>
      </w:r>
      <w:r w:rsidR="00DB047B">
        <w:rPr>
          <w:rStyle w:val="normaltextrun"/>
          <w:b/>
          <w:bCs/>
          <w:color w:val="auto"/>
        </w:rPr>
        <w:t>Participant</w:t>
      </w:r>
      <w:r w:rsidRPr="00177624">
        <w:rPr>
          <w:rStyle w:val="normaltextrun"/>
          <w:b/>
          <w:bCs/>
          <w:color w:val="auto"/>
        </w:rPr>
        <w:t xml:space="preserve"> with the necessary equipment</w:t>
      </w:r>
      <w:r w:rsidRPr="007C582B">
        <w:rPr>
          <w:rStyle w:val="normaltextrun"/>
          <w:color w:val="auto"/>
        </w:rPr>
        <w:t xml:space="preserve"> based on the</w:t>
      </w:r>
      <w:r w:rsidR="004D1485">
        <w:rPr>
          <w:rStyle w:val="normaltextrun"/>
          <w:color w:val="auto"/>
        </w:rPr>
        <w:t xml:space="preserve"> first</w:t>
      </w:r>
      <w:r w:rsidRPr="007C582B">
        <w:rPr>
          <w:rStyle w:val="normaltextrun"/>
          <w:color w:val="auto"/>
        </w:rPr>
        <w:t xml:space="preserve"> selected risk factor and demonstrate its use. </w:t>
      </w:r>
    </w:p>
    <w:p w14:paraId="4E4C60B7" w14:textId="38D1563D" w:rsidR="00E57797" w:rsidRPr="00177624" w:rsidRDefault="00E57797" w:rsidP="009A13DA">
      <w:pPr>
        <w:pStyle w:val="ListParagraph"/>
        <w:numPr>
          <w:ilvl w:val="3"/>
          <w:numId w:val="7"/>
        </w:numPr>
        <w:tabs>
          <w:tab w:val="left" w:pos="2268"/>
        </w:tabs>
        <w:rPr>
          <w:rStyle w:val="normaltextrun"/>
          <w:i/>
          <w:iCs/>
          <w:color w:val="auto"/>
        </w:rPr>
      </w:pPr>
      <w:r w:rsidRPr="00177624">
        <w:rPr>
          <w:rStyle w:val="normaltextrun"/>
          <w:b/>
          <w:bCs/>
          <w:color w:val="auto"/>
        </w:rPr>
        <w:t xml:space="preserve">Offer the </w:t>
      </w:r>
      <w:r w:rsidR="00DB047B">
        <w:rPr>
          <w:rStyle w:val="normaltextrun"/>
          <w:b/>
          <w:bCs/>
          <w:color w:val="auto"/>
        </w:rPr>
        <w:t>Participant</w:t>
      </w:r>
      <w:r w:rsidRPr="00177624">
        <w:rPr>
          <w:rStyle w:val="normaltextrun"/>
          <w:b/>
          <w:bCs/>
          <w:color w:val="auto"/>
        </w:rPr>
        <w:t xml:space="preserve"> a choice:</w:t>
      </w:r>
      <w:r w:rsidRPr="007C582B">
        <w:rPr>
          <w:rStyle w:val="normaltextrun"/>
          <w:color w:val="auto"/>
        </w:rPr>
        <w:t xml:space="preserve"> </w:t>
      </w:r>
      <w:r w:rsidRPr="00177624">
        <w:rPr>
          <w:rStyle w:val="normaltextrun"/>
          <w:i/>
          <w:iCs/>
          <w:color w:val="auto"/>
        </w:rPr>
        <w:t>“Would you prefer to start with a quick demo, or would you prefer to try it yourself?”</w:t>
      </w:r>
    </w:p>
    <w:p w14:paraId="6327323B" w14:textId="6C9B8958" w:rsidR="00E57797" w:rsidRPr="00177624" w:rsidRDefault="00E57797" w:rsidP="009A13DA">
      <w:pPr>
        <w:pStyle w:val="ListParagraph"/>
        <w:numPr>
          <w:ilvl w:val="0"/>
          <w:numId w:val="7"/>
        </w:numPr>
        <w:rPr>
          <w:rStyle w:val="normaltextrun"/>
          <w:i/>
          <w:iCs/>
          <w:color w:val="auto"/>
        </w:rPr>
      </w:pPr>
      <w:r w:rsidRPr="00177624">
        <w:rPr>
          <w:rStyle w:val="normaltextrun"/>
          <w:b/>
          <w:bCs/>
          <w:color w:val="auto"/>
        </w:rPr>
        <w:t>Introduce the concept of self-monitoring</w:t>
      </w:r>
      <w:r w:rsidRPr="007C582B">
        <w:rPr>
          <w:rStyle w:val="normaltextrun"/>
          <w:color w:val="auto"/>
        </w:rPr>
        <w:t xml:space="preserve">, asking, </w:t>
      </w:r>
      <w:r w:rsidRPr="00177624">
        <w:rPr>
          <w:rStyle w:val="normaltextrun"/>
          <w:i/>
          <w:iCs/>
          <w:color w:val="auto"/>
        </w:rPr>
        <w:t>“How do you feel about tracking this yourself?” Would you like to set specific times to do it, or keep it flexible?”</w:t>
      </w:r>
    </w:p>
    <w:p w14:paraId="71BEF4E5" w14:textId="16510E7D" w:rsidR="00E57797" w:rsidRPr="00A32704" w:rsidRDefault="00E57797" w:rsidP="001F45F5">
      <w:pPr>
        <w:pStyle w:val="Heading3"/>
        <w:spacing w:before="0" w:after="0"/>
        <w:rPr>
          <w:rStyle w:val="SubtleEmphasis"/>
          <w:rFonts w:asciiTheme="minorHAnsi" w:hAnsiTheme="minorHAnsi"/>
          <w:b w:val="0"/>
          <w:color w:val="0B769F" w:themeColor="accent4" w:themeShade="BF"/>
        </w:rPr>
      </w:pPr>
      <w:bookmarkStart w:id="32" w:name="_Toc213939570"/>
      <w:r w:rsidRPr="00A32704">
        <w:rPr>
          <w:rStyle w:val="SubtleEmphasis"/>
          <w:rFonts w:asciiTheme="minorHAnsi" w:hAnsiTheme="minorHAnsi"/>
          <w:color w:val="0B769F" w:themeColor="accent4" w:themeShade="BF"/>
        </w:rPr>
        <w:t xml:space="preserve">If </w:t>
      </w:r>
      <w:r w:rsidR="00F9252D">
        <w:rPr>
          <w:rStyle w:val="SubtleEmphasis"/>
          <w:rFonts w:asciiTheme="minorHAnsi" w:hAnsiTheme="minorHAnsi"/>
          <w:color w:val="0B769F" w:themeColor="accent4" w:themeShade="BF"/>
        </w:rPr>
        <w:t>Managing Blood Pressure</w:t>
      </w:r>
      <w:r w:rsidR="00514F76">
        <w:rPr>
          <w:rStyle w:val="SubtleEmphasis"/>
          <w:rFonts w:asciiTheme="minorHAnsi" w:hAnsiTheme="minorHAnsi"/>
          <w:color w:val="0B769F" w:themeColor="accent4" w:themeShade="BF"/>
        </w:rPr>
        <w:t xml:space="preserve"> or Getting Active</w:t>
      </w:r>
      <w:r w:rsidRPr="00A32704">
        <w:rPr>
          <w:rStyle w:val="SubtleEmphasis"/>
          <w:rFonts w:asciiTheme="minorHAnsi" w:hAnsiTheme="minorHAnsi"/>
          <w:color w:val="0B769F" w:themeColor="accent4" w:themeShade="BF"/>
        </w:rPr>
        <w:t xml:space="preserve"> is Chosen</w:t>
      </w:r>
      <w:r w:rsidR="004D1485">
        <w:rPr>
          <w:rStyle w:val="SubtleEmphasis"/>
          <w:rFonts w:asciiTheme="minorHAnsi" w:hAnsiTheme="minorHAnsi"/>
          <w:color w:val="0B769F" w:themeColor="accent4" w:themeShade="BF"/>
        </w:rPr>
        <w:t xml:space="preserve"> First</w:t>
      </w:r>
      <w:r w:rsidRPr="00A32704">
        <w:rPr>
          <w:rStyle w:val="SubtleEmphasis"/>
          <w:rFonts w:asciiTheme="minorHAnsi" w:hAnsiTheme="minorHAnsi"/>
          <w:color w:val="0B769F" w:themeColor="accent4" w:themeShade="BF"/>
        </w:rPr>
        <w:t>:</w:t>
      </w:r>
      <w:bookmarkEnd w:id="32"/>
    </w:p>
    <w:p w14:paraId="45C5F1DF" w14:textId="0F3D37D0" w:rsidR="00E57797" w:rsidRPr="007C582B" w:rsidRDefault="00E57797" w:rsidP="00901722">
      <w:pPr>
        <w:pStyle w:val="ListParagraph"/>
        <w:numPr>
          <w:ilvl w:val="0"/>
          <w:numId w:val="6"/>
        </w:numPr>
        <w:ind w:left="502"/>
        <w:rPr>
          <w:rStyle w:val="normaltextrun"/>
          <w:b/>
          <w:bCs/>
          <w:color w:val="auto"/>
        </w:rPr>
      </w:pPr>
      <w:r w:rsidRPr="007C582B">
        <w:rPr>
          <w:rStyle w:val="normaltextrun"/>
          <w:color w:val="auto"/>
        </w:rPr>
        <w:t xml:space="preserve">Provide blood pressure monitor </w:t>
      </w:r>
      <w:r w:rsidR="00514F76">
        <w:rPr>
          <w:rStyle w:val="normaltextrun"/>
          <w:color w:val="auto"/>
        </w:rPr>
        <w:t xml:space="preserve">or pedometer </w:t>
      </w:r>
      <w:r w:rsidR="00264E96" w:rsidRPr="00264E96">
        <w:rPr>
          <w:rStyle w:val="normaltextrun"/>
          <w:b/>
          <w:bCs/>
          <w:i/>
          <w:iCs/>
          <w:color w:val="auto"/>
        </w:rPr>
        <w:t>(ONLY required for BP and PA risk factors).</w:t>
      </w:r>
    </w:p>
    <w:p w14:paraId="55DCDB71" w14:textId="05B4A826" w:rsidR="001B6AE7" w:rsidRDefault="00E57797" w:rsidP="00901722">
      <w:pPr>
        <w:pStyle w:val="ListParagraph"/>
        <w:numPr>
          <w:ilvl w:val="0"/>
          <w:numId w:val="6"/>
        </w:numPr>
        <w:spacing w:line="288" w:lineRule="auto"/>
        <w:ind w:left="502"/>
        <w:rPr>
          <w:rStyle w:val="normaltextrun"/>
          <w:color w:val="auto"/>
        </w:rPr>
      </w:pPr>
      <w:r w:rsidRPr="007C582B">
        <w:rPr>
          <w:rStyle w:val="normaltextrun"/>
          <w:color w:val="auto"/>
        </w:rPr>
        <w:t xml:space="preserve">Encourage the </w:t>
      </w:r>
      <w:r w:rsidR="00DB047B">
        <w:rPr>
          <w:rStyle w:val="normaltextrun"/>
          <w:color w:val="auto"/>
        </w:rPr>
        <w:t>Participant</w:t>
      </w:r>
      <w:r w:rsidRPr="007C582B">
        <w:rPr>
          <w:rStyle w:val="normaltextrun"/>
          <w:color w:val="auto"/>
        </w:rPr>
        <w:t xml:space="preserve"> to </w:t>
      </w:r>
      <w:r w:rsidR="00514F76">
        <w:rPr>
          <w:rStyle w:val="normaltextrun"/>
          <w:color w:val="auto"/>
        </w:rPr>
        <w:t xml:space="preserve">begin </w:t>
      </w:r>
      <w:r w:rsidR="00602351">
        <w:rPr>
          <w:rStyle w:val="normaltextrun"/>
          <w:color w:val="auto"/>
        </w:rPr>
        <w:t>recording</w:t>
      </w:r>
      <w:r w:rsidRPr="007C582B">
        <w:rPr>
          <w:rStyle w:val="normaltextrun"/>
          <w:color w:val="auto"/>
        </w:rPr>
        <w:t xml:space="preserve"> their blood pressure</w:t>
      </w:r>
      <w:r w:rsidR="00514F76">
        <w:rPr>
          <w:rStyle w:val="normaltextrun"/>
          <w:color w:val="auto"/>
        </w:rPr>
        <w:t xml:space="preserve"> or their daily steps</w:t>
      </w:r>
    </w:p>
    <w:p w14:paraId="14DB5951" w14:textId="1EA8FBA1" w:rsidR="00E57797" w:rsidRPr="001B6AE7" w:rsidRDefault="001F45F5" w:rsidP="00901722">
      <w:pPr>
        <w:pStyle w:val="ListParagraph"/>
        <w:numPr>
          <w:ilvl w:val="1"/>
          <w:numId w:val="6"/>
        </w:numPr>
        <w:spacing w:line="288" w:lineRule="auto"/>
        <w:ind w:left="1222"/>
        <w:rPr>
          <w:rStyle w:val="normaltextrun"/>
          <w:color w:val="auto"/>
        </w:rPr>
      </w:pPr>
      <w:r>
        <w:rPr>
          <w:noProof/>
          <w14:ligatures w14:val="standardContextual"/>
        </w:rPr>
        <mc:AlternateContent>
          <mc:Choice Requires="wps">
            <w:drawing>
              <wp:anchor distT="0" distB="0" distL="114300" distR="114300" simplePos="0" relativeHeight="251658388" behindDoc="0" locked="0" layoutInCell="1" allowOverlap="1" wp14:anchorId="33CBD3A8" wp14:editId="65CB3D4C">
                <wp:simplePos x="0" y="0"/>
                <wp:positionH relativeFrom="margin">
                  <wp:posOffset>509620</wp:posOffset>
                </wp:positionH>
                <wp:positionV relativeFrom="paragraph">
                  <wp:posOffset>5890</wp:posOffset>
                </wp:positionV>
                <wp:extent cx="5927835" cy="441960"/>
                <wp:effectExtent l="0" t="0" r="15875" b="15240"/>
                <wp:wrapNone/>
                <wp:docPr id="1377200182" name="Rectangle 2"/>
                <wp:cNvGraphicFramePr/>
                <a:graphic xmlns:a="http://schemas.openxmlformats.org/drawingml/2006/main">
                  <a:graphicData uri="http://schemas.microsoft.com/office/word/2010/wordprocessingShape">
                    <wps:wsp>
                      <wps:cNvSpPr/>
                      <wps:spPr>
                        <a:xfrm>
                          <a:off x="0" y="0"/>
                          <a:ext cx="5927835" cy="44196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FF0FFA6">
              <v:rect id="Rectangle 2" style="position:absolute;margin-left:40.15pt;margin-top:.45pt;width:466.75pt;height:34.8pt;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49376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">
                <v:stroke dashstyle="1 1"/>
                <w10:wrap anchorx="margin"/>
              </v:rect>
            </w:pict>
          </mc:Fallback>
        </mc:AlternateContent>
      </w:r>
      <w:r w:rsidR="001B6AE7" w:rsidRPr="001B6AE7">
        <w:rPr>
          <w:rStyle w:val="normaltextrun"/>
          <w:b/>
          <w:bCs/>
          <w:color w:val="auto"/>
        </w:rPr>
        <w:t>Example</w:t>
      </w:r>
      <w:r w:rsidR="001B6AE7" w:rsidRPr="001B6AE7">
        <w:rPr>
          <w:rStyle w:val="normaltextrun"/>
          <w:color w:val="auto"/>
        </w:rPr>
        <w:t xml:space="preserve">: </w:t>
      </w:r>
      <w:r w:rsidR="00E57797" w:rsidRPr="001B6AE7">
        <w:rPr>
          <w:rStyle w:val="normaltextrun"/>
          <w:i/>
          <w:iCs/>
          <w:color w:val="auto"/>
        </w:rPr>
        <w:t>“If you are ready, it could be helpful to take a few readings this week. Does that sound good to you</w:t>
      </w:r>
      <w:r w:rsidR="001B6AE7" w:rsidRPr="001B6AE7">
        <w:rPr>
          <w:rStyle w:val="normaltextrun"/>
          <w:i/>
          <w:iCs/>
          <w:color w:val="auto"/>
        </w:rPr>
        <w:t>?”</w:t>
      </w:r>
    </w:p>
    <w:p w14:paraId="4B186441" w14:textId="2C55D7BC" w:rsidR="001F45F5" w:rsidRDefault="007E191A" w:rsidP="001F45F5">
      <w:pPr>
        <w:pStyle w:val="ListParagraph"/>
        <w:numPr>
          <w:ilvl w:val="0"/>
          <w:numId w:val="6"/>
        </w:numPr>
        <w:spacing w:line="288" w:lineRule="auto"/>
        <w:ind w:left="502"/>
        <w:rPr>
          <w:rStyle w:val="normaltextrun"/>
          <w:color w:val="auto"/>
        </w:rPr>
      </w:pPr>
      <w:r>
        <w:rPr>
          <w:rStyle w:val="normaltextrun"/>
          <w:color w:val="auto"/>
        </w:rPr>
        <w:t xml:space="preserve">Ask the </w:t>
      </w:r>
      <w:r w:rsidR="00DB047B">
        <w:rPr>
          <w:rStyle w:val="normaltextrun"/>
          <w:color w:val="auto"/>
        </w:rPr>
        <w:t>Participant</w:t>
      </w:r>
      <w:r>
        <w:rPr>
          <w:rStyle w:val="normaltextrun"/>
          <w:color w:val="auto"/>
        </w:rPr>
        <w:t xml:space="preserve"> to </w:t>
      </w:r>
      <w:r w:rsidR="00F70BF4">
        <w:rPr>
          <w:rStyle w:val="normaltextrun"/>
          <w:color w:val="auto"/>
        </w:rPr>
        <w:t>operate the blood pressure monitor themselves.</w:t>
      </w:r>
    </w:p>
    <w:p w14:paraId="5C45BED0" w14:textId="53CA0D4E" w:rsidR="001B4CE8" w:rsidRPr="001F45F5" w:rsidRDefault="001F45F5" w:rsidP="001F45F5">
      <w:pPr>
        <w:pStyle w:val="ListParagraph"/>
        <w:numPr>
          <w:ilvl w:val="1"/>
          <w:numId w:val="6"/>
        </w:numPr>
        <w:spacing w:line="288" w:lineRule="auto"/>
        <w:rPr>
          <w:rStyle w:val="normaltextrun"/>
          <w:color w:val="auto"/>
        </w:rPr>
      </w:pPr>
      <w:r>
        <w:rPr>
          <w:noProof/>
          <w14:ligatures w14:val="standardContextual"/>
        </w:rPr>
        <mc:AlternateContent>
          <mc:Choice Requires="wps">
            <w:drawing>
              <wp:anchor distT="0" distB="0" distL="114300" distR="114300" simplePos="0" relativeHeight="251658533" behindDoc="0" locked="0" layoutInCell="1" allowOverlap="1" wp14:anchorId="2BED90F5" wp14:editId="4B99E737">
                <wp:simplePos x="0" y="0"/>
                <wp:positionH relativeFrom="margin">
                  <wp:posOffset>509620</wp:posOffset>
                </wp:positionH>
                <wp:positionV relativeFrom="paragraph">
                  <wp:posOffset>9853</wp:posOffset>
                </wp:positionV>
                <wp:extent cx="5927835" cy="493987"/>
                <wp:effectExtent l="0" t="0" r="15875" b="20955"/>
                <wp:wrapNone/>
                <wp:docPr id="1453941736" name="Rectangle 2"/>
                <wp:cNvGraphicFramePr/>
                <a:graphic xmlns:a="http://schemas.openxmlformats.org/drawingml/2006/main">
                  <a:graphicData uri="http://schemas.microsoft.com/office/word/2010/wordprocessingShape">
                    <wps:wsp>
                      <wps:cNvSpPr/>
                      <wps:spPr>
                        <a:xfrm>
                          <a:off x="0" y="0"/>
                          <a:ext cx="5927835" cy="493987"/>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B2F391C">
              <v:rect id="Rectangle 2" style="position:absolute;margin-left:40.15pt;margin-top:.8pt;width:466.75pt;height:38.9pt;z-index:251658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198712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">
                <v:stroke dashstyle="1 1"/>
                <w10:wrap anchorx="margin"/>
              </v:rect>
            </w:pict>
          </mc:Fallback>
        </mc:AlternateContent>
      </w:r>
      <w:r w:rsidR="001B6AE7" w:rsidRPr="001F45F5">
        <w:rPr>
          <w:rStyle w:val="normaltextrun"/>
          <w:b/>
          <w:bCs/>
          <w:color w:val="auto"/>
        </w:rPr>
        <w:t>Example</w:t>
      </w:r>
      <w:r w:rsidR="001B6AE7" w:rsidRPr="001F45F5">
        <w:rPr>
          <w:rStyle w:val="normaltextrun"/>
          <w:color w:val="auto"/>
        </w:rPr>
        <w:t xml:space="preserve">: </w:t>
      </w:r>
      <w:r w:rsidR="00E57797" w:rsidRPr="001F45F5">
        <w:rPr>
          <w:rStyle w:val="normaltextrun"/>
          <w:i/>
          <w:iCs/>
          <w:color w:val="auto"/>
        </w:rPr>
        <w:t>“</w:t>
      </w:r>
      <w:r w:rsidR="00F70BF4" w:rsidRPr="001F45F5">
        <w:rPr>
          <w:rStyle w:val="normaltextrun"/>
          <w:i/>
          <w:iCs/>
          <w:color w:val="auto"/>
        </w:rPr>
        <w:t>I want to make sure you are able to use this monitor by yourself, so would you like to go ahead and show me how you will take your blood pressure reading</w:t>
      </w:r>
      <w:r w:rsidR="00E57797" w:rsidRPr="001F45F5">
        <w:rPr>
          <w:rStyle w:val="normaltextrun"/>
          <w:i/>
          <w:iCs/>
          <w:color w:val="auto"/>
        </w:rPr>
        <w:t>?”</w:t>
      </w:r>
    </w:p>
    <w:p w14:paraId="7AB606E7" w14:textId="4F234B8A" w:rsidR="00E57797" w:rsidRPr="009C0037" w:rsidRDefault="00E57797" w:rsidP="009C0037">
      <w:pPr>
        <w:pStyle w:val="Heading2"/>
        <w:jc w:val="center"/>
        <w:rPr>
          <w:rFonts w:asciiTheme="minorHAnsi" w:hAnsiTheme="minorHAnsi"/>
          <w:b/>
          <w:bCs/>
          <w:color w:val="D17406"/>
          <w:u w:val="single"/>
        </w:rPr>
      </w:pPr>
      <w:bookmarkStart w:id="33" w:name="_Toc824100444"/>
      <w:bookmarkStart w:id="34" w:name="_Toc213939571"/>
      <w:r w:rsidRPr="009C0037">
        <w:rPr>
          <w:rFonts w:asciiTheme="minorHAnsi" w:hAnsiTheme="minorHAnsi"/>
          <w:b/>
          <w:bCs/>
          <w:color w:val="D17406"/>
          <w:u w:val="single"/>
        </w:rPr>
        <w:lastRenderedPageBreak/>
        <w:t>6. Set Key Tasks (15 minutes)</w:t>
      </w:r>
      <w:bookmarkEnd w:id="33"/>
      <w:bookmarkEnd w:id="34"/>
    </w:p>
    <w:p w14:paraId="3433C7DA" w14:textId="4B8F5FAF" w:rsidR="00E57797" w:rsidRPr="00EA26CE" w:rsidRDefault="00E57797" w:rsidP="00E57797">
      <w:pPr>
        <w:rPr>
          <w:rStyle w:val="normaltextrun"/>
          <w:color w:val="000000" w:themeColor="text1"/>
        </w:rPr>
      </w:pPr>
      <w:r w:rsidRPr="00EA26CE">
        <w:rPr>
          <w:rStyle w:val="normaltextrun"/>
          <w:color w:val="000000" w:themeColor="text1"/>
        </w:rPr>
        <w:t xml:space="preserve">This part of the session is designed to help the </w:t>
      </w:r>
      <w:r w:rsidR="00DB047B">
        <w:rPr>
          <w:rStyle w:val="normaltextrun"/>
          <w:color w:val="000000" w:themeColor="text1"/>
        </w:rPr>
        <w:t>Participant</w:t>
      </w:r>
      <w:r w:rsidRPr="00EA26CE">
        <w:rPr>
          <w:rStyle w:val="normaltextrun"/>
          <w:color w:val="000000" w:themeColor="text1"/>
        </w:rPr>
        <w:t xml:space="preserve"> feel </w:t>
      </w:r>
      <w:r w:rsidR="0060556A" w:rsidRPr="00EA26CE">
        <w:rPr>
          <w:rStyle w:val="normaltextrun"/>
          <w:color w:val="000000" w:themeColor="text1"/>
        </w:rPr>
        <w:t>like they</w:t>
      </w:r>
      <w:r w:rsidRPr="00EA26CE">
        <w:rPr>
          <w:rStyle w:val="normaltextrun"/>
          <w:color w:val="000000" w:themeColor="text1"/>
        </w:rPr>
        <w:t xml:space="preserve"> are already making progress within the very first session</w:t>
      </w:r>
      <w:r w:rsidR="00090E38" w:rsidRPr="00EA26CE">
        <w:rPr>
          <w:rStyle w:val="normaltextrun"/>
          <w:color w:val="000000" w:themeColor="text1"/>
        </w:rPr>
        <w:t xml:space="preserve">. </w:t>
      </w:r>
    </w:p>
    <w:p w14:paraId="4186BA75" w14:textId="36897D04" w:rsidR="00FA0685" w:rsidRDefault="001F45F5" w:rsidP="00E57797">
      <w:pPr>
        <w:rPr>
          <w:rStyle w:val="normaltextrun"/>
          <w:i/>
          <w:iCs/>
          <w:color w:val="000000" w:themeColor="text1"/>
        </w:rPr>
      </w:pPr>
      <w:r w:rsidRPr="00E22058">
        <w:rPr>
          <w:rStyle w:val="SubtleEmphasis"/>
          <w:rFonts w:asciiTheme="minorHAnsi" w:hAnsiTheme="minorHAnsi"/>
          <w:noProof/>
          <w:color w:val="0B769F" w:themeColor="accent4" w:themeShade="BF"/>
        </w:rPr>
        <w:drawing>
          <wp:anchor distT="0" distB="0" distL="114300" distR="114300" simplePos="0" relativeHeight="251658397" behindDoc="1" locked="0" layoutInCell="1" allowOverlap="1" wp14:anchorId="4AD010CA" wp14:editId="20507A00">
            <wp:simplePos x="0" y="0"/>
            <wp:positionH relativeFrom="margin">
              <wp:posOffset>5606787</wp:posOffset>
            </wp:positionH>
            <wp:positionV relativeFrom="paragraph">
              <wp:posOffset>481089</wp:posOffset>
            </wp:positionV>
            <wp:extent cx="767255" cy="767255"/>
            <wp:effectExtent l="0" t="0" r="0" b="0"/>
            <wp:wrapNone/>
            <wp:docPr id="1872572851" name="Picture 1" descr="A hands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2851" name="Picture 1" descr="A hands holding a tablet&#10;&#10;Description automatically generated"/>
                    <pic:cNvPicPr/>
                  </pic:nvPicPr>
                  <pic:blipFill>
                    <a:blip r:embed="rId75" cstate="print">
                      <a:alphaModFix amt="20000"/>
                      <a:extLst>
                        <a:ext uri="{28A0092B-C50C-407E-A947-70E740481C1C}">
                          <a14:useLocalDpi xmlns:a14="http://schemas.microsoft.com/office/drawing/2010/main" val="0"/>
                        </a:ext>
                      </a:extLst>
                    </a:blip>
                    <a:stretch>
                      <a:fillRect/>
                    </a:stretch>
                  </pic:blipFill>
                  <pic:spPr>
                    <a:xfrm>
                      <a:off x="0" y="0"/>
                      <a:ext cx="767255" cy="767255"/>
                    </a:xfrm>
                    <a:prstGeom prst="rect">
                      <a:avLst/>
                    </a:prstGeom>
                  </pic:spPr>
                </pic:pic>
              </a:graphicData>
            </a:graphic>
            <wp14:sizeRelH relativeFrom="margin">
              <wp14:pctWidth>0</wp14:pctWidth>
            </wp14:sizeRelH>
            <wp14:sizeRelV relativeFrom="margin">
              <wp14:pctHeight>0</wp14:pctHeight>
            </wp14:sizeRelV>
          </wp:anchor>
        </w:drawing>
      </w:r>
      <w:r w:rsidR="000D7020">
        <w:rPr>
          <w:noProof/>
          <w14:ligatures w14:val="standardContextual"/>
        </w:rPr>
        <mc:AlternateContent>
          <mc:Choice Requires="wps">
            <w:drawing>
              <wp:anchor distT="0" distB="0" distL="114300" distR="114300" simplePos="0" relativeHeight="251658389" behindDoc="0" locked="0" layoutInCell="1" allowOverlap="1" wp14:anchorId="29DF4B5F" wp14:editId="71AC9477">
                <wp:simplePos x="0" y="0"/>
                <wp:positionH relativeFrom="margin">
                  <wp:posOffset>-36918</wp:posOffset>
                </wp:positionH>
                <wp:positionV relativeFrom="paragraph">
                  <wp:posOffset>-1883</wp:posOffset>
                </wp:positionV>
                <wp:extent cx="6442842" cy="572135"/>
                <wp:effectExtent l="0" t="0" r="15240" b="18415"/>
                <wp:wrapNone/>
                <wp:docPr id="1883682756" name="Rectangle 2"/>
                <wp:cNvGraphicFramePr/>
                <a:graphic xmlns:a="http://schemas.openxmlformats.org/drawingml/2006/main">
                  <a:graphicData uri="http://schemas.microsoft.com/office/word/2010/wordprocessingShape">
                    <wps:wsp>
                      <wps:cNvSpPr/>
                      <wps:spPr>
                        <a:xfrm>
                          <a:off x="0" y="0"/>
                          <a:ext cx="6442842" cy="572135"/>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34E9898">
              <v:rect id="Rectangle 2" style="position:absolute;margin-left:-2.9pt;margin-top:-.15pt;width:507.3pt;height:45.05pt;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0E6174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">
                <v:stroke dashstyle="1 1"/>
                <w10:wrap anchorx="margin"/>
              </v:rect>
            </w:pict>
          </mc:Fallback>
        </mc:AlternateContent>
      </w:r>
      <w:r w:rsidR="00F55E3E" w:rsidRPr="00EA26CE">
        <w:rPr>
          <w:rStyle w:val="normaltextrun"/>
          <w:b/>
          <w:bCs/>
          <w:i/>
          <w:iCs/>
          <w:color w:val="000000" w:themeColor="text1"/>
        </w:rPr>
        <w:t>Example</w:t>
      </w:r>
      <w:r w:rsidR="00F55E3E" w:rsidRPr="00EA26CE">
        <w:rPr>
          <w:rStyle w:val="normaltextrun"/>
          <w:i/>
          <w:iCs/>
          <w:color w:val="000000" w:themeColor="text1"/>
        </w:rPr>
        <w:t xml:space="preserve">: </w:t>
      </w:r>
      <w:r w:rsidR="00D431CE" w:rsidRPr="00EA26CE">
        <w:rPr>
          <w:rStyle w:val="normaltextrun"/>
          <w:color w:val="000000" w:themeColor="text1"/>
        </w:rPr>
        <w:t>“</w:t>
      </w:r>
      <w:r w:rsidR="00D431CE" w:rsidRPr="00EA26CE">
        <w:rPr>
          <w:rStyle w:val="normaltextrun"/>
          <w:i/>
          <w:iCs/>
          <w:color w:val="000000" w:themeColor="text1"/>
        </w:rPr>
        <w:t xml:space="preserve">Now that we’ve identified the risk </w:t>
      </w:r>
      <w:r w:rsidR="0060556A" w:rsidRPr="00EA26CE">
        <w:rPr>
          <w:rStyle w:val="normaltextrun"/>
          <w:i/>
          <w:iCs/>
          <w:color w:val="000000" w:themeColor="text1"/>
        </w:rPr>
        <w:t xml:space="preserve">factors </w:t>
      </w:r>
      <w:r w:rsidR="000A0D01">
        <w:rPr>
          <w:rStyle w:val="normaltextrun"/>
          <w:i/>
          <w:iCs/>
          <w:color w:val="000000" w:themeColor="text1"/>
        </w:rPr>
        <w:t>to address</w:t>
      </w:r>
      <w:r w:rsidR="00D431CE" w:rsidRPr="00EA26CE">
        <w:rPr>
          <w:rStyle w:val="normaltextrun"/>
          <w:i/>
          <w:iCs/>
          <w:color w:val="000000" w:themeColor="text1"/>
        </w:rPr>
        <w:t xml:space="preserve"> and the app is set up, let’s set some targets for the next session.</w:t>
      </w:r>
      <w:r w:rsidR="00523E68" w:rsidRPr="00EA26CE">
        <w:rPr>
          <w:rStyle w:val="normaltextrun"/>
          <w:i/>
          <w:iCs/>
          <w:color w:val="000000" w:themeColor="text1"/>
        </w:rPr>
        <w:t xml:space="preserve"> </w:t>
      </w:r>
      <w:r w:rsidR="00FA0685">
        <w:rPr>
          <w:rStyle w:val="normaltextrun"/>
          <w:i/>
          <w:iCs/>
          <w:color w:val="000000" w:themeColor="text1"/>
        </w:rPr>
        <w:t xml:space="preserve">It’s important to set achievable and </w:t>
      </w:r>
      <w:r w:rsidR="00260DA5">
        <w:rPr>
          <w:rStyle w:val="normaltextrun"/>
          <w:i/>
          <w:iCs/>
          <w:color w:val="000000" w:themeColor="text1"/>
        </w:rPr>
        <w:t>realistic</w:t>
      </w:r>
      <w:r w:rsidR="00FA0685">
        <w:rPr>
          <w:rStyle w:val="normaltextrun"/>
          <w:i/>
          <w:iCs/>
          <w:color w:val="000000" w:themeColor="text1"/>
        </w:rPr>
        <w:t xml:space="preserve"> </w:t>
      </w:r>
      <w:r w:rsidR="000A0D01">
        <w:rPr>
          <w:rStyle w:val="normaltextrun"/>
          <w:i/>
          <w:iCs/>
          <w:color w:val="000000" w:themeColor="text1"/>
        </w:rPr>
        <w:t>targets</w:t>
      </w:r>
      <w:r w:rsidR="00FA0685">
        <w:rPr>
          <w:rStyle w:val="normaltextrun"/>
          <w:i/>
          <w:iCs/>
          <w:color w:val="000000" w:themeColor="text1"/>
        </w:rPr>
        <w:t xml:space="preserve"> that fit where you’re at now</w:t>
      </w:r>
      <w:r w:rsidR="00411E13">
        <w:rPr>
          <w:rStyle w:val="normaltextrun"/>
          <w:i/>
          <w:iCs/>
          <w:color w:val="000000" w:themeColor="text1"/>
        </w:rPr>
        <w:t>.”</w:t>
      </w:r>
      <w:r w:rsidR="001B6AE7" w:rsidRPr="001B6AE7">
        <w:rPr>
          <w:noProof/>
          <w14:ligatures w14:val="standardContextual"/>
        </w:rPr>
        <w:t xml:space="preserve"> </w:t>
      </w:r>
    </w:p>
    <w:p w14:paraId="68ABE02F" w14:textId="42971297" w:rsidR="00E57797" w:rsidRPr="00A32704" w:rsidRDefault="0060556A" w:rsidP="00973A6A">
      <w:pPr>
        <w:pStyle w:val="Heading3"/>
        <w:rPr>
          <w:rStyle w:val="SubtleEmphasis"/>
          <w:rFonts w:asciiTheme="minorHAnsi" w:hAnsiTheme="minorHAnsi"/>
          <w:b w:val="0"/>
          <w:color w:val="0B769F" w:themeColor="accent4" w:themeShade="BF"/>
        </w:rPr>
      </w:pPr>
      <w:bookmarkStart w:id="35" w:name="_Toc213939572"/>
      <w:r w:rsidRPr="00AF66E3">
        <w:rPr>
          <w:rFonts w:ascii="Segoe UI Emoji" w:hAnsi="Segoe UI Emoji" w:cs="Segoe UI Emoji"/>
          <w:color w:val="auto"/>
          <w:sz w:val="36"/>
          <w:szCs w:val="36"/>
        </w:rPr>
        <w:t>📱</w:t>
      </w:r>
      <w:r w:rsidRPr="00A32704">
        <w:rPr>
          <w:rStyle w:val="SubtleEmphasis"/>
          <w:rFonts w:asciiTheme="minorHAnsi" w:hAnsiTheme="minorHAnsi"/>
          <w:color w:val="0B769F" w:themeColor="accent4" w:themeShade="BF"/>
        </w:rPr>
        <w:t xml:space="preserve"> </w:t>
      </w:r>
      <w:r w:rsidR="00E57797" w:rsidRPr="00A32704">
        <w:rPr>
          <w:rStyle w:val="SubtleEmphasis"/>
          <w:rFonts w:asciiTheme="minorHAnsi" w:hAnsiTheme="minorHAnsi"/>
          <w:color w:val="0B769F" w:themeColor="accent4" w:themeShade="BF"/>
        </w:rPr>
        <w:t xml:space="preserve">Task 1: Encourage </w:t>
      </w:r>
      <w:r w:rsidR="00DB047B">
        <w:rPr>
          <w:rStyle w:val="SubtleEmphasis"/>
          <w:rFonts w:asciiTheme="minorHAnsi" w:hAnsiTheme="minorHAnsi"/>
          <w:color w:val="0B769F" w:themeColor="accent4" w:themeShade="BF"/>
        </w:rPr>
        <w:t>Participant</w:t>
      </w:r>
      <w:r w:rsidR="00E57797" w:rsidRPr="00A32704">
        <w:rPr>
          <w:rStyle w:val="SubtleEmphasis"/>
          <w:rFonts w:asciiTheme="minorHAnsi" w:hAnsiTheme="minorHAnsi"/>
          <w:color w:val="0B769F" w:themeColor="accent4" w:themeShade="BF"/>
        </w:rPr>
        <w:t xml:space="preserve"> to Explore the </w:t>
      </w:r>
      <w:r w:rsidR="001B692A">
        <w:rPr>
          <w:rStyle w:val="SubtleEmphasis"/>
          <w:rFonts w:asciiTheme="minorHAnsi" w:hAnsiTheme="minorHAnsi"/>
          <w:color w:val="0B769F" w:themeColor="accent4" w:themeShade="BF"/>
        </w:rPr>
        <w:t>A</w:t>
      </w:r>
      <w:r w:rsidR="00E57797" w:rsidRPr="00A32704">
        <w:rPr>
          <w:rStyle w:val="SubtleEmphasis"/>
          <w:rFonts w:asciiTheme="minorHAnsi" w:hAnsiTheme="minorHAnsi"/>
          <w:color w:val="0B769F" w:themeColor="accent4" w:themeShade="BF"/>
        </w:rPr>
        <w:t>pp</w:t>
      </w:r>
      <w:r w:rsidR="001B692A">
        <w:rPr>
          <w:rStyle w:val="SubtleEmphasis"/>
          <w:rFonts w:asciiTheme="minorHAnsi" w:hAnsiTheme="minorHAnsi"/>
          <w:color w:val="0B769F" w:themeColor="accent4" w:themeShade="BF"/>
        </w:rPr>
        <w:t xml:space="preserve"> </w:t>
      </w:r>
      <w:r w:rsidR="00F9252D">
        <w:rPr>
          <w:rStyle w:val="SubtleEmphasis"/>
          <w:rFonts w:asciiTheme="minorHAnsi" w:hAnsiTheme="minorHAnsi"/>
          <w:color w:val="0B769F" w:themeColor="accent4" w:themeShade="BF"/>
        </w:rPr>
        <w:t>Independently</w:t>
      </w:r>
      <w:bookmarkEnd w:id="35"/>
    </w:p>
    <w:p w14:paraId="24C4686E" w14:textId="5D941CD1" w:rsidR="000D31CD" w:rsidRPr="00EA26CE" w:rsidRDefault="00901722" w:rsidP="00F01A99">
      <w:pPr>
        <w:pStyle w:val="ListParagraph"/>
        <w:numPr>
          <w:ilvl w:val="0"/>
          <w:numId w:val="14"/>
        </w:numPr>
        <w:rPr>
          <w:rStyle w:val="normaltextrun"/>
          <w:b/>
          <w:bCs/>
          <w:color w:val="000000" w:themeColor="text1"/>
        </w:rPr>
      </w:pPr>
      <w:r>
        <w:rPr>
          <w:noProof/>
          <w14:ligatures w14:val="standardContextual"/>
        </w:rPr>
        <mc:AlternateContent>
          <mc:Choice Requires="wps">
            <w:drawing>
              <wp:anchor distT="0" distB="0" distL="114300" distR="114300" simplePos="0" relativeHeight="251658390" behindDoc="0" locked="0" layoutInCell="1" allowOverlap="1" wp14:anchorId="26EF2600" wp14:editId="3F14E5CC">
                <wp:simplePos x="0" y="0"/>
                <wp:positionH relativeFrom="margin">
                  <wp:posOffset>327025</wp:posOffset>
                </wp:positionH>
                <wp:positionV relativeFrom="paragraph">
                  <wp:posOffset>219075</wp:posOffset>
                </wp:positionV>
                <wp:extent cx="6126480" cy="411480"/>
                <wp:effectExtent l="0" t="0" r="26670" b="26670"/>
                <wp:wrapNone/>
                <wp:docPr id="1036212880" name="Rectangle 2"/>
                <wp:cNvGraphicFramePr/>
                <a:graphic xmlns:a="http://schemas.openxmlformats.org/drawingml/2006/main">
                  <a:graphicData uri="http://schemas.microsoft.com/office/word/2010/wordprocessingShape">
                    <wps:wsp>
                      <wps:cNvSpPr/>
                      <wps:spPr>
                        <a:xfrm>
                          <a:off x="0" y="0"/>
                          <a:ext cx="6126480" cy="41148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BF3A3D7">
              <v:rect id="Rectangle 2" style="position:absolute;margin-left:25.75pt;margin-top:17.25pt;width:482.4pt;height:32.4pt;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05BF9F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">
                <v:stroke dashstyle="1 1"/>
                <w10:wrap anchorx="margin"/>
              </v:rect>
            </w:pict>
          </mc:Fallback>
        </mc:AlternateContent>
      </w:r>
      <w:r w:rsidR="00E57797" w:rsidRPr="00EA26CE">
        <w:rPr>
          <w:rStyle w:val="normaltextrun"/>
          <w:color w:val="000000" w:themeColor="text1"/>
        </w:rPr>
        <w:t xml:space="preserve">Suggest they explore the app at their own </w:t>
      </w:r>
      <w:r w:rsidR="00D00E41" w:rsidRPr="00EA26CE">
        <w:rPr>
          <w:rStyle w:val="normaltextrun"/>
          <w:color w:val="000000" w:themeColor="text1"/>
        </w:rPr>
        <w:t>pace.</w:t>
      </w:r>
    </w:p>
    <w:p w14:paraId="1DE71962" w14:textId="1E2021B9" w:rsidR="00E57797" w:rsidRPr="00EA26CE" w:rsidRDefault="000D31CD" w:rsidP="00F01A99">
      <w:pPr>
        <w:pStyle w:val="ListParagraph"/>
        <w:numPr>
          <w:ilvl w:val="1"/>
          <w:numId w:val="14"/>
        </w:numPr>
        <w:rPr>
          <w:rStyle w:val="normaltextrun"/>
          <w:b/>
          <w:bCs/>
          <w:color w:val="000000" w:themeColor="text1"/>
        </w:rPr>
      </w:pPr>
      <w:r w:rsidRPr="00EA26CE">
        <w:rPr>
          <w:rStyle w:val="normaltextrun"/>
          <w:b/>
          <w:bCs/>
          <w:color w:val="000000" w:themeColor="text1"/>
        </w:rPr>
        <w:t xml:space="preserve">Example: </w:t>
      </w:r>
      <w:r w:rsidR="00E57797" w:rsidRPr="00393E76">
        <w:rPr>
          <w:rStyle w:val="normaltextrun"/>
          <w:b/>
          <w:bCs/>
          <w:i/>
          <w:iCs/>
          <w:color w:val="000000" w:themeColor="text1"/>
        </w:rPr>
        <w:t>“</w:t>
      </w:r>
      <w:r w:rsidR="00E57797" w:rsidRPr="00393E76">
        <w:rPr>
          <w:rStyle w:val="normaltextrun"/>
          <w:i/>
          <w:iCs/>
          <w:color w:val="000000" w:themeColor="text1"/>
        </w:rPr>
        <w:t>Would you like to start by watching videos, trying out games, or perhaps just browsing around? You can choose what interests you most.”</w:t>
      </w:r>
    </w:p>
    <w:p w14:paraId="45C57AC6" w14:textId="77777777" w:rsidR="001B692A" w:rsidRPr="001B692A" w:rsidRDefault="00901722" w:rsidP="009A13DA">
      <w:pPr>
        <w:pStyle w:val="ListParagraph"/>
        <w:numPr>
          <w:ilvl w:val="0"/>
          <w:numId w:val="5"/>
        </w:numPr>
        <w:rPr>
          <w:rStyle w:val="normaltextrun"/>
          <w:color w:val="000000" w:themeColor="text1"/>
        </w:rPr>
      </w:pPr>
      <w:r>
        <w:rPr>
          <w:noProof/>
          <w14:ligatures w14:val="standardContextual"/>
        </w:rPr>
        <mc:AlternateContent>
          <mc:Choice Requires="wps">
            <w:drawing>
              <wp:anchor distT="0" distB="0" distL="114300" distR="114300" simplePos="0" relativeHeight="251658391" behindDoc="0" locked="0" layoutInCell="1" allowOverlap="1" wp14:anchorId="50AA42BE" wp14:editId="5BA9E1E5">
                <wp:simplePos x="0" y="0"/>
                <wp:positionH relativeFrom="margin">
                  <wp:posOffset>330944</wp:posOffset>
                </wp:positionH>
                <wp:positionV relativeFrom="paragraph">
                  <wp:posOffset>200660</wp:posOffset>
                </wp:positionV>
                <wp:extent cx="6138042" cy="411480"/>
                <wp:effectExtent l="0" t="0" r="15240" b="26670"/>
                <wp:wrapNone/>
                <wp:docPr id="1624106941" name="Rectangle 2"/>
                <wp:cNvGraphicFramePr/>
                <a:graphic xmlns:a="http://schemas.openxmlformats.org/drawingml/2006/main">
                  <a:graphicData uri="http://schemas.microsoft.com/office/word/2010/wordprocessingShape">
                    <wps:wsp>
                      <wps:cNvSpPr/>
                      <wps:spPr>
                        <a:xfrm>
                          <a:off x="0" y="0"/>
                          <a:ext cx="6138042" cy="41148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C22968B">
              <v:rect id="Rectangle 2" style="position:absolute;margin-left:26.05pt;margin-top:15.8pt;width:483.3pt;height:32.4pt;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4D67A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">
                <v:stroke dashstyle="1 1"/>
                <w10:wrap anchorx="margin"/>
              </v:rect>
            </w:pict>
          </mc:Fallback>
        </mc:AlternateContent>
      </w:r>
      <w:r w:rsidR="00D00E41" w:rsidRPr="00EA26CE">
        <w:rPr>
          <w:rStyle w:val="normaltextrun"/>
          <w:b/>
          <w:bCs/>
          <w:color w:val="000000" w:themeColor="text1"/>
        </w:rPr>
        <w:t xml:space="preserve">Set </w:t>
      </w:r>
      <w:r w:rsidR="006559E0">
        <w:rPr>
          <w:rStyle w:val="normaltextrun"/>
          <w:b/>
          <w:bCs/>
          <w:color w:val="000000" w:themeColor="text1"/>
        </w:rPr>
        <w:t>targets</w:t>
      </w:r>
      <w:r w:rsidR="00D00E41" w:rsidRPr="00EA26CE">
        <w:rPr>
          <w:rStyle w:val="normaltextrun"/>
          <w:b/>
          <w:bCs/>
          <w:color w:val="000000" w:themeColor="text1"/>
        </w:rPr>
        <w:t xml:space="preserve"> together</w:t>
      </w:r>
    </w:p>
    <w:p w14:paraId="4403E448" w14:textId="35502067" w:rsidR="00E57797" w:rsidRPr="0003313D" w:rsidRDefault="001B6AE7" w:rsidP="0003313D">
      <w:pPr>
        <w:pStyle w:val="ListParagraph"/>
        <w:numPr>
          <w:ilvl w:val="1"/>
          <w:numId w:val="5"/>
        </w:numPr>
        <w:rPr>
          <w:rStyle w:val="normaltextrun"/>
          <w:color w:val="000000" w:themeColor="text1"/>
        </w:rPr>
      </w:pPr>
      <w:r w:rsidRPr="001B692A">
        <w:rPr>
          <w:rStyle w:val="normaltextrun"/>
          <w:b/>
          <w:bCs/>
          <w:color w:val="000000" w:themeColor="text1"/>
        </w:rPr>
        <w:t xml:space="preserve">Example: </w:t>
      </w:r>
      <w:r w:rsidR="00E57797" w:rsidRPr="001B692A">
        <w:rPr>
          <w:rStyle w:val="normaltextrun"/>
          <w:i/>
          <w:iCs/>
          <w:color w:val="000000" w:themeColor="text1"/>
        </w:rPr>
        <w:t xml:space="preserve">“Let's set some </w:t>
      </w:r>
      <w:r w:rsidR="006559E0" w:rsidRPr="001B692A">
        <w:rPr>
          <w:rStyle w:val="normaltextrun"/>
          <w:i/>
          <w:iCs/>
          <w:color w:val="000000" w:themeColor="text1"/>
        </w:rPr>
        <w:t>targets</w:t>
      </w:r>
      <w:r w:rsidR="00E57797" w:rsidRPr="001B692A">
        <w:rPr>
          <w:rStyle w:val="normaltextrun"/>
          <w:i/>
          <w:iCs/>
          <w:color w:val="000000" w:themeColor="text1"/>
        </w:rPr>
        <w:t xml:space="preserve"> together. How do you feel about aiming to explore the app this week? What do you think?”</w:t>
      </w:r>
    </w:p>
    <w:p w14:paraId="64597CA4" w14:textId="55F80DDF" w:rsidR="00E57797" w:rsidRPr="0003313D" w:rsidRDefault="0060556A" w:rsidP="0003313D">
      <w:pPr>
        <w:pStyle w:val="Heading3"/>
        <w:rPr>
          <w:rFonts w:ascii="Segoe UI Emoji" w:hAnsi="Segoe UI Emoji" w:cs="Segoe UI Emoji"/>
          <w:b/>
          <w:color w:val="auto"/>
          <w:sz w:val="36"/>
          <w:szCs w:val="36"/>
        </w:rPr>
      </w:pPr>
      <w:bookmarkStart w:id="36" w:name="_Toc213939573"/>
      <w:r w:rsidRPr="0003313D">
        <w:rPr>
          <w:rFonts w:ascii="Segoe UI Emoji" w:hAnsi="Segoe UI Emoji" w:cs="Segoe UI Emoji"/>
          <w:b/>
          <w:color w:val="auto"/>
          <w:sz w:val="36"/>
          <w:szCs w:val="36"/>
        </w:rPr>
        <w:t xml:space="preserve">📊 </w:t>
      </w:r>
      <w:r w:rsidR="00E57797" w:rsidRPr="0003313D">
        <w:rPr>
          <w:rStyle w:val="SubtleEmphasis"/>
          <w:rFonts w:asciiTheme="minorHAnsi" w:hAnsiTheme="minorHAnsi"/>
          <w:bCs/>
          <w:color w:val="0B769F" w:themeColor="accent4" w:themeShade="BF"/>
        </w:rPr>
        <w:t xml:space="preserve">Task 2: </w:t>
      </w:r>
      <w:r w:rsidR="00473C3B" w:rsidRPr="0003313D">
        <w:rPr>
          <w:rStyle w:val="SubtleEmphasis"/>
          <w:rFonts w:asciiTheme="minorHAnsi" w:hAnsiTheme="minorHAnsi"/>
          <w:bCs/>
          <w:color w:val="0B769F" w:themeColor="accent4" w:themeShade="BF"/>
        </w:rPr>
        <w:t xml:space="preserve">Introducing </w:t>
      </w:r>
      <w:r w:rsidR="00E57797" w:rsidRPr="0003313D">
        <w:rPr>
          <w:rStyle w:val="SubtleEmphasis"/>
          <w:rFonts w:asciiTheme="minorHAnsi" w:hAnsiTheme="minorHAnsi"/>
          <w:bCs/>
          <w:color w:val="0B769F" w:themeColor="accent4" w:themeShade="BF"/>
        </w:rPr>
        <w:t>Self-Monitoring</w:t>
      </w:r>
      <w:bookmarkEnd w:id="36"/>
      <w:r w:rsidR="00973A6A" w:rsidRPr="0003313D">
        <w:rPr>
          <w:rFonts w:ascii="Segoe UI Emoji" w:hAnsi="Segoe UI Emoji" w:cs="Segoe UI Emoji"/>
          <w:b/>
          <w:color w:val="auto"/>
          <w:sz w:val="36"/>
          <w:szCs w:val="36"/>
        </w:rPr>
        <w:t xml:space="preserve"> </w:t>
      </w:r>
    </w:p>
    <w:p w14:paraId="580F7B4A" w14:textId="7303AC7F" w:rsidR="0003313D" w:rsidRDefault="00E57797" w:rsidP="00F01A99">
      <w:pPr>
        <w:pStyle w:val="ListParagraph"/>
        <w:numPr>
          <w:ilvl w:val="0"/>
          <w:numId w:val="14"/>
        </w:numPr>
        <w:rPr>
          <w:rStyle w:val="normaltextrun"/>
          <w:color w:val="000000" w:themeColor="text1"/>
        </w:rPr>
      </w:pPr>
      <w:r w:rsidRPr="002F195D">
        <w:rPr>
          <w:rStyle w:val="normaltextrun"/>
          <w:color w:val="000000" w:themeColor="text1"/>
        </w:rPr>
        <w:t xml:space="preserve">As explained to </w:t>
      </w:r>
      <w:r w:rsidR="00DB047B">
        <w:rPr>
          <w:rStyle w:val="normaltextrun"/>
          <w:color w:val="000000" w:themeColor="text1"/>
        </w:rPr>
        <w:t>Participant</w:t>
      </w:r>
      <w:r w:rsidRPr="002F195D">
        <w:rPr>
          <w:rStyle w:val="normaltextrun"/>
          <w:color w:val="000000" w:themeColor="text1"/>
        </w:rPr>
        <w:t xml:space="preserve">, ask them about whether they’d like to start self-monitoring to collect some data before the next </w:t>
      </w:r>
      <w:r w:rsidR="00973A6A" w:rsidRPr="002F195D">
        <w:rPr>
          <w:rStyle w:val="normaltextrun"/>
          <w:color w:val="000000" w:themeColor="text1"/>
        </w:rPr>
        <w:t>session.</w:t>
      </w:r>
    </w:p>
    <w:p w14:paraId="64F9AC4F" w14:textId="1815BF7B" w:rsidR="00393E76" w:rsidRPr="00A711C7" w:rsidRDefault="00393E76" w:rsidP="00F01A99">
      <w:pPr>
        <w:pStyle w:val="ListParagraph"/>
        <w:numPr>
          <w:ilvl w:val="1"/>
          <w:numId w:val="14"/>
        </w:numPr>
        <w:rPr>
          <w:rStyle w:val="normaltextrun"/>
          <w:color w:val="000000" w:themeColor="text1"/>
        </w:rPr>
      </w:pPr>
      <w:r w:rsidRPr="0003313D">
        <w:rPr>
          <w:rStyle w:val="normaltextrun"/>
          <w:b/>
          <w:bCs/>
          <w:color w:val="000000" w:themeColor="text1"/>
        </w:rPr>
        <w:t xml:space="preserve">Example: </w:t>
      </w:r>
      <w:r w:rsidR="00E57797" w:rsidRPr="0003313D">
        <w:rPr>
          <w:rStyle w:val="normaltextrun"/>
          <w:i/>
          <w:iCs/>
          <w:color w:val="000000" w:themeColor="text1"/>
        </w:rPr>
        <w:t>“If you’re ready, we can also start including self-monitoring.”</w:t>
      </w:r>
      <w:r w:rsidR="000D7020" w:rsidRPr="000D7020">
        <w:rPr>
          <w:noProof/>
          <w:color w:val="FFEECD"/>
          <w14:ligatures w14:val="standardContextual"/>
        </w:rPr>
        <w:t xml:space="preserve"> </w:t>
      </w:r>
    </w:p>
    <w:p w14:paraId="59543827" w14:textId="1921017C" w:rsidR="00E57797" w:rsidRPr="00393E76" w:rsidRDefault="00E57797" w:rsidP="00393E76">
      <w:pPr>
        <w:pStyle w:val="Heading2"/>
        <w:jc w:val="center"/>
        <w:rPr>
          <w:rFonts w:asciiTheme="minorHAnsi" w:hAnsiTheme="minorHAnsi"/>
          <w:b/>
          <w:bCs/>
          <w:color w:val="D17406"/>
          <w:u w:val="single"/>
        </w:rPr>
      </w:pPr>
      <w:bookmarkStart w:id="37" w:name="_Toc334814311"/>
      <w:bookmarkStart w:id="38" w:name="_Toc213939574"/>
      <w:r w:rsidRPr="00393E76">
        <w:rPr>
          <w:rFonts w:asciiTheme="minorHAnsi" w:hAnsiTheme="minorHAnsi"/>
          <w:b/>
          <w:bCs/>
          <w:color w:val="D17406"/>
          <w:u w:val="single"/>
        </w:rPr>
        <w:t>7. Closing and Next Steps (5 minutes)</w:t>
      </w:r>
      <w:bookmarkEnd w:id="37"/>
      <w:bookmarkEnd w:id="38"/>
    </w:p>
    <w:p w14:paraId="0EFB07C3" w14:textId="5B372A60" w:rsidR="00E57797" w:rsidRPr="00EA5DD1" w:rsidRDefault="00E57797" w:rsidP="009A13DA">
      <w:pPr>
        <w:pStyle w:val="ListParagraph"/>
        <w:numPr>
          <w:ilvl w:val="0"/>
          <w:numId w:val="4"/>
        </w:numPr>
        <w:rPr>
          <w:rStyle w:val="normaltextrun"/>
          <w:b/>
          <w:bCs/>
          <w:color w:val="000000" w:themeColor="text1"/>
        </w:rPr>
      </w:pPr>
      <w:r w:rsidRPr="00EA26CE">
        <w:rPr>
          <w:rStyle w:val="normaltextrun"/>
          <w:b/>
          <w:bCs/>
          <w:color w:val="000000" w:themeColor="text1"/>
        </w:rPr>
        <w:t xml:space="preserve">Encourage </w:t>
      </w:r>
      <w:r w:rsidRPr="00EA26CE">
        <w:rPr>
          <w:rStyle w:val="normaltextrun"/>
          <w:color w:val="000000" w:themeColor="text1"/>
        </w:rPr>
        <w:t xml:space="preserve">the </w:t>
      </w:r>
      <w:r w:rsidR="00DB047B">
        <w:rPr>
          <w:rStyle w:val="normaltextrun"/>
          <w:color w:val="000000" w:themeColor="text1"/>
        </w:rPr>
        <w:t>Participant</w:t>
      </w:r>
      <w:r w:rsidRPr="00EA26CE">
        <w:rPr>
          <w:rStyle w:val="normaltextrun"/>
          <w:color w:val="000000" w:themeColor="text1"/>
        </w:rPr>
        <w:t xml:space="preserve"> to </w:t>
      </w:r>
      <w:r w:rsidR="008C3F9C">
        <w:rPr>
          <w:rStyle w:val="normaltextrun"/>
          <w:color w:val="000000" w:themeColor="text1"/>
        </w:rPr>
        <w:t xml:space="preserve">contact you if they </w:t>
      </w:r>
      <w:r w:rsidRPr="00EA26CE">
        <w:rPr>
          <w:rStyle w:val="normaltextrun"/>
          <w:color w:val="000000" w:themeColor="text1"/>
        </w:rPr>
        <w:t xml:space="preserve">have any questions or challenges – remind them of </w:t>
      </w:r>
      <w:r w:rsidR="008C3F9C">
        <w:rPr>
          <w:rStyle w:val="normaltextrun"/>
          <w:color w:val="000000" w:themeColor="text1"/>
        </w:rPr>
        <w:t xml:space="preserve">the </w:t>
      </w:r>
      <w:r w:rsidRPr="00EA26CE">
        <w:rPr>
          <w:rStyle w:val="normaltextrun"/>
          <w:b/>
          <w:bCs/>
          <w:color w:val="000000" w:themeColor="text1"/>
        </w:rPr>
        <w:t>messaging feature</w:t>
      </w:r>
      <w:r w:rsidRPr="00EA26CE">
        <w:rPr>
          <w:rStyle w:val="normaltextrun"/>
          <w:color w:val="000000" w:themeColor="text1"/>
        </w:rPr>
        <w:t xml:space="preserve"> within the app.</w:t>
      </w:r>
    </w:p>
    <w:p w14:paraId="6F974F94" w14:textId="3AC93C67" w:rsidR="00EA5DD1" w:rsidRPr="00EA26CE" w:rsidRDefault="00EA5DD1" w:rsidP="009A13DA">
      <w:pPr>
        <w:pStyle w:val="ListParagraph"/>
        <w:numPr>
          <w:ilvl w:val="0"/>
          <w:numId w:val="4"/>
        </w:numPr>
        <w:rPr>
          <w:rStyle w:val="normaltextrun"/>
          <w:b/>
          <w:bCs/>
          <w:color w:val="000000" w:themeColor="text1"/>
        </w:rPr>
      </w:pPr>
      <w:r>
        <w:rPr>
          <w:rStyle w:val="normaltextrun"/>
          <w:b/>
          <w:bCs/>
          <w:color w:val="000000" w:themeColor="text1"/>
        </w:rPr>
        <w:t xml:space="preserve">Check-in with the </w:t>
      </w:r>
      <w:r w:rsidR="00DB047B">
        <w:rPr>
          <w:rStyle w:val="normaltextrun"/>
          <w:b/>
          <w:bCs/>
          <w:color w:val="000000" w:themeColor="text1"/>
        </w:rPr>
        <w:t>Participant</w:t>
      </w:r>
      <w:r>
        <w:rPr>
          <w:rStyle w:val="normaltextrun"/>
          <w:b/>
          <w:bCs/>
          <w:color w:val="000000" w:themeColor="text1"/>
        </w:rPr>
        <w:t xml:space="preserve"> via the messaging feature </w:t>
      </w:r>
      <w:r w:rsidR="00A335A9">
        <w:rPr>
          <w:rStyle w:val="normaltextrun"/>
          <w:color w:val="000000" w:themeColor="text1"/>
        </w:rPr>
        <w:t xml:space="preserve">after the first session – some </w:t>
      </w:r>
      <w:r w:rsidR="00DB047B">
        <w:rPr>
          <w:rStyle w:val="normaltextrun"/>
          <w:color w:val="000000" w:themeColor="text1"/>
        </w:rPr>
        <w:t>Participant</w:t>
      </w:r>
      <w:r w:rsidR="00A335A9">
        <w:rPr>
          <w:rStyle w:val="normaltextrun"/>
          <w:color w:val="000000" w:themeColor="text1"/>
        </w:rPr>
        <w:t>s may feel nervous to reach out first.</w:t>
      </w:r>
    </w:p>
    <w:p w14:paraId="4F658447" w14:textId="21437BE5" w:rsidR="00E57797" w:rsidRPr="00EA26CE" w:rsidRDefault="006B3244" w:rsidP="009A13DA">
      <w:pPr>
        <w:pStyle w:val="ListParagraph"/>
        <w:numPr>
          <w:ilvl w:val="0"/>
          <w:numId w:val="4"/>
        </w:numPr>
        <w:rPr>
          <w:rStyle w:val="normaltextrun"/>
          <w:color w:val="000000" w:themeColor="text1"/>
        </w:rPr>
      </w:pPr>
      <w:r w:rsidRPr="00AF66E3">
        <w:rPr>
          <w:rFonts w:ascii="Segoe UI Emoji" w:hAnsi="Segoe UI Emoji" w:cs="Segoe UI Emoji"/>
          <w:color w:val="auto"/>
        </w:rPr>
        <w:t>📅</w:t>
      </w:r>
      <w:r w:rsidRPr="00AF66E3">
        <w:rPr>
          <w:color w:val="auto"/>
        </w:rPr>
        <w:t xml:space="preserve"> </w:t>
      </w:r>
      <w:r w:rsidR="00E57797" w:rsidRPr="00EA26CE">
        <w:rPr>
          <w:rStyle w:val="normaltextrun"/>
          <w:b/>
          <w:bCs/>
          <w:color w:val="000000" w:themeColor="text1"/>
        </w:rPr>
        <w:t xml:space="preserve">Schedule the second session </w:t>
      </w:r>
      <w:r w:rsidR="00E57797" w:rsidRPr="00EA26CE">
        <w:rPr>
          <w:rStyle w:val="normaltextrun"/>
          <w:color w:val="000000" w:themeColor="text1"/>
        </w:rPr>
        <w:t xml:space="preserve">for the following week (subsequent sessions will be every two </w:t>
      </w:r>
      <w:r w:rsidR="00F9252D" w:rsidRPr="00EA26CE">
        <w:rPr>
          <w:rStyle w:val="normaltextrun"/>
          <w:color w:val="000000" w:themeColor="text1"/>
        </w:rPr>
        <w:t>weeks</w:t>
      </w:r>
      <w:r w:rsidR="00F9252D">
        <w:rPr>
          <w:rStyle w:val="normaltextrun"/>
          <w:color w:val="000000" w:themeColor="text1"/>
        </w:rPr>
        <w:t xml:space="preserve"> but</w:t>
      </w:r>
      <w:r w:rsidR="00734075">
        <w:rPr>
          <w:rStyle w:val="normaltextrun"/>
          <w:color w:val="000000" w:themeColor="text1"/>
        </w:rPr>
        <w:t xml:space="preserve"> be flexible if the </w:t>
      </w:r>
      <w:r w:rsidR="00DB047B">
        <w:rPr>
          <w:rStyle w:val="normaltextrun"/>
          <w:color w:val="000000" w:themeColor="text1"/>
        </w:rPr>
        <w:t>Participant</w:t>
      </w:r>
      <w:r w:rsidR="00734075">
        <w:rPr>
          <w:rStyle w:val="normaltextrun"/>
          <w:color w:val="000000" w:themeColor="text1"/>
        </w:rPr>
        <w:t xml:space="preserve"> requires more support).</w:t>
      </w:r>
    </w:p>
    <w:p w14:paraId="049079BA" w14:textId="77777777" w:rsidR="00E57797" w:rsidRPr="00393E76" w:rsidRDefault="00901722" w:rsidP="009734F5">
      <w:pPr>
        <w:pStyle w:val="ListParagraph"/>
        <w:numPr>
          <w:ilvl w:val="1"/>
          <w:numId w:val="4"/>
        </w:numPr>
        <w:spacing w:before="0" w:after="0"/>
        <w:rPr>
          <w:rStyle w:val="normaltextrun"/>
          <w:i/>
          <w:iCs/>
          <w:color w:val="000000" w:themeColor="text1"/>
        </w:rPr>
      </w:pPr>
      <w:r>
        <w:rPr>
          <w:noProof/>
          <w14:ligatures w14:val="standardContextual"/>
        </w:rPr>
        <mc:AlternateContent>
          <mc:Choice Requires="wps">
            <w:drawing>
              <wp:anchor distT="0" distB="0" distL="114300" distR="114300" simplePos="0" relativeHeight="251658392" behindDoc="0" locked="0" layoutInCell="1" allowOverlap="1" wp14:anchorId="6528A4E6" wp14:editId="55532AAD">
                <wp:simplePos x="0" y="0"/>
                <wp:positionH relativeFrom="margin">
                  <wp:posOffset>236351</wp:posOffset>
                </wp:positionH>
                <wp:positionV relativeFrom="paragraph">
                  <wp:posOffset>14561</wp:posOffset>
                </wp:positionV>
                <wp:extent cx="6221073" cy="624840"/>
                <wp:effectExtent l="0" t="0" r="27940" b="22860"/>
                <wp:wrapNone/>
                <wp:docPr id="1462288922" name="Rectangle 2"/>
                <wp:cNvGraphicFramePr/>
                <a:graphic xmlns:a="http://schemas.openxmlformats.org/drawingml/2006/main">
                  <a:graphicData uri="http://schemas.microsoft.com/office/word/2010/wordprocessingShape">
                    <wps:wsp>
                      <wps:cNvSpPr/>
                      <wps:spPr>
                        <a:xfrm>
                          <a:off x="0" y="0"/>
                          <a:ext cx="6221073" cy="62484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A9BB4C5">
              <v:rect id="Rectangle 2" style="position:absolute;margin-left:18.6pt;margin-top:1.15pt;width:489.85pt;height:49.2pt;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5B4B6D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">
                <v:stroke dashstyle="1 1"/>
                <w10:wrap anchorx="margin"/>
              </v:rect>
            </w:pict>
          </mc:Fallback>
        </mc:AlternateContent>
      </w:r>
      <w:r w:rsidR="001B6AE7">
        <w:rPr>
          <w:rStyle w:val="normaltextrun"/>
          <w:b/>
          <w:bCs/>
          <w:color w:val="000000" w:themeColor="text1"/>
        </w:rPr>
        <w:t xml:space="preserve">Example: </w:t>
      </w:r>
      <w:r w:rsidR="00E57797" w:rsidRPr="00393E76">
        <w:rPr>
          <w:rStyle w:val="normaltextrun"/>
          <w:i/>
          <w:iCs/>
          <w:color w:val="000000" w:themeColor="text1"/>
        </w:rPr>
        <w:t>“Let’s schedule our next session for next week. Would you prefer to stick with the same day and time, or is there another time that works better for you? After that, we’ll move to meeting every two weeks, but we can adjust that if needed.”</w:t>
      </w:r>
    </w:p>
    <w:p w14:paraId="5EF43C88" w14:textId="7F307C19" w:rsidR="00A335A9" w:rsidRDefault="00A36180" w:rsidP="009734F5">
      <w:pPr>
        <w:spacing w:before="0" w:after="0"/>
        <w:jc w:val="center"/>
        <w:rPr>
          <w:rStyle w:val="normaltextrun"/>
          <w:b/>
          <w:bCs/>
          <w:color w:val="FF0000"/>
          <w:sz w:val="32"/>
          <w:szCs w:val="32"/>
        </w:rPr>
      </w:pPr>
      <w:r w:rsidRPr="0032525F">
        <w:rPr>
          <w:noProof/>
          <w:color w:val="FFEECD"/>
          <w14:ligatures w14:val="standardContextual"/>
        </w:rPr>
        <mc:AlternateContent>
          <mc:Choice Requires="wps">
            <w:drawing>
              <wp:anchor distT="0" distB="0" distL="114300" distR="114300" simplePos="0" relativeHeight="251658507" behindDoc="0" locked="0" layoutInCell="1" allowOverlap="1" wp14:anchorId="7CE9EE0C" wp14:editId="2E1EDDAF">
                <wp:simplePos x="0" y="0"/>
                <wp:positionH relativeFrom="margin">
                  <wp:align>left</wp:align>
                </wp:positionH>
                <wp:positionV relativeFrom="paragraph">
                  <wp:posOffset>221243</wp:posOffset>
                </wp:positionV>
                <wp:extent cx="6421252" cy="1755227"/>
                <wp:effectExtent l="0" t="0" r="17780" b="16510"/>
                <wp:wrapNone/>
                <wp:docPr id="1806802068" name="Rectangle 1"/>
                <wp:cNvGraphicFramePr/>
                <a:graphic xmlns:a="http://schemas.openxmlformats.org/drawingml/2006/main">
                  <a:graphicData uri="http://schemas.microsoft.com/office/word/2010/wordprocessingShape">
                    <wps:wsp>
                      <wps:cNvSpPr/>
                      <wps:spPr>
                        <a:xfrm>
                          <a:off x="0" y="0"/>
                          <a:ext cx="6421252" cy="1755227"/>
                        </a:xfrm>
                        <a:prstGeom prst="rect">
                          <a:avLst/>
                        </a:prstGeom>
                        <a:noFill/>
                        <a:ln w="19050">
                          <a:solidFill>
                            <a:schemeClr val="accent2">
                              <a:lumMod val="40000"/>
                              <a:lumOff val="60000"/>
                            </a:schemeClr>
                          </a:solidFill>
                          <a:prstDash val="lg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CAE3862">
              <v:rect id="Rectangle 1" style="position:absolute;margin-left:0;margin-top:17.4pt;width:505.6pt;height:138.2pt;z-index:25165850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f6c5ac [1301]" strokeweight="1.5pt" w14:anchorId="58F8BB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">
                <v:stroke dashstyle="longDash"/>
                <w10:wrap anchorx="margin"/>
              </v:rect>
            </w:pict>
          </mc:Fallback>
        </mc:AlternateContent>
      </w:r>
    </w:p>
    <w:p w14:paraId="06B50B44" w14:textId="546958D7" w:rsidR="00CB0D0E" w:rsidRPr="00A335A9" w:rsidRDefault="00DB047B" w:rsidP="009734F5">
      <w:pPr>
        <w:spacing w:before="0" w:after="0"/>
        <w:jc w:val="center"/>
        <w:rPr>
          <w:rStyle w:val="normaltextrun"/>
          <w:b/>
          <w:bCs/>
          <w:color w:val="FF0000"/>
          <w:sz w:val="32"/>
          <w:szCs w:val="32"/>
        </w:rPr>
      </w:pPr>
      <w:r>
        <w:rPr>
          <w:rStyle w:val="normaltextrun"/>
          <w:b/>
          <w:bCs/>
          <w:color w:val="FF0000"/>
          <w:sz w:val="32"/>
          <w:szCs w:val="32"/>
        </w:rPr>
        <w:t>COACH</w:t>
      </w:r>
      <w:r w:rsidR="00CB0D0E" w:rsidRPr="00A335A9">
        <w:rPr>
          <w:rStyle w:val="normaltextrun"/>
          <w:b/>
          <w:bCs/>
          <w:color w:val="FF0000"/>
          <w:sz w:val="32"/>
          <w:szCs w:val="32"/>
        </w:rPr>
        <w:t xml:space="preserve"> ACTION: Record Information from Session in </w:t>
      </w:r>
      <w:proofErr w:type="spellStart"/>
      <w:r w:rsidR="001E2A2C">
        <w:rPr>
          <w:rStyle w:val="normaltextrun"/>
          <w:b/>
          <w:bCs/>
          <w:color w:val="FF0000"/>
          <w:sz w:val="32"/>
          <w:szCs w:val="32"/>
        </w:rPr>
        <w:t>SealedEnvelope</w:t>
      </w:r>
      <w:proofErr w:type="spellEnd"/>
    </w:p>
    <w:p w14:paraId="6A7DD9A9" w14:textId="5FFE8955" w:rsidR="00CB0D0E" w:rsidRDefault="002107FC" w:rsidP="00602351">
      <w:r w:rsidRPr="00603E7E">
        <w:rPr>
          <w:rStyle w:val="normaltextrun"/>
          <w:b/>
          <w:bCs/>
          <w:noProof/>
          <w:color w:val="FF0000"/>
          <w:sz w:val="32"/>
          <w:szCs w:val="32"/>
        </w:rPr>
        <w:drawing>
          <wp:anchor distT="0" distB="0" distL="114300" distR="114300" simplePos="0" relativeHeight="251658476" behindDoc="1" locked="0" layoutInCell="1" allowOverlap="1" wp14:anchorId="677C5DE9" wp14:editId="029190EE">
            <wp:simplePos x="0" y="0"/>
            <wp:positionH relativeFrom="column">
              <wp:posOffset>71562</wp:posOffset>
            </wp:positionH>
            <wp:positionV relativeFrom="paragraph">
              <wp:posOffset>73798</wp:posOffset>
            </wp:positionV>
            <wp:extent cx="596265" cy="424180"/>
            <wp:effectExtent l="0" t="0" r="635" b="0"/>
            <wp:wrapTight wrapText="bothSides">
              <wp:wrapPolygon edited="0">
                <wp:start x="0" y="0"/>
                <wp:lineTo x="0" y="11641"/>
                <wp:lineTo x="18403" y="20695"/>
                <wp:lineTo x="20703" y="20695"/>
                <wp:lineTo x="21163" y="19401"/>
                <wp:lineTo x="21163" y="0"/>
                <wp:lineTo x="0" y="0"/>
              </wp:wrapPolygon>
            </wp:wrapTight>
            <wp:docPr id="553986400"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0D0E" w:rsidRPr="00602351">
        <w:rPr>
          <w:rStyle w:val="normaltextrun"/>
          <w:color w:val="000000" w:themeColor="text1"/>
        </w:rPr>
        <w:t xml:space="preserve">During or after the session, you will need to enter </w:t>
      </w:r>
      <w:r w:rsidR="00CB0D0E" w:rsidRPr="00602351">
        <w:rPr>
          <w:rStyle w:val="normaltextrun"/>
          <w:b/>
          <w:bCs/>
          <w:color w:val="000000" w:themeColor="text1"/>
        </w:rPr>
        <w:t xml:space="preserve">valuable data about the </w:t>
      </w:r>
      <w:r w:rsidR="00DB047B">
        <w:rPr>
          <w:rStyle w:val="normaltextrun"/>
          <w:b/>
          <w:bCs/>
          <w:color w:val="000000" w:themeColor="text1"/>
        </w:rPr>
        <w:t>Coach</w:t>
      </w:r>
      <w:r w:rsidR="00CB0D0E" w:rsidRPr="00602351">
        <w:rPr>
          <w:rStyle w:val="normaltextrun"/>
          <w:b/>
          <w:bCs/>
          <w:color w:val="000000" w:themeColor="text1"/>
        </w:rPr>
        <w:t xml:space="preserve">ing session with the </w:t>
      </w:r>
      <w:r w:rsidR="00DB047B">
        <w:rPr>
          <w:rStyle w:val="normaltextrun"/>
          <w:b/>
          <w:bCs/>
          <w:color w:val="000000" w:themeColor="text1"/>
        </w:rPr>
        <w:t>Participant</w:t>
      </w:r>
      <w:r w:rsidR="00CB0D0E" w:rsidRPr="00602351">
        <w:rPr>
          <w:rStyle w:val="normaltextrun"/>
          <w:color w:val="000000" w:themeColor="text1"/>
        </w:rPr>
        <w:t>, such as</w:t>
      </w:r>
      <w:r w:rsidR="00705C90" w:rsidRPr="00602351">
        <w:rPr>
          <w:rStyle w:val="normaltextrun"/>
          <w:color w:val="000000" w:themeColor="text1"/>
        </w:rPr>
        <w:t xml:space="preserve"> a</w:t>
      </w:r>
      <w:r w:rsidR="00CB0D0E" w:rsidRPr="00602351">
        <w:rPr>
          <w:rStyle w:val="normaltextrun"/>
          <w:color w:val="000000" w:themeColor="text1"/>
        </w:rPr>
        <w:t>ny challenges, time and date of the session</w:t>
      </w:r>
      <w:r w:rsidR="00B83684">
        <w:rPr>
          <w:rStyle w:val="normaltextrun"/>
          <w:color w:val="000000" w:themeColor="text1"/>
        </w:rPr>
        <w:t>.</w:t>
      </w:r>
    </w:p>
    <w:p w14:paraId="79141DCE" w14:textId="177DF273" w:rsidR="00901722" w:rsidRDefault="00901722" w:rsidP="00901722">
      <w:pPr>
        <w:spacing w:before="0" w:after="0"/>
        <w:jc w:val="center"/>
        <w:rPr>
          <w:b/>
          <w:bCs/>
          <w:color w:val="000000" w:themeColor="text1"/>
        </w:rPr>
      </w:pPr>
      <w:r>
        <w:rPr>
          <w:noProof/>
          <w14:ligatures w14:val="standardContextual"/>
        </w:rPr>
        <mc:AlternateContent>
          <mc:Choice Requires="wps">
            <w:drawing>
              <wp:anchor distT="0" distB="0" distL="114300" distR="114300" simplePos="0" relativeHeight="251658398" behindDoc="0" locked="0" layoutInCell="1" allowOverlap="1" wp14:anchorId="4E740127" wp14:editId="6FFDE4BA">
                <wp:simplePos x="0" y="0"/>
                <wp:positionH relativeFrom="column">
                  <wp:posOffset>1581150</wp:posOffset>
                </wp:positionH>
                <wp:positionV relativeFrom="paragraph">
                  <wp:posOffset>133350</wp:posOffset>
                </wp:positionV>
                <wp:extent cx="3227070" cy="674370"/>
                <wp:effectExtent l="19050" t="19050" r="11430" b="11430"/>
                <wp:wrapNone/>
                <wp:docPr id="1362200947" name="Rectangle 6"/>
                <wp:cNvGraphicFramePr/>
                <a:graphic xmlns:a="http://schemas.openxmlformats.org/drawingml/2006/main">
                  <a:graphicData uri="http://schemas.microsoft.com/office/word/2010/wordprocessingShape">
                    <wps:wsp>
                      <wps:cNvSpPr/>
                      <wps:spPr>
                        <a:xfrm>
                          <a:off x="0" y="0"/>
                          <a:ext cx="3227070" cy="674370"/>
                        </a:xfrm>
                        <a:prstGeom prst="rect">
                          <a:avLst/>
                        </a:prstGeom>
                        <a:noFill/>
                        <a:ln w="38100">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3CA73" w14:textId="17A8E57F" w:rsidR="001E2A2C" w:rsidRDefault="001E2A2C" w:rsidP="001E2A2C">
                            <w:pPr>
                              <w:spacing w:before="0" w:after="0"/>
                              <w:jc w:val="center"/>
                              <w:rPr>
                                <w:b/>
                                <w:bCs/>
                                <w:color w:val="000000" w:themeColor="text1"/>
                              </w:rPr>
                            </w:pPr>
                            <w:r>
                              <w:rPr>
                                <w:b/>
                                <w:bCs/>
                                <w:color w:val="000000" w:themeColor="text1"/>
                              </w:rPr>
                              <w:t>Log</w:t>
                            </w:r>
                            <w:r w:rsidR="00C84616">
                              <w:rPr>
                                <w:b/>
                                <w:bCs/>
                                <w:color w:val="000000" w:themeColor="text1"/>
                              </w:rPr>
                              <w:t xml:space="preserve"> I</w:t>
                            </w:r>
                            <w:r>
                              <w:rPr>
                                <w:b/>
                                <w:bCs/>
                                <w:color w:val="000000" w:themeColor="text1"/>
                              </w:rPr>
                              <w:t>n to SealedEnvelope Here</w:t>
                            </w:r>
                          </w:p>
                          <w:p w14:paraId="4E5F49E4" w14:textId="77777777" w:rsidR="001E2A2C" w:rsidRDefault="001E2A2C" w:rsidP="001E2A2C">
                            <w:pPr>
                              <w:spacing w:before="0" w:after="0"/>
                              <w:jc w:val="center"/>
                              <w:rPr>
                                <w:b/>
                                <w:bCs/>
                              </w:rPr>
                            </w:pPr>
                            <w:hyperlink r:id="rId77" w:history="1">
                              <w:r w:rsidRPr="001E2A2C">
                                <w:rPr>
                                  <w:rStyle w:val="Hyperlink"/>
                                  <w:b/>
                                  <w:bCs/>
                                </w:rPr>
                                <w:t>SealedEnvelope.com/access</w:t>
                              </w:r>
                            </w:hyperlink>
                          </w:p>
                          <w:p w14:paraId="3A4FF354" w14:textId="2104C0A5" w:rsidR="00901722" w:rsidRPr="00A24EC4" w:rsidRDefault="00901722" w:rsidP="001E2A2C">
                            <w:pPr>
                              <w:spacing w:before="0" w:after="0"/>
                              <w:jc w:val="center"/>
                              <w:rPr>
                                <w:i/>
                                <w:iCs/>
                                <w:color w:val="000000" w:themeColor="text1"/>
                                <w:sz w:val="18"/>
                                <w:szCs w:val="18"/>
                              </w:rPr>
                            </w:pPr>
                            <w:r w:rsidRPr="00A24EC4">
                              <w:rPr>
                                <w:i/>
                                <w:iCs/>
                                <w:color w:val="000000" w:themeColor="text1"/>
                                <w:sz w:val="18"/>
                                <w:szCs w:val="18"/>
                              </w:rPr>
                              <w:t>Press CTRL + click the link with the mouse to open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727260E">
              <v:rect id="_x0000_s1048" style="position:absolute;left:0;text-align:left;margin-left:124.5pt;margin-top:10.5pt;width:254.1pt;height:53.1pt;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ed="f" strokecolor="#f6c5ac [1301]" strokeweight="3pt" w14:anchorId="4E74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">
                <v:textbox>
                  <w:txbxContent>
                    <w:p w:rsidR="001E2A2C" w:rsidP="001E2A2C" w:rsidRDefault="001E2A2C" w14:paraId="4BFA4BEC" w14:textId="17A8E57F">
                      <w:pPr>
                        <w:spacing w:before="0" w:after="0"/>
                        <w:jc w:val="center"/>
                        <w:rPr>
                          <w:b/>
                          <w:bCs/>
                          <w:color w:val="000000" w:themeColor="text1"/>
                        </w:rPr>
                      </w:pPr>
                      <w:r>
                        <w:rPr>
                          <w:b/>
                          <w:bCs/>
                          <w:color w:val="000000" w:themeColor="text1"/>
                        </w:rPr>
                        <w:t>Log</w:t>
                      </w:r>
                      <w:r w:rsidR="00C84616">
                        <w:rPr>
                          <w:b/>
                          <w:bCs/>
                          <w:color w:val="000000" w:themeColor="text1"/>
                        </w:rPr>
                        <w:t xml:space="preserve"> I</w:t>
                      </w:r>
                      <w:r>
                        <w:rPr>
                          <w:b/>
                          <w:bCs/>
                          <w:color w:val="000000" w:themeColor="text1"/>
                        </w:rPr>
                        <w:t>n to SealedEnvelope Here</w:t>
                      </w:r>
                    </w:p>
                    <w:p w:rsidR="001E2A2C" w:rsidP="001E2A2C" w:rsidRDefault="001E2A2C" w14:paraId="3A882EBD" w14:textId="77777777">
                      <w:pPr>
                        <w:spacing w:before="0" w:after="0"/>
                        <w:jc w:val="center"/>
                        <w:rPr>
                          <w:b/>
                          <w:bCs/>
                        </w:rPr>
                      </w:pPr>
                      <w:hyperlink w:history="1" r:id="rId78">
                        <w:r w:rsidRPr="001E2A2C">
                          <w:rPr>
                            <w:rStyle w:val="Hyperlink"/>
                            <w:b/>
                            <w:bCs/>
                          </w:rPr>
                          <w:t>SealedEnvelope.com/access</w:t>
                        </w:r>
                      </w:hyperlink>
                    </w:p>
                    <w:p w:rsidRPr="00A24EC4" w:rsidR="00901722" w:rsidP="001E2A2C" w:rsidRDefault="00901722" w14:paraId="644EE6BF" w14:textId="2104C0A5">
                      <w:pPr>
                        <w:spacing w:before="0" w:after="0"/>
                        <w:jc w:val="center"/>
                        <w:rPr>
                          <w:i/>
                          <w:iCs/>
                          <w:color w:val="000000" w:themeColor="text1"/>
                          <w:sz w:val="18"/>
                          <w:szCs w:val="18"/>
                        </w:rPr>
                      </w:pPr>
                      <w:r w:rsidRPr="00A24EC4">
                        <w:rPr>
                          <w:i/>
                          <w:iCs/>
                          <w:color w:val="000000" w:themeColor="text1"/>
                          <w:sz w:val="18"/>
                          <w:szCs w:val="18"/>
                        </w:rPr>
                        <w:t>Press CTRL + click the link with the mouse to open</w:t>
                      </w:r>
                    </w:p>
                  </w:txbxContent>
                </v:textbox>
              </v:rect>
            </w:pict>
          </mc:Fallback>
        </mc:AlternateContent>
      </w:r>
    </w:p>
    <w:p w14:paraId="13C859E1" w14:textId="698C7A30" w:rsidR="00901722" w:rsidRDefault="00901722" w:rsidP="00901722">
      <w:pPr>
        <w:spacing w:before="0" w:after="0"/>
        <w:jc w:val="center"/>
        <w:rPr>
          <w:b/>
          <w:bCs/>
          <w:color w:val="000000" w:themeColor="text1"/>
        </w:rPr>
      </w:pPr>
    </w:p>
    <w:p w14:paraId="082CD1E7" w14:textId="78D42F88" w:rsidR="00901722" w:rsidRDefault="00901722" w:rsidP="00901722">
      <w:pPr>
        <w:spacing w:before="0" w:after="0"/>
        <w:jc w:val="center"/>
        <w:rPr>
          <w:b/>
          <w:bCs/>
          <w:color w:val="000000" w:themeColor="text1"/>
        </w:rPr>
      </w:pPr>
    </w:p>
    <w:p w14:paraId="3A7D3122" w14:textId="067E408F" w:rsidR="00901722" w:rsidRDefault="00901722" w:rsidP="00901722">
      <w:pPr>
        <w:spacing w:before="0" w:after="0"/>
        <w:jc w:val="center"/>
        <w:rPr>
          <w:b/>
          <w:bCs/>
          <w:color w:val="000000" w:themeColor="text1"/>
        </w:rPr>
      </w:pPr>
    </w:p>
    <w:p w14:paraId="6FD2B140" w14:textId="6D8D42EC" w:rsidR="00901722" w:rsidRDefault="00901722" w:rsidP="00901722">
      <w:pPr>
        <w:spacing w:before="0" w:after="0"/>
        <w:jc w:val="center"/>
        <w:rPr>
          <w:i/>
          <w:iCs/>
          <w:color w:val="000000" w:themeColor="text1"/>
          <w:sz w:val="18"/>
          <w:szCs w:val="18"/>
        </w:rPr>
      </w:pPr>
    </w:p>
    <w:p w14:paraId="00E6E488" w14:textId="42E76A8E" w:rsidR="00901722" w:rsidRDefault="00901722" w:rsidP="00901722">
      <w:pPr>
        <w:tabs>
          <w:tab w:val="left" w:pos="3147"/>
        </w:tabs>
        <w:spacing w:before="0" w:after="160"/>
        <w:jc w:val="center"/>
        <w:rPr>
          <w:rStyle w:val="eop"/>
          <w:rFonts w:cs="Calibri"/>
          <w:b/>
          <w:bCs/>
          <w:sz w:val="18"/>
          <w:szCs w:val="18"/>
        </w:rPr>
      </w:pPr>
      <w:r w:rsidRPr="00E946FE">
        <w:rPr>
          <w:rStyle w:val="eop"/>
          <w:rFonts w:cs="Calibri"/>
          <w:b/>
          <w:bCs/>
          <w:sz w:val="18"/>
          <w:szCs w:val="18"/>
        </w:rPr>
        <w:t xml:space="preserve">End of </w:t>
      </w:r>
      <w:r>
        <w:rPr>
          <w:rStyle w:val="eop"/>
          <w:rFonts w:cs="Calibri"/>
          <w:b/>
          <w:bCs/>
          <w:sz w:val="18"/>
          <w:szCs w:val="18"/>
        </w:rPr>
        <w:t>Onboarding</w:t>
      </w:r>
      <w:r w:rsidR="00F84CE4">
        <w:rPr>
          <w:rStyle w:val="eop"/>
          <w:rFonts w:cs="Calibri"/>
          <w:b/>
          <w:bCs/>
          <w:sz w:val="18"/>
          <w:szCs w:val="18"/>
        </w:rPr>
        <w:t xml:space="preserve"> (</w:t>
      </w:r>
      <w:r>
        <w:rPr>
          <w:rStyle w:val="eop"/>
          <w:rFonts w:cs="Calibri"/>
          <w:b/>
          <w:bCs/>
          <w:sz w:val="18"/>
          <w:szCs w:val="18"/>
        </w:rPr>
        <w:t>Session 0).</w:t>
      </w:r>
    </w:p>
    <w:p w14:paraId="50B8B65E" w14:textId="5EFF7A84" w:rsidR="006C3355" w:rsidRPr="00EA4F87" w:rsidRDefault="006E220A" w:rsidP="006E220A">
      <w:pPr>
        <w:spacing w:before="0" w:after="160"/>
        <w:jc w:val="center"/>
        <w:rPr>
          <w:rFonts w:eastAsiaTheme="majorEastAsia" w:cstheme="majorBidi"/>
          <w:b/>
          <w:bCs/>
          <w:color w:val="0B769F" w:themeColor="accent4" w:themeShade="BF"/>
          <w:sz w:val="40"/>
          <w:szCs w:val="40"/>
        </w:rPr>
      </w:pPr>
      <w:r>
        <w:rPr>
          <w:rFonts w:eastAsiaTheme="majorEastAsia" w:cstheme="majorBidi"/>
          <w:b/>
          <w:bCs/>
          <w:color w:val="0B769F" w:themeColor="accent4" w:themeShade="BF"/>
          <w:sz w:val="40"/>
          <w:szCs w:val="40"/>
        </w:rPr>
        <w:br w:type="page"/>
      </w:r>
      <w:r w:rsidR="00EA4F87" w:rsidRPr="00A32704">
        <w:rPr>
          <w:b/>
          <w:bCs/>
          <w:noProof/>
          <w:color w:val="0F9ED5" w:themeColor="accent4"/>
        </w:rPr>
        <w:lastRenderedPageBreak/>
        <mc:AlternateContent>
          <mc:Choice Requires="wps">
            <w:drawing>
              <wp:anchor distT="0" distB="0" distL="114300" distR="114300" simplePos="0" relativeHeight="251658281" behindDoc="0" locked="0" layoutInCell="1" allowOverlap="1" wp14:anchorId="5598DFA8" wp14:editId="0E92230D">
                <wp:simplePos x="0" y="0"/>
                <wp:positionH relativeFrom="margin">
                  <wp:posOffset>-3648</wp:posOffset>
                </wp:positionH>
                <wp:positionV relativeFrom="paragraph">
                  <wp:posOffset>318977</wp:posOffset>
                </wp:positionV>
                <wp:extent cx="6560289" cy="19050"/>
                <wp:effectExtent l="19050" t="19050" r="31115" b="19050"/>
                <wp:wrapNone/>
                <wp:docPr id="994638944" name="Straight Connector 1"/>
                <wp:cNvGraphicFramePr/>
                <a:graphic xmlns:a="http://schemas.openxmlformats.org/drawingml/2006/main">
                  <a:graphicData uri="http://schemas.microsoft.com/office/word/2010/wordprocessingShape">
                    <wps:wsp>
                      <wps:cNvCnPr/>
                      <wps:spPr>
                        <a:xfrm flipV="1">
                          <a:off x="0" y="0"/>
                          <a:ext cx="6560289" cy="1905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42461A3">
              <v:line id="Straight Connector 1" style="position:absolute;flip:y;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3pt,25.1pt" to="516.25pt,26.6pt" w14:anchorId="31341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">
                <v:stroke joinstyle="miter"/>
                <w10:wrap anchorx="margin"/>
              </v:line>
            </w:pict>
          </mc:Fallback>
        </mc:AlternateContent>
      </w:r>
      <w:r w:rsidR="00EA4F87" w:rsidRPr="00EA4F87">
        <w:rPr>
          <w:rFonts w:eastAsiaTheme="majorEastAsia" w:cstheme="majorBidi"/>
          <w:b/>
          <w:bCs/>
          <w:color w:val="0B769F" w:themeColor="accent4" w:themeShade="BF"/>
          <w:sz w:val="40"/>
          <w:szCs w:val="40"/>
        </w:rPr>
        <w:t>Risk Factor-Specific Sessions</w:t>
      </w:r>
    </w:p>
    <w:p w14:paraId="7B144903" w14:textId="7ED0BF27" w:rsidR="006C3355" w:rsidRDefault="006C3355" w:rsidP="00497208">
      <w:pPr>
        <w:jc w:val="center"/>
        <w:rPr>
          <w:rFonts w:eastAsia="Arial" w:cs="Arial"/>
          <w:b/>
          <w:bCs/>
          <w:color w:val="auto"/>
          <w:sz w:val="36"/>
          <w:szCs w:val="36"/>
        </w:rPr>
      </w:pPr>
    </w:p>
    <w:tbl>
      <w:tblPr>
        <w:tblStyle w:val="GridTable1LightAccent2"/>
        <w:tblW w:w="0" w:type="auto"/>
        <w:tblLook w:val="04A0" w:firstRow="1" w:lastRow="0" w:firstColumn="1" w:lastColumn="0" w:noHBand="0" w:noVBand="1"/>
      </w:tblPr>
      <w:tblGrid>
        <w:gridCol w:w="552"/>
        <w:gridCol w:w="8247"/>
        <w:gridCol w:w="1254"/>
      </w:tblGrid>
      <w:tr w:rsidR="00CA4F5A" w14:paraId="5EFF1C5C" w14:textId="77777777" w:rsidTr="004E1D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2"/>
          </w:tcPr>
          <w:p w14:paraId="4D26DBEF" w14:textId="353EBE1A" w:rsidR="00CA4F5A" w:rsidRPr="004E1D99" w:rsidRDefault="00F1514A" w:rsidP="00EA4F87">
            <w:pPr>
              <w:jc w:val="center"/>
              <w:rPr>
                <w:rFonts w:eastAsia="Arial" w:cs="Arial"/>
                <w:color w:val="auto"/>
                <w:sz w:val="36"/>
                <w:szCs w:val="36"/>
              </w:rPr>
            </w:pPr>
            <w:r>
              <w:rPr>
                <w:rFonts w:eastAsia="Arial" w:cs="Arial"/>
                <w:color w:val="auto"/>
                <w:sz w:val="36"/>
                <w:szCs w:val="36"/>
              </w:rPr>
              <w:t xml:space="preserve">                   </w:t>
            </w:r>
            <w:r w:rsidR="00CA4F5A" w:rsidRPr="004E1D99">
              <w:rPr>
                <w:rFonts w:eastAsia="Arial" w:cs="Arial"/>
                <w:color w:val="auto"/>
                <w:sz w:val="36"/>
                <w:szCs w:val="36"/>
              </w:rPr>
              <w:t>Risk Factor</w:t>
            </w:r>
            <w:r w:rsidR="004E1D99">
              <w:rPr>
                <w:rFonts w:eastAsia="Arial" w:cs="Arial"/>
                <w:color w:val="auto"/>
                <w:sz w:val="36"/>
                <w:szCs w:val="36"/>
              </w:rPr>
              <w:t xml:space="preserve"> Intervention</w:t>
            </w:r>
          </w:p>
        </w:tc>
        <w:tc>
          <w:tcPr>
            <w:tcW w:w="1271" w:type="dxa"/>
          </w:tcPr>
          <w:p w14:paraId="66D030BF" w14:textId="7058631A" w:rsidR="00CA4F5A" w:rsidRPr="004E1D99" w:rsidRDefault="00CA4F5A" w:rsidP="00EA4F87">
            <w:pPr>
              <w:jc w:val="center"/>
              <w:cnfStyle w:val="100000000000" w:firstRow="1" w:lastRow="0" w:firstColumn="0" w:lastColumn="0" w:oddVBand="0" w:evenVBand="0" w:oddHBand="0" w:evenHBand="0" w:firstRowFirstColumn="0" w:firstRowLastColumn="0" w:lastRowFirstColumn="0" w:lastRowLastColumn="0"/>
              <w:rPr>
                <w:rFonts w:eastAsia="Arial" w:cs="Arial"/>
                <w:color w:val="auto"/>
                <w:sz w:val="36"/>
                <w:szCs w:val="36"/>
              </w:rPr>
            </w:pPr>
            <w:r w:rsidRPr="004E1D99">
              <w:rPr>
                <w:rFonts w:eastAsia="Arial" w:cs="Arial"/>
                <w:color w:val="auto"/>
                <w:sz w:val="36"/>
                <w:szCs w:val="36"/>
              </w:rPr>
              <w:t>Page</w:t>
            </w:r>
          </w:p>
        </w:tc>
      </w:tr>
      <w:tr w:rsidR="00EA4F87" w14:paraId="1BAF7778" w14:textId="77777777" w:rsidTr="004E1D99">
        <w:tc>
          <w:tcPr>
            <w:cnfStyle w:val="001000000000" w:firstRow="0" w:lastRow="0" w:firstColumn="1" w:lastColumn="0" w:oddVBand="0" w:evenVBand="0" w:oddHBand="0" w:evenHBand="0" w:firstRowFirstColumn="0" w:firstRowLastColumn="0" w:lastRowFirstColumn="0" w:lastRowLastColumn="0"/>
            <w:tcW w:w="562" w:type="dxa"/>
          </w:tcPr>
          <w:p w14:paraId="18146081" w14:textId="442E65B3" w:rsidR="00EA4F87" w:rsidRPr="00EA4F87" w:rsidRDefault="00EA4F87" w:rsidP="00497208">
            <w:pPr>
              <w:jc w:val="center"/>
              <w:rPr>
                <w:rFonts w:eastAsia="Arial" w:cs="Arial"/>
                <w:color w:val="auto"/>
                <w:sz w:val="36"/>
                <w:szCs w:val="36"/>
              </w:rPr>
            </w:pPr>
            <w:r>
              <w:rPr>
                <w:rFonts w:eastAsia="Arial" w:cs="Arial"/>
                <w:color w:val="auto"/>
                <w:sz w:val="36"/>
                <w:szCs w:val="36"/>
              </w:rPr>
              <w:t>1</w:t>
            </w:r>
          </w:p>
        </w:tc>
        <w:tc>
          <w:tcPr>
            <w:tcW w:w="8647" w:type="dxa"/>
          </w:tcPr>
          <w:p w14:paraId="7BEFE3CA" w14:textId="6D74D00E" w:rsidR="00EA4F87" w:rsidRPr="00D43271" w:rsidRDefault="00CD2D8F" w:rsidP="00F1514A">
            <w:pPr>
              <w:ind w:left="720"/>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CD2D8F">
              <w:rPr>
                <w:rFonts w:ascii="Segoe UI Emoji" w:eastAsia="Arial" w:hAnsi="Segoe UI Emoji" w:cs="Segoe UI Emoji"/>
                <w:b/>
                <w:bCs/>
                <w:color w:val="auto"/>
                <w:sz w:val="36"/>
                <w:szCs w:val="36"/>
              </w:rPr>
              <w:t>❤️</w:t>
            </w:r>
            <w:r>
              <w:rPr>
                <w:rFonts w:ascii="Segoe UI Emoji" w:eastAsia="Arial" w:hAnsi="Segoe UI Emoji" w:cs="Segoe UI Emoji"/>
                <w:b/>
                <w:bCs/>
                <w:color w:val="auto"/>
                <w:sz w:val="36"/>
                <w:szCs w:val="36"/>
              </w:rPr>
              <w:t xml:space="preserve"> </w:t>
            </w:r>
            <w:r w:rsidR="00EA4F87" w:rsidRPr="00D43271">
              <w:rPr>
                <w:rFonts w:eastAsia="Arial" w:cs="Arial"/>
                <w:b/>
                <w:bCs/>
                <w:color w:val="auto"/>
                <w:sz w:val="36"/>
                <w:szCs w:val="36"/>
              </w:rPr>
              <w:t>Managing Blood Pressure</w:t>
            </w:r>
          </w:p>
        </w:tc>
        <w:tc>
          <w:tcPr>
            <w:tcW w:w="1271" w:type="dxa"/>
          </w:tcPr>
          <w:p w14:paraId="3D02AB94" w14:textId="27138ABD" w:rsidR="00EA4F87" w:rsidRPr="00EA4F87" w:rsidRDefault="00EA4F87" w:rsidP="00497208">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sidRPr="00EA4F87">
              <w:rPr>
                <w:rFonts w:eastAsia="Arial" w:cs="Arial"/>
                <w:color w:val="auto"/>
                <w:sz w:val="36"/>
                <w:szCs w:val="36"/>
              </w:rPr>
              <w:t>2</w:t>
            </w:r>
            <w:r w:rsidR="00151650">
              <w:rPr>
                <w:rFonts w:eastAsia="Arial" w:cs="Arial"/>
                <w:color w:val="auto"/>
                <w:sz w:val="36"/>
                <w:szCs w:val="36"/>
              </w:rPr>
              <w:t>6</w:t>
            </w:r>
          </w:p>
        </w:tc>
      </w:tr>
      <w:tr w:rsidR="00EA4F87" w14:paraId="38D8EFD5" w14:textId="77777777" w:rsidTr="004E1D99">
        <w:tc>
          <w:tcPr>
            <w:cnfStyle w:val="001000000000" w:firstRow="0" w:lastRow="0" w:firstColumn="1" w:lastColumn="0" w:oddVBand="0" w:evenVBand="0" w:oddHBand="0" w:evenHBand="0" w:firstRowFirstColumn="0" w:firstRowLastColumn="0" w:lastRowFirstColumn="0" w:lastRowLastColumn="0"/>
            <w:tcW w:w="562" w:type="dxa"/>
          </w:tcPr>
          <w:p w14:paraId="6149E779" w14:textId="43006609" w:rsidR="00EA4F87" w:rsidRDefault="00EA4F87" w:rsidP="00497208">
            <w:pPr>
              <w:jc w:val="center"/>
              <w:rPr>
                <w:rFonts w:eastAsia="Arial" w:cs="Arial"/>
                <w:color w:val="auto"/>
                <w:sz w:val="36"/>
                <w:szCs w:val="36"/>
              </w:rPr>
            </w:pPr>
            <w:r>
              <w:rPr>
                <w:rFonts w:eastAsia="Arial" w:cs="Arial"/>
                <w:color w:val="auto"/>
                <w:sz w:val="36"/>
                <w:szCs w:val="36"/>
              </w:rPr>
              <w:t>2</w:t>
            </w:r>
          </w:p>
        </w:tc>
        <w:tc>
          <w:tcPr>
            <w:tcW w:w="8647" w:type="dxa"/>
          </w:tcPr>
          <w:p w14:paraId="3586FC81" w14:textId="20F6C2DF" w:rsidR="00EA4F87" w:rsidRPr="00D43271" w:rsidRDefault="00655583" w:rsidP="00F1514A">
            <w:pPr>
              <w:tabs>
                <w:tab w:val="left" w:pos="1789"/>
                <w:tab w:val="center" w:pos="4215"/>
              </w:tabs>
              <w:ind w:left="720"/>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655583">
              <w:rPr>
                <w:rFonts w:ascii="Segoe UI Emoji" w:eastAsia="Arial" w:hAnsi="Segoe UI Emoji" w:cs="Segoe UI Emoji"/>
                <w:b/>
                <w:bCs/>
                <w:color w:val="auto"/>
                <w:sz w:val="36"/>
                <w:szCs w:val="36"/>
              </w:rPr>
              <w:t>🍭</w:t>
            </w:r>
            <w:r>
              <w:rPr>
                <w:rFonts w:ascii="Segoe UI Emoji" w:eastAsia="Arial" w:hAnsi="Segoe UI Emoji" w:cs="Segoe UI Emoji"/>
                <w:b/>
                <w:bCs/>
                <w:color w:val="auto"/>
                <w:sz w:val="36"/>
                <w:szCs w:val="36"/>
              </w:rPr>
              <w:t xml:space="preserve"> </w:t>
            </w:r>
            <w:r w:rsidR="00EA4F87" w:rsidRPr="00D43271">
              <w:rPr>
                <w:rFonts w:eastAsia="Arial" w:cs="Arial"/>
                <w:b/>
                <w:bCs/>
                <w:color w:val="auto"/>
                <w:sz w:val="36"/>
                <w:szCs w:val="36"/>
              </w:rPr>
              <w:t>Managing Blood Sugar</w:t>
            </w:r>
          </w:p>
        </w:tc>
        <w:tc>
          <w:tcPr>
            <w:tcW w:w="1271" w:type="dxa"/>
          </w:tcPr>
          <w:p w14:paraId="1691A666" w14:textId="6C9171F6" w:rsidR="00EA4F87" w:rsidRPr="00EA4F87" w:rsidRDefault="00A63D7A" w:rsidP="00497208">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32</w:t>
            </w:r>
          </w:p>
        </w:tc>
      </w:tr>
      <w:tr w:rsidR="00EA4F87" w14:paraId="72EB7A1C" w14:textId="77777777" w:rsidTr="004E1D99">
        <w:tc>
          <w:tcPr>
            <w:cnfStyle w:val="001000000000" w:firstRow="0" w:lastRow="0" w:firstColumn="1" w:lastColumn="0" w:oddVBand="0" w:evenVBand="0" w:oddHBand="0" w:evenHBand="0" w:firstRowFirstColumn="0" w:firstRowLastColumn="0" w:lastRowFirstColumn="0" w:lastRowLastColumn="0"/>
            <w:tcW w:w="562" w:type="dxa"/>
          </w:tcPr>
          <w:p w14:paraId="4336554A" w14:textId="0157313A" w:rsidR="00EA4F87" w:rsidRDefault="00EA4F87" w:rsidP="00497208">
            <w:pPr>
              <w:jc w:val="center"/>
              <w:rPr>
                <w:rFonts w:eastAsia="Arial" w:cs="Arial"/>
                <w:color w:val="auto"/>
                <w:sz w:val="36"/>
                <w:szCs w:val="36"/>
              </w:rPr>
            </w:pPr>
            <w:r>
              <w:rPr>
                <w:rFonts w:eastAsia="Arial" w:cs="Arial"/>
                <w:color w:val="auto"/>
                <w:sz w:val="36"/>
                <w:szCs w:val="36"/>
              </w:rPr>
              <w:t>3</w:t>
            </w:r>
          </w:p>
        </w:tc>
        <w:tc>
          <w:tcPr>
            <w:tcW w:w="8647" w:type="dxa"/>
          </w:tcPr>
          <w:p w14:paraId="75759A50" w14:textId="5EA704D8" w:rsidR="00EA4F87" w:rsidRPr="00D43271" w:rsidRDefault="00655583" w:rsidP="00F1514A">
            <w:pPr>
              <w:ind w:left="720"/>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655583">
              <w:rPr>
                <w:rFonts w:ascii="Segoe UI Emoji" w:eastAsia="Arial" w:hAnsi="Segoe UI Emoji" w:cs="Segoe UI Emoji"/>
                <w:b/>
                <w:bCs/>
                <w:color w:val="auto"/>
                <w:sz w:val="36"/>
                <w:szCs w:val="36"/>
              </w:rPr>
              <w:t>🚬</w:t>
            </w:r>
            <w:r>
              <w:rPr>
                <w:rFonts w:ascii="Segoe UI Emoji" w:eastAsia="Arial" w:hAnsi="Segoe UI Emoji" w:cs="Segoe UI Emoji"/>
                <w:b/>
                <w:bCs/>
                <w:color w:val="auto"/>
                <w:sz w:val="36"/>
                <w:szCs w:val="36"/>
              </w:rPr>
              <w:t xml:space="preserve"> </w:t>
            </w:r>
            <w:r w:rsidR="00EA4F87" w:rsidRPr="00D43271">
              <w:rPr>
                <w:rFonts w:eastAsia="Arial" w:cs="Arial"/>
                <w:b/>
                <w:bCs/>
                <w:color w:val="auto"/>
                <w:sz w:val="36"/>
                <w:szCs w:val="36"/>
              </w:rPr>
              <w:t>Quitting Smoking</w:t>
            </w:r>
          </w:p>
        </w:tc>
        <w:tc>
          <w:tcPr>
            <w:tcW w:w="1271" w:type="dxa"/>
          </w:tcPr>
          <w:p w14:paraId="3BADEA65" w14:textId="006C2665" w:rsidR="00EA4F87" w:rsidRPr="00EA4F87" w:rsidRDefault="00A63D7A" w:rsidP="00497208">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38</w:t>
            </w:r>
          </w:p>
        </w:tc>
      </w:tr>
      <w:tr w:rsidR="00EA4F87" w14:paraId="0F58CB8E" w14:textId="77777777" w:rsidTr="004E1D99">
        <w:tc>
          <w:tcPr>
            <w:cnfStyle w:val="001000000000" w:firstRow="0" w:lastRow="0" w:firstColumn="1" w:lastColumn="0" w:oddVBand="0" w:evenVBand="0" w:oddHBand="0" w:evenHBand="0" w:firstRowFirstColumn="0" w:firstRowLastColumn="0" w:lastRowFirstColumn="0" w:lastRowLastColumn="0"/>
            <w:tcW w:w="562" w:type="dxa"/>
          </w:tcPr>
          <w:p w14:paraId="0C4404BC" w14:textId="09083C44" w:rsidR="00EA4F87" w:rsidRDefault="00EA4F87" w:rsidP="00497208">
            <w:pPr>
              <w:jc w:val="center"/>
              <w:rPr>
                <w:rFonts w:eastAsia="Arial" w:cs="Arial"/>
                <w:color w:val="auto"/>
                <w:sz w:val="36"/>
                <w:szCs w:val="36"/>
              </w:rPr>
            </w:pPr>
            <w:r>
              <w:rPr>
                <w:rFonts w:eastAsia="Arial" w:cs="Arial"/>
                <w:color w:val="auto"/>
                <w:sz w:val="36"/>
                <w:szCs w:val="36"/>
              </w:rPr>
              <w:t>4</w:t>
            </w:r>
          </w:p>
        </w:tc>
        <w:tc>
          <w:tcPr>
            <w:tcW w:w="8647" w:type="dxa"/>
          </w:tcPr>
          <w:p w14:paraId="4EB87E87" w14:textId="0969B424" w:rsidR="00EA4F87" w:rsidRPr="00D43271" w:rsidRDefault="00695168" w:rsidP="00F1514A">
            <w:pPr>
              <w:ind w:left="720"/>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695168">
              <w:rPr>
                <w:rFonts w:ascii="Segoe UI Emoji" w:eastAsia="Arial" w:hAnsi="Segoe UI Emoji" w:cs="Segoe UI Emoji"/>
                <w:b/>
                <w:bCs/>
                <w:color w:val="auto"/>
                <w:sz w:val="36"/>
                <w:szCs w:val="36"/>
              </w:rPr>
              <w:t>👂</w:t>
            </w:r>
            <w:r>
              <w:rPr>
                <w:rFonts w:ascii="Segoe UI Emoji" w:eastAsia="Arial" w:hAnsi="Segoe UI Emoji" w:cs="Segoe UI Emoji"/>
                <w:b/>
                <w:bCs/>
                <w:color w:val="auto"/>
                <w:sz w:val="36"/>
                <w:szCs w:val="36"/>
              </w:rPr>
              <w:t xml:space="preserve"> </w:t>
            </w:r>
            <w:r w:rsidR="00EA4F87" w:rsidRPr="00D43271">
              <w:rPr>
                <w:rFonts w:eastAsia="Arial" w:cs="Arial"/>
                <w:b/>
                <w:bCs/>
                <w:color w:val="auto"/>
                <w:sz w:val="36"/>
                <w:szCs w:val="36"/>
              </w:rPr>
              <w:t>Better Hearing</w:t>
            </w:r>
          </w:p>
        </w:tc>
        <w:tc>
          <w:tcPr>
            <w:tcW w:w="1271" w:type="dxa"/>
          </w:tcPr>
          <w:p w14:paraId="16DAF2B6" w14:textId="59BCEFA9" w:rsidR="00EA4F87" w:rsidRPr="00EA4F87" w:rsidRDefault="007C795E" w:rsidP="00497208">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45</w:t>
            </w:r>
          </w:p>
        </w:tc>
      </w:tr>
      <w:tr w:rsidR="00EA4F87" w14:paraId="6C3AB96E" w14:textId="77777777" w:rsidTr="004E1D99">
        <w:tc>
          <w:tcPr>
            <w:cnfStyle w:val="001000000000" w:firstRow="0" w:lastRow="0" w:firstColumn="1" w:lastColumn="0" w:oddVBand="0" w:evenVBand="0" w:oddHBand="0" w:evenHBand="0" w:firstRowFirstColumn="0" w:firstRowLastColumn="0" w:lastRowFirstColumn="0" w:lastRowLastColumn="0"/>
            <w:tcW w:w="562" w:type="dxa"/>
          </w:tcPr>
          <w:p w14:paraId="6E25D759" w14:textId="1BFCA70B" w:rsidR="00EA4F87" w:rsidRDefault="00EA4F87" w:rsidP="00497208">
            <w:pPr>
              <w:jc w:val="center"/>
              <w:rPr>
                <w:rFonts w:eastAsia="Arial" w:cs="Arial"/>
                <w:color w:val="auto"/>
                <w:sz w:val="36"/>
                <w:szCs w:val="36"/>
              </w:rPr>
            </w:pPr>
            <w:r>
              <w:rPr>
                <w:rFonts w:eastAsia="Arial" w:cs="Arial"/>
                <w:color w:val="auto"/>
                <w:sz w:val="36"/>
                <w:szCs w:val="36"/>
              </w:rPr>
              <w:t>5</w:t>
            </w:r>
          </w:p>
        </w:tc>
        <w:tc>
          <w:tcPr>
            <w:tcW w:w="8647" w:type="dxa"/>
          </w:tcPr>
          <w:p w14:paraId="5C85B27E" w14:textId="5637F80E" w:rsidR="00EA4F87" w:rsidRPr="00D43271" w:rsidRDefault="00695168" w:rsidP="00F1514A">
            <w:pPr>
              <w:ind w:left="720"/>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695168">
              <w:rPr>
                <w:rFonts w:ascii="Segoe UI Emoji" w:eastAsia="Arial" w:hAnsi="Segoe UI Emoji" w:cs="Segoe UI Emoji"/>
                <w:b/>
                <w:bCs/>
                <w:color w:val="auto"/>
                <w:sz w:val="36"/>
                <w:szCs w:val="36"/>
              </w:rPr>
              <w:t>🏃</w:t>
            </w:r>
            <w:r>
              <w:rPr>
                <w:rFonts w:ascii="Segoe UI Emoji" w:eastAsia="Arial" w:hAnsi="Segoe UI Emoji" w:cs="Segoe UI Emoji"/>
                <w:b/>
                <w:bCs/>
                <w:color w:val="auto"/>
                <w:sz w:val="36"/>
                <w:szCs w:val="36"/>
              </w:rPr>
              <w:t xml:space="preserve"> </w:t>
            </w:r>
            <w:r w:rsidR="00EA4F87" w:rsidRPr="00D43271">
              <w:rPr>
                <w:rFonts w:eastAsia="Arial" w:cs="Arial"/>
                <w:b/>
                <w:bCs/>
                <w:color w:val="auto"/>
                <w:sz w:val="36"/>
                <w:szCs w:val="36"/>
              </w:rPr>
              <w:t>Getting Active</w:t>
            </w:r>
          </w:p>
        </w:tc>
        <w:tc>
          <w:tcPr>
            <w:tcW w:w="1271" w:type="dxa"/>
          </w:tcPr>
          <w:p w14:paraId="101D768D" w14:textId="455555B8" w:rsidR="00EA4F87" w:rsidRPr="00EA4F87" w:rsidRDefault="007C795E" w:rsidP="00497208">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50</w:t>
            </w:r>
          </w:p>
        </w:tc>
      </w:tr>
      <w:tr w:rsidR="00EA4F87" w14:paraId="0CB0FB45" w14:textId="77777777" w:rsidTr="004E1D99">
        <w:tc>
          <w:tcPr>
            <w:cnfStyle w:val="001000000000" w:firstRow="0" w:lastRow="0" w:firstColumn="1" w:lastColumn="0" w:oddVBand="0" w:evenVBand="0" w:oddHBand="0" w:evenHBand="0" w:firstRowFirstColumn="0" w:firstRowLastColumn="0" w:lastRowFirstColumn="0" w:lastRowLastColumn="0"/>
            <w:tcW w:w="562" w:type="dxa"/>
          </w:tcPr>
          <w:p w14:paraId="49CA8F4E" w14:textId="46A101A9" w:rsidR="00EA4F87" w:rsidRDefault="00EA4F87" w:rsidP="00497208">
            <w:pPr>
              <w:jc w:val="center"/>
              <w:rPr>
                <w:rFonts w:eastAsia="Arial" w:cs="Arial"/>
                <w:color w:val="auto"/>
                <w:sz w:val="36"/>
                <w:szCs w:val="36"/>
              </w:rPr>
            </w:pPr>
            <w:r>
              <w:rPr>
                <w:rFonts w:eastAsia="Arial" w:cs="Arial"/>
                <w:color w:val="auto"/>
                <w:sz w:val="36"/>
                <w:szCs w:val="36"/>
              </w:rPr>
              <w:t>6</w:t>
            </w:r>
          </w:p>
        </w:tc>
        <w:tc>
          <w:tcPr>
            <w:tcW w:w="8647" w:type="dxa"/>
          </w:tcPr>
          <w:p w14:paraId="23E8AD7E" w14:textId="2D09C1EE" w:rsidR="00EA4F87" w:rsidRPr="00D43271" w:rsidRDefault="0029239E" w:rsidP="00F1514A">
            <w:pPr>
              <w:ind w:left="720"/>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29239E">
              <w:rPr>
                <w:rFonts w:ascii="Segoe UI Emoji" w:eastAsia="Arial" w:hAnsi="Segoe UI Emoji" w:cs="Segoe UI Emoji"/>
                <w:b/>
                <w:bCs/>
                <w:color w:val="auto"/>
                <w:sz w:val="36"/>
                <w:szCs w:val="36"/>
              </w:rPr>
              <w:t>⚖️</w:t>
            </w:r>
            <w:r>
              <w:rPr>
                <w:rFonts w:ascii="Segoe UI Emoji" w:eastAsia="Arial" w:hAnsi="Segoe UI Emoji" w:cs="Segoe UI Emoji"/>
                <w:b/>
                <w:bCs/>
                <w:color w:val="auto"/>
                <w:sz w:val="36"/>
                <w:szCs w:val="36"/>
              </w:rPr>
              <w:t xml:space="preserve"> </w:t>
            </w:r>
            <w:r w:rsidR="00EA4F87" w:rsidRPr="00D43271">
              <w:rPr>
                <w:rFonts w:eastAsia="Arial" w:cs="Arial"/>
                <w:b/>
                <w:bCs/>
                <w:color w:val="auto"/>
                <w:sz w:val="36"/>
                <w:szCs w:val="36"/>
              </w:rPr>
              <w:t>Healthy Eating</w:t>
            </w:r>
          </w:p>
        </w:tc>
        <w:tc>
          <w:tcPr>
            <w:tcW w:w="1271" w:type="dxa"/>
          </w:tcPr>
          <w:p w14:paraId="3054906B" w14:textId="0866DBEE" w:rsidR="00EA4F87" w:rsidRPr="00EA4F87" w:rsidRDefault="007C795E" w:rsidP="00497208">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55</w:t>
            </w:r>
          </w:p>
        </w:tc>
      </w:tr>
      <w:tr w:rsidR="00EA4F87" w14:paraId="4421EC94" w14:textId="77777777" w:rsidTr="004E1D99">
        <w:tc>
          <w:tcPr>
            <w:cnfStyle w:val="001000000000" w:firstRow="0" w:lastRow="0" w:firstColumn="1" w:lastColumn="0" w:oddVBand="0" w:evenVBand="0" w:oddHBand="0" w:evenHBand="0" w:firstRowFirstColumn="0" w:firstRowLastColumn="0" w:lastRowFirstColumn="0" w:lastRowLastColumn="0"/>
            <w:tcW w:w="562" w:type="dxa"/>
          </w:tcPr>
          <w:p w14:paraId="7FA92AD2" w14:textId="29C99C7B" w:rsidR="00EA4F87" w:rsidRDefault="00EA4F87" w:rsidP="00497208">
            <w:pPr>
              <w:jc w:val="center"/>
              <w:rPr>
                <w:rFonts w:eastAsia="Arial" w:cs="Arial"/>
                <w:color w:val="auto"/>
                <w:sz w:val="36"/>
                <w:szCs w:val="36"/>
              </w:rPr>
            </w:pPr>
            <w:r>
              <w:rPr>
                <w:rFonts w:eastAsia="Arial" w:cs="Arial"/>
                <w:color w:val="auto"/>
                <w:sz w:val="36"/>
                <w:szCs w:val="36"/>
              </w:rPr>
              <w:t>7</w:t>
            </w:r>
          </w:p>
        </w:tc>
        <w:tc>
          <w:tcPr>
            <w:tcW w:w="8647" w:type="dxa"/>
          </w:tcPr>
          <w:p w14:paraId="36447BC6" w14:textId="5376AC66" w:rsidR="00EA4F87" w:rsidRPr="00D43271" w:rsidRDefault="0029239E" w:rsidP="00F1514A">
            <w:pPr>
              <w:ind w:left="720"/>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29239E">
              <w:rPr>
                <w:rFonts w:ascii="Segoe UI Emoji" w:eastAsia="Arial" w:hAnsi="Segoe UI Emoji" w:cs="Segoe UI Emoji"/>
                <w:b/>
                <w:bCs/>
                <w:color w:val="auto"/>
                <w:sz w:val="36"/>
                <w:szCs w:val="36"/>
              </w:rPr>
              <w:t>🍷</w:t>
            </w:r>
            <w:r>
              <w:rPr>
                <w:rFonts w:ascii="Segoe UI Emoji" w:eastAsia="Arial" w:hAnsi="Segoe UI Emoji" w:cs="Segoe UI Emoji"/>
                <w:b/>
                <w:bCs/>
                <w:color w:val="auto"/>
                <w:sz w:val="36"/>
                <w:szCs w:val="36"/>
              </w:rPr>
              <w:t xml:space="preserve"> </w:t>
            </w:r>
            <w:r w:rsidR="00EA4F87" w:rsidRPr="00D43271">
              <w:rPr>
                <w:rFonts w:eastAsia="Arial" w:cs="Arial"/>
                <w:b/>
                <w:bCs/>
                <w:color w:val="auto"/>
                <w:sz w:val="36"/>
                <w:szCs w:val="36"/>
              </w:rPr>
              <w:t>Drinking Less</w:t>
            </w:r>
          </w:p>
        </w:tc>
        <w:tc>
          <w:tcPr>
            <w:tcW w:w="1271" w:type="dxa"/>
          </w:tcPr>
          <w:p w14:paraId="7C4D2C86" w14:textId="0DF60663" w:rsidR="00EA4F87" w:rsidRPr="00EA4F87" w:rsidRDefault="0091725F" w:rsidP="00497208">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61</w:t>
            </w:r>
          </w:p>
        </w:tc>
      </w:tr>
      <w:tr w:rsidR="00EA4F87" w14:paraId="03EB3493" w14:textId="77777777" w:rsidTr="004E1D99">
        <w:tc>
          <w:tcPr>
            <w:cnfStyle w:val="001000000000" w:firstRow="0" w:lastRow="0" w:firstColumn="1" w:lastColumn="0" w:oddVBand="0" w:evenVBand="0" w:oddHBand="0" w:evenHBand="0" w:firstRowFirstColumn="0" w:firstRowLastColumn="0" w:lastRowFirstColumn="0" w:lastRowLastColumn="0"/>
            <w:tcW w:w="562" w:type="dxa"/>
          </w:tcPr>
          <w:p w14:paraId="1A773ED2" w14:textId="3684E204" w:rsidR="00EA4F87" w:rsidRDefault="00EA4F87" w:rsidP="00497208">
            <w:pPr>
              <w:jc w:val="center"/>
              <w:rPr>
                <w:rFonts w:eastAsia="Arial" w:cs="Arial"/>
                <w:color w:val="auto"/>
                <w:sz w:val="36"/>
                <w:szCs w:val="36"/>
              </w:rPr>
            </w:pPr>
            <w:r>
              <w:rPr>
                <w:rFonts w:eastAsia="Arial" w:cs="Arial"/>
                <w:color w:val="auto"/>
                <w:sz w:val="36"/>
                <w:szCs w:val="36"/>
              </w:rPr>
              <w:t>8</w:t>
            </w:r>
          </w:p>
        </w:tc>
        <w:tc>
          <w:tcPr>
            <w:tcW w:w="8647" w:type="dxa"/>
          </w:tcPr>
          <w:p w14:paraId="0DABAE7F" w14:textId="702F6AF5" w:rsidR="00EA4F87" w:rsidRPr="00D43271" w:rsidRDefault="0029239E" w:rsidP="00F1514A">
            <w:pPr>
              <w:ind w:left="720"/>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29239E">
              <w:rPr>
                <w:rFonts w:ascii="Segoe UI Emoji" w:eastAsia="Arial" w:hAnsi="Segoe UI Emoji" w:cs="Segoe UI Emoji"/>
                <w:b/>
                <w:bCs/>
                <w:color w:val="auto"/>
                <w:sz w:val="36"/>
                <w:szCs w:val="36"/>
              </w:rPr>
              <w:t>🧑</w:t>
            </w:r>
            <w:r w:rsidRPr="0029239E">
              <w:rPr>
                <w:rFonts w:eastAsia="Arial" w:cs="Arial"/>
                <w:b/>
                <w:bCs/>
                <w:color w:val="auto"/>
                <w:sz w:val="36"/>
                <w:szCs w:val="36"/>
              </w:rPr>
              <w:t>‍</w:t>
            </w:r>
            <w:r w:rsidRPr="0029239E">
              <w:rPr>
                <w:rFonts w:ascii="Segoe UI Emoji" w:eastAsia="Arial" w:hAnsi="Segoe UI Emoji" w:cs="Segoe UI Emoji"/>
                <w:b/>
                <w:bCs/>
                <w:color w:val="auto"/>
                <w:sz w:val="36"/>
                <w:szCs w:val="36"/>
              </w:rPr>
              <w:t>🤝</w:t>
            </w:r>
            <w:r w:rsidRPr="0029239E">
              <w:rPr>
                <w:rFonts w:eastAsia="Arial" w:cs="Arial"/>
                <w:b/>
                <w:bCs/>
                <w:color w:val="auto"/>
                <w:sz w:val="36"/>
                <w:szCs w:val="36"/>
              </w:rPr>
              <w:t>‍</w:t>
            </w:r>
            <w:r w:rsidRPr="0029239E">
              <w:rPr>
                <w:rFonts w:ascii="Segoe UI Emoji" w:eastAsia="Arial" w:hAnsi="Segoe UI Emoji" w:cs="Segoe UI Emoji"/>
                <w:b/>
                <w:bCs/>
                <w:color w:val="auto"/>
                <w:sz w:val="36"/>
                <w:szCs w:val="36"/>
              </w:rPr>
              <w:t>🧑</w:t>
            </w:r>
            <w:r>
              <w:rPr>
                <w:rFonts w:ascii="Segoe UI Emoji" w:eastAsia="Arial" w:hAnsi="Segoe UI Emoji" w:cs="Segoe UI Emoji"/>
                <w:b/>
                <w:bCs/>
                <w:color w:val="auto"/>
                <w:sz w:val="36"/>
                <w:szCs w:val="36"/>
              </w:rPr>
              <w:t xml:space="preserve"> </w:t>
            </w:r>
            <w:r w:rsidR="00EA4F87" w:rsidRPr="00D43271">
              <w:rPr>
                <w:rFonts w:eastAsia="Arial" w:cs="Arial"/>
                <w:b/>
                <w:bCs/>
                <w:color w:val="auto"/>
                <w:sz w:val="36"/>
                <w:szCs w:val="36"/>
              </w:rPr>
              <w:t>Meeting People</w:t>
            </w:r>
          </w:p>
        </w:tc>
        <w:tc>
          <w:tcPr>
            <w:tcW w:w="1271" w:type="dxa"/>
          </w:tcPr>
          <w:p w14:paraId="0E51FF07" w14:textId="46EBEB76" w:rsidR="00EA4F87" w:rsidRPr="00EA4F87" w:rsidRDefault="0091725F" w:rsidP="00497208">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67</w:t>
            </w:r>
          </w:p>
        </w:tc>
      </w:tr>
      <w:tr w:rsidR="00EA4F87" w14:paraId="2A7A0E99" w14:textId="77777777" w:rsidTr="004E1D99">
        <w:tc>
          <w:tcPr>
            <w:cnfStyle w:val="001000000000" w:firstRow="0" w:lastRow="0" w:firstColumn="1" w:lastColumn="0" w:oddVBand="0" w:evenVBand="0" w:oddHBand="0" w:evenHBand="0" w:firstRowFirstColumn="0" w:firstRowLastColumn="0" w:lastRowFirstColumn="0" w:lastRowLastColumn="0"/>
            <w:tcW w:w="562" w:type="dxa"/>
          </w:tcPr>
          <w:p w14:paraId="1FD20E08" w14:textId="278EBC01" w:rsidR="00EA4F87" w:rsidRDefault="00EA4F87" w:rsidP="00497208">
            <w:pPr>
              <w:jc w:val="center"/>
              <w:rPr>
                <w:rFonts w:eastAsia="Arial" w:cs="Arial"/>
                <w:color w:val="auto"/>
                <w:sz w:val="36"/>
                <w:szCs w:val="36"/>
              </w:rPr>
            </w:pPr>
            <w:r>
              <w:rPr>
                <w:rFonts w:eastAsia="Arial" w:cs="Arial"/>
                <w:color w:val="auto"/>
                <w:sz w:val="36"/>
                <w:szCs w:val="36"/>
              </w:rPr>
              <w:t>9</w:t>
            </w:r>
          </w:p>
        </w:tc>
        <w:tc>
          <w:tcPr>
            <w:tcW w:w="8647" w:type="dxa"/>
          </w:tcPr>
          <w:p w14:paraId="58710F0A" w14:textId="6C233847" w:rsidR="00EA4F87" w:rsidRPr="00D43271" w:rsidRDefault="007F0233" w:rsidP="00F1514A">
            <w:pPr>
              <w:ind w:left="720"/>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7F0233">
              <w:rPr>
                <w:rFonts w:ascii="Segoe UI Emoji" w:eastAsia="Arial" w:hAnsi="Segoe UI Emoji" w:cs="Segoe UI Emoji"/>
                <w:b/>
                <w:bCs/>
                <w:color w:val="auto"/>
                <w:sz w:val="36"/>
                <w:szCs w:val="36"/>
              </w:rPr>
              <w:t>😞</w:t>
            </w:r>
            <w:r>
              <w:rPr>
                <w:rFonts w:ascii="Segoe UI Emoji" w:eastAsia="Arial" w:hAnsi="Segoe UI Emoji" w:cs="Segoe UI Emoji"/>
                <w:b/>
                <w:bCs/>
                <w:color w:val="auto"/>
                <w:sz w:val="36"/>
                <w:szCs w:val="36"/>
              </w:rPr>
              <w:t xml:space="preserve"> </w:t>
            </w:r>
            <w:r w:rsidR="00EA4F87" w:rsidRPr="00D43271">
              <w:rPr>
                <w:rFonts w:eastAsia="Arial" w:cs="Arial"/>
                <w:b/>
                <w:bCs/>
                <w:color w:val="auto"/>
                <w:sz w:val="36"/>
                <w:szCs w:val="36"/>
              </w:rPr>
              <w:t>Better Mood</w:t>
            </w:r>
          </w:p>
        </w:tc>
        <w:tc>
          <w:tcPr>
            <w:tcW w:w="1271" w:type="dxa"/>
          </w:tcPr>
          <w:p w14:paraId="045ACD13" w14:textId="58A8E2DF" w:rsidR="00EA4F87" w:rsidRPr="00EA4F87" w:rsidRDefault="0091725F" w:rsidP="00497208">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72</w:t>
            </w:r>
          </w:p>
        </w:tc>
      </w:tr>
    </w:tbl>
    <w:p w14:paraId="5B92D2E6" w14:textId="77777777" w:rsidR="006C3355" w:rsidRDefault="006C3355" w:rsidP="00497208">
      <w:pPr>
        <w:jc w:val="center"/>
        <w:rPr>
          <w:rFonts w:eastAsia="Arial" w:cs="Arial"/>
          <w:b/>
          <w:bCs/>
          <w:color w:val="auto"/>
          <w:sz w:val="36"/>
          <w:szCs w:val="36"/>
        </w:rPr>
      </w:pPr>
    </w:p>
    <w:p w14:paraId="2B57AF75" w14:textId="2E69BFF8" w:rsidR="001345F8" w:rsidRDefault="001345F8" w:rsidP="001345F8">
      <w:pPr>
        <w:jc w:val="center"/>
        <w:rPr>
          <w:rFonts w:eastAsia="Arial" w:cs="Arial"/>
          <w:color w:val="auto"/>
        </w:rPr>
      </w:pPr>
      <w:r>
        <w:rPr>
          <w:rFonts w:eastAsia="Arial" w:cs="Arial"/>
          <w:color w:val="auto"/>
        </w:rPr>
        <w:t xml:space="preserve">Now you have completed the general onboarding with the </w:t>
      </w:r>
      <w:r w:rsidR="00DB047B">
        <w:rPr>
          <w:rFonts w:eastAsia="Arial" w:cs="Arial"/>
          <w:color w:val="auto"/>
        </w:rPr>
        <w:t>Participant</w:t>
      </w:r>
      <w:r>
        <w:rPr>
          <w:rFonts w:eastAsia="Arial" w:cs="Arial"/>
          <w:color w:val="auto"/>
        </w:rPr>
        <w:t xml:space="preserve">, the manual will now split into the risk factor-specific sections. Depending on which risk factor the </w:t>
      </w:r>
      <w:r w:rsidR="00DB047B">
        <w:rPr>
          <w:rFonts w:eastAsia="Arial" w:cs="Arial"/>
          <w:color w:val="auto"/>
        </w:rPr>
        <w:t>Participant</w:t>
      </w:r>
      <w:r>
        <w:rPr>
          <w:rFonts w:eastAsia="Arial" w:cs="Arial"/>
          <w:color w:val="auto"/>
        </w:rPr>
        <w:t xml:space="preserve"> is currently working on, please refer to the corresponding risk factor section. </w:t>
      </w:r>
    </w:p>
    <w:p w14:paraId="5DEFDD59" w14:textId="77777777" w:rsidR="006C3355" w:rsidRDefault="006C3355" w:rsidP="00497208">
      <w:pPr>
        <w:jc w:val="center"/>
        <w:rPr>
          <w:rFonts w:eastAsia="Arial" w:cs="Arial"/>
          <w:b/>
          <w:bCs/>
          <w:color w:val="auto"/>
          <w:sz w:val="36"/>
          <w:szCs w:val="36"/>
        </w:rPr>
      </w:pPr>
    </w:p>
    <w:p w14:paraId="12CF6C2A" w14:textId="77777777" w:rsidR="006C3355" w:rsidRDefault="006C3355" w:rsidP="00497208">
      <w:pPr>
        <w:jc w:val="center"/>
        <w:rPr>
          <w:rFonts w:eastAsia="Arial" w:cs="Arial"/>
          <w:b/>
          <w:bCs/>
          <w:color w:val="auto"/>
          <w:sz w:val="36"/>
          <w:szCs w:val="36"/>
        </w:rPr>
      </w:pPr>
    </w:p>
    <w:p w14:paraId="41F5C675" w14:textId="77777777" w:rsidR="006C3355" w:rsidRDefault="006C3355" w:rsidP="00497208">
      <w:pPr>
        <w:jc w:val="center"/>
        <w:rPr>
          <w:rFonts w:eastAsia="Arial" w:cs="Arial"/>
          <w:b/>
          <w:bCs/>
          <w:color w:val="auto"/>
          <w:sz w:val="36"/>
          <w:szCs w:val="36"/>
        </w:rPr>
      </w:pPr>
    </w:p>
    <w:p w14:paraId="6BFED25C" w14:textId="77777777" w:rsidR="006C3355" w:rsidRDefault="006C3355" w:rsidP="00497208">
      <w:pPr>
        <w:jc w:val="center"/>
        <w:rPr>
          <w:rFonts w:eastAsia="Arial" w:cs="Arial"/>
          <w:b/>
          <w:bCs/>
          <w:color w:val="auto"/>
          <w:sz w:val="36"/>
          <w:szCs w:val="36"/>
        </w:rPr>
      </w:pPr>
    </w:p>
    <w:p w14:paraId="03074A06" w14:textId="77777777" w:rsidR="006C3355" w:rsidRDefault="006C3355" w:rsidP="00497208">
      <w:pPr>
        <w:jc w:val="center"/>
        <w:rPr>
          <w:rFonts w:eastAsia="Arial" w:cs="Arial"/>
          <w:b/>
          <w:bCs/>
          <w:color w:val="auto"/>
          <w:sz w:val="36"/>
          <w:szCs w:val="36"/>
        </w:rPr>
      </w:pPr>
    </w:p>
    <w:p w14:paraId="27D31C53" w14:textId="77777777" w:rsidR="001345F8" w:rsidRDefault="001345F8" w:rsidP="00497208">
      <w:pPr>
        <w:jc w:val="center"/>
        <w:rPr>
          <w:rFonts w:eastAsia="Arial" w:cs="Arial"/>
          <w:b/>
          <w:bCs/>
          <w:color w:val="auto"/>
          <w:sz w:val="36"/>
          <w:szCs w:val="36"/>
        </w:rPr>
      </w:pPr>
    </w:p>
    <w:p w14:paraId="353E6A22" w14:textId="67C7EDBC" w:rsidR="001345F8" w:rsidRDefault="006976B7" w:rsidP="00497208">
      <w:pPr>
        <w:jc w:val="center"/>
        <w:rPr>
          <w:rFonts w:eastAsia="Arial" w:cs="Arial"/>
          <w:b/>
          <w:bCs/>
          <w:color w:val="auto"/>
          <w:sz w:val="36"/>
          <w:szCs w:val="36"/>
        </w:rPr>
      </w:pPr>
      <w:r>
        <w:rPr>
          <w:rFonts w:eastAsia="Arial" w:cs="Arial"/>
          <w:b/>
          <w:bCs/>
          <w:noProof/>
          <w:color w:val="auto"/>
          <w:sz w:val="36"/>
          <w:szCs w:val="36"/>
          <w14:ligatures w14:val="standardContextual"/>
        </w:rPr>
        <w:lastRenderedPageBreak/>
        <mc:AlternateContent>
          <mc:Choice Requires="wps">
            <w:drawing>
              <wp:anchor distT="0" distB="0" distL="114300" distR="114300" simplePos="0" relativeHeight="251658244" behindDoc="0" locked="0" layoutInCell="1" allowOverlap="1" wp14:anchorId="7BF83FE0" wp14:editId="02BEEF55">
                <wp:simplePos x="0" y="0"/>
                <wp:positionH relativeFrom="column">
                  <wp:posOffset>475071</wp:posOffset>
                </wp:positionH>
                <wp:positionV relativeFrom="paragraph">
                  <wp:posOffset>337457</wp:posOffset>
                </wp:positionV>
                <wp:extent cx="5606143" cy="5170714"/>
                <wp:effectExtent l="0" t="0" r="13970" b="11430"/>
                <wp:wrapNone/>
                <wp:docPr id="2103889474" name="Oval 2"/>
                <wp:cNvGraphicFramePr/>
                <a:graphic xmlns:a="http://schemas.openxmlformats.org/drawingml/2006/main">
                  <a:graphicData uri="http://schemas.microsoft.com/office/word/2010/wordprocessingShape">
                    <wps:wsp>
                      <wps:cNvSpPr/>
                      <wps:spPr>
                        <a:xfrm>
                          <a:off x="0" y="0"/>
                          <a:ext cx="5606143" cy="5170714"/>
                        </a:xfrm>
                        <a:prstGeom prst="ellipse">
                          <a:avLst/>
                        </a:prstGeom>
                        <a:solidFill>
                          <a:srgbClr val="E5FF97"/>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917CCCE">
              <v:oval id="Oval 2" style="position:absolute;margin-left:37.4pt;margin-top:26.55pt;width:441.45pt;height:407.15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5ff97" strokecolor="black [3213]" strokeweight="1.5pt" w14:anchorId="7A4A6C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">
                <v:stroke joinstyle="miter"/>
              </v:oval>
            </w:pict>
          </mc:Fallback>
        </mc:AlternateContent>
      </w:r>
    </w:p>
    <w:p w14:paraId="101F0C20" w14:textId="38AC4C65" w:rsidR="001345F8" w:rsidRDefault="00602351" w:rsidP="00497208">
      <w:pPr>
        <w:jc w:val="center"/>
        <w:rPr>
          <w:rFonts w:eastAsia="Arial" w:cs="Arial"/>
          <w:b/>
          <w:bCs/>
          <w:color w:val="auto"/>
          <w:sz w:val="36"/>
          <w:szCs w:val="36"/>
        </w:rPr>
      </w:pPr>
      <w:r>
        <w:rPr>
          <w:rFonts w:eastAsia="Arial" w:cs="Arial"/>
          <w:b/>
          <w:bCs/>
          <w:noProof/>
          <w:color w:val="auto"/>
          <w:sz w:val="36"/>
          <w:szCs w:val="36"/>
        </w:rPr>
        <w:drawing>
          <wp:anchor distT="0" distB="0" distL="114300" distR="114300" simplePos="0" relativeHeight="251658280" behindDoc="1" locked="0" layoutInCell="1" allowOverlap="1" wp14:anchorId="00343C8B" wp14:editId="1046FE30">
            <wp:simplePos x="0" y="0"/>
            <wp:positionH relativeFrom="margin">
              <wp:posOffset>320403</wp:posOffset>
            </wp:positionH>
            <wp:positionV relativeFrom="paragraph">
              <wp:posOffset>242570</wp:posOffset>
            </wp:positionV>
            <wp:extent cx="6259195" cy="4669155"/>
            <wp:effectExtent l="0" t="0" r="0" b="0"/>
            <wp:wrapTight wrapText="bothSides">
              <wp:wrapPolygon edited="0">
                <wp:start x="10124" y="881"/>
                <wp:lineTo x="9006" y="2908"/>
                <wp:lineTo x="9006" y="5288"/>
                <wp:lineTo x="5982" y="5464"/>
                <wp:lineTo x="4931" y="5816"/>
                <wp:lineTo x="4931" y="6698"/>
                <wp:lineTo x="4339" y="8108"/>
                <wp:lineTo x="3944" y="9518"/>
                <wp:lineTo x="3813" y="10928"/>
                <wp:lineTo x="3024" y="12338"/>
                <wp:lineTo x="2564" y="13748"/>
                <wp:lineTo x="2498" y="14188"/>
                <wp:lineTo x="2498" y="15334"/>
                <wp:lineTo x="2958" y="16568"/>
                <wp:lineTo x="3024" y="16920"/>
                <wp:lineTo x="5391" y="17978"/>
                <wp:lineTo x="6114" y="17978"/>
                <wp:lineTo x="6114" y="18330"/>
                <wp:lineTo x="7297" y="19388"/>
                <wp:lineTo x="8218" y="19741"/>
                <wp:lineTo x="8612" y="19741"/>
                <wp:lineTo x="9664" y="19388"/>
                <wp:lineTo x="11965" y="17978"/>
                <wp:lineTo x="12293" y="17978"/>
                <wp:lineTo x="12885" y="17009"/>
                <wp:lineTo x="13017" y="16568"/>
                <wp:lineTo x="14463" y="15334"/>
                <wp:lineTo x="14529" y="15158"/>
                <wp:lineTo x="17355" y="13748"/>
                <wp:lineTo x="19262" y="12426"/>
                <wp:lineTo x="19328" y="12250"/>
                <wp:lineTo x="18933" y="11809"/>
                <wp:lineTo x="17881" y="10928"/>
                <wp:lineTo x="15712" y="9518"/>
                <wp:lineTo x="15843" y="8989"/>
                <wp:lineTo x="15580" y="6698"/>
                <wp:lineTo x="16435" y="5993"/>
                <wp:lineTo x="16501" y="5552"/>
                <wp:lineTo x="16041" y="5288"/>
                <wp:lineTo x="17158" y="4054"/>
                <wp:lineTo x="17290" y="3525"/>
                <wp:lineTo x="10650" y="2468"/>
                <wp:lineTo x="10650" y="1498"/>
                <wp:lineTo x="10518" y="881"/>
                <wp:lineTo x="10124" y="881"/>
              </wp:wrapPolygon>
            </wp:wrapTight>
            <wp:docPr id="466171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59195" cy="4669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48881" w14:textId="0F6F3761" w:rsidR="001345F8" w:rsidRDefault="001345F8" w:rsidP="00497208">
      <w:pPr>
        <w:jc w:val="center"/>
        <w:rPr>
          <w:rFonts w:eastAsia="Arial" w:cs="Arial"/>
          <w:b/>
          <w:bCs/>
          <w:color w:val="auto"/>
          <w:sz w:val="36"/>
          <w:szCs w:val="36"/>
        </w:rPr>
      </w:pPr>
    </w:p>
    <w:p w14:paraId="1DAF918B" w14:textId="32DD86E9" w:rsidR="001345F8" w:rsidRDefault="001345F8" w:rsidP="00497208">
      <w:pPr>
        <w:jc w:val="center"/>
        <w:rPr>
          <w:rFonts w:eastAsia="Arial" w:cs="Arial"/>
          <w:b/>
          <w:bCs/>
          <w:color w:val="auto"/>
          <w:sz w:val="36"/>
          <w:szCs w:val="36"/>
        </w:rPr>
      </w:pPr>
    </w:p>
    <w:p w14:paraId="0FD69D86" w14:textId="00F4C5EC" w:rsidR="001345F8" w:rsidRDefault="001345F8" w:rsidP="00497208">
      <w:pPr>
        <w:jc w:val="center"/>
        <w:rPr>
          <w:rFonts w:eastAsia="Arial" w:cs="Arial"/>
          <w:b/>
          <w:bCs/>
          <w:color w:val="auto"/>
          <w:sz w:val="36"/>
          <w:szCs w:val="36"/>
        </w:rPr>
      </w:pPr>
    </w:p>
    <w:p w14:paraId="59912C21" w14:textId="20C4C626" w:rsidR="001345F8" w:rsidRDefault="001345F8" w:rsidP="00497208">
      <w:pPr>
        <w:jc w:val="center"/>
        <w:rPr>
          <w:rFonts w:eastAsia="Arial" w:cs="Arial"/>
          <w:b/>
          <w:bCs/>
          <w:color w:val="auto"/>
          <w:sz w:val="36"/>
          <w:szCs w:val="36"/>
        </w:rPr>
      </w:pPr>
    </w:p>
    <w:p w14:paraId="6DE2EC25" w14:textId="77777777" w:rsidR="001345F8" w:rsidRDefault="001345F8" w:rsidP="00497208">
      <w:pPr>
        <w:jc w:val="center"/>
        <w:rPr>
          <w:rFonts w:eastAsia="Arial" w:cs="Arial"/>
          <w:b/>
          <w:bCs/>
          <w:color w:val="auto"/>
          <w:sz w:val="36"/>
          <w:szCs w:val="36"/>
        </w:rPr>
      </w:pPr>
    </w:p>
    <w:p w14:paraId="122276C4" w14:textId="77777777" w:rsidR="001345F8" w:rsidRDefault="001345F8" w:rsidP="00497208">
      <w:pPr>
        <w:jc w:val="center"/>
        <w:rPr>
          <w:rFonts w:eastAsia="Arial" w:cs="Arial"/>
          <w:b/>
          <w:bCs/>
          <w:color w:val="auto"/>
          <w:sz w:val="36"/>
          <w:szCs w:val="36"/>
        </w:rPr>
      </w:pPr>
    </w:p>
    <w:p w14:paraId="6F31416D" w14:textId="16EE0888" w:rsidR="001345F8" w:rsidRDefault="001345F8" w:rsidP="00497208">
      <w:pPr>
        <w:jc w:val="center"/>
        <w:rPr>
          <w:rFonts w:eastAsia="Arial" w:cs="Arial"/>
          <w:b/>
          <w:bCs/>
          <w:color w:val="auto"/>
          <w:sz w:val="36"/>
          <w:szCs w:val="36"/>
        </w:rPr>
      </w:pPr>
    </w:p>
    <w:p w14:paraId="75B37B54" w14:textId="77777777" w:rsidR="001345F8" w:rsidRDefault="001345F8" w:rsidP="00497208">
      <w:pPr>
        <w:jc w:val="center"/>
        <w:rPr>
          <w:rFonts w:eastAsia="Arial" w:cs="Arial"/>
          <w:b/>
          <w:bCs/>
          <w:color w:val="auto"/>
          <w:sz w:val="36"/>
          <w:szCs w:val="36"/>
        </w:rPr>
      </w:pPr>
    </w:p>
    <w:p w14:paraId="6C793775" w14:textId="77777777" w:rsidR="00040319" w:rsidRDefault="00040319" w:rsidP="00497208">
      <w:pPr>
        <w:jc w:val="center"/>
        <w:rPr>
          <w:rFonts w:eastAsia="Arial" w:cs="Arial"/>
          <w:b/>
          <w:bCs/>
          <w:color w:val="auto"/>
          <w:sz w:val="36"/>
          <w:szCs w:val="36"/>
        </w:rPr>
      </w:pPr>
    </w:p>
    <w:p w14:paraId="126C9518" w14:textId="77777777" w:rsidR="00040319" w:rsidRDefault="00040319" w:rsidP="00497208">
      <w:pPr>
        <w:jc w:val="center"/>
        <w:rPr>
          <w:rFonts w:eastAsia="Arial" w:cs="Arial"/>
          <w:b/>
          <w:bCs/>
          <w:color w:val="auto"/>
          <w:sz w:val="36"/>
          <w:szCs w:val="36"/>
        </w:rPr>
      </w:pPr>
    </w:p>
    <w:p w14:paraId="2AF0E1A7" w14:textId="77777777" w:rsidR="00040319" w:rsidRDefault="00040319" w:rsidP="00497208">
      <w:pPr>
        <w:jc w:val="center"/>
        <w:rPr>
          <w:rFonts w:eastAsia="Arial" w:cs="Arial"/>
          <w:b/>
          <w:bCs/>
          <w:color w:val="auto"/>
          <w:sz w:val="36"/>
          <w:szCs w:val="36"/>
        </w:rPr>
      </w:pPr>
    </w:p>
    <w:p w14:paraId="00275B05" w14:textId="77777777" w:rsidR="00040319" w:rsidRDefault="00040319" w:rsidP="00497208">
      <w:pPr>
        <w:jc w:val="center"/>
        <w:rPr>
          <w:rFonts w:eastAsia="Arial" w:cs="Arial"/>
          <w:b/>
          <w:bCs/>
          <w:color w:val="auto"/>
          <w:sz w:val="36"/>
          <w:szCs w:val="36"/>
        </w:rPr>
      </w:pPr>
    </w:p>
    <w:p w14:paraId="7F19D4D0" w14:textId="77777777" w:rsidR="00040319" w:rsidRPr="004E1D99" w:rsidRDefault="00040319" w:rsidP="004E1D99">
      <w:pPr>
        <w:rPr>
          <w:rFonts w:eastAsia="Arial" w:cs="Arial"/>
          <w:b/>
          <w:bCs/>
          <w:color w:val="auto"/>
          <w:sz w:val="44"/>
          <w:szCs w:val="44"/>
        </w:rPr>
      </w:pPr>
    </w:p>
    <w:p w14:paraId="6DC93450" w14:textId="0C588AEF" w:rsidR="001345F8" w:rsidRPr="004E1D99" w:rsidRDefault="003855B5" w:rsidP="00F01A99">
      <w:pPr>
        <w:pStyle w:val="ListParagraph"/>
        <w:numPr>
          <w:ilvl w:val="0"/>
          <w:numId w:val="51"/>
        </w:numPr>
        <w:rPr>
          <w:rFonts w:eastAsiaTheme="majorEastAsia" w:cstheme="majorBidi"/>
          <w:b/>
          <w:bCs/>
          <w:color w:val="0B769F" w:themeColor="accent4" w:themeShade="BF"/>
          <w:sz w:val="48"/>
          <w:szCs w:val="48"/>
        </w:rPr>
      </w:pPr>
      <w:r w:rsidRPr="004E1D99">
        <w:rPr>
          <w:rFonts w:eastAsiaTheme="majorEastAsia" w:cstheme="majorBidi"/>
          <w:b/>
          <w:bCs/>
          <w:color w:val="0B769F" w:themeColor="accent4" w:themeShade="BF"/>
          <w:sz w:val="48"/>
          <w:szCs w:val="48"/>
        </w:rPr>
        <w:t>Managing Blood Pressure Intervention</w:t>
      </w:r>
    </w:p>
    <w:p w14:paraId="7E34116B" w14:textId="77777777" w:rsidR="001345F8" w:rsidRDefault="001345F8" w:rsidP="00497208">
      <w:pPr>
        <w:jc w:val="center"/>
        <w:rPr>
          <w:rFonts w:eastAsia="Arial" w:cs="Arial"/>
          <w:b/>
          <w:bCs/>
          <w:color w:val="auto"/>
          <w:sz w:val="36"/>
          <w:szCs w:val="36"/>
        </w:rPr>
      </w:pPr>
    </w:p>
    <w:p w14:paraId="27448FD0" w14:textId="50A90278" w:rsidR="00246BFF" w:rsidRDefault="00246BFF" w:rsidP="006C3355">
      <w:pPr>
        <w:jc w:val="center"/>
        <w:rPr>
          <w:rFonts w:eastAsia="Arial" w:cs="Arial"/>
          <w:color w:val="auto"/>
        </w:rPr>
      </w:pPr>
      <w:r>
        <w:rPr>
          <w:rFonts w:eastAsia="Arial" w:cs="Arial"/>
          <w:color w:val="auto"/>
        </w:rPr>
        <w:t xml:space="preserve">At this point, the </w:t>
      </w:r>
      <w:r w:rsidR="00DB047B">
        <w:rPr>
          <w:rFonts w:eastAsia="Arial" w:cs="Arial"/>
          <w:color w:val="auto"/>
        </w:rPr>
        <w:t>Participant</w:t>
      </w:r>
      <w:r>
        <w:rPr>
          <w:rFonts w:eastAsia="Arial" w:cs="Arial"/>
          <w:color w:val="auto"/>
        </w:rPr>
        <w:t xml:space="preserve"> has chosen </w:t>
      </w:r>
      <w:r w:rsidR="000F4A34">
        <w:rPr>
          <w:rFonts w:eastAsia="Arial" w:cs="Arial"/>
          <w:color w:val="auto"/>
        </w:rPr>
        <w:t>Man</w:t>
      </w:r>
      <w:r w:rsidR="00CF74BC">
        <w:rPr>
          <w:rFonts w:eastAsia="Arial" w:cs="Arial"/>
          <w:color w:val="auto"/>
        </w:rPr>
        <w:t>a</w:t>
      </w:r>
      <w:r w:rsidR="000F4A34">
        <w:rPr>
          <w:rFonts w:eastAsia="Arial" w:cs="Arial"/>
          <w:color w:val="auto"/>
        </w:rPr>
        <w:t xml:space="preserve">ging Blood </w:t>
      </w:r>
      <w:r w:rsidR="00140540">
        <w:rPr>
          <w:rFonts w:eastAsia="Arial" w:cs="Arial"/>
          <w:color w:val="auto"/>
        </w:rPr>
        <w:t>Pressure to</w:t>
      </w:r>
      <w:r>
        <w:rPr>
          <w:rFonts w:eastAsia="Arial" w:cs="Arial"/>
          <w:color w:val="auto"/>
        </w:rPr>
        <w:t xml:space="preserve"> focus on</w:t>
      </w:r>
      <w:r w:rsidR="00497208">
        <w:rPr>
          <w:rFonts w:eastAsia="Arial" w:cs="Arial"/>
          <w:color w:val="auto"/>
        </w:rPr>
        <w:t>.</w:t>
      </w:r>
    </w:p>
    <w:p w14:paraId="5E134E73" w14:textId="77777777" w:rsidR="001E3A73" w:rsidRPr="00A32704" w:rsidRDefault="001E3A73" w:rsidP="001E3A73">
      <w:pPr>
        <w:rPr>
          <w:rFonts w:eastAsia="Arial" w:cs="Arial"/>
          <w:color w:val="auto"/>
        </w:rPr>
      </w:pPr>
    </w:p>
    <w:p w14:paraId="3DCB889A" w14:textId="77777777" w:rsidR="001E3A73" w:rsidRPr="00A32704" w:rsidRDefault="001E3A73" w:rsidP="001E3A73">
      <w:pPr>
        <w:rPr>
          <w:rFonts w:eastAsia="Arial" w:cs="Arial"/>
          <w:color w:val="auto"/>
        </w:rPr>
      </w:pPr>
    </w:p>
    <w:p w14:paraId="6B5BFDC8" w14:textId="7C4CA39B" w:rsidR="00D45FA8" w:rsidRDefault="00D45FA8">
      <w:pPr>
        <w:spacing w:before="0" w:after="160"/>
        <w:rPr>
          <w:rFonts w:eastAsia="Arial" w:cs="Arial"/>
          <w:color w:val="auto"/>
        </w:rPr>
      </w:pPr>
      <w:r>
        <w:rPr>
          <w:rFonts w:eastAsia="Arial" w:cs="Arial"/>
          <w:color w:val="auto"/>
        </w:rPr>
        <w:br w:type="page"/>
      </w:r>
    </w:p>
    <w:bookmarkStart w:id="39" w:name="_Toc213939575"/>
    <w:p w14:paraId="446B424D" w14:textId="1367A95B" w:rsidR="00F00A0D" w:rsidRDefault="001345F8" w:rsidP="00F00A0D">
      <w:pPr>
        <w:pStyle w:val="Heading1"/>
        <w:rPr>
          <w:rFonts w:asciiTheme="minorHAnsi" w:hAnsiTheme="minorHAnsi"/>
          <w:b/>
          <w:bCs/>
          <w:color w:val="0B769F" w:themeColor="accent4" w:themeShade="BF"/>
        </w:rPr>
      </w:pPr>
      <w:r w:rsidRPr="00A32704">
        <w:rPr>
          <w:b/>
          <w:bCs/>
          <w:noProof/>
          <w:color w:val="0F9ED5" w:themeColor="accent4"/>
        </w:rPr>
        <w:lastRenderedPageBreak/>
        <mc:AlternateContent>
          <mc:Choice Requires="wps">
            <w:drawing>
              <wp:anchor distT="0" distB="0" distL="114300" distR="114300" simplePos="0" relativeHeight="251658258" behindDoc="0" locked="0" layoutInCell="1" allowOverlap="1" wp14:anchorId="44EA0961" wp14:editId="7787A51B">
                <wp:simplePos x="0" y="0"/>
                <wp:positionH relativeFrom="column">
                  <wp:posOffset>3175</wp:posOffset>
                </wp:positionH>
                <wp:positionV relativeFrom="paragraph">
                  <wp:posOffset>381000</wp:posOffset>
                </wp:positionV>
                <wp:extent cx="6282690" cy="26670"/>
                <wp:effectExtent l="19050" t="19050" r="22860" b="30480"/>
                <wp:wrapNone/>
                <wp:docPr id="1035006946" name="Straight Connector 1"/>
                <wp:cNvGraphicFramePr/>
                <a:graphic xmlns:a="http://schemas.openxmlformats.org/drawingml/2006/main">
                  <a:graphicData uri="http://schemas.microsoft.com/office/word/2010/wordprocessingShape">
                    <wps:wsp>
                      <wps:cNvCnPr/>
                      <wps:spPr>
                        <a:xfrm flipV="1">
                          <a:off x="0" y="0"/>
                          <a:ext cx="6282690" cy="2667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9CC3A2E">
              <v:line id="Straight Connector 1" style="position:absolute;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5pt,30pt" to="494.95pt,32.1pt" w14:anchorId="1B8E78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">
                <v:stroke joinstyle="miter"/>
              </v:line>
            </w:pict>
          </mc:Fallback>
        </mc:AlternateContent>
      </w:r>
      <w:r w:rsidR="007D573B">
        <w:rPr>
          <w:rFonts w:asciiTheme="minorHAnsi" w:hAnsiTheme="minorHAnsi"/>
          <w:b/>
          <w:bCs/>
          <w:color w:val="0B769F" w:themeColor="accent4" w:themeShade="BF"/>
        </w:rPr>
        <w:t xml:space="preserve">Overview of </w:t>
      </w:r>
      <w:r>
        <w:rPr>
          <w:rFonts w:asciiTheme="minorHAnsi" w:hAnsiTheme="minorHAnsi"/>
          <w:b/>
          <w:bCs/>
          <w:color w:val="0B769F" w:themeColor="accent4" w:themeShade="BF"/>
        </w:rPr>
        <w:t>Blood Pressure</w:t>
      </w:r>
      <w:r w:rsidR="007D573B">
        <w:rPr>
          <w:rFonts w:asciiTheme="minorHAnsi" w:hAnsiTheme="minorHAnsi"/>
          <w:b/>
          <w:bCs/>
          <w:color w:val="0B769F" w:themeColor="accent4" w:themeShade="BF"/>
        </w:rPr>
        <w:t xml:space="preserve"> Intervention in ENHANCE</w:t>
      </w:r>
      <w:bookmarkEnd w:id="39"/>
    </w:p>
    <w:p w14:paraId="665F3288" w14:textId="7F3BA617" w:rsidR="00F00A0D" w:rsidRPr="00EA26CE" w:rsidRDefault="00F00A0D" w:rsidP="00F00A0D">
      <w:pPr>
        <w:rPr>
          <w:rFonts w:eastAsia="Arial" w:cs="Arial"/>
          <w:color w:val="000000" w:themeColor="text1"/>
        </w:rPr>
      </w:pPr>
      <w:r w:rsidRPr="00EA26CE">
        <w:rPr>
          <w:rFonts w:eastAsia="Arial" w:cs="Arial"/>
          <w:color w:val="000000" w:themeColor="text1"/>
        </w:rPr>
        <w:t>Hypertension</w:t>
      </w:r>
      <w:r w:rsidR="00934F85">
        <w:rPr>
          <w:rFonts w:eastAsia="Arial" w:cs="Arial"/>
          <w:color w:val="000000" w:themeColor="text1"/>
        </w:rPr>
        <w:t xml:space="preserve"> is high blood pressure.</w:t>
      </w:r>
      <w:r w:rsidR="00A30246">
        <w:rPr>
          <w:rFonts w:eastAsia="Arial" w:cs="Arial"/>
          <w:color w:val="000000" w:themeColor="text1"/>
        </w:rPr>
        <w:t xml:space="preserve"> It usually has no symptoms and</w:t>
      </w:r>
      <w:r w:rsidRPr="00EA26CE">
        <w:rPr>
          <w:rFonts w:eastAsia="Arial" w:cs="Arial"/>
          <w:color w:val="000000" w:themeColor="text1"/>
        </w:rPr>
        <w:t xml:space="preserve"> is a risk factor for dementia if left untreated</w:t>
      </w:r>
      <w:r w:rsidR="00C315E4">
        <w:rPr>
          <w:rFonts w:eastAsia="Arial" w:cs="Arial"/>
          <w:color w:val="000000" w:themeColor="text1"/>
        </w:rPr>
        <w:t>.</w:t>
      </w:r>
      <w:r w:rsidRPr="00EA26CE">
        <w:rPr>
          <w:rFonts w:eastAsia="Arial" w:cs="Arial"/>
          <w:color w:val="000000" w:themeColor="text1"/>
        </w:rPr>
        <w:t xml:space="preserve"> </w:t>
      </w:r>
      <w:r w:rsidR="007D537C">
        <w:rPr>
          <w:rFonts w:eastAsia="Arial" w:cs="Arial"/>
          <w:color w:val="000000" w:themeColor="text1"/>
        </w:rPr>
        <w:t>High blood pressure</w:t>
      </w:r>
      <w:r w:rsidRPr="00EA26CE">
        <w:rPr>
          <w:rFonts w:eastAsia="Arial" w:cs="Arial"/>
          <w:color w:val="000000" w:themeColor="text1"/>
        </w:rPr>
        <w:t xml:space="preserve"> is generally managed with lifestyle changes, as well as medication when deemed appropriate by a patient’s doctor</w:t>
      </w:r>
      <w:r w:rsidR="00F014DB">
        <w:rPr>
          <w:rFonts w:eastAsia="Arial" w:cs="Arial"/>
          <w:color w:val="000000" w:themeColor="text1"/>
        </w:rPr>
        <w:t>.</w:t>
      </w:r>
    </w:p>
    <w:p w14:paraId="6D228BD5" w14:textId="1D8FD78C" w:rsidR="00F00A0D" w:rsidRPr="00602351" w:rsidRDefault="00F00A0D" w:rsidP="00602351">
      <w:pPr>
        <w:rPr>
          <w:b/>
          <w:bCs/>
          <w:color w:val="D17406"/>
        </w:rPr>
      </w:pPr>
      <w:r w:rsidRPr="00602351">
        <w:rPr>
          <w:b/>
          <w:bCs/>
          <w:color w:val="D17406"/>
        </w:rPr>
        <w:t xml:space="preserve">The </w:t>
      </w:r>
      <w:r w:rsidR="00602351" w:rsidRPr="00602351">
        <w:rPr>
          <w:b/>
          <w:bCs/>
          <w:color w:val="D17406"/>
        </w:rPr>
        <w:t>Primary Goal: </w:t>
      </w:r>
    </w:p>
    <w:p w14:paraId="615B50F4" w14:textId="44D93084" w:rsidR="00F00A0D" w:rsidRPr="00EA26CE" w:rsidRDefault="00F00A0D" w:rsidP="00F00A0D">
      <w:pPr>
        <w:pStyle w:val="ListBullet"/>
        <w:rPr>
          <w:color w:val="000000" w:themeColor="text1"/>
        </w:rPr>
      </w:pPr>
      <w:r w:rsidRPr="00EA26CE">
        <w:rPr>
          <w:color w:val="000000" w:themeColor="text1"/>
        </w:rPr>
        <w:t xml:space="preserve">Our goal is to help </w:t>
      </w:r>
      <w:r w:rsidR="00FD5294">
        <w:rPr>
          <w:color w:val="000000" w:themeColor="text1"/>
        </w:rPr>
        <w:t xml:space="preserve">the </w:t>
      </w:r>
      <w:r w:rsidR="00DB047B">
        <w:rPr>
          <w:color w:val="000000" w:themeColor="text1"/>
        </w:rPr>
        <w:t>Participant</w:t>
      </w:r>
      <w:r w:rsidR="007247BA">
        <w:rPr>
          <w:color w:val="000000" w:themeColor="text1"/>
        </w:rPr>
        <w:t xml:space="preserve"> go their GP practice to seek </w:t>
      </w:r>
      <w:r w:rsidR="00263A3C">
        <w:rPr>
          <w:color w:val="000000" w:themeColor="text1"/>
        </w:rPr>
        <w:t>advice on how to get their high blood pressure to a healthy</w:t>
      </w:r>
      <w:r w:rsidRPr="00EA26CE">
        <w:rPr>
          <w:color w:val="000000" w:themeColor="text1"/>
        </w:rPr>
        <w:t xml:space="preserve"> range. </w:t>
      </w:r>
    </w:p>
    <w:p w14:paraId="0DC093CF" w14:textId="4E0B4E62" w:rsidR="0014367F" w:rsidRPr="0002180A" w:rsidRDefault="0002180A" w:rsidP="0002180A">
      <w:pPr>
        <w:pStyle w:val="Heading2"/>
        <w:rPr>
          <w:rFonts w:asciiTheme="minorHAnsi" w:hAnsiTheme="minorHAnsi"/>
          <w:b/>
          <w:bCs/>
          <w:color w:val="0B769F" w:themeColor="accent4" w:themeShade="BF"/>
        </w:rPr>
      </w:pPr>
      <w:bookmarkStart w:id="40" w:name="_Toc213939576"/>
      <w:r>
        <w:rPr>
          <w:noProof/>
        </w:rPr>
        <w:drawing>
          <wp:anchor distT="0" distB="0" distL="114300" distR="114300" simplePos="0" relativeHeight="251658386" behindDoc="1" locked="0" layoutInCell="1" allowOverlap="1" wp14:anchorId="4BBC1FEE" wp14:editId="14DF7258">
            <wp:simplePos x="0" y="0"/>
            <wp:positionH relativeFrom="margin">
              <wp:posOffset>-49954</wp:posOffset>
            </wp:positionH>
            <wp:positionV relativeFrom="paragraph">
              <wp:posOffset>191135</wp:posOffset>
            </wp:positionV>
            <wp:extent cx="6203950" cy="2946400"/>
            <wp:effectExtent l="38100" t="0" r="63500" b="0"/>
            <wp:wrapTight wrapText="bothSides">
              <wp:wrapPolygon edited="0">
                <wp:start x="3316" y="3212"/>
                <wp:lineTo x="3316" y="5726"/>
                <wp:lineTo x="-133" y="5726"/>
                <wp:lineTo x="-133" y="10753"/>
                <wp:lineTo x="265" y="12429"/>
                <wp:lineTo x="133" y="18155"/>
                <wp:lineTo x="3316" y="18434"/>
                <wp:lineTo x="21755" y="18434"/>
                <wp:lineTo x="21755" y="15502"/>
                <wp:lineTo x="21224" y="14943"/>
                <wp:lineTo x="21092" y="14664"/>
                <wp:lineTo x="21755" y="14105"/>
                <wp:lineTo x="21755" y="3212"/>
                <wp:lineTo x="3316" y="3212"/>
              </wp:wrapPolygon>
            </wp:wrapTight>
            <wp:docPr id="1775858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14:sizeRelH relativeFrom="margin">
              <wp14:pctWidth>0</wp14:pctWidth>
            </wp14:sizeRelH>
            <wp14:sizeRelV relativeFrom="margin">
              <wp14:pctHeight>0</wp14:pctHeight>
            </wp14:sizeRelV>
          </wp:anchor>
        </w:drawing>
      </w:r>
      <w:r w:rsidR="005F0F1A" w:rsidRPr="00A32704">
        <w:rPr>
          <w:rFonts w:asciiTheme="minorHAnsi" w:hAnsiTheme="minorHAnsi"/>
          <w:b/>
          <w:bCs/>
          <w:noProof/>
          <w:color w:val="0F9ED5" w:themeColor="accent4"/>
        </w:rPr>
        <mc:AlternateContent>
          <mc:Choice Requires="wps">
            <w:drawing>
              <wp:anchor distT="0" distB="0" distL="114300" distR="114300" simplePos="0" relativeHeight="251658257" behindDoc="0" locked="0" layoutInCell="1" allowOverlap="1" wp14:anchorId="0808DC69" wp14:editId="4BA0EBEC">
                <wp:simplePos x="0" y="0"/>
                <wp:positionH relativeFrom="column">
                  <wp:posOffset>11430</wp:posOffset>
                </wp:positionH>
                <wp:positionV relativeFrom="paragraph">
                  <wp:posOffset>315383</wp:posOffset>
                </wp:positionV>
                <wp:extent cx="5924550" cy="7620"/>
                <wp:effectExtent l="19050" t="19050" r="19050" b="30480"/>
                <wp:wrapNone/>
                <wp:docPr id="413247200"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675E230">
              <v:line id="Straight Connector 1" style="position:absolute;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9pt,24.85pt" to="467.4pt,25.45pt" w14:anchorId="268DC6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">
                <v:stroke joinstyle="miter"/>
              </v:line>
            </w:pict>
          </mc:Fallback>
        </mc:AlternateContent>
      </w:r>
      <w:r w:rsidR="00E60DDD" w:rsidRPr="00A32704">
        <w:rPr>
          <w:rFonts w:asciiTheme="minorHAnsi" w:hAnsiTheme="minorHAnsi"/>
          <w:b/>
          <w:bCs/>
          <w:color w:val="0B769F" w:themeColor="accent4" w:themeShade="BF"/>
        </w:rPr>
        <w:t xml:space="preserve">The </w:t>
      </w:r>
      <w:r w:rsidR="00DB047B">
        <w:rPr>
          <w:rFonts w:asciiTheme="minorHAnsi" w:hAnsiTheme="minorHAnsi"/>
          <w:b/>
          <w:bCs/>
          <w:color w:val="0B769F" w:themeColor="accent4" w:themeShade="BF"/>
        </w:rPr>
        <w:t>Coach</w:t>
      </w:r>
      <w:r w:rsidR="00E60DDD" w:rsidRPr="00A32704">
        <w:rPr>
          <w:rFonts w:asciiTheme="minorHAnsi" w:hAnsiTheme="minorHAnsi"/>
          <w:b/>
          <w:bCs/>
          <w:color w:val="0B769F" w:themeColor="accent4" w:themeShade="BF"/>
        </w:rPr>
        <w:t>ing Role</w:t>
      </w:r>
      <w:r w:rsidR="00E60DDD">
        <w:rPr>
          <w:rFonts w:asciiTheme="minorHAnsi" w:hAnsiTheme="minorHAnsi"/>
          <w:b/>
          <w:bCs/>
          <w:color w:val="0B769F" w:themeColor="accent4" w:themeShade="BF"/>
        </w:rPr>
        <w:t xml:space="preserve">: </w:t>
      </w:r>
      <w:r w:rsidR="000F4A34">
        <w:rPr>
          <w:rFonts w:asciiTheme="minorHAnsi" w:hAnsiTheme="minorHAnsi"/>
          <w:b/>
          <w:bCs/>
          <w:color w:val="0B769F" w:themeColor="accent4" w:themeShade="BF"/>
        </w:rPr>
        <w:t>Managing Blood Pressure</w:t>
      </w:r>
      <w:bookmarkEnd w:id="40"/>
    </w:p>
    <w:p w14:paraId="5E3F9284" w14:textId="37F741C7" w:rsidR="0002180A" w:rsidRDefault="0002180A" w:rsidP="0002180A">
      <w:pPr>
        <w:pStyle w:val="Heading2"/>
        <w:rPr>
          <w:rFonts w:asciiTheme="minorHAnsi" w:hAnsiTheme="minorHAnsi"/>
          <w:b/>
          <w:bCs/>
          <w:color w:val="D17406"/>
        </w:rPr>
      </w:pPr>
      <w:bookmarkStart w:id="41" w:name="_Toc1913212249"/>
      <w:r w:rsidRPr="0002180A">
        <w:rPr>
          <w:rFonts w:asciiTheme="minorHAnsi" w:hAnsiTheme="minorHAnsi"/>
          <w:b/>
          <w:bCs/>
          <w:color w:val="D17406"/>
        </w:rPr>
        <w:t xml:space="preserve"> </w:t>
      </w:r>
      <w:bookmarkStart w:id="42" w:name="_Toc213939577"/>
      <w:r w:rsidRPr="00A32704">
        <w:rPr>
          <w:rFonts w:asciiTheme="minorHAnsi" w:hAnsiTheme="minorHAnsi"/>
          <w:b/>
          <w:bCs/>
          <w:color w:val="D17406"/>
        </w:rPr>
        <w:t>Blood pressure reading</w:t>
      </w:r>
      <w:r>
        <w:rPr>
          <w:rFonts w:asciiTheme="minorHAnsi" w:hAnsiTheme="minorHAnsi"/>
          <w:b/>
          <w:bCs/>
          <w:color w:val="D17406"/>
        </w:rPr>
        <w:t>s</w:t>
      </w:r>
      <w:r w:rsidRPr="00A32704">
        <w:rPr>
          <w:rFonts w:asciiTheme="minorHAnsi" w:hAnsiTheme="minorHAnsi"/>
          <w:b/>
          <w:bCs/>
          <w:color w:val="D17406"/>
        </w:rPr>
        <w:t xml:space="preserve"> in </w:t>
      </w:r>
      <w:bookmarkEnd w:id="41"/>
      <w:r w:rsidRPr="00A32704">
        <w:rPr>
          <w:rFonts w:asciiTheme="minorHAnsi" w:hAnsiTheme="minorHAnsi"/>
          <w:b/>
          <w:bCs/>
          <w:color w:val="D17406"/>
        </w:rPr>
        <w:t>ENHANCE</w:t>
      </w:r>
      <w:r>
        <w:rPr>
          <w:rFonts w:asciiTheme="minorHAnsi" w:hAnsiTheme="minorHAnsi"/>
          <w:b/>
          <w:bCs/>
          <w:color w:val="D17406"/>
        </w:rPr>
        <w:t>:</w:t>
      </w:r>
      <w:bookmarkEnd w:id="42"/>
    </w:p>
    <w:p w14:paraId="1C526A30" w14:textId="48EC0D1A" w:rsidR="0014367F" w:rsidRDefault="0014367F" w:rsidP="0014367F"/>
    <w:p w14:paraId="2C8288C1" w14:textId="275869FB" w:rsidR="00AD378F" w:rsidRPr="002870A1" w:rsidRDefault="007451EB" w:rsidP="00AD378F">
      <w:pPr>
        <w:rPr>
          <w:rStyle w:val="apple-converted-space"/>
          <w:rFonts w:eastAsia="Arial" w:cs="Arial"/>
          <w:color w:val="000000" w:themeColor="text1"/>
        </w:rPr>
      </w:pPr>
      <w:r w:rsidRPr="003D124B">
        <w:rPr>
          <w:rStyle w:val="apple-converted-space"/>
          <w:rFonts w:ascii="Segoe UI Emoji" w:eastAsia="Arial" w:hAnsi="Segoe UI Emoji" w:cs="Segoe UI Emoji"/>
          <w:color w:val="auto"/>
        </w:rPr>
        <w:t>📊</w:t>
      </w:r>
      <w:r w:rsidR="00AD378F" w:rsidRPr="003D124B">
        <w:rPr>
          <w:rStyle w:val="apple-converted-space"/>
          <w:rFonts w:eastAsia="Arial" w:cs="Arial"/>
          <w:color w:val="auto"/>
        </w:rPr>
        <w:t xml:space="preserve"> </w:t>
      </w:r>
      <w:r w:rsidR="00AD378F" w:rsidRPr="002870A1">
        <w:rPr>
          <w:rStyle w:val="apple-converted-space"/>
          <w:rFonts w:eastAsia="Arial" w:cs="Arial"/>
          <w:b/>
          <w:bCs/>
          <w:color w:val="000000" w:themeColor="text1"/>
        </w:rPr>
        <w:t>Blood Pressure Monitoring</w:t>
      </w:r>
    </w:p>
    <w:p w14:paraId="52BCD06E" w14:textId="620EB6CB" w:rsidR="00681E8F" w:rsidRPr="00226868" w:rsidRDefault="007451EB" w:rsidP="00F01A99">
      <w:pPr>
        <w:pStyle w:val="ListParagraph"/>
        <w:numPr>
          <w:ilvl w:val="0"/>
          <w:numId w:val="14"/>
        </w:numPr>
        <w:rPr>
          <w:rStyle w:val="apple-converted-space"/>
          <w:rFonts w:eastAsia="Arial" w:cs="Arial"/>
          <w:color w:val="000000" w:themeColor="text1"/>
        </w:rPr>
      </w:pPr>
      <w:r w:rsidRPr="007451EB">
        <w:rPr>
          <w:rStyle w:val="apple-converted-space"/>
          <w:rFonts w:eastAsia="Arial" w:cs="Arial"/>
          <w:color w:val="000000" w:themeColor="text1"/>
        </w:rPr>
        <w:t xml:space="preserve">For the first week, you will support </w:t>
      </w:r>
      <w:r w:rsidR="00FD5294">
        <w:rPr>
          <w:rStyle w:val="apple-converted-space"/>
          <w:rFonts w:eastAsia="Arial" w:cs="Arial"/>
          <w:color w:val="000000" w:themeColor="text1"/>
        </w:rPr>
        <w:t xml:space="preserve">the </w:t>
      </w:r>
      <w:r w:rsidR="00DB047B">
        <w:rPr>
          <w:rStyle w:val="apple-converted-space"/>
          <w:rFonts w:eastAsia="Arial" w:cs="Arial"/>
          <w:color w:val="000000" w:themeColor="text1"/>
        </w:rPr>
        <w:t>Participant</w:t>
      </w:r>
      <w:r w:rsidRPr="007451EB">
        <w:rPr>
          <w:rStyle w:val="apple-converted-space"/>
          <w:rFonts w:eastAsia="Arial" w:cs="Arial"/>
          <w:color w:val="000000" w:themeColor="text1"/>
        </w:rPr>
        <w:t xml:space="preserve"> in completing </w:t>
      </w:r>
      <w:r w:rsidR="004D57D2">
        <w:rPr>
          <w:rStyle w:val="apple-converted-space"/>
          <w:rFonts w:eastAsia="Arial" w:cs="Arial"/>
          <w:color w:val="000000" w:themeColor="text1"/>
        </w:rPr>
        <w:t>a “</w:t>
      </w:r>
      <w:r w:rsidR="004D57D2" w:rsidRPr="00602351">
        <w:rPr>
          <w:rStyle w:val="apple-converted-space"/>
          <w:rFonts w:eastAsia="Arial" w:cs="Arial"/>
          <w:b/>
          <w:bCs/>
          <w:color w:val="000000" w:themeColor="text1"/>
        </w:rPr>
        <w:t>streak</w:t>
      </w:r>
      <w:r w:rsidR="004D57D2">
        <w:rPr>
          <w:rStyle w:val="apple-converted-space"/>
          <w:rFonts w:eastAsia="Arial" w:cs="Arial"/>
          <w:color w:val="000000" w:themeColor="text1"/>
        </w:rPr>
        <w:t>” which involves measuring thei</w:t>
      </w:r>
      <w:r w:rsidR="00AB5C13">
        <w:rPr>
          <w:rStyle w:val="apple-converted-space"/>
          <w:rFonts w:eastAsia="Arial" w:cs="Arial"/>
          <w:color w:val="000000" w:themeColor="text1"/>
        </w:rPr>
        <w:t>r</w:t>
      </w:r>
      <w:r w:rsidR="004D57D2">
        <w:rPr>
          <w:rStyle w:val="apple-converted-space"/>
          <w:rFonts w:eastAsia="Arial" w:cs="Arial"/>
          <w:color w:val="000000" w:themeColor="text1"/>
        </w:rPr>
        <w:t xml:space="preserve"> own blood pressure at least </w:t>
      </w:r>
      <w:r w:rsidR="004D57D2" w:rsidRPr="00602351">
        <w:rPr>
          <w:rStyle w:val="apple-converted-space"/>
          <w:rFonts w:eastAsia="Arial" w:cs="Arial"/>
          <w:b/>
          <w:bCs/>
          <w:color w:val="000000" w:themeColor="text1"/>
        </w:rPr>
        <w:t>once per day for 4 days and inputting them into the app</w:t>
      </w:r>
      <w:r w:rsidR="004D57D2">
        <w:rPr>
          <w:rStyle w:val="apple-converted-space"/>
          <w:rFonts w:eastAsia="Arial" w:cs="Arial"/>
          <w:color w:val="000000" w:themeColor="text1"/>
        </w:rPr>
        <w:t>.</w:t>
      </w:r>
      <w:r w:rsidR="00681E8F" w:rsidRPr="00681E8F">
        <w:rPr>
          <w:rStyle w:val="apple-converted-space"/>
          <w:rFonts w:ascii="Segoe UI Emoji" w:eastAsia="Arial" w:hAnsi="Segoe UI Emoji" w:cs="Segoe UI Emoji"/>
          <w:color w:val="auto"/>
        </w:rPr>
        <w:t xml:space="preserve"> </w:t>
      </w:r>
    </w:p>
    <w:p w14:paraId="6E5BA02C" w14:textId="667A0DCB" w:rsidR="00226868" w:rsidRPr="00FB7DDF" w:rsidRDefault="005E66EE" w:rsidP="00F01A99">
      <w:pPr>
        <w:pStyle w:val="ListParagraph"/>
        <w:numPr>
          <w:ilvl w:val="0"/>
          <w:numId w:val="14"/>
        </w:numPr>
        <w:rPr>
          <w:rStyle w:val="apple-converted-space"/>
          <w:rFonts w:eastAsia="Arial" w:cs="Arial"/>
          <w:color w:val="000000" w:themeColor="text1"/>
        </w:rPr>
      </w:pPr>
      <w:r w:rsidRPr="005E66EE">
        <w:rPr>
          <w:rStyle w:val="eop"/>
          <w:noProof/>
          <w:color w:val="000000" w:themeColor="text1"/>
        </w:rPr>
        <w:drawing>
          <wp:anchor distT="0" distB="0" distL="114300" distR="114300" simplePos="0" relativeHeight="251658247" behindDoc="1" locked="0" layoutInCell="1" allowOverlap="1" wp14:anchorId="7B3445E8" wp14:editId="626BAD2F">
            <wp:simplePos x="0" y="0"/>
            <wp:positionH relativeFrom="column">
              <wp:posOffset>5339715</wp:posOffset>
            </wp:positionH>
            <wp:positionV relativeFrom="paragraph">
              <wp:posOffset>468630</wp:posOffset>
            </wp:positionV>
            <wp:extent cx="1210310" cy="1210310"/>
            <wp:effectExtent l="0" t="0" r="8890" b="8890"/>
            <wp:wrapNone/>
            <wp:docPr id="1719849852" name="Picture 1" descr="A blue and grey device with a wire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9852" name="Picture 1" descr="A blue and grey device with a wire attached to it&#10;&#10;Description automatically generated"/>
                    <pic:cNvPicPr/>
                  </pic:nvPicPr>
                  <pic:blipFill>
                    <a:blip r:embed="rId85" cstate="print">
                      <a:alphaModFix amt="20000"/>
                      <a:extLst>
                        <a:ext uri="{28A0092B-C50C-407E-A947-70E740481C1C}">
                          <a14:useLocalDpi xmlns:a14="http://schemas.microsoft.com/office/drawing/2010/main" val="0"/>
                        </a:ext>
                      </a:extLst>
                    </a:blip>
                    <a:stretch>
                      <a:fillRect/>
                    </a:stretch>
                  </pic:blipFill>
                  <pic:spPr>
                    <a:xfrm>
                      <a:off x="0" y="0"/>
                      <a:ext cx="1210310" cy="1210310"/>
                    </a:xfrm>
                    <a:prstGeom prst="rect">
                      <a:avLst/>
                    </a:prstGeom>
                  </pic:spPr>
                </pic:pic>
              </a:graphicData>
            </a:graphic>
            <wp14:sizeRelH relativeFrom="page">
              <wp14:pctWidth>0</wp14:pctWidth>
            </wp14:sizeRelH>
            <wp14:sizeRelV relativeFrom="page">
              <wp14:pctHeight>0</wp14:pctHeight>
            </wp14:sizeRelV>
          </wp:anchor>
        </w:drawing>
      </w:r>
      <w:r w:rsidR="00226868" w:rsidRPr="00F014DB">
        <w:rPr>
          <w:rStyle w:val="apple-converted-space"/>
          <w:rFonts w:eastAsia="Arial" w:cs="Arial"/>
          <w:color w:val="auto"/>
        </w:rPr>
        <w:t xml:space="preserve">One single blood pressure reading can be </w:t>
      </w:r>
      <w:r w:rsidR="00226868">
        <w:rPr>
          <w:rStyle w:val="apple-converted-space"/>
          <w:rFonts w:eastAsia="Arial" w:cs="Arial"/>
          <w:color w:val="auto"/>
        </w:rPr>
        <w:t>high</w:t>
      </w:r>
      <w:r w:rsidR="00AB5C13">
        <w:rPr>
          <w:rStyle w:val="apple-converted-space"/>
          <w:rFonts w:eastAsia="Arial" w:cs="Arial"/>
          <w:color w:val="auto"/>
        </w:rPr>
        <w:t>, due to things like</w:t>
      </w:r>
      <w:r w:rsidR="00226868">
        <w:rPr>
          <w:rStyle w:val="apple-converted-space"/>
          <w:rFonts w:eastAsia="Arial" w:cs="Arial"/>
          <w:color w:val="auto"/>
        </w:rPr>
        <w:t xml:space="preserve"> diet, anxiety, sleep and </w:t>
      </w:r>
      <w:r w:rsidR="00AB5C13">
        <w:rPr>
          <w:rStyle w:val="apple-converted-space"/>
          <w:rFonts w:eastAsia="Arial" w:cs="Arial"/>
          <w:color w:val="auto"/>
        </w:rPr>
        <w:t xml:space="preserve">physical </w:t>
      </w:r>
      <w:r w:rsidR="00226868">
        <w:rPr>
          <w:rStyle w:val="apple-converted-space"/>
          <w:rFonts w:eastAsia="Arial" w:cs="Arial"/>
          <w:color w:val="auto"/>
        </w:rPr>
        <w:t>activity</w:t>
      </w:r>
      <w:r w:rsidR="009546C2">
        <w:rPr>
          <w:rStyle w:val="apple-converted-space"/>
          <w:rFonts w:eastAsia="Arial" w:cs="Arial"/>
          <w:color w:val="auto"/>
        </w:rPr>
        <w:t xml:space="preserve">, which </w:t>
      </w:r>
      <w:r w:rsidR="009546C2" w:rsidRPr="00602351">
        <w:rPr>
          <w:rStyle w:val="apple-converted-space"/>
          <w:rFonts w:eastAsia="Arial" w:cs="Arial"/>
          <w:b/>
          <w:bCs/>
          <w:color w:val="auto"/>
        </w:rPr>
        <w:t>causes short-term variations</w:t>
      </w:r>
      <w:r w:rsidR="009546C2">
        <w:rPr>
          <w:rStyle w:val="apple-converted-space"/>
          <w:rFonts w:eastAsia="Arial" w:cs="Arial"/>
          <w:color w:val="auto"/>
        </w:rPr>
        <w:t xml:space="preserve">, so the </w:t>
      </w:r>
      <w:r w:rsidR="009B580A">
        <w:rPr>
          <w:rStyle w:val="apple-converted-space"/>
          <w:rFonts w:eastAsia="Arial" w:cs="Arial"/>
          <w:color w:val="auto"/>
        </w:rPr>
        <w:t>a</w:t>
      </w:r>
      <w:r w:rsidR="009546C2">
        <w:rPr>
          <w:rStyle w:val="apple-converted-space"/>
          <w:rFonts w:eastAsia="Arial" w:cs="Arial"/>
          <w:color w:val="auto"/>
        </w:rPr>
        <w:t>verage over a few days is key to produce a result that GP practices can trust as reliable.</w:t>
      </w:r>
    </w:p>
    <w:p w14:paraId="208B7D24" w14:textId="617464EB" w:rsidR="007451EB" w:rsidRPr="00681E8F" w:rsidRDefault="00681E8F" w:rsidP="00F01A99">
      <w:pPr>
        <w:pStyle w:val="ListParagraph"/>
        <w:numPr>
          <w:ilvl w:val="0"/>
          <w:numId w:val="14"/>
        </w:numPr>
        <w:rPr>
          <w:rStyle w:val="apple-converted-space"/>
          <w:rFonts w:eastAsia="Arial" w:cs="Arial"/>
          <w:color w:val="000000" w:themeColor="text1"/>
        </w:rPr>
      </w:pPr>
      <w:r w:rsidRPr="00CB5187">
        <w:rPr>
          <w:rStyle w:val="apple-converted-space"/>
          <w:rFonts w:ascii="Segoe UI Emoji" w:eastAsia="Arial" w:hAnsi="Segoe UI Emoji" w:cs="Segoe UI Emoji"/>
          <w:color w:val="auto"/>
        </w:rPr>
        <w:t>📄</w:t>
      </w:r>
      <w:r w:rsidRPr="00CB5187">
        <w:rPr>
          <w:rStyle w:val="apple-converted-space"/>
          <w:rFonts w:eastAsia="Arial" w:cs="Arial"/>
          <w:color w:val="auto"/>
        </w:rPr>
        <w:t xml:space="preserve"> </w:t>
      </w:r>
      <w:r>
        <w:rPr>
          <w:rStyle w:val="apple-converted-space"/>
          <w:rFonts w:eastAsia="Arial" w:cs="Arial"/>
          <w:color w:val="auto"/>
        </w:rPr>
        <w:t xml:space="preserve">Once </w:t>
      </w:r>
      <w:r w:rsidR="00293622">
        <w:rPr>
          <w:rStyle w:val="apple-converted-space"/>
          <w:rFonts w:eastAsia="Arial" w:cs="Arial"/>
          <w:color w:val="auto"/>
        </w:rPr>
        <w:t>streak</w:t>
      </w:r>
      <w:r>
        <w:rPr>
          <w:rStyle w:val="apple-converted-space"/>
          <w:rFonts w:eastAsia="Arial" w:cs="Arial"/>
          <w:color w:val="auto"/>
        </w:rPr>
        <w:t xml:space="preserve"> is complete, </w:t>
      </w:r>
      <w:r w:rsidR="00602351">
        <w:rPr>
          <w:rStyle w:val="apple-converted-space"/>
          <w:rFonts w:eastAsia="Arial" w:cs="Arial"/>
          <w:color w:val="auto"/>
        </w:rPr>
        <w:t xml:space="preserve">the ENHANCE core team will </w:t>
      </w:r>
      <w:r w:rsidR="00602351" w:rsidRPr="00EF20FB">
        <w:rPr>
          <w:rStyle w:val="apple-converted-space"/>
          <w:rFonts w:eastAsia="Arial" w:cs="Arial"/>
          <w:b/>
          <w:bCs/>
          <w:color w:val="auto"/>
        </w:rPr>
        <w:t>provide you with a letter</w:t>
      </w:r>
      <w:r w:rsidR="00EF20FB" w:rsidRPr="00EF20FB">
        <w:rPr>
          <w:rStyle w:val="apple-converted-space"/>
          <w:rFonts w:eastAsia="Arial" w:cs="Arial"/>
          <w:b/>
          <w:bCs/>
          <w:color w:val="auto"/>
        </w:rPr>
        <w:t xml:space="preserve"> summarising their readings</w:t>
      </w:r>
      <w:r w:rsidR="00602351">
        <w:rPr>
          <w:rStyle w:val="apple-converted-space"/>
          <w:rFonts w:eastAsia="Arial" w:cs="Arial"/>
          <w:color w:val="auto"/>
        </w:rPr>
        <w:t xml:space="preserve"> </w:t>
      </w:r>
      <w:r w:rsidR="002D26E1">
        <w:rPr>
          <w:rStyle w:val="apple-converted-space"/>
          <w:rFonts w:eastAsia="Arial" w:cs="Arial"/>
          <w:color w:val="auto"/>
        </w:rPr>
        <w:t>for</w:t>
      </w:r>
      <w:r w:rsidR="00EF20FB">
        <w:rPr>
          <w:rStyle w:val="apple-converted-space"/>
          <w:rFonts w:eastAsia="Arial" w:cs="Arial"/>
          <w:color w:val="auto"/>
        </w:rPr>
        <w:t xml:space="preserve"> the </w:t>
      </w:r>
      <w:r w:rsidR="00DB047B">
        <w:rPr>
          <w:rStyle w:val="apple-converted-space"/>
          <w:rFonts w:eastAsia="Arial" w:cs="Arial"/>
          <w:color w:val="auto"/>
        </w:rPr>
        <w:t>Participant</w:t>
      </w:r>
      <w:r w:rsidR="00EF20FB">
        <w:rPr>
          <w:rStyle w:val="apple-converted-space"/>
          <w:rFonts w:eastAsia="Arial" w:cs="Arial"/>
          <w:color w:val="auto"/>
        </w:rPr>
        <w:t xml:space="preserve"> to take to their GP practice.</w:t>
      </w:r>
    </w:p>
    <w:p w14:paraId="3F5EF6F3" w14:textId="380D9319" w:rsidR="00F014DB" w:rsidRDefault="002870A1" w:rsidP="00F01A99">
      <w:pPr>
        <w:pStyle w:val="ListParagraph"/>
        <w:numPr>
          <w:ilvl w:val="0"/>
          <w:numId w:val="14"/>
        </w:numPr>
        <w:rPr>
          <w:rStyle w:val="apple-converted-space"/>
          <w:rFonts w:eastAsia="Arial" w:cs="Arial"/>
          <w:color w:val="000000" w:themeColor="text1"/>
        </w:rPr>
      </w:pPr>
      <w:r w:rsidRPr="00F014DB">
        <w:rPr>
          <w:rStyle w:val="apple-converted-space"/>
          <w:rFonts w:ascii="Segoe UI Emoji" w:eastAsia="Arial" w:hAnsi="Segoe UI Emoji" w:cs="Segoe UI Emoji"/>
          <w:color w:val="auto"/>
        </w:rPr>
        <w:t>🚨</w:t>
      </w:r>
      <w:r w:rsidRPr="00F014DB">
        <w:rPr>
          <w:rStyle w:val="apple-converted-space"/>
          <w:rFonts w:eastAsia="Arial" w:cs="Arial"/>
          <w:color w:val="auto"/>
        </w:rPr>
        <w:t xml:space="preserve"> </w:t>
      </w:r>
      <w:r w:rsidR="004719D4">
        <w:rPr>
          <w:rStyle w:val="apple-converted-space"/>
          <w:rFonts w:eastAsia="Arial" w:cs="Arial"/>
          <w:color w:val="000000" w:themeColor="text1"/>
        </w:rPr>
        <w:t xml:space="preserve">If the outcome of the streak is </w:t>
      </w:r>
      <w:r w:rsidR="00EF20FB">
        <w:rPr>
          <w:rStyle w:val="apple-converted-space"/>
          <w:rFonts w:eastAsia="Arial" w:cs="Arial"/>
          <w:color w:val="000000" w:themeColor="text1"/>
        </w:rPr>
        <w:t>orange</w:t>
      </w:r>
      <w:r w:rsidR="004719D4">
        <w:rPr>
          <w:rStyle w:val="apple-converted-space"/>
          <w:rFonts w:eastAsia="Arial" w:cs="Arial"/>
          <w:color w:val="000000" w:themeColor="text1"/>
        </w:rPr>
        <w:t xml:space="preserve"> or red, then the </w:t>
      </w:r>
      <w:r w:rsidR="00DB047B">
        <w:rPr>
          <w:rStyle w:val="apple-converted-space"/>
          <w:rFonts w:eastAsia="Arial" w:cs="Arial"/>
          <w:color w:val="000000" w:themeColor="text1"/>
        </w:rPr>
        <w:t>Participant</w:t>
      </w:r>
      <w:r w:rsidR="004719D4">
        <w:rPr>
          <w:rStyle w:val="apple-converted-space"/>
          <w:rFonts w:eastAsia="Arial" w:cs="Arial"/>
          <w:color w:val="000000" w:themeColor="text1"/>
        </w:rPr>
        <w:t xml:space="preserve"> should be encouraged to share the letter with their GP practice for advice.</w:t>
      </w:r>
    </w:p>
    <w:p w14:paraId="0A80BE15" w14:textId="5B82FFA7" w:rsidR="00E60DDD" w:rsidRDefault="00EF4811" w:rsidP="00F014DB">
      <w:pPr>
        <w:pStyle w:val="ListNumber"/>
        <w:numPr>
          <w:ilvl w:val="0"/>
          <w:numId w:val="0"/>
        </w:numPr>
        <w:spacing w:after="0" w:line="240" w:lineRule="auto"/>
        <w:rPr>
          <w:rFonts w:eastAsia="Arial" w:cs="Arial"/>
          <w:color w:val="auto"/>
        </w:rPr>
      </w:pPr>
      <w:r w:rsidRPr="003D124B">
        <w:rPr>
          <w:rFonts w:ascii="Segoe UI Emoji" w:hAnsi="Segoe UI Emoji" w:cs="Segoe UI Emoji"/>
          <w:color w:val="auto"/>
        </w:rPr>
        <w:t xml:space="preserve">⚠️ </w:t>
      </w:r>
      <w:r w:rsidR="00E60DDD" w:rsidRPr="00A32704">
        <w:rPr>
          <w:rFonts w:eastAsia="Arial" w:cs="Arial"/>
          <w:b/>
          <w:bCs/>
          <w:color w:val="auto"/>
        </w:rPr>
        <w:t xml:space="preserve">Important: </w:t>
      </w:r>
    </w:p>
    <w:p w14:paraId="46FE8770" w14:textId="569DB042" w:rsidR="003040F4" w:rsidRDefault="003040F4" w:rsidP="00F01A99">
      <w:pPr>
        <w:pStyle w:val="ListNumber"/>
        <w:numPr>
          <w:ilvl w:val="0"/>
          <w:numId w:val="41"/>
        </w:numPr>
        <w:spacing w:after="0" w:line="240" w:lineRule="auto"/>
        <w:rPr>
          <w:rFonts w:eastAsia="Arial" w:cs="Arial"/>
          <w:color w:val="000000" w:themeColor="text1"/>
        </w:rPr>
      </w:pPr>
      <w:r w:rsidRPr="00EA26CE">
        <w:rPr>
          <w:rFonts w:eastAsia="Arial" w:cs="Arial"/>
          <w:color w:val="000000" w:themeColor="text1"/>
        </w:rPr>
        <w:t>Your role is</w:t>
      </w:r>
      <w:r w:rsidR="0024409F">
        <w:rPr>
          <w:rFonts w:eastAsia="Arial" w:cs="Arial"/>
          <w:color w:val="000000" w:themeColor="text1"/>
        </w:rPr>
        <w:t xml:space="preserve"> to </w:t>
      </w:r>
      <w:r w:rsidR="0024409F">
        <w:rPr>
          <w:rFonts w:eastAsia="Arial" w:cs="Arial"/>
          <w:b/>
          <w:bCs/>
          <w:color w:val="000000" w:themeColor="text1"/>
        </w:rPr>
        <w:t xml:space="preserve">encourage </w:t>
      </w:r>
      <w:r w:rsidR="00FD5294">
        <w:rPr>
          <w:rFonts w:eastAsia="Arial" w:cs="Arial"/>
          <w:b/>
          <w:bCs/>
          <w:color w:val="000000" w:themeColor="text1"/>
        </w:rPr>
        <w:t xml:space="preserve">the </w:t>
      </w:r>
      <w:r w:rsidR="00DB047B">
        <w:rPr>
          <w:rFonts w:eastAsia="Arial" w:cs="Arial"/>
          <w:b/>
          <w:bCs/>
          <w:color w:val="000000" w:themeColor="text1"/>
        </w:rPr>
        <w:t>Participant</w:t>
      </w:r>
      <w:r w:rsidR="0024409F">
        <w:rPr>
          <w:rFonts w:eastAsia="Arial" w:cs="Arial"/>
          <w:b/>
          <w:bCs/>
          <w:color w:val="000000" w:themeColor="text1"/>
        </w:rPr>
        <w:t xml:space="preserve"> </w:t>
      </w:r>
      <w:r w:rsidR="00D11E36">
        <w:rPr>
          <w:rFonts w:eastAsia="Arial" w:cs="Arial"/>
          <w:b/>
          <w:bCs/>
          <w:color w:val="000000" w:themeColor="text1"/>
        </w:rPr>
        <w:t xml:space="preserve">to discuss high blood pressure with their GP practice, </w:t>
      </w:r>
      <w:r w:rsidRPr="00D11E36">
        <w:rPr>
          <w:rFonts w:eastAsia="Arial" w:cs="Arial"/>
          <w:color w:val="000000" w:themeColor="text1"/>
        </w:rPr>
        <w:t xml:space="preserve">not to diagnose or “treat” </w:t>
      </w:r>
      <w:r w:rsidR="000F4A34" w:rsidRPr="00D11E36">
        <w:rPr>
          <w:rFonts w:eastAsia="Arial" w:cs="Arial"/>
          <w:color w:val="000000" w:themeColor="text1"/>
        </w:rPr>
        <w:t>high blood pressure</w:t>
      </w:r>
      <w:r w:rsidRPr="00EA26CE">
        <w:rPr>
          <w:rFonts w:eastAsia="Arial" w:cs="Arial"/>
          <w:color w:val="000000" w:themeColor="text1"/>
        </w:rPr>
        <w:t>.</w:t>
      </w:r>
      <w:r w:rsidR="00D11E36">
        <w:rPr>
          <w:rFonts w:eastAsia="Arial" w:cs="Arial"/>
          <w:color w:val="000000" w:themeColor="text1"/>
        </w:rPr>
        <w:t xml:space="preserve"> If the </w:t>
      </w:r>
      <w:r w:rsidR="00DB047B">
        <w:rPr>
          <w:rFonts w:eastAsia="Arial" w:cs="Arial"/>
          <w:color w:val="000000" w:themeColor="text1"/>
        </w:rPr>
        <w:t>Participant</w:t>
      </w:r>
      <w:r w:rsidR="00D11E36">
        <w:rPr>
          <w:rFonts w:eastAsia="Arial" w:cs="Arial"/>
          <w:color w:val="000000" w:themeColor="text1"/>
        </w:rPr>
        <w:t xml:space="preserve"> asks you any medical questions, please refer them to their GP practice.</w:t>
      </w:r>
    </w:p>
    <w:p w14:paraId="7D54C15E" w14:textId="078D93B8" w:rsidR="00B51AFF" w:rsidRPr="00EA26CE" w:rsidRDefault="00B51AFF" w:rsidP="00F01A99">
      <w:pPr>
        <w:pStyle w:val="ListNumber"/>
        <w:numPr>
          <w:ilvl w:val="0"/>
          <w:numId w:val="41"/>
        </w:numPr>
        <w:spacing w:after="0" w:line="240" w:lineRule="auto"/>
        <w:rPr>
          <w:rFonts w:eastAsia="Arial" w:cs="Arial"/>
          <w:color w:val="000000" w:themeColor="text1"/>
        </w:rPr>
      </w:pPr>
      <w:r>
        <w:rPr>
          <w:rFonts w:eastAsia="Arial" w:cs="Arial"/>
          <w:color w:val="000000" w:themeColor="text1"/>
        </w:rPr>
        <w:t>Week to week variations do not require immediate action or concern unless the readings are red.</w:t>
      </w:r>
    </w:p>
    <w:p w14:paraId="423297C4" w14:textId="5D68BFD3" w:rsidR="00977CEB" w:rsidRPr="00135006" w:rsidRDefault="007C582B" w:rsidP="00135006">
      <w:pPr>
        <w:pStyle w:val="Heading2"/>
        <w:rPr>
          <w:b/>
          <w:bCs/>
          <w:color w:val="0B769F" w:themeColor="accent4" w:themeShade="BF"/>
        </w:rPr>
      </w:pPr>
      <w:r w:rsidRPr="00135006">
        <w:rPr>
          <w:b/>
          <w:bCs/>
        </w:rPr>
        <w:br w:type="page"/>
      </w:r>
      <w:bookmarkStart w:id="43" w:name="_Toc213939578"/>
      <w:r w:rsidR="00135006" w:rsidRPr="00040319">
        <w:rPr>
          <w:b/>
          <w:bCs/>
          <w:noProof/>
          <w:color w:val="0B769F" w:themeColor="accent4" w:themeShade="BF"/>
        </w:rPr>
        <w:lastRenderedPageBreak/>
        <mc:AlternateContent>
          <mc:Choice Requires="wps">
            <w:drawing>
              <wp:anchor distT="0" distB="0" distL="114300" distR="114300" simplePos="0" relativeHeight="251658259" behindDoc="0" locked="0" layoutInCell="1" allowOverlap="1" wp14:anchorId="0C3ABA13" wp14:editId="29D5FDFD">
                <wp:simplePos x="0" y="0"/>
                <wp:positionH relativeFrom="column">
                  <wp:posOffset>-19660</wp:posOffset>
                </wp:positionH>
                <wp:positionV relativeFrom="paragraph">
                  <wp:posOffset>268123</wp:posOffset>
                </wp:positionV>
                <wp:extent cx="6752686" cy="10424"/>
                <wp:effectExtent l="19050" t="19050" r="29210" b="27940"/>
                <wp:wrapNone/>
                <wp:docPr id="1631962948" name="Straight Connector 1"/>
                <wp:cNvGraphicFramePr/>
                <a:graphic xmlns:a="http://schemas.openxmlformats.org/drawingml/2006/main">
                  <a:graphicData uri="http://schemas.microsoft.com/office/word/2010/wordprocessingShape">
                    <wps:wsp>
                      <wps:cNvCnPr/>
                      <wps:spPr>
                        <a:xfrm flipV="1">
                          <a:off x="0" y="0"/>
                          <a:ext cx="6752686" cy="10424"/>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4FE3314">
              <v:line id="Straight Connector 1" style="position:absolute;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1.55pt,21.1pt" to="530.15pt,21.9pt" w14:anchorId="204E1A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">
                <v:stroke joinstyle="miter"/>
              </v:line>
            </w:pict>
          </mc:Fallback>
        </mc:AlternateContent>
      </w:r>
      <w:r w:rsidR="00552C84" w:rsidRPr="00135006">
        <w:rPr>
          <w:b/>
          <w:bCs/>
          <w:color w:val="0B769F" w:themeColor="accent4" w:themeShade="BF"/>
        </w:rPr>
        <w:t xml:space="preserve">App Content: </w:t>
      </w:r>
      <w:r w:rsidR="00140540" w:rsidRPr="00135006">
        <w:rPr>
          <w:b/>
          <w:bCs/>
          <w:color w:val="0B769F" w:themeColor="accent4" w:themeShade="BF"/>
        </w:rPr>
        <w:t xml:space="preserve">Managing </w:t>
      </w:r>
      <w:r w:rsidR="00171301" w:rsidRPr="00135006">
        <w:rPr>
          <w:b/>
          <w:bCs/>
          <w:color w:val="0B769F" w:themeColor="accent4" w:themeShade="BF"/>
        </w:rPr>
        <w:t>Blood Pressure</w:t>
      </w:r>
      <w:r w:rsidR="00231AEC" w:rsidRPr="00135006">
        <w:rPr>
          <w:b/>
          <w:bCs/>
          <w:color w:val="0B769F" w:themeColor="accent4" w:themeShade="BF"/>
        </w:rPr>
        <w:t xml:space="preserve"> (</w:t>
      </w:r>
      <w:r w:rsidR="00DE576D" w:rsidRPr="00135006">
        <w:rPr>
          <w:b/>
          <w:bCs/>
          <w:color w:val="0B769F" w:themeColor="accent4" w:themeShade="BF"/>
        </w:rPr>
        <w:t>F</w:t>
      </w:r>
      <w:r w:rsidR="00231AEC" w:rsidRPr="00135006">
        <w:rPr>
          <w:b/>
          <w:bCs/>
          <w:color w:val="0B769F" w:themeColor="accent4" w:themeShade="BF"/>
        </w:rPr>
        <w:t>or reference)</w:t>
      </w:r>
      <w:bookmarkEnd w:id="43"/>
    </w:p>
    <w:p w14:paraId="29F51E4F" w14:textId="12A0158B" w:rsidR="00977CEB" w:rsidRPr="002F195D" w:rsidRDefault="00977CEB" w:rsidP="00977CEB">
      <w:pPr>
        <w:rPr>
          <w:color w:val="000000" w:themeColor="text1"/>
        </w:rPr>
      </w:pPr>
      <w:r w:rsidRPr="002F195D">
        <w:rPr>
          <w:color w:val="000000" w:themeColor="text1"/>
        </w:rPr>
        <w:t xml:space="preserve">Each week, </w:t>
      </w:r>
      <w:r w:rsidR="00FD5294">
        <w:rPr>
          <w:color w:val="000000" w:themeColor="text1"/>
        </w:rPr>
        <w:t xml:space="preserve">the </w:t>
      </w:r>
      <w:r w:rsidR="00DB047B">
        <w:rPr>
          <w:color w:val="000000" w:themeColor="text1"/>
        </w:rPr>
        <w:t>Participant</w:t>
      </w:r>
      <w:r w:rsidRPr="002F195D">
        <w:rPr>
          <w:color w:val="000000" w:themeColor="text1"/>
        </w:rPr>
        <w:t xml:space="preserve"> will be encouraged to record their blood pressure in the app, play some of the games, and watch </w:t>
      </w:r>
      <w:r w:rsidR="00DC5FE0">
        <w:rPr>
          <w:color w:val="000000" w:themeColor="text1"/>
        </w:rPr>
        <w:t>two</w:t>
      </w:r>
      <w:r w:rsidRPr="002F195D">
        <w:rPr>
          <w:color w:val="000000" w:themeColor="text1"/>
        </w:rPr>
        <w:t xml:space="preserve"> video</w:t>
      </w:r>
      <w:r w:rsidR="00DC5FE0">
        <w:rPr>
          <w:color w:val="000000" w:themeColor="text1"/>
        </w:rPr>
        <w:t>s</w:t>
      </w:r>
      <w:r w:rsidRPr="002F195D">
        <w:rPr>
          <w:color w:val="000000" w:themeColor="text1"/>
        </w:rPr>
        <w:t xml:space="preserve"> </w:t>
      </w:r>
      <w:r w:rsidR="00DC5FE0">
        <w:rPr>
          <w:color w:val="000000" w:themeColor="text1"/>
        </w:rPr>
        <w:t>every fortnight</w:t>
      </w:r>
      <w:r w:rsidRPr="002F195D">
        <w:rPr>
          <w:color w:val="000000" w:themeColor="text1"/>
        </w:rPr>
        <w:t>.</w:t>
      </w:r>
    </w:p>
    <w:tbl>
      <w:tblPr>
        <w:tblStyle w:val="GridTable6ColourfulAccent2"/>
        <w:tblpPr w:leftFromText="180" w:rightFromText="180" w:vertAnchor="text" w:horzAnchor="margin" w:tblpY="511"/>
        <w:tblW w:w="10060" w:type="dxa"/>
        <w:tblLayout w:type="fixed"/>
        <w:tblLook w:val="06A0" w:firstRow="1" w:lastRow="0" w:firstColumn="1" w:lastColumn="0" w:noHBand="1" w:noVBand="1"/>
      </w:tblPr>
      <w:tblGrid>
        <w:gridCol w:w="2122"/>
        <w:gridCol w:w="7938"/>
      </w:tblGrid>
      <w:tr w:rsidR="007014A8" w:rsidRPr="00552C84" w14:paraId="682B870E" w14:textId="77777777" w:rsidTr="00B83684">
        <w:trPr>
          <w:cnfStyle w:val="100000000000" w:firstRow="1" w:lastRow="0" w:firstColumn="0" w:lastColumn="0" w:oddVBand="0" w:evenVBand="0" w:oddHBand="0"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B3F8060" w14:textId="6E2E137A" w:rsidR="00EB03AB" w:rsidRDefault="00EB03AB" w:rsidP="00EB03AB">
            <w:pPr>
              <w:spacing w:before="0" w:after="0"/>
              <w:jc w:val="center"/>
              <w:rPr>
                <w:rStyle w:val="normaltextrun"/>
                <w:b w:val="0"/>
                <w:bCs w:val="0"/>
                <w:color w:val="000000" w:themeColor="text1"/>
              </w:rPr>
            </w:pPr>
            <w:r>
              <w:rPr>
                <w:rStyle w:val="normaltextrun"/>
                <w:b w:val="0"/>
                <w:bCs w:val="0"/>
                <w:color w:val="000000" w:themeColor="text1"/>
              </w:rPr>
              <w:t>Week 1</w:t>
            </w:r>
          </w:p>
          <w:p w14:paraId="4D41339B" w14:textId="02330B27" w:rsidR="00EB03AB" w:rsidRPr="00EB03AB" w:rsidRDefault="00070BA6" w:rsidP="00EB03AB">
            <w:pPr>
              <w:spacing w:before="0" w:after="0"/>
              <w:jc w:val="center"/>
              <w:rPr>
                <w:rStyle w:val="normaltextrun"/>
                <w:b w:val="0"/>
                <w:bCs w:val="0"/>
                <w:color w:val="000000" w:themeColor="text1"/>
              </w:rPr>
            </w:pPr>
            <w:r w:rsidRPr="005E66EE">
              <w:rPr>
                <w:rStyle w:val="normaltextrun"/>
                <w:color w:val="000000" w:themeColor="text1"/>
              </w:rPr>
              <w:t xml:space="preserve">Managing Blood Pressure: </w:t>
            </w:r>
            <w:r w:rsidR="00C22EA5" w:rsidRPr="005E66EE">
              <w:rPr>
                <w:rStyle w:val="normaltextrun"/>
                <w:color w:val="000000" w:themeColor="text1"/>
              </w:rPr>
              <w:t>Getting Started</w:t>
            </w:r>
          </w:p>
        </w:tc>
        <w:tc>
          <w:tcPr>
            <w:tcW w:w="7938" w:type="dxa"/>
          </w:tcPr>
          <w:p w14:paraId="59658EEF" w14:textId="66E940DB" w:rsidR="007014A8" w:rsidRPr="00552C84" w:rsidRDefault="009C5BF7"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Pr>
                <w:rFonts w:eastAsia="Arial" w:cs="Arial"/>
                <w:noProof/>
                <w:color w:val="auto"/>
                <w:sz w:val="36"/>
                <w:szCs w:val="36"/>
              </w:rPr>
              <w:drawing>
                <wp:anchor distT="0" distB="0" distL="114300" distR="114300" simplePos="0" relativeHeight="251658312" behindDoc="1" locked="0" layoutInCell="1" allowOverlap="1" wp14:anchorId="5572D72E" wp14:editId="3B17EF44">
                  <wp:simplePos x="0" y="0"/>
                  <wp:positionH relativeFrom="column">
                    <wp:posOffset>4124537</wp:posOffset>
                  </wp:positionH>
                  <wp:positionV relativeFrom="paragraph">
                    <wp:posOffset>18203</wp:posOffset>
                  </wp:positionV>
                  <wp:extent cx="1108710" cy="826770"/>
                  <wp:effectExtent l="0" t="0" r="0" b="0"/>
                  <wp:wrapTight wrapText="bothSides">
                    <wp:wrapPolygon edited="0">
                      <wp:start x="8907" y="0"/>
                      <wp:lineTo x="5938" y="3982"/>
                      <wp:lineTo x="2969" y="8461"/>
                      <wp:lineTo x="1856" y="13438"/>
                      <wp:lineTo x="1856" y="16424"/>
                      <wp:lineTo x="7052" y="19410"/>
                      <wp:lineTo x="7423" y="20406"/>
                      <wp:lineTo x="9278" y="20406"/>
                      <wp:lineTo x="12990" y="17419"/>
                      <wp:lineTo x="12990" y="16922"/>
                      <wp:lineTo x="18928" y="13438"/>
                      <wp:lineTo x="19670" y="11945"/>
                      <wp:lineTo x="16330" y="8959"/>
                      <wp:lineTo x="17814" y="4479"/>
                      <wp:lineTo x="16701" y="2488"/>
                      <wp:lineTo x="11134" y="0"/>
                      <wp:lineTo x="8907" y="0"/>
                    </wp:wrapPolygon>
                  </wp:wrapTight>
                  <wp:docPr id="765853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alphaModFix amt="70000"/>
                            <a:extLst>
                              <a:ext uri="{28A0092B-C50C-407E-A947-70E740481C1C}">
                                <a14:useLocalDpi xmlns:a14="http://schemas.microsoft.com/office/drawing/2010/main" val="0"/>
                              </a:ext>
                            </a:extLst>
                          </a:blip>
                          <a:srcRect/>
                          <a:stretch>
                            <a:fillRect/>
                          </a:stretch>
                        </pic:blipFill>
                        <pic:spPr bwMode="auto">
                          <a:xfrm>
                            <a:off x="0" y="0"/>
                            <a:ext cx="1108710" cy="826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14A8" w:rsidRPr="00552C84">
              <w:rPr>
                <w:rStyle w:val="normaltextrun"/>
                <w:b w:val="0"/>
                <w:bCs w:val="0"/>
                <w:color w:val="000000" w:themeColor="text1"/>
              </w:rPr>
              <w:t>Description of blood pressure</w:t>
            </w:r>
          </w:p>
          <w:p w14:paraId="2829478F" w14:textId="059CCA3A" w:rsidR="007014A8" w:rsidRPr="00552C84" w:rsidRDefault="007014A8" w:rsidP="00F01A99">
            <w:pPr>
              <w:pStyle w:val="ListParagraph"/>
              <w:numPr>
                <w:ilvl w:val="0"/>
                <w:numId w:val="20"/>
              </w:numPr>
              <w:spacing w:before="0" w:after="0" w:line="288" w:lineRule="auto"/>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552C84">
              <w:rPr>
                <w:rStyle w:val="normaltextrun"/>
                <w:b w:val="0"/>
                <w:bCs w:val="0"/>
                <w:color w:val="000000" w:themeColor="text1"/>
              </w:rPr>
              <w:t xml:space="preserve">Introduction to </w:t>
            </w:r>
            <w:r w:rsidR="00070BA6" w:rsidRPr="00140540">
              <w:rPr>
                <w:rStyle w:val="normaltextrun"/>
                <w:color w:val="000000" w:themeColor="text1"/>
              </w:rPr>
              <w:t>s</w:t>
            </w:r>
            <w:r w:rsidRPr="00140540">
              <w:rPr>
                <w:rStyle w:val="normaltextrun"/>
                <w:color w:val="000000" w:themeColor="text1"/>
              </w:rPr>
              <w:t xml:space="preserve">ystolic and </w:t>
            </w:r>
            <w:r w:rsidR="00070BA6" w:rsidRPr="00140540">
              <w:rPr>
                <w:rStyle w:val="normaltextrun"/>
                <w:color w:val="000000" w:themeColor="text1"/>
              </w:rPr>
              <w:t>d</w:t>
            </w:r>
            <w:r w:rsidRPr="00140540">
              <w:rPr>
                <w:rStyle w:val="normaltextrun"/>
                <w:color w:val="000000" w:themeColor="text1"/>
              </w:rPr>
              <w:t>iastolic numbers</w:t>
            </w:r>
          </w:p>
          <w:p w14:paraId="52AAFF88" w14:textId="2CF71792" w:rsidR="007014A8" w:rsidRPr="00552C84" w:rsidRDefault="007014A8"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140540">
              <w:rPr>
                <w:rStyle w:val="normaltextrun"/>
                <w:color w:val="000000" w:themeColor="text1"/>
              </w:rPr>
              <w:t>Traffic light system</w:t>
            </w:r>
            <w:r w:rsidRPr="00552C84">
              <w:rPr>
                <w:rStyle w:val="normaltextrun"/>
                <w:b w:val="0"/>
                <w:bCs w:val="0"/>
                <w:color w:val="000000" w:themeColor="text1"/>
              </w:rPr>
              <w:t xml:space="preserve"> explanation (</w:t>
            </w:r>
            <w:r w:rsidR="00E44C6D">
              <w:rPr>
                <w:rStyle w:val="normaltextrun"/>
                <w:b w:val="0"/>
                <w:bCs w:val="0"/>
                <w:color w:val="000000" w:themeColor="text1"/>
              </w:rPr>
              <w:t>g</w:t>
            </w:r>
            <w:r w:rsidRPr="00552C84">
              <w:rPr>
                <w:rStyle w:val="normaltextrun"/>
                <w:b w:val="0"/>
                <w:bCs w:val="0"/>
                <w:color w:val="000000" w:themeColor="text1"/>
              </w:rPr>
              <w:t>reen, orange, red)</w:t>
            </w:r>
          </w:p>
          <w:p w14:paraId="0519E24C" w14:textId="6D9AC440" w:rsidR="007014A8" w:rsidRPr="00552C84" w:rsidRDefault="007014A8"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552C84">
              <w:rPr>
                <w:rStyle w:val="normaltextrun"/>
                <w:b w:val="0"/>
                <w:bCs w:val="0"/>
                <w:color w:val="000000" w:themeColor="text1"/>
              </w:rPr>
              <w:t>Advice from Dr. Sharma (video)</w:t>
            </w:r>
          </w:p>
          <w:p w14:paraId="4D0B2193" w14:textId="77777777" w:rsidR="007014A8" w:rsidRPr="00552C84" w:rsidRDefault="007014A8"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140540">
              <w:rPr>
                <w:rStyle w:val="normaltextrun"/>
                <w:color w:val="000000" w:themeColor="text1"/>
              </w:rPr>
              <w:t>How to measure</w:t>
            </w:r>
            <w:r w:rsidRPr="00552C84">
              <w:rPr>
                <w:rStyle w:val="normaltextrun"/>
                <w:b w:val="0"/>
                <w:bCs w:val="0"/>
                <w:color w:val="000000" w:themeColor="text1"/>
              </w:rPr>
              <w:t xml:space="preserve"> blood pressure (video)</w:t>
            </w:r>
          </w:p>
          <w:p w14:paraId="3F13E56F" w14:textId="6A3A84D9" w:rsidR="007014A8" w:rsidRPr="00552C84" w:rsidRDefault="007014A8"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552C84">
              <w:rPr>
                <w:rStyle w:val="normaltextrun"/>
                <w:b w:val="0"/>
                <w:bCs w:val="0"/>
                <w:color w:val="000000" w:themeColor="text1"/>
              </w:rPr>
              <w:t>Top tips for measuring blood pressure</w:t>
            </w:r>
            <w:r w:rsidRPr="00552C84">
              <w:rPr>
                <w:rStyle w:val="normaltextrun"/>
                <w:color w:val="000000" w:themeColor="text1"/>
              </w:rPr>
              <w:t>.</w:t>
            </w:r>
          </w:p>
          <w:p w14:paraId="7955B5C7" w14:textId="6DC085EA" w:rsidR="007014A8" w:rsidRPr="00552C84" w:rsidRDefault="007014A8"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552C84">
              <w:rPr>
                <w:rStyle w:val="normaltextrun"/>
                <w:b w:val="0"/>
                <w:bCs w:val="0"/>
                <w:color w:val="000000" w:themeColor="text1"/>
              </w:rPr>
              <w:t xml:space="preserve">Informing </w:t>
            </w:r>
            <w:r w:rsidR="00DB047B">
              <w:rPr>
                <w:rStyle w:val="normaltextrun"/>
                <w:b w:val="0"/>
                <w:bCs w:val="0"/>
                <w:color w:val="000000" w:themeColor="text1"/>
              </w:rPr>
              <w:t>Participant</w:t>
            </w:r>
            <w:r w:rsidRPr="00552C84">
              <w:rPr>
                <w:rStyle w:val="normaltextrun"/>
                <w:b w:val="0"/>
                <w:bCs w:val="0"/>
                <w:color w:val="000000" w:themeColor="text1"/>
              </w:rPr>
              <w:t xml:space="preserve">s that </w:t>
            </w:r>
            <w:r w:rsidR="00070BA6">
              <w:rPr>
                <w:rStyle w:val="normaltextrun"/>
                <w:b w:val="0"/>
                <w:bCs w:val="0"/>
                <w:color w:val="000000" w:themeColor="text1"/>
              </w:rPr>
              <w:t>high blood pressure</w:t>
            </w:r>
            <w:r w:rsidRPr="00552C84">
              <w:rPr>
                <w:rStyle w:val="normaltextrun"/>
                <w:b w:val="0"/>
                <w:bCs w:val="0"/>
                <w:color w:val="000000" w:themeColor="text1"/>
              </w:rPr>
              <w:t xml:space="preserve"> can be managed through lifestyle changes.</w:t>
            </w:r>
          </w:p>
        </w:tc>
      </w:tr>
      <w:tr w:rsidR="007014A8" w:rsidRPr="00552C84" w14:paraId="75B49775" w14:textId="77777777" w:rsidTr="00B83684">
        <w:trPr>
          <w:trHeight w:val="3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C878341" w14:textId="34B81A4E" w:rsidR="00EB03AB" w:rsidRDefault="00EB03AB" w:rsidP="005E66EE">
            <w:pPr>
              <w:spacing w:before="0" w:after="0"/>
              <w:jc w:val="center"/>
              <w:rPr>
                <w:rStyle w:val="normaltextrun"/>
                <w:b w:val="0"/>
                <w:bCs w:val="0"/>
                <w:color w:val="000000" w:themeColor="text1"/>
              </w:rPr>
            </w:pPr>
            <w:r>
              <w:rPr>
                <w:rStyle w:val="normaltextrun"/>
                <w:b w:val="0"/>
                <w:bCs w:val="0"/>
                <w:color w:val="000000" w:themeColor="text1"/>
              </w:rPr>
              <w:t>Week 2</w:t>
            </w:r>
          </w:p>
          <w:p w14:paraId="510B549C" w14:textId="78AE29D3" w:rsidR="00114107" w:rsidRPr="005E66EE" w:rsidRDefault="00114107" w:rsidP="005E66EE">
            <w:pPr>
              <w:spacing w:before="0" w:after="0"/>
              <w:jc w:val="center"/>
              <w:rPr>
                <w:rStyle w:val="normaltextrun"/>
                <w:color w:val="000000" w:themeColor="text1"/>
              </w:rPr>
            </w:pPr>
            <w:r w:rsidRPr="005E66EE">
              <w:rPr>
                <w:rStyle w:val="normaltextrun"/>
                <w:color w:val="000000" w:themeColor="text1"/>
              </w:rPr>
              <w:t>Speaking to your GP Practice &amp; Benefits</w:t>
            </w:r>
            <w:r w:rsidR="007C0D65" w:rsidRPr="005E66EE">
              <w:rPr>
                <w:rStyle w:val="normaltextrun"/>
                <w:color w:val="000000" w:themeColor="text1"/>
              </w:rPr>
              <w:t xml:space="preserve"> </w:t>
            </w:r>
            <w:r w:rsidR="00B9251E" w:rsidRPr="005E66EE">
              <w:rPr>
                <w:rStyle w:val="normaltextrun"/>
                <w:color w:val="000000" w:themeColor="text1"/>
              </w:rPr>
              <w:t>of Mana</w:t>
            </w:r>
            <w:r w:rsidR="002F062D" w:rsidRPr="005E66EE">
              <w:rPr>
                <w:rStyle w:val="normaltextrun"/>
                <w:color w:val="000000" w:themeColor="text1"/>
              </w:rPr>
              <w:t>ging Blood Pressure</w:t>
            </w:r>
          </w:p>
        </w:tc>
        <w:tc>
          <w:tcPr>
            <w:tcW w:w="7938" w:type="dxa"/>
          </w:tcPr>
          <w:p w14:paraId="3AB9BD50" w14:textId="49C015AE" w:rsidR="007014A8" w:rsidRPr="00552C84" w:rsidRDefault="001A7C12"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E5423">
              <w:rPr>
                <w:rStyle w:val="normaltextrun"/>
                <w:noProof/>
                <w:color w:val="000000" w:themeColor="text1"/>
              </w:rPr>
              <w:drawing>
                <wp:anchor distT="0" distB="0" distL="114300" distR="114300" simplePos="0" relativeHeight="251658313" behindDoc="1" locked="0" layoutInCell="1" allowOverlap="1" wp14:anchorId="1B2110F0" wp14:editId="2042DE98">
                  <wp:simplePos x="0" y="0"/>
                  <wp:positionH relativeFrom="column">
                    <wp:posOffset>4257067</wp:posOffset>
                  </wp:positionH>
                  <wp:positionV relativeFrom="paragraph">
                    <wp:posOffset>135172</wp:posOffset>
                  </wp:positionV>
                  <wp:extent cx="981710" cy="981710"/>
                  <wp:effectExtent l="0" t="0" r="0" b="8890"/>
                  <wp:wrapTight wrapText="bothSides">
                    <wp:wrapPolygon edited="0">
                      <wp:start x="7545" y="0"/>
                      <wp:lineTo x="5449" y="1677"/>
                      <wp:lineTo x="3772" y="4611"/>
                      <wp:lineTo x="3353" y="10898"/>
                      <wp:lineTo x="4611" y="13413"/>
                      <wp:lineTo x="6706" y="13413"/>
                      <wp:lineTo x="2934" y="15508"/>
                      <wp:lineTo x="1677" y="17185"/>
                      <wp:lineTo x="1677" y="21376"/>
                      <wp:lineTo x="19700" y="21376"/>
                      <wp:lineTo x="20119" y="18023"/>
                      <wp:lineTo x="18862" y="15928"/>
                      <wp:lineTo x="14670" y="13413"/>
                      <wp:lineTo x="16766" y="13413"/>
                      <wp:lineTo x="18023" y="10060"/>
                      <wp:lineTo x="18023" y="5449"/>
                      <wp:lineTo x="15928" y="1677"/>
                      <wp:lineTo x="13832" y="0"/>
                      <wp:lineTo x="7545" y="0"/>
                    </wp:wrapPolygon>
                  </wp:wrapTight>
                  <wp:docPr id="163612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28892" name=""/>
                          <pic:cNvPicPr/>
                        </pic:nvPicPr>
                        <pic:blipFill>
                          <a:blip r:embed="rId87" cstate="print">
                            <a:alphaModFix amt="70000"/>
                            <a:extLst>
                              <a:ext uri="{28A0092B-C50C-407E-A947-70E740481C1C}">
                                <a14:useLocalDpi xmlns:a14="http://schemas.microsoft.com/office/drawing/2010/main" val="0"/>
                              </a:ext>
                            </a:extLst>
                          </a:blip>
                          <a:stretch>
                            <a:fillRect/>
                          </a:stretch>
                        </pic:blipFill>
                        <pic:spPr>
                          <a:xfrm>
                            <a:off x="0" y="0"/>
                            <a:ext cx="981710" cy="981710"/>
                          </a:xfrm>
                          <a:prstGeom prst="rect">
                            <a:avLst/>
                          </a:prstGeom>
                        </pic:spPr>
                      </pic:pic>
                    </a:graphicData>
                  </a:graphic>
                  <wp14:sizeRelH relativeFrom="margin">
                    <wp14:pctWidth>0</wp14:pctWidth>
                  </wp14:sizeRelH>
                  <wp14:sizeRelV relativeFrom="margin">
                    <wp14:pctHeight>0</wp14:pctHeight>
                  </wp14:sizeRelV>
                </wp:anchor>
              </w:drawing>
            </w:r>
            <w:r w:rsidR="007014A8" w:rsidRPr="00140540">
              <w:rPr>
                <w:rStyle w:val="normaltextrun"/>
                <w:b/>
                <w:bCs/>
                <w:color w:val="000000" w:themeColor="text1"/>
              </w:rPr>
              <w:t xml:space="preserve">Risk factors </w:t>
            </w:r>
            <w:r w:rsidR="007014A8" w:rsidRPr="00552C84">
              <w:rPr>
                <w:rStyle w:val="normaltextrun"/>
                <w:color w:val="000000" w:themeColor="text1"/>
              </w:rPr>
              <w:t xml:space="preserve">for </w:t>
            </w:r>
            <w:r w:rsidR="00973E74">
              <w:rPr>
                <w:rStyle w:val="normaltextrun"/>
                <w:color w:val="000000" w:themeColor="text1"/>
              </w:rPr>
              <w:t>high blood pressure</w:t>
            </w:r>
            <w:r w:rsidR="007014A8" w:rsidRPr="00552C84">
              <w:rPr>
                <w:rStyle w:val="normaltextrun"/>
                <w:color w:val="000000" w:themeColor="text1"/>
              </w:rPr>
              <w:t>.</w:t>
            </w:r>
          </w:p>
          <w:p w14:paraId="02A07B56" w14:textId="34A219AF" w:rsidR="007014A8" w:rsidRPr="00552C84" w:rsidRDefault="007014A8"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552C84">
              <w:rPr>
                <w:rStyle w:val="normaltextrun"/>
                <w:color w:val="000000" w:themeColor="text1"/>
              </w:rPr>
              <w:t>Reminder to record blood pressure reading in the app.</w:t>
            </w:r>
          </w:p>
          <w:p w14:paraId="61A83A7A" w14:textId="739EC701" w:rsidR="007014A8" w:rsidRPr="00552C84" w:rsidRDefault="007014A8"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552C84">
              <w:rPr>
                <w:rStyle w:val="normaltextrun"/>
                <w:color w:val="000000" w:themeColor="text1"/>
              </w:rPr>
              <w:t xml:space="preserve">Other </w:t>
            </w:r>
            <w:r w:rsidRPr="00140540">
              <w:rPr>
                <w:rStyle w:val="normaltextrun"/>
                <w:b/>
                <w:bCs/>
                <w:color w:val="000000" w:themeColor="text1"/>
              </w:rPr>
              <w:t>places a BP test can be done</w:t>
            </w:r>
            <w:r w:rsidRPr="00552C84">
              <w:rPr>
                <w:rStyle w:val="normaltextrun"/>
                <w:color w:val="000000" w:themeColor="text1"/>
              </w:rPr>
              <w:t>.</w:t>
            </w:r>
          </w:p>
          <w:p w14:paraId="0DD848EC" w14:textId="77777777" w:rsidR="007014A8" w:rsidRPr="00552C84" w:rsidRDefault="007014A8"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552C84">
              <w:rPr>
                <w:rStyle w:val="normaltextrun"/>
                <w:color w:val="000000" w:themeColor="text1"/>
              </w:rPr>
              <w:t>NHS advice (video)</w:t>
            </w:r>
          </w:p>
          <w:p w14:paraId="3D722DBF" w14:textId="4F5A02CA" w:rsidR="007014A8" w:rsidRPr="00552C84" w:rsidRDefault="007014A8"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552C84">
              <w:rPr>
                <w:rStyle w:val="normaltextrun"/>
                <w:color w:val="000000" w:themeColor="text1"/>
              </w:rPr>
              <w:t xml:space="preserve">How your GP </w:t>
            </w:r>
            <w:r w:rsidR="00140540">
              <w:rPr>
                <w:rStyle w:val="normaltextrun"/>
                <w:color w:val="000000" w:themeColor="text1"/>
              </w:rPr>
              <w:t>p</w:t>
            </w:r>
            <w:r w:rsidRPr="00552C84">
              <w:rPr>
                <w:rStyle w:val="normaltextrun"/>
                <w:color w:val="000000" w:themeColor="text1"/>
              </w:rPr>
              <w:t>ractice can help</w:t>
            </w:r>
          </w:p>
          <w:p w14:paraId="6051D213" w14:textId="77777777" w:rsidR="007014A8" w:rsidRPr="00552C84" w:rsidRDefault="007014A8"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552C84">
              <w:rPr>
                <w:rStyle w:val="normaltextrun"/>
                <w:color w:val="000000" w:themeColor="text1"/>
              </w:rPr>
              <w:t>Personal story – Clive (video)</w:t>
            </w:r>
          </w:p>
          <w:p w14:paraId="3DF50D00" w14:textId="77777777" w:rsidR="007014A8" w:rsidRPr="00140540" w:rsidRDefault="007014A8"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140540">
              <w:rPr>
                <w:rStyle w:val="normaltextrun"/>
                <w:b/>
                <w:bCs/>
                <w:color w:val="000000" w:themeColor="text1"/>
              </w:rPr>
              <w:t>Deciding on treatment</w:t>
            </w:r>
          </w:p>
          <w:p w14:paraId="7D009AA1" w14:textId="7C804B09" w:rsidR="007014A8" w:rsidRPr="00552C84" w:rsidRDefault="007014A8"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140540">
              <w:rPr>
                <w:rStyle w:val="normaltextrun"/>
                <w:b/>
                <w:bCs/>
                <w:color w:val="000000" w:themeColor="text1"/>
              </w:rPr>
              <w:t>Benefits of managing</w:t>
            </w:r>
            <w:r w:rsidRPr="00552C84">
              <w:rPr>
                <w:rStyle w:val="normaltextrun"/>
                <w:color w:val="000000" w:themeColor="text1"/>
              </w:rPr>
              <w:t xml:space="preserve"> </w:t>
            </w:r>
            <w:r w:rsidR="00114107">
              <w:rPr>
                <w:rStyle w:val="normaltextrun"/>
                <w:color w:val="000000" w:themeColor="text1"/>
              </w:rPr>
              <w:t>blood pressure</w:t>
            </w:r>
            <w:r w:rsidRPr="00552C84">
              <w:rPr>
                <w:rStyle w:val="normaltextrun"/>
                <w:color w:val="000000" w:themeColor="text1"/>
              </w:rPr>
              <w:t xml:space="preserve"> – brain health, heart health, kidney health</w:t>
            </w:r>
          </w:p>
          <w:p w14:paraId="1B390654" w14:textId="77777777" w:rsidR="007014A8" w:rsidRPr="00552C84" w:rsidRDefault="007014A8"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552C84">
              <w:rPr>
                <w:rStyle w:val="normaltextrun"/>
                <w:color w:val="000000" w:themeColor="text1"/>
              </w:rPr>
              <w:t>Effects on mental health</w:t>
            </w:r>
          </w:p>
        </w:tc>
      </w:tr>
      <w:tr w:rsidR="007014A8" w:rsidRPr="00552C84" w14:paraId="1649A0C3" w14:textId="77777777" w:rsidTr="00B83684">
        <w:trPr>
          <w:trHeight w:val="3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AD0F7B2" w14:textId="39B5328E" w:rsidR="00EB03AB" w:rsidRDefault="00EB03AB" w:rsidP="005E66EE">
            <w:pPr>
              <w:spacing w:before="0" w:after="0"/>
              <w:jc w:val="center"/>
              <w:rPr>
                <w:rStyle w:val="normaltextrun"/>
                <w:b w:val="0"/>
                <w:bCs w:val="0"/>
                <w:color w:val="000000" w:themeColor="text1"/>
              </w:rPr>
            </w:pPr>
            <w:r>
              <w:rPr>
                <w:rStyle w:val="normaltextrun"/>
                <w:b w:val="0"/>
                <w:bCs w:val="0"/>
                <w:color w:val="000000" w:themeColor="text1"/>
              </w:rPr>
              <w:t>Week 3</w:t>
            </w:r>
          </w:p>
          <w:p w14:paraId="65250388" w14:textId="15D5EC25" w:rsidR="007014A8" w:rsidRPr="005E66EE" w:rsidRDefault="002F062D" w:rsidP="005E66EE">
            <w:pPr>
              <w:spacing w:before="0" w:after="0"/>
              <w:jc w:val="center"/>
              <w:rPr>
                <w:rStyle w:val="normaltextrun"/>
                <w:color w:val="000000" w:themeColor="text1"/>
              </w:rPr>
            </w:pPr>
            <w:r w:rsidRPr="005E66EE">
              <w:rPr>
                <w:rStyle w:val="normaltextrun"/>
                <w:color w:val="000000" w:themeColor="text1"/>
              </w:rPr>
              <w:t>Managing Blood Pressure: Exercise</w:t>
            </w:r>
          </w:p>
        </w:tc>
        <w:tc>
          <w:tcPr>
            <w:tcW w:w="7938" w:type="dxa"/>
          </w:tcPr>
          <w:p w14:paraId="58055877" w14:textId="692662EF" w:rsidR="007014A8" w:rsidRPr="00552C84" w:rsidRDefault="00607CE1"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607CE1">
              <w:rPr>
                <w:rStyle w:val="normaltextrun"/>
                <w:noProof/>
                <w:color w:val="000000" w:themeColor="text1"/>
              </w:rPr>
              <w:drawing>
                <wp:anchor distT="0" distB="0" distL="114300" distR="114300" simplePos="0" relativeHeight="251658314" behindDoc="1" locked="0" layoutInCell="1" allowOverlap="1" wp14:anchorId="577E217A" wp14:editId="40622D5C">
                  <wp:simplePos x="0" y="0"/>
                  <wp:positionH relativeFrom="column">
                    <wp:posOffset>4419462</wp:posOffset>
                  </wp:positionH>
                  <wp:positionV relativeFrom="paragraph">
                    <wp:posOffset>99226</wp:posOffset>
                  </wp:positionV>
                  <wp:extent cx="727710" cy="727710"/>
                  <wp:effectExtent l="0" t="0" r="0" b="0"/>
                  <wp:wrapTight wrapText="bothSides">
                    <wp:wrapPolygon edited="0">
                      <wp:start x="0" y="0"/>
                      <wp:lineTo x="0" y="9047"/>
                      <wp:lineTo x="5089" y="9047"/>
                      <wp:lineTo x="5654" y="20921"/>
                      <wp:lineTo x="15267" y="20921"/>
                      <wp:lineTo x="15832" y="9047"/>
                      <wp:lineTo x="20921" y="9047"/>
                      <wp:lineTo x="20921" y="0"/>
                      <wp:lineTo x="0" y="0"/>
                    </wp:wrapPolygon>
                  </wp:wrapTight>
                  <wp:docPr id="20993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9470" name=""/>
                          <pic:cNvPicPr/>
                        </pic:nvPicPr>
                        <pic:blipFill>
                          <a:blip r:embed="rId88" cstate="print">
                            <a:alphaModFix amt="70000"/>
                            <a:extLst>
                              <a:ext uri="{28A0092B-C50C-407E-A947-70E740481C1C}">
                                <a14:useLocalDpi xmlns:a14="http://schemas.microsoft.com/office/drawing/2010/main" val="0"/>
                              </a:ext>
                            </a:extLst>
                          </a:blip>
                          <a:stretch>
                            <a:fillRect/>
                          </a:stretch>
                        </pic:blipFill>
                        <pic:spPr>
                          <a:xfrm>
                            <a:off x="0" y="0"/>
                            <a:ext cx="727710" cy="727710"/>
                          </a:xfrm>
                          <a:prstGeom prst="rect">
                            <a:avLst/>
                          </a:prstGeom>
                        </pic:spPr>
                      </pic:pic>
                    </a:graphicData>
                  </a:graphic>
                  <wp14:sizeRelH relativeFrom="margin">
                    <wp14:pctWidth>0</wp14:pctWidth>
                  </wp14:sizeRelH>
                  <wp14:sizeRelV relativeFrom="margin">
                    <wp14:pctHeight>0</wp14:pctHeight>
                  </wp14:sizeRelV>
                </wp:anchor>
              </w:drawing>
            </w:r>
            <w:r w:rsidR="007014A8" w:rsidRPr="00552C84">
              <w:rPr>
                <w:rStyle w:val="normaltextrun"/>
                <w:color w:val="000000" w:themeColor="text1"/>
              </w:rPr>
              <w:t xml:space="preserve">Benefits of </w:t>
            </w:r>
            <w:r w:rsidR="007014A8" w:rsidRPr="00140540">
              <w:rPr>
                <w:rStyle w:val="normaltextrun"/>
                <w:b/>
                <w:bCs/>
                <w:color w:val="000000" w:themeColor="text1"/>
              </w:rPr>
              <w:t>exercising</w:t>
            </w:r>
            <w:r w:rsidR="007014A8" w:rsidRPr="00552C84">
              <w:rPr>
                <w:rStyle w:val="normaltextrun"/>
                <w:color w:val="000000" w:themeColor="text1"/>
              </w:rPr>
              <w:t xml:space="preserve"> and recommended amount </w:t>
            </w:r>
          </w:p>
          <w:p w14:paraId="601FA1D3" w14:textId="55D861A2" w:rsidR="007014A8" w:rsidRPr="00552C84" w:rsidRDefault="007014A8"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552C84">
              <w:rPr>
                <w:rStyle w:val="normaltextrun"/>
                <w:color w:val="000000" w:themeColor="text1"/>
              </w:rPr>
              <w:t>Simple ways to incorporate exercise.</w:t>
            </w:r>
          </w:p>
          <w:p w14:paraId="388FF844" w14:textId="77777777" w:rsidR="007014A8" w:rsidRPr="00552C84" w:rsidRDefault="007014A8"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140540">
              <w:rPr>
                <w:rStyle w:val="normaltextrun"/>
                <w:b/>
                <w:bCs/>
                <w:color w:val="000000" w:themeColor="text1"/>
              </w:rPr>
              <w:t>Recommendations</w:t>
            </w:r>
            <w:r w:rsidRPr="00552C84">
              <w:rPr>
                <w:rStyle w:val="normaltextrun"/>
                <w:color w:val="000000" w:themeColor="text1"/>
              </w:rPr>
              <w:t xml:space="preserve"> of types of exercises – those good for BP and those bad for BP</w:t>
            </w:r>
          </w:p>
          <w:p w14:paraId="06340FAA" w14:textId="77777777" w:rsidR="007014A8" w:rsidRPr="00552C84" w:rsidRDefault="007014A8"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140540">
              <w:rPr>
                <w:rStyle w:val="normaltextrun"/>
                <w:b/>
                <w:bCs/>
                <w:color w:val="000000" w:themeColor="text1"/>
              </w:rPr>
              <w:t>Tips</w:t>
            </w:r>
            <w:r w:rsidRPr="00552C84">
              <w:rPr>
                <w:rStyle w:val="normaltextrun"/>
                <w:color w:val="000000" w:themeColor="text1"/>
              </w:rPr>
              <w:t xml:space="preserve"> for getting active</w:t>
            </w:r>
          </w:p>
        </w:tc>
      </w:tr>
      <w:tr w:rsidR="007014A8" w:rsidRPr="00552C84" w14:paraId="3B924A1D" w14:textId="77777777" w:rsidTr="00B83684">
        <w:trPr>
          <w:trHeight w:val="3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84740E9" w14:textId="7014DA2F" w:rsidR="00EB03AB" w:rsidRDefault="00EB03AB" w:rsidP="005E66EE">
            <w:pPr>
              <w:spacing w:before="0" w:after="0"/>
              <w:jc w:val="center"/>
              <w:rPr>
                <w:rStyle w:val="normaltextrun"/>
                <w:b w:val="0"/>
                <w:bCs w:val="0"/>
                <w:color w:val="000000" w:themeColor="text1"/>
              </w:rPr>
            </w:pPr>
            <w:r>
              <w:rPr>
                <w:rStyle w:val="normaltextrun"/>
                <w:b w:val="0"/>
                <w:bCs w:val="0"/>
                <w:color w:val="000000" w:themeColor="text1"/>
              </w:rPr>
              <w:t>Week 4</w:t>
            </w:r>
          </w:p>
          <w:p w14:paraId="6DA08D37" w14:textId="77613BFD" w:rsidR="007014A8" w:rsidRPr="005E66EE" w:rsidRDefault="002F062D" w:rsidP="005E66EE">
            <w:pPr>
              <w:spacing w:before="0" w:after="0"/>
              <w:jc w:val="center"/>
              <w:rPr>
                <w:rStyle w:val="normaltextrun"/>
                <w:color w:val="000000" w:themeColor="text1"/>
              </w:rPr>
            </w:pPr>
            <w:r w:rsidRPr="005E66EE">
              <w:rPr>
                <w:rStyle w:val="normaltextrun"/>
                <w:color w:val="000000" w:themeColor="text1"/>
              </w:rPr>
              <w:t xml:space="preserve">Managing Blood Pressure: </w:t>
            </w:r>
            <w:r w:rsidR="007014A8" w:rsidRPr="005E66EE">
              <w:rPr>
                <w:rStyle w:val="normaltextrun"/>
                <w:color w:val="000000" w:themeColor="text1"/>
              </w:rPr>
              <w:t>Diet</w:t>
            </w:r>
          </w:p>
        </w:tc>
        <w:tc>
          <w:tcPr>
            <w:tcW w:w="7938" w:type="dxa"/>
          </w:tcPr>
          <w:p w14:paraId="43566E31" w14:textId="099C1BC7" w:rsidR="007014A8" w:rsidRPr="00552C84" w:rsidRDefault="00E01E6F"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E01E6F">
              <w:rPr>
                <w:rStyle w:val="normaltextrun"/>
                <w:b/>
                <w:bCs/>
                <w:noProof/>
                <w:color w:val="000000" w:themeColor="text1"/>
              </w:rPr>
              <w:drawing>
                <wp:anchor distT="0" distB="0" distL="114300" distR="114300" simplePos="0" relativeHeight="251658315" behindDoc="1" locked="0" layoutInCell="1" allowOverlap="1" wp14:anchorId="6AAF8610" wp14:editId="1172E87C">
                  <wp:simplePos x="0" y="0"/>
                  <wp:positionH relativeFrom="column">
                    <wp:posOffset>4431472</wp:posOffset>
                  </wp:positionH>
                  <wp:positionV relativeFrom="paragraph">
                    <wp:posOffset>119270</wp:posOffset>
                  </wp:positionV>
                  <wp:extent cx="736600" cy="736600"/>
                  <wp:effectExtent l="0" t="0" r="6350" b="6350"/>
                  <wp:wrapTight wrapText="bothSides">
                    <wp:wrapPolygon edited="0">
                      <wp:start x="1117" y="0"/>
                      <wp:lineTo x="0" y="5028"/>
                      <wp:lineTo x="0" y="19552"/>
                      <wp:lineTo x="1117" y="21228"/>
                      <wp:lineTo x="17317" y="21228"/>
                      <wp:lineTo x="21228" y="18993"/>
                      <wp:lineTo x="21228" y="15083"/>
                      <wp:lineTo x="20669" y="8938"/>
                      <wp:lineTo x="6145" y="0"/>
                      <wp:lineTo x="1117" y="0"/>
                    </wp:wrapPolygon>
                  </wp:wrapTight>
                  <wp:docPr id="161101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12016" name=""/>
                          <pic:cNvPicPr/>
                        </pic:nvPicPr>
                        <pic:blipFill>
                          <a:blip r:embed="rId89" cstate="print">
                            <a:alphaModFix amt="70000"/>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rsidR="007014A8" w:rsidRPr="00140540">
              <w:rPr>
                <w:rStyle w:val="normaltextrun"/>
                <w:b/>
                <w:bCs/>
                <w:color w:val="000000" w:themeColor="text1"/>
              </w:rPr>
              <w:t>Benefits</w:t>
            </w:r>
            <w:r w:rsidR="007014A8" w:rsidRPr="00552C84">
              <w:rPr>
                <w:rStyle w:val="normaltextrun"/>
                <w:color w:val="000000" w:themeColor="text1"/>
              </w:rPr>
              <w:t xml:space="preserve"> of healthy eating</w:t>
            </w:r>
          </w:p>
          <w:p w14:paraId="65CE2757" w14:textId="530B2905" w:rsidR="007014A8" w:rsidRPr="00552C84" w:rsidRDefault="007014A8"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140540">
              <w:rPr>
                <w:rStyle w:val="normaltextrun"/>
                <w:b/>
                <w:bCs/>
                <w:color w:val="000000" w:themeColor="text1"/>
              </w:rPr>
              <w:t>General diet tips</w:t>
            </w:r>
            <w:r w:rsidRPr="00552C84">
              <w:rPr>
                <w:rStyle w:val="normaltextrun"/>
                <w:color w:val="000000" w:themeColor="text1"/>
              </w:rPr>
              <w:t xml:space="preserve"> to manage </w:t>
            </w:r>
            <w:r w:rsidR="00114107">
              <w:rPr>
                <w:rStyle w:val="normaltextrun"/>
                <w:color w:val="000000" w:themeColor="text1"/>
              </w:rPr>
              <w:t>blood pressure</w:t>
            </w:r>
            <w:r w:rsidRPr="00552C84">
              <w:rPr>
                <w:rStyle w:val="normaltextrun"/>
                <w:color w:val="000000" w:themeColor="text1"/>
              </w:rPr>
              <w:t xml:space="preserve">. </w:t>
            </w:r>
          </w:p>
          <w:p w14:paraId="30C810C5" w14:textId="5730E3B3" w:rsidR="007014A8" w:rsidRPr="00552C84" w:rsidRDefault="007014A8"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552C84">
              <w:rPr>
                <w:rStyle w:val="normaltextrun"/>
                <w:color w:val="000000" w:themeColor="text1"/>
              </w:rPr>
              <w:t xml:space="preserve">Tips for </w:t>
            </w:r>
            <w:r w:rsidRPr="00140540">
              <w:rPr>
                <w:rStyle w:val="normaltextrun"/>
                <w:b/>
                <w:bCs/>
                <w:color w:val="000000" w:themeColor="text1"/>
              </w:rPr>
              <w:t>reducing salt.</w:t>
            </w:r>
          </w:p>
          <w:p w14:paraId="06381915" w14:textId="77777777" w:rsidR="007014A8" w:rsidRPr="00552C84" w:rsidRDefault="007014A8"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140540">
              <w:rPr>
                <w:rStyle w:val="normaltextrun"/>
                <w:b/>
                <w:bCs/>
                <w:color w:val="000000" w:themeColor="text1"/>
              </w:rPr>
              <w:t>Benefits</w:t>
            </w:r>
            <w:r w:rsidRPr="00552C84">
              <w:rPr>
                <w:rStyle w:val="normaltextrun"/>
                <w:color w:val="000000" w:themeColor="text1"/>
              </w:rPr>
              <w:t xml:space="preserve"> of reducing salt</w:t>
            </w:r>
          </w:p>
          <w:p w14:paraId="3126E0FE" w14:textId="77777777" w:rsidR="007014A8" w:rsidRPr="00552C84" w:rsidRDefault="007014A8"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552C84">
              <w:rPr>
                <w:rStyle w:val="normaltextrun"/>
                <w:color w:val="000000" w:themeColor="text1"/>
              </w:rPr>
              <w:t>General healthy eating tips</w:t>
            </w:r>
          </w:p>
        </w:tc>
      </w:tr>
      <w:tr w:rsidR="007014A8" w:rsidRPr="00552C84" w14:paraId="1E07BFE6" w14:textId="77777777" w:rsidTr="00B83684">
        <w:trPr>
          <w:trHeight w:val="3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76F95709" w14:textId="6F462533" w:rsidR="00EB03AB" w:rsidRDefault="00EB03AB" w:rsidP="005E66EE">
            <w:pPr>
              <w:spacing w:before="0" w:after="0"/>
              <w:jc w:val="center"/>
              <w:rPr>
                <w:rStyle w:val="normaltextrun"/>
                <w:b w:val="0"/>
                <w:bCs w:val="0"/>
                <w:color w:val="000000" w:themeColor="text1"/>
              </w:rPr>
            </w:pPr>
            <w:r>
              <w:rPr>
                <w:rStyle w:val="normaltextrun"/>
                <w:b w:val="0"/>
                <w:bCs w:val="0"/>
                <w:color w:val="000000" w:themeColor="text1"/>
              </w:rPr>
              <w:t>Week 5</w:t>
            </w:r>
          </w:p>
          <w:p w14:paraId="0C66F9B8" w14:textId="6B03419F" w:rsidR="002A1A2B" w:rsidRPr="005E66EE" w:rsidRDefault="002F062D" w:rsidP="005E66EE">
            <w:pPr>
              <w:spacing w:before="0" w:after="0"/>
              <w:jc w:val="center"/>
              <w:rPr>
                <w:rStyle w:val="normaltextrun"/>
                <w:color w:val="000000" w:themeColor="text1"/>
              </w:rPr>
            </w:pPr>
            <w:r w:rsidRPr="005E66EE">
              <w:rPr>
                <w:rStyle w:val="normaltextrun"/>
                <w:color w:val="000000" w:themeColor="text1"/>
              </w:rPr>
              <w:t>Managing Blood Pres</w:t>
            </w:r>
            <w:r w:rsidR="002A1A2B" w:rsidRPr="005E66EE">
              <w:rPr>
                <w:rStyle w:val="normaltextrun"/>
                <w:color w:val="000000" w:themeColor="text1"/>
              </w:rPr>
              <w:t>sure:</w:t>
            </w:r>
          </w:p>
          <w:p w14:paraId="790B26A4" w14:textId="7C19FF60" w:rsidR="007014A8" w:rsidRPr="005E66EE" w:rsidRDefault="007014A8" w:rsidP="005E66EE">
            <w:pPr>
              <w:spacing w:before="0" w:after="0"/>
              <w:jc w:val="center"/>
              <w:rPr>
                <w:rStyle w:val="normaltextrun"/>
                <w:color w:val="000000" w:themeColor="text1"/>
              </w:rPr>
            </w:pPr>
            <w:r w:rsidRPr="005E66EE">
              <w:rPr>
                <w:rStyle w:val="normaltextrun"/>
                <w:color w:val="000000" w:themeColor="text1"/>
              </w:rPr>
              <w:t>Smoking &amp; Alcohol</w:t>
            </w:r>
          </w:p>
        </w:tc>
        <w:tc>
          <w:tcPr>
            <w:tcW w:w="7938" w:type="dxa"/>
          </w:tcPr>
          <w:p w14:paraId="3BD6563E" w14:textId="680BF173" w:rsidR="007014A8" w:rsidRPr="00552C84" w:rsidRDefault="001A7C12"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93DE0">
              <w:rPr>
                <w:rStyle w:val="normaltextrun"/>
                <w:noProof/>
                <w:color w:val="000000" w:themeColor="text1"/>
              </w:rPr>
              <w:drawing>
                <wp:anchor distT="0" distB="0" distL="114300" distR="114300" simplePos="0" relativeHeight="251658317" behindDoc="1" locked="0" layoutInCell="1" allowOverlap="1" wp14:anchorId="228F9443" wp14:editId="39B9E158">
                  <wp:simplePos x="0" y="0"/>
                  <wp:positionH relativeFrom="column">
                    <wp:posOffset>4578957</wp:posOffset>
                  </wp:positionH>
                  <wp:positionV relativeFrom="paragraph">
                    <wp:posOffset>186387</wp:posOffset>
                  </wp:positionV>
                  <wp:extent cx="583565" cy="583565"/>
                  <wp:effectExtent l="0" t="0" r="6985" b="6985"/>
                  <wp:wrapTight wrapText="bothSides">
                    <wp:wrapPolygon edited="0">
                      <wp:start x="4936" y="0"/>
                      <wp:lineTo x="0" y="4936"/>
                      <wp:lineTo x="0" y="16218"/>
                      <wp:lineTo x="4936" y="21153"/>
                      <wp:lineTo x="16218" y="21153"/>
                      <wp:lineTo x="21153" y="16218"/>
                      <wp:lineTo x="21153" y="4936"/>
                      <wp:lineTo x="16218" y="0"/>
                      <wp:lineTo x="4936" y="0"/>
                    </wp:wrapPolygon>
                  </wp:wrapTight>
                  <wp:docPr id="9961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85760" name=""/>
                          <pic:cNvPicPr/>
                        </pic:nvPicPr>
                        <pic:blipFill>
                          <a:blip r:embed="rId90" cstate="print">
                            <a:alphaModFix amt="70000"/>
                            <a:extLst>
                              <a:ext uri="{28A0092B-C50C-407E-A947-70E740481C1C}">
                                <a14:useLocalDpi xmlns:a14="http://schemas.microsoft.com/office/drawing/2010/main" val="0"/>
                              </a:ext>
                            </a:extLst>
                          </a:blip>
                          <a:stretch>
                            <a:fillRect/>
                          </a:stretch>
                        </pic:blipFill>
                        <pic:spPr>
                          <a:xfrm>
                            <a:off x="0" y="0"/>
                            <a:ext cx="583565" cy="583565"/>
                          </a:xfrm>
                          <a:prstGeom prst="rect">
                            <a:avLst/>
                          </a:prstGeom>
                        </pic:spPr>
                      </pic:pic>
                    </a:graphicData>
                  </a:graphic>
                  <wp14:sizeRelH relativeFrom="margin">
                    <wp14:pctWidth>0</wp14:pctWidth>
                  </wp14:sizeRelH>
                  <wp14:sizeRelV relativeFrom="margin">
                    <wp14:pctHeight>0</wp14:pctHeight>
                  </wp14:sizeRelV>
                </wp:anchor>
              </w:drawing>
            </w:r>
            <w:r w:rsidR="00093DE0" w:rsidRPr="000F0383">
              <w:rPr>
                <w:rStyle w:val="normaltextrun"/>
                <w:noProof/>
                <w:color w:val="000000" w:themeColor="text1"/>
              </w:rPr>
              <w:drawing>
                <wp:anchor distT="0" distB="0" distL="114300" distR="114300" simplePos="0" relativeHeight="251658316" behindDoc="1" locked="0" layoutInCell="1" allowOverlap="1" wp14:anchorId="42AD5DCB" wp14:editId="004D8A28">
                  <wp:simplePos x="0" y="0"/>
                  <wp:positionH relativeFrom="column">
                    <wp:posOffset>3938546</wp:posOffset>
                  </wp:positionH>
                  <wp:positionV relativeFrom="paragraph">
                    <wp:posOffset>190831</wp:posOffset>
                  </wp:positionV>
                  <wp:extent cx="575310" cy="575310"/>
                  <wp:effectExtent l="0" t="0" r="0" b="0"/>
                  <wp:wrapTight wrapText="bothSides">
                    <wp:wrapPolygon edited="0">
                      <wp:start x="5007" y="0"/>
                      <wp:lineTo x="0" y="3576"/>
                      <wp:lineTo x="0" y="17166"/>
                      <wp:lineTo x="5007" y="20742"/>
                      <wp:lineTo x="15735" y="20742"/>
                      <wp:lineTo x="20742" y="17166"/>
                      <wp:lineTo x="20742" y="3576"/>
                      <wp:lineTo x="15735" y="0"/>
                      <wp:lineTo x="5007" y="0"/>
                    </wp:wrapPolygon>
                  </wp:wrapTight>
                  <wp:docPr id="42805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53319" name=""/>
                          <pic:cNvPicPr/>
                        </pic:nvPicPr>
                        <pic:blipFill>
                          <a:blip r:embed="rId91" cstate="print">
                            <a:alphaModFix amt="70000"/>
                            <a:extLst>
                              <a:ext uri="{28A0092B-C50C-407E-A947-70E740481C1C}">
                                <a14:useLocalDpi xmlns:a14="http://schemas.microsoft.com/office/drawing/2010/main" val="0"/>
                              </a:ext>
                            </a:extLst>
                          </a:blip>
                          <a:stretch>
                            <a:fillRect/>
                          </a:stretch>
                        </pic:blipFill>
                        <pic:spPr>
                          <a:xfrm>
                            <a:off x="0" y="0"/>
                            <a:ext cx="575310" cy="575310"/>
                          </a:xfrm>
                          <a:prstGeom prst="rect">
                            <a:avLst/>
                          </a:prstGeom>
                        </pic:spPr>
                      </pic:pic>
                    </a:graphicData>
                  </a:graphic>
                  <wp14:sizeRelH relativeFrom="margin">
                    <wp14:pctWidth>0</wp14:pctWidth>
                  </wp14:sizeRelH>
                  <wp14:sizeRelV relativeFrom="margin">
                    <wp14:pctHeight>0</wp14:pctHeight>
                  </wp14:sizeRelV>
                </wp:anchor>
              </w:drawing>
            </w:r>
            <w:r w:rsidR="007014A8" w:rsidRPr="00552C84">
              <w:rPr>
                <w:rStyle w:val="normaltextrun"/>
                <w:color w:val="000000" w:themeColor="text1"/>
              </w:rPr>
              <w:t xml:space="preserve">How </w:t>
            </w:r>
            <w:r w:rsidR="007014A8" w:rsidRPr="00140540">
              <w:rPr>
                <w:rStyle w:val="normaltextrun"/>
                <w:b/>
                <w:bCs/>
                <w:color w:val="000000" w:themeColor="text1"/>
              </w:rPr>
              <w:t>smoking</w:t>
            </w:r>
            <w:r w:rsidR="007014A8" w:rsidRPr="00552C84">
              <w:rPr>
                <w:rStyle w:val="normaltextrun"/>
                <w:color w:val="000000" w:themeColor="text1"/>
              </w:rPr>
              <w:t xml:space="preserve"> affects blood pressure</w:t>
            </w:r>
          </w:p>
          <w:p w14:paraId="28B75B52" w14:textId="244E6498" w:rsidR="007014A8" w:rsidRPr="00552C84" w:rsidRDefault="007014A8"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140540">
              <w:rPr>
                <w:rStyle w:val="normaltextrun"/>
                <w:b/>
                <w:bCs/>
                <w:color w:val="000000" w:themeColor="text1"/>
              </w:rPr>
              <w:t>Benefits</w:t>
            </w:r>
            <w:r w:rsidRPr="00552C84">
              <w:rPr>
                <w:rStyle w:val="normaltextrun"/>
                <w:color w:val="000000" w:themeColor="text1"/>
              </w:rPr>
              <w:t xml:space="preserve"> of </w:t>
            </w:r>
            <w:r w:rsidRPr="00140540">
              <w:rPr>
                <w:rStyle w:val="normaltextrun"/>
                <w:b/>
                <w:bCs/>
                <w:color w:val="000000" w:themeColor="text1"/>
              </w:rPr>
              <w:t>becoming a non-smoker</w:t>
            </w:r>
          </w:p>
          <w:p w14:paraId="1D37279E" w14:textId="6DA763B2" w:rsidR="007014A8" w:rsidRPr="00552C84" w:rsidRDefault="007014A8"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140540">
              <w:rPr>
                <w:rStyle w:val="normaltextrun"/>
                <w:b/>
                <w:bCs/>
                <w:color w:val="000000" w:themeColor="text1"/>
              </w:rPr>
              <w:t>Tips</w:t>
            </w:r>
            <w:r w:rsidRPr="00552C84">
              <w:rPr>
                <w:rStyle w:val="normaltextrun"/>
                <w:color w:val="000000" w:themeColor="text1"/>
              </w:rPr>
              <w:t xml:space="preserve"> to become smoke-free.</w:t>
            </w:r>
          </w:p>
          <w:p w14:paraId="67F78F2B" w14:textId="3014B763" w:rsidR="007014A8" w:rsidRPr="00552C84" w:rsidRDefault="007014A8"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552C84">
              <w:rPr>
                <w:rStyle w:val="normaltextrun"/>
                <w:color w:val="000000" w:themeColor="text1"/>
              </w:rPr>
              <w:t xml:space="preserve">How </w:t>
            </w:r>
            <w:r w:rsidRPr="00140540">
              <w:rPr>
                <w:rStyle w:val="normaltextrun"/>
                <w:b/>
                <w:bCs/>
                <w:color w:val="000000" w:themeColor="text1"/>
              </w:rPr>
              <w:t>alcohol</w:t>
            </w:r>
            <w:r w:rsidRPr="00552C84">
              <w:rPr>
                <w:rStyle w:val="normaltextrun"/>
                <w:color w:val="000000" w:themeColor="text1"/>
              </w:rPr>
              <w:t xml:space="preserve"> affects blood pressure</w:t>
            </w:r>
          </w:p>
          <w:p w14:paraId="1F3C5C5C" w14:textId="77777777" w:rsidR="007014A8" w:rsidRPr="00552C84" w:rsidRDefault="007014A8"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552C84">
              <w:rPr>
                <w:rStyle w:val="normaltextrun"/>
                <w:color w:val="000000" w:themeColor="text1"/>
              </w:rPr>
              <w:t xml:space="preserve">Immediate &amp; long-term </w:t>
            </w:r>
            <w:r w:rsidRPr="00140540">
              <w:rPr>
                <w:rStyle w:val="normaltextrun"/>
                <w:b/>
                <w:bCs/>
                <w:color w:val="000000" w:themeColor="text1"/>
              </w:rPr>
              <w:t>benefits of cutting down alcohol</w:t>
            </w:r>
            <w:r w:rsidRPr="00552C84">
              <w:rPr>
                <w:rStyle w:val="normaltextrun"/>
                <w:color w:val="000000" w:themeColor="text1"/>
              </w:rPr>
              <w:t>.</w:t>
            </w:r>
          </w:p>
          <w:p w14:paraId="69AFF2F0" w14:textId="77777777" w:rsidR="007014A8" w:rsidRPr="00552C84" w:rsidRDefault="007014A8"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140540">
              <w:rPr>
                <w:rStyle w:val="normaltextrun"/>
                <w:b/>
                <w:bCs/>
                <w:color w:val="000000" w:themeColor="text1"/>
              </w:rPr>
              <w:t>Tips</w:t>
            </w:r>
            <w:r w:rsidRPr="00552C84">
              <w:rPr>
                <w:rStyle w:val="normaltextrun"/>
                <w:color w:val="000000" w:themeColor="text1"/>
              </w:rPr>
              <w:t xml:space="preserve"> for drinking less</w:t>
            </w:r>
          </w:p>
        </w:tc>
      </w:tr>
      <w:tr w:rsidR="007014A8" w:rsidRPr="00552C84" w14:paraId="1F963B68" w14:textId="77777777" w:rsidTr="00B83684">
        <w:trPr>
          <w:trHeight w:val="1273"/>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B67F224" w14:textId="5933F62D" w:rsidR="00EB03AB" w:rsidRDefault="00EB03AB" w:rsidP="00EB03AB">
            <w:pPr>
              <w:spacing w:before="0" w:after="0"/>
              <w:jc w:val="center"/>
              <w:rPr>
                <w:rStyle w:val="normaltextrun"/>
                <w:b w:val="0"/>
                <w:bCs w:val="0"/>
                <w:color w:val="000000" w:themeColor="text1"/>
              </w:rPr>
            </w:pPr>
            <w:r>
              <w:rPr>
                <w:rStyle w:val="normaltextrun"/>
                <w:b w:val="0"/>
                <w:bCs w:val="0"/>
                <w:color w:val="000000" w:themeColor="text1"/>
              </w:rPr>
              <w:t xml:space="preserve">Week </w:t>
            </w:r>
            <w:r w:rsidR="0034208B">
              <w:rPr>
                <w:rStyle w:val="normaltextrun"/>
                <w:b w:val="0"/>
                <w:bCs w:val="0"/>
                <w:color w:val="000000" w:themeColor="text1"/>
              </w:rPr>
              <w:t>6</w:t>
            </w:r>
          </w:p>
          <w:p w14:paraId="4C147343" w14:textId="334E1CDA" w:rsidR="007014A8" w:rsidRPr="005E66EE" w:rsidRDefault="0034208B" w:rsidP="0034208B">
            <w:pPr>
              <w:spacing w:before="0"/>
              <w:jc w:val="center"/>
              <w:rPr>
                <w:rStyle w:val="normaltextrun"/>
                <w:color w:val="000000" w:themeColor="text1"/>
              </w:rPr>
            </w:pPr>
            <w:r>
              <w:rPr>
                <w:rStyle w:val="normaltextrun"/>
                <w:color w:val="000000" w:themeColor="text1"/>
              </w:rPr>
              <w:t>Summary</w:t>
            </w:r>
          </w:p>
        </w:tc>
        <w:tc>
          <w:tcPr>
            <w:tcW w:w="7938" w:type="dxa"/>
          </w:tcPr>
          <w:p w14:paraId="4796B7EB" w14:textId="1240FDCA" w:rsidR="007014A8" w:rsidRPr="00552C84" w:rsidRDefault="00BA6172"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A6172">
              <w:rPr>
                <w:rStyle w:val="normaltextrun"/>
                <w:noProof/>
                <w:color w:val="000000" w:themeColor="text1"/>
              </w:rPr>
              <w:drawing>
                <wp:anchor distT="0" distB="0" distL="114300" distR="114300" simplePos="0" relativeHeight="251658318" behindDoc="1" locked="0" layoutInCell="1" allowOverlap="1" wp14:anchorId="73AD2A3D" wp14:editId="60CAD18D">
                  <wp:simplePos x="0" y="0"/>
                  <wp:positionH relativeFrom="column">
                    <wp:posOffset>4595937</wp:posOffset>
                  </wp:positionH>
                  <wp:positionV relativeFrom="paragraph">
                    <wp:posOffset>57564</wp:posOffset>
                  </wp:positionV>
                  <wp:extent cx="584200" cy="584200"/>
                  <wp:effectExtent l="0" t="0" r="0" b="6350"/>
                  <wp:wrapTight wrapText="bothSides">
                    <wp:wrapPolygon edited="0">
                      <wp:start x="1409" y="0"/>
                      <wp:lineTo x="1409" y="21130"/>
                      <wp:lineTo x="19722" y="21130"/>
                      <wp:lineTo x="19017" y="4226"/>
                      <wp:lineTo x="15496" y="0"/>
                      <wp:lineTo x="1409" y="0"/>
                    </wp:wrapPolygon>
                  </wp:wrapTight>
                  <wp:docPr id="149928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88611" name=""/>
                          <pic:cNvPicPr/>
                        </pic:nvPicPr>
                        <pic:blipFill>
                          <a:blip r:embed="rId92" cstate="print">
                            <a:alphaModFix amt="70000"/>
                            <a:extLst>
                              <a:ext uri="{28A0092B-C50C-407E-A947-70E740481C1C}">
                                <a14:useLocalDpi xmlns:a14="http://schemas.microsoft.com/office/drawing/2010/main" val="0"/>
                              </a:ext>
                            </a:extLst>
                          </a:blip>
                          <a:stretch>
                            <a:fillRect/>
                          </a:stretch>
                        </pic:blipFill>
                        <pic:spPr>
                          <a:xfrm>
                            <a:off x="0" y="0"/>
                            <a:ext cx="584200" cy="584200"/>
                          </a:xfrm>
                          <a:prstGeom prst="rect">
                            <a:avLst/>
                          </a:prstGeom>
                        </pic:spPr>
                      </pic:pic>
                    </a:graphicData>
                  </a:graphic>
                  <wp14:sizeRelH relativeFrom="margin">
                    <wp14:pctWidth>0</wp14:pctWidth>
                  </wp14:sizeRelH>
                  <wp14:sizeRelV relativeFrom="margin">
                    <wp14:pctHeight>0</wp14:pctHeight>
                  </wp14:sizeRelV>
                </wp:anchor>
              </w:drawing>
            </w:r>
            <w:r w:rsidR="007014A8" w:rsidRPr="00552C84">
              <w:rPr>
                <w:rStyle w:val="normaltextrun"/>
                <w:color w:val="000000" w:themeColor="text1"/>
              </w:rPr>
              <w:t>Personal story (Jeff)</w:t>
            </w:r>
          </w:p>
          <w:p w14:paraId="7C1A7F65" w14:textId="48B2E67C" w:rsidR="007014A8" w:rsidRPr="007C589B" w:rsidRDefault="007014A8"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552C84">
              <w:rPr>
                <w:rStyle w:val="normaltextrun"/>
                <w:color w:val="000000" w:themeColor="text1"/>
              </w:rPr>
              <w:t xml:space="preserve">Summary of the key points from each week </w:t>
            </w:r>
            <w:r>
              <w:rPr>
                <w:rStyle w:val="normaltextrun"/>
                <w:color w:val="000000" w:themeColor="text1"/>
              </w:rPr>
              <w:t>&amp; moving forward.</w:t>
            </w:r>
          </w:p>
        </w:tc>
      </w:tr>
    </w:tbl>
    <w:p w14:paraId="3B9889F3" w14:textId="3D5A803C" w:rsidR="00977CEB" w:rsidRPr="002F195D" w:rsidRDefault="0034208B" w:rsidP="00977CEB">
      <w:pPr>
        <w:rPr>
          <w:color w:val="000000" w:themeColor="text1"/>
        </w:rPr>
      </w:pPr>
      <w:r>
        <w:rPr>
          <w:color w:val="000000" w:themeColor="text1"/>
        </w:rPr>
        <w:t>The</w:t>
      </w:r>
      <w:r w:rsidR="00EB03AB">
        <w:rPr>
          <w:color w:val="000000" w:themeColor="text1"/>
        </w:rPr>
        <w:t xml:space="preserve"> content overview</w:t>
      </w:r>
      <w:r>
        <w:rPr>
          <w:color w:val="000000" w:themeColor="text1"/>
        </w:rPr>
        <w:t xml:space="preserve"> below shows what </w:t>
      </w:r>
      <w:r w:rsidR="00977CEB" w:rsidRPr="002F195D">
        <w:rPr>
          <w:color w:val="000000" w:themeColor="text1"/>
        </w:rPr>
        <w:t xml:space="preserve">each </w:t>
      </w:r>
      <w:r w:rsidR="009C1A7E">
        <w:rPr>
          <w:color w:val="000000" w:themeColor="text1"/>
        </w:rPr>
        <w:t>vide</w:t>
      </w:r>
      <w:r w:rsidR="00EB03AB">
        <w:rPr>
          <w:color w:val="000000" w:themeColor="text1"/>
        </w:rPr>
        <w:t>o of the 6-week BP</w:t>
      </w:r>
      <w:r>
        <w:rPr>
          <w:color w:val="000000" w:themeColor="text1"/>
        </w:rPr>
        <w:t xml:space="preserve"> risk factor includes. </w:t>
      </w:r>
    </w:p>
    <w:bookmarkStart w:id="44" w:name="_Toc110052643"/>
    <w:bookmarkStart w:id="45" w:name="_Toc213939579"/>
    <w:p w14:paraId="5CF6CA23" w14:textId="39003AD5" w:rsidR="00E123C3" w:rsidRPr="00E123C3" w:rsidRDefault="00E123C3" w:rsidP="009771D4">
      <w:pPr>
        <w:pStyle w:val="Heading1"/>
        <w:rPr>
          <w:rFonts w:asciiTheme="minorHAnsi" w:hAnsiTheme="minorHAnsi"/>
          <w:b/>
          <w:bCs/>
          <w:color w:val="0B769F" w:themeColor="accent4" w:themeShade="BF"/>
        </w:rPr>
      </w:pPr>
      <w:r w:rsidRPr="00A32704">
        <w:rPr>
          <w:rFonts w:asciiTheme="minorHAnsi" w:hAnsiTheme="minorHAnsi"/>
          <w:b/>
          <w:bCs/>
          <w:noProof/>
          <w:color w:val="0F9ED5" w:themeColor="accent4"/>
        </w:rPr>
        <w:lastRenderedPageBreak/>
        <mc:AlternateContent>
          <mc:Choice Requires="wps">
            <w:drawing>
              <wp:anchor distT="0" distB="0" distL="114300" distR="114300" simplePos="0" relativeHeight="251658260" behindDoc="0" locked="0" layoutInCell="1" allowOverlap="1" wp14:anchorId="0AA9630A" wp14:editId="117D8C15">
                <wp:simplePos x="0" y="0"/>
                <wp:positionH relativeFrom="column">
                  <wp:posOffset>0</wp:posOffset>
                </wp:positionH>
                <wp:positionV relativeFrom="paragraph">
                  <wp:posOffset>336127</wp:posOffset>
                </wp:positionV>
                <wp:extent cx="5924550" cy="7620"/>
                <wp:effectExtent l="19050" t="19050" r="19050" b="30480"/>
                <wp:wrapNone/>
                <wp:docPr id="1045632618"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338ABED">
              <v:line id="Straight Connector 1" style="position:absolute;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0,26.45pt" to="466.5pt,27.05pt" w14:anchorId="013B09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">
                <v:stroke joinstyle="miter"/>
              </v:line>
            </w:pict>
          </mc:Fallback>
        </mc:AlternateContent>
      </w:r>
      <w:r w:rsidR="009603B1">
        <w:rPr>
          <w:rFonts w:asciiTheme="minorHAnsi" w:hAnsiTheme="minorHAnsi"/>
          <w:b/>
          <w:bCs/>
          <w:color w:val="0B769F" w:themeColor="accent4" w:themeShade="BF"/>
        </w:rPr>
        <w:t>Managing Blood Pressure</w:t>
      </w:r>
      <w:r w:rsidR="00354362" w:rsidRPr="00E123C3">
        <w:rPr>
          <w:rFonts w:asciiTheme="minorHAnsi" w:hAnsiTheme="minorHAnsi"/>
          <w:b/>
          <w:bCs/>
          <w:color w:val="0B769F" w:themeColor="accent4" w:themeShade="BF"/>
        </w:rPr>
        <w:t>: Session 1 (30-60 minutes)</w:t>
      </w:r>
      <w:bookmarkEnd w:id="44"/>
      <w:bookmarkEnd w:id="45"/>
    </w:p>
    <w:p w14:paraId="713FB835" w14:textId="155F9D10" w:rsidR="009C16CA" w:rsidRPr="009C16CA" w:rsidRDefault="009C16CA" w:rsidP="009C16CA">
      <w:pPr>
        <w:spacing w:line="288" w:lineRule="auto"/>
        <w:rPr>
          <w:b/>
          <w:bCs/>
          <w:color w:val="000000" w:themeColor="text1"/>
        </w:rPr>
      </w:pPr>
      <w:bookmarkStart w:id="46" w:name="_Hlk179989344"/>
      <w:r w:rsidRPr="009C16CA">
        <w:rPr>
          <w:rFonts w:ascii="Segoe UI Emoji" w:hAnsi="Segoe UI Emoji" w:cs="Segoe UI Emoji"/>
          <w:b/>
          <w:bCs/>
          <w:color w:val="auto"/>
          <w:sz w:val="32"/>
          <w:szCs w:val="32"/>
        </w:rPr>
        <w:t>🧠</w:t>
      </w:r>
      <w:r w:rsidRPr="009C16CA">
        <w:rPr>
          <w:b/>
          <w:bCs/>
          <w:color w:val="000000" w:themeColor="text1"/>
        </w:rPr>
        <w:t xml:space="preserve"> </w:t>
      </w:r>
      <w:r>
        <w:rPr>
          <w:b/>
          <w:bCs/>
          <w:color w:val="000000" w:themeColor="text1"/>
        </w:rPr>
        <w:t xml:space="preserve">Meeting Preparation: </w:t>
      </w:r>
      <w:r w:rsidR="00622CB1" w:rsidRPr="00973E74">
        <w:rPr>
          <w:color w:val="000000" w:themeColor="text1"/>
        </w:rPr>
        <w:t xml:space="preserve">Read the </w:t>
      </w:r>
      <w:r w:rsidR="00DB047B">
        <w:rPr>
          <w:b/>
          <w:bCs/>
          <w:color w:val="000000" w:themeColor="text1"/>
        </w:rPr>
        <w:t>Participant</w:t>
      </w:r>
      <w:r w:rsidRPr="00973E74">
        <w:rPr>
          <w:b/>
          <w:bCs/>
          <w:color w:val="000000" w:themeColor="text1"/>
        </w:rPr>
        <w:t xml:space="preserve"> activity </w:t>
      </w:r>
      <w:r w:rsidR="00622CB1" w:rsidRPr="00973E74">
        <w:rPr>
          <w:b/>
          <w:bCs/>
          <w:color w:val="000000" w:themeColor="text1"/>
        </w:rPr>
        <w:t>report that the ENHANCE core team will send you.</w:t>
      </w:r>
      <w:r w:rsidRPr="009C16CA">
        <w:rPr>
          <w:b/>
          <w:bCs/>
          <w:color w:val="000000" w:themeColor="text1"/>
        </w:rPr>
        <w:t xml:space="preserve"> </w:t>
      </w:r>
      <w:r w:rsidR="00B63A60">
        <w:rPr>
          <w:color w:val="000000" w:themeColor="text1"/>
        </w:rPr>
        <w:t xml:space="preserve">In many cases the </w:t>
      </w:r>
      <w:r w:rsidR="00DB047B">
        <w:rPr>
          <w:color w:val="000000" w:themeColor="text1"/>
        </w:rPr>
        <w:t>Participant</w:t>
      </w:r>
      <w:r w:rsidR="00B63A60">
        <w:rPr>
          <w:color w:val="000000" w:themeColor="text1"/>
        </w:rPr>
        <w:t>s</w:t>
      </w:r>
      <w:r w:rsidR="0015297B">
        <w:rPr>
          <w:color w:val="000000" w:themeColor="text1"/>
        </w:rPr>
        <w:t xml:space="preserve"> </w:t>
      </w:r>
      <w:r w:rsidR="00B63A60">
        <w:rPr>
          <w:color w:val="000000" w:themeColor="text1"/>
        </w:rPr>
        <w:t xml:space="preserve">will not have </w:t>
      </w:r>
      <w:r w:rsidR="0015297B">
        <w:rPr>
          <w:color w:val="000000" w:themeColor="text1"/>
        </w:rPr>
        <w:t>record</w:t>
      </w:r>
      <w:r w:rsidR="00B63A60">
        <w:rPr>
          <w:color w:val="000000" w:themeColor="text1"/>
        </w:rPr>
        <w:t>ed</w:t>
      </w:r>
      <w:r w:rsidR="0015297B">
        <w:rPr>
          <w:color w:val="000000" w:themeColor="text1"/>
        </w:rPr>
        <w:t xml:space="preserve"> readings</w:t>
      </w:r>
      <w:r w:rsidR="008B594F">
        <w:rPr>
          <w:color w:val="000000" w:themeColor="text1"/>
        </w:rPr>
        <w:t>,</w:t>
      </w:r>
      <w:r w:rsidR="00B63A60">
        <w:rPr>
          <w:color w:val="000000" w:themeColor="text1"/>
        </w:rPr>
        <w:t xml:space="preserve"> </w:t>
      </w:r>
      <w:r w:rsidR="008B594F">
        <w:rPr>
          <w:color w:val="000000" w:themeColor="text1"/>
        </w:rPr>
        <w:t>t</w:t>
      </w:r>
      <w:r w:rsidR="00B63A60">
        <w:rPr>
          <w:color w:val="000000" w:themeColor="text1"/>
        </w:rPr>
        <w:t xml:space="preserve">hat’s OK. </w:t>
      </w:r>
    </w:p>
    <w:p w14:paraId="21E3E03E" w14:textId="438F7A55" w:rsidR="00A32704" w:rsidRPr="007D573B" w:rsidRDefault="00452FD8" w:rsidP="00596557">
      <w:pPr>
        <w:pStyle w:val="Heading2"/>
        <w:numPr>
          <w:ilvl w:val="0"/>
          <w:numId w:val="45"/>
        </w:numPr>
        <w:spacing w:before="0" w:line="240" w:lineRule="auto"/>
        <w:rPr>
          <w:rFonts w:asciiTheme="minorHAnsi" w:hAnsiTheme="minorHAnsi"/>
          <w:b/>
          <w:bCs/>
          <w:color w:val="D17406"/>
          <w:u w:val="single"/>
        </w:rPr>
      </w:pPr>
      <w:bookmarkStart w:id="47" w:name="_Toc213939580"/>
      <w:bookmarkEnd w:id="46"/>
      <w:r>
        <w:rPr>
          <w:rFonts w:asciiTheme="minorHAnsi" w:hAnsiTheme="minorHAnsi"/>
          <w:b/>
          <w:bCs/>
          <w:color w:val="D17406"/>
          <w:u w:val="single"/>
        </w:rPr>
        <w:t>Check-In &amp; Review (10-15 minutes)</w:t>
      </w:r>
      <w:bookmarkEnd w:id="47"/>
    </w:p>
    <w:p w14:paraId="5A51685E" w14:textId="1F6C00C8" w:rsidR="007D1B4E" w:rsidRPr="00E74041" w:rsidRDefault="00DB047B" w:rsidP="007D1B4E">
      <w:pPr>
        <w:spacing w:line="288" w:lineRule="auto"/>
        <w:rPr>
          <w:b/>
          <w:bCs/>
          <w:color w:val="000000" w:themeColor="text1"/>
        </w:rPr>
      </w:pPr>
      <w:r>
        <w:rPr>
          <w:b/>
          <w:bCs/>
          <w:color w:val="000000" w:themeColor="text1"/>
        </w:rPr>
        <w:t>Participant</w:t>
      </w:r>
      <w:r w:rsidR="007D1B4E" w:rsidRPr="00F86372">
        <w:rPr>
          <w:b/>
          <w:bCs/>
          <w:color w:val="000000" w:themeColor="text1"/>
        </w:rPr>
        <w:t xml:space="preserve"> </w:t>
      </w:r>
      <w:r w:rsidR="00E10C89">
        <w:rPr>
          <w:b/>
          <w:bCs/>
          <w:color w:val="000000" w:themeColor="text1"/>
        </w:rPr>
        <w:t>has been asked</w:t>
      </w:r>
      <w:r w:rsidR="00994CCC">
        <w:rPr>
          <w:b/>
          <w:bCs/>
          <w:color w:val="000000" w:themeColor="text1"/>
        </w:rPr>
        <w:t xml:space="preserve"> in </w:t>
      </w:r>
      <w:r w:rsidR="007D1B4E" w:rsidRPr="00F86372">
        <w:rPr>
          <w:b/>
          <w:bCs/>
          <w:color w:val="000000" w:themeColor="text1"/>
        </w:rPr>
        <w:t xml:space="preserve">App: </w:t>
      </w:r>
      <w:r w:rsidR="007D1B4E" w:rsidRPr="00FE639D">
        <w:rPr>
          <w:i/>
          <w:iCs/>
          <w:color w:val="000000" w:themeColor="text1"/>
        </w:rPr>
        <w:t xml:space="preserve">“Please record your blood pressure using </w:t>
      </w:r>
      <w:r w:rsidR="00E10C89">
        <w:rPr>
          <w:i/>
          <w:iCs/>
          <w:color w:val="000000" w:themeColor="text1"/>
        </w:rPr>
        <w:t>the device provided</w:t>
      </w:r>
      <w:r w:rsidR="007D1B4E" w:rsidRPr="00FE639D">
        <w:rPr>
          <w:i/>
          <w:iCs/>
          <w:color w:val="000000" w:themeColor="text1"/>
        </w:rPr>
        <w:t>.”</w:t>
      </w:r>
    </w:p>
    <w:p w14:paraId="6E41ED77" w14:textId="28177C2B" w:rsidR="00E74041" w:rsidRDefault="007D1B4E" w:rsidP="00F01A99">
      <w:pPr>
        <w:pStyle w:val="ListParagraph"/>
        <w:numPr>
          <w:ilvl w:val="1"/>
          <w:numId w:val="25"/>
        </w:numPr>
        <w:spacing w:line="288" w:lineRule="auto"/>
        <w:rPr>
          <w:color w:val="000000" w:themeColor="text1"/>
        </w:rPr>
      </w:pPr>
      <w:r w:rsidRPr="00E74041">
        <w:rPr>
          <w:rFonts w:ascii="Segoe UI Emoji" w:hAnsi="Segoe UI Emoji" w:cs="Segoe UI Emoji"/>
          <w:color w:val="00B050"/>
        </w:rPr>
        <w:t xml:space="preserve">✔️ </w:t>
      </w:r>
      <w:r w:rsidR="00DB047B">
        <w:rPr>
          <w:b/>
          <w:bCs/>
          <w:color w:val="000000" w:themeColor="text1"/>
        </w:rPr>
        <w:t>Participant</w:t>
      </w:r>
      <w:r w:rsidRPr="00E74041">
        <w:rPr>
          <w:b/>
          <w:bCs/>
          <w:color w:val="000000" w:themeColor="text1"/>
        </w:rPr>
        <w:t xml:space="preserve"> has </w:t>
      </w:r>
      <w:r w:rsidR="00177A7E">
        <w:rPr>
          <w:b/>
          <w:bCs/>
          <w:color w:val="000000" w:themeColor="text1"/>
        </w:rPr>
        <w:t>completed the 4-day streak:</w:t>
      </w:r>
      <w:r w:rsidR="00311D72">
        <w:rPr>
          <w:b/>
          <w:bCs/>
          <w:color w:val="000000" w:themeColor="text1"/>
        </w:rPr>
        <w:t xml:space="preserve"> </w:t>
      </w:r>
      <w:r w:rsidR="00AD25FD">
        <w:rPr>
          <w:color w:val="000000" w:themeColor="text1"/>
        </w:rPr>
        <w:t>T</w:t>
      </w:r>
      <w:r w:rsidR="00CA5553" w:rsidRPr="00AD25FD">
        <w:rPr>
          <w:color w:val="000000" w:themeColor="text1"/>
        </w:rPr>
        <w:t>he</w:t>
      </w:r>
      <w:r w:rsidR="00311D72" w:rsidRPr="00AD25FD">
        <w:rPr>
          <w:color w:val="000000" w:themeColor="text1"/>
        </w:rPr>
        <w:t xml:space="preserve"> ENHANCE core team will </w:t>
      </w:r>
      <w:r w:rsidR="00CA5553" w:rsidRPr="00AD25FD">
        <w:rPr>
          <w:color w:val="000000" w:themeColor="text1"/>
        </w:rPr>
        <w:t xml:space="preserve">give the </w:t>
      </w:r>
      <w:r w:rsidR="00DB047B">
        <w:rPr>
          <w:color w:val="000000" w:themeColor="text1"/>
        </w:rPr>
        <w:t>Coach</w:t>
      </w:r>
      <w:r w:rsidR="00CA5553" w:rsidRPr="00AD25FD">
        <w:rPr>
          <w:color w:val="000000" w:themeColor="text1"/>
        </w:rPr>
        <w:t xml:space="preserve"> a letter for the </w:t>
      </w:r>
      <w:r w:rsidR="00DB047B">
        <w:rPr>
          <w:color w:val="000000" w:themeColor="text1"/>
        </w:rPr>
        <w:t>Participant</w:t>
      </w:r>
      <w:r w:rsidR="00CA5553" w:rsidRPr="00AD25FD">
        <w:rPr>
          <w:color w:val="000000" w:themeColor="text1"/>
        </w:rPr>
        <w:t xml:space="preserve"> to take to their GP practice, summarising their results.</w:t>
      </w:r>
    </w:p>
    <w:p w14:paraId="75D34987" w14:textId="280354D7" w:rsidR="007D1B4E" w:rsidRPr="00E74041" w:rsidRDefault="00596557" w:rsidP="00F01A99">
      <w:pPr>
        <w:pStyle w:val="ListParagraph"/>
        <w:numPr>
          <w:ilvl w:val="1"/>
          <w:numId w:val="25"/>
        </w:numPr>
        <w:spacing w:line="240" w:lineRule="auto"/>
        <w:rPr>
          <w:color w:val="000000" w:themeColor="text1"/>
        </w:rPr>
      </w:pPr>
      <w:r w:rsidRPr="006500AE">
        <w:rPr>
          <w:noProof/>
          <w:color w:val="000000" w:themeColor="text1"/>
        </w:rPr>
        <w:drawing>
          <wp:anchor distT="0" distB="0" distL="114300" distR="114300" simplePos="0" relativeHeight="251658508" behindDoc="1" locked="0" layoutInCell="1" allowOverlap="1" wp14:anchorId="638137A5" wp14:editId="5BC2F200">
            <wp:simplePos x="0" y="0"/>
            <wp:positionH relativeFrom="margin">
              <wp:align>right</wp:align>
            </wp:positionH>
            <wp:positionV relativeFrom="paragraph">
              <wp:posOffset>12700</wp:posOffset>
            </wp:positionV>
            <wp:extent cx="1032510" cy="1032510"/>
            <wp:effectExtent l="0" t="0" r="0" b="0"/>
            <wp:wrapNone/>
            <wp:docPr id="152127089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895" name="Picture 1" descr="A black background with a black square&#10;&#10;Description automatically generated with medium confidence"/>
                    <pic:cNvPicPr/>
                  </pic:nvPicPr>
                  <pic:blipFill>
                    <a:blip r:embed="rId93" cstate="print">
                      <a:alphaModFix amt="20000"/>
                      <a:extLst>
                        <a:ext uri="{28A0092B-C50C-407E-A947-70E740481C1C}">
                          <a14:useLocalDpi xmlns:a14="http://schemas.microsoft.com/office/drawing/2010/main" val="0"/>
                        </a:ext>
                      </a:extLst>
                    </a:blip>
                    <a:stretch>
                      <a:fillRect/>
                    </a:stretch>
                  </pic:blipFill>
                  <pic:spPr>
                    <a:xfrm>
                      <a:off x="0" y="0"/>
                      <a:ext cx="1032510" cy="1032510"/>
                    </a:xfrm>
                    <a:prstGeom prst="rect">
                      <a:avLst/>
                    </a:prstGeom>
                  </pic:spPr>
                </pic:pic>
              </a:graphicData>
            </a:graphic>
            <wp14:sizeRelH relativeFrom="margin">
              <wp14:pctWidth>0</wp14:pctWidth>
            </wp14:sizeRelH>
            <wp14:sizeRelV relativeFrom="margin">
              <wp14:pctHeight>0</wp14:pctHeight>
            </wp14:sizeRelV>
          </wp:anchor>
        </w:drawing>
      </w:r>
      <w:r w:rsidR="007D1B4E" w:rsidRPr="00E74041">
        <w:rPr>
          <w:rFonts w:ascii="Segoe UI Emoji" w:hAnsi="Segoe UI Emoji" w:cs="Segoe UI Emoji"/>
          <w:color w:val="FF0000"/>
        </w:rPr>
        <w:t xml:space="preserve">❌ </w:t>
      </w:r>
      <w:r w:rsidR="00DB047B">
        <w:rPr>
          <w:b/>
          <w:bCs/>
          <w:color w:val="000000" w:themeColor="text1"/>
        </w:rPr>
        <w:t>Participant</w:t>
      </w:r>
      <w:r w:rsidR="007D1B4E" w:rsidRPr="00E74041">
        <w:rPr>
          <w:b/>
          <w:bCs/>
          <w:color w:val="000000" w:themeColor="text1"/>
        </w:rPr>
        <w:t xml:space="preserve"> hasn’t recorded their blood pressure</w:t>
      </w:r>
      <w:r w:rsidR="000E28F8" w:rsidRPr="00E74041">
        <w:rPr>
          <w:b/>
          <w:bCs/>
          <w:color w:val="000000" w:themeColor="text1"/>
        </w:rPr>
        <w:t xml:space="preserve"> or </w:t>
      </w:r>
      <w:r w:rsidR="00092C8D">
        <w:rPr>
          <w:b/>
          <w:bCs/>
          <w:color w:val="000000" w:themeColor="text1"/>
        </w:rPr>
        <w:t>used the app</w:t>
      </w:r>
      <w:r w:rsidR="007D1B4E" w:rsidRPr="00E74041">
        <w:rPr>
          <w:b/>
          <w:bCs/>
          <w:color w:val="000000" w:themeColor="text1"/>
        </w:rPr>
        <w:t>:</w:t>
      </w:r>
      <w:r w:rsidR="007D1B4E" w:rsidRPr="00E74041">
        <w:rPr>
          <w:color w:val="000000" w:themeColor="text1"/>
        </w:rPr>
        <w:t xml:space="preserve"> </w:t>
      </w:r>
      <w:r w:rsidR="007D1B4E" w:rsidRPr="00092C8D">
        <w:rPr>
          <w:color w:val="000000" w:themeColor="text1"/>
        </w:rPr>
        <w:t>Offer support and troubleshoot any issues</w:t>
      </w:r>
    </w:p>
    <w:p w14:paraId="195033DD" w14:textId="6EDFB71D" w:rsidR="00354362" w:rsidRPr="00B00EE2" w:rsidRDefault="00354362" w:rsidP="00596557">
      <w:pPr>
        <w:pStyle w:val="Heading2"/>
        <w:numPr>
          <w:ilvl w:val="0"/>
          <w:numId w:val="45"/>
        </w:numPr>
        <w:spacing w:line="240" w:lineRule="auto"/>
        <w:rPr>
          <w:rFonts w:asciiTheme="minorHAnsi" w:hAnsiTheme="minorHAnsi"/>
          <w:b/>
          <w:bCs/>
          <w:color w:val="D17406"/>
          <w:u w:val="single"/>
        </w:rPr>
      </w:pPr>
      <w:bookmarkStart w:id="48" w:name="_Toc973176086"/>
      <w:bookmarkStart w:id="49" w:name="_Toc213939581"/>
      <w:r w:rsidRPr="0075726C">
        <w:rPr>
          <w:rFonts w:asciiTheme="minorHAnsi" w:hAnsiTheme="minorHAnsi"/>
          <w:b/>
          <w:bCs/>
          <w:color w:val="D17406"/>
          <w:u w:val="single"/>
        </w:rPr>
        <w:t xml:space="preserve">Discussion on </w:t>
      </w:r>
      <w:r w:rsidR="00DA76C8">
        <w:rPr>
          <w:rFonts w:asciiTheme="minorHAnsi" w:hAnsiTheme="minorHAnsi"/>
          <w:b/>
          <w:bCs/>
          <w:color w:val="D17406"/>
          <w:u w:val="single"/>
        </w:rPr>
        <w:t>Managing Blood Pressure</w:t>
      </w:r>
      <w:r w:rsidRPr="0075726C">
        <w:rPr>
          <w:rFonts w:asciiTheme="minorHAnsi" w:hAnsiTheme="minorHAnsi"/>
          <w:b/>
          <w:bCs/>
          <w:color w:val="D17406"/>
          <w:u w:val="single"/>
        </w:rPr>
        <w:t xml:space="preserve"> </w:t>
      </w:r>
      <w:r w:rsidRPr="00B00EE2">
        <w:rPr>
          <w:rFonts w:asciiTheme="minorHAnsi" w:hAnsiTheme="minorHAnsi"/>
          <w:b/>
          <w:bCs/>
          <w:color w:val="D17406"/>
          <w:u w:val="single"/>
        </w:rPr>
        <w:t>(20 minutes)</w:t>
      </w:r>
      <w:bookmarkEnd w:id="48"/>
      <w:bookmarkEnd w:id="49"/>
    </w:p>
    <w:p w14:paraId="34E26CEB" w14:textId="55304E40" w:rsidR="00354362" w:rsidRPr="00A32704" w:rsidRDefault="00D82A48" w:rsidP="00354362">
      <w:pPr>
        <w:pStyle w:val="paragraph"/>
        <w:spacing w:before="0" w:beforeAutospacing="0" w:after="0" w:afterAutospacing="0"/>
        <w:rPr>
          <w:rStyle w:val="eop"/>
          <w:rFonts w:asciiTheme="minorHAnsi" w:hAnsiTheme="minorHAnsi" w:cs="Calibri"/>
          <w:color w:val="0B769F" w:themeColor="accent4" w:themeShade="BF"/>
          <w:sz w:val="22"/>
          <w:szCs w:val="22"/>
        </w:rPr>
      </w:pPr>
      <w:r w:rsidRPr="00A6468F">
        <w:rPr>
          <w:rFonts w:ascii="Segoe UI Emoji" w:hAnsi="Segoe UI Emoji" w:cs="Segoe UI Emoji"/>
          <w:sz w:val="28"/>
          <w:szCs w:val="28"/>
        </w:rPr>
        <w:t>💬</w:t>
      </w:r>
      <w:r w:rsidR="008F03F3">
        <w:rPr>
          <w:rFonts w:ascii="Segoe UI Emoji" w:hAnsi="Segoe UI Emoji" w:cs="Segoe UI Emoji"/>
        </w:rPr>
        <w:t xml:space="preserve"> </w:t>
      </w:r>
      <w:r w:rsidR="00354362" w:rsidRPr="00A32704">
        <w:rPr>
          <w:rStyle w:val="SubtleEmphasis"/>
          <w:rFonts w:asciiTheme="minorHAnsi" w:hAnsiTheme="minorHAnsi"/>
          <w:color w:val="0B769F" w:themeColor="accent4" w:themeShade="BF"/>
        </w:rPr>
        <w:t>Open Conversation</w:t>
      </w:r>
      <w:r w:rsidR="008C1FBA">
        <w:rPr>
          <w:rStyle w:val="SubtleEmphasis"/>
          <w:rFonts w:asciiTheme="minorHAnsi" w:hAnsiTheme="minorHAnsi"/>
          <w:color w:val="0B769F" w:themeColor="accent4" w:themeShade="BF"/>
        </w:rPr>
        <w:t xml:space="preserve"> about Understanding of </w:t>
      </w:r>
      <w:r w:rsidR="00DA76C8">
        <w:rPr>
          <w:rStyle w:val="SubtleEmphasis"/>
          <w:rFonts w:asciiTheme="minorHAnsi" w:hAnsiTheme="minorHAnsi"/>
          <w:color w:val="0B769F" w:themeColor="accent4" w:themeShade="BF"/>
        </w:rPr>
        <w:t>Blood Pressure</w:t>
      </w:r>
      <w:r w:rsidR="008C1FBA">
        <w:rPr>
          <w:rStyle w:val="SubtleEmphasis"/>
          <w:rFonts w:asciiTheme="minorHAnsi" w:hAnsiTheme="minorHAnsi"/>
          <w:color w:val="0B769F" w:themeColor="accent4" w:themeShade="BF"/>
        </w:rPr>
        <w:t>:</w:t>
      </w:r>
    </w:p>
    <w:p w14:paraId="3CBE4307" w14:textId="061AD020" w:rsidR="008C1FBA" w:rsidRPr="008C1FBA" w:rsidRDefault="00194137" w:rsidP="00F01A99">
      <w:pPr>
        <w:pStyle w:val="ListParagraph"/>
        <w:numPr>
          <w:ilvl w:val="1"/>
          <w:numId w:val="23"/>
        </w:numPr>
        <w:spacing w:line="288" w:lineRule="auto"/>
        <w:rPr>
          <w:color w:val="auto"/>
        </w:rPr>
      </w:pPr>
      <w:bookmarkStart w:id="50" w:name="_Hlk179989406"/>
      <w:r>
        <w:rPr>
          <w:color w:val="000000" w:themeColor="text1"/>
        </w:rPr>
        <w:t xml:space="preserve">Discuss </w:t>
      </w:r>
      <w:r w:rsidR="00FE639D">
        <w:rPr>
          <w:color w:val="000000" w:themeColor="text1"/>
        </w:rPr>
        <w:t xml:space="preserve">Week 1 video (watch it with them if they haven’t). </w:t>
      </w:r>
      <w:r w:rsidR="008F03F3" w:rsidRPr="003E0DEE">
        <w:rPr>
          <w:color w:val="000000" w:themeColor="text1"/>
        </w:rPr>
        <w:t xml:space="preserve">Encourage the </w:t>
      </w:r>
      <w:r w:rsidR="00DB047B">
        <w:rPr>
          <w:color w:val="000000" w:themeColor="text1"/>
        </w:rPr>
        <w:t>Participant</w:t>
      </w:r>
      <w:r w:rsidR="008F03F3" w:rsidRPr="003E0DEE">
        <w:rPr>
          <w:color w:val="000000" w:themeColor="text1"/>
        </w:rPr>
        <w:t xml:space="preserve"> to reflect on what they’ve learned so far.</w:t>
      </w:r>
      <w:r w:rsidR="00075F9A">
        <w:rPr>
          <w:color w:val="000000" w:themeColor="text1"/>
        </w:rPr>
        <w:t xml:space="preserve"> </w:t>
      </w:r>
      <w:r w:rsidR="00075F9A" w:rsidRPr="002706F8">
        <w:rPr>
          <w:color w:val="auto"/>
        </w:rPr>
        <w:t>Give them space to share thoughts, insights, or concerns.</w:t>
      </w:r>
    </w:p>
    <w:bookmarkEnd w:id="50"/>
    <w:p w14:paraId="17BD48E7" w14:textId="5B164274" w:rsidR="00354362" w:rsidRPr="00A32704" w:rsidRDefault="008F03F3" w:rsidP="00EE6FC8">
      <w:pPr>
        <w:pStyle w:val="paragraph"/>
        <w:spacing w:before="0" w:beforeAutospacing="0" w:after="0" w:afterAutospacing="0"/>
        <w:rPr>
          <w:rStyle w:val="SubtleEmphasis"/>
          <w:rFonts w:asciiTheme="minorHAnsi" w:hAnsiTheme="minorHAnsi"/>
          <w:color w:val="0B769F" w:themeColor="accent4" w:themeShade="BF"/>
        </w:rPr>
      </w:pPr>
      <w:r w:rsidRPr="008F03F3">
        <w:rPr>
          <w:rFonts w:ascii="Segoe UI Emoji" w:hAnsi="Segoe UI Emoji" w:cs="Segoe UI Emoji"/>
          <w:sz w:val="32"/>
          <w:szCs w:val="32"/>
        </w:rPr>
        <w:t xml:space="preserve">📌 </w:t>
      </w:r>
      <w:r w:rsidR="00354362" w:rsidRPr="00A32704">
        <w:rPr>
          <w:rStyle w:val="SubtleEmphasis"/>
          <w:rFonts w:asciiTheme="minorHAnsi" w:hAnsiTheme="minorHAnsi"/>
          <w:color w:val="0B769F" w:themeColor="accent4" w:themeShade="BF"/>
        </w:rPr>
        <w:t>Key Points to Address</w:t>
      </w:r>
    </w:p>
    <w:p w14:paraId="53A2774B" w14:textId="63158718" w:rsidR="00354362" w:rsidRPr="003E0DEE" w:rsidRDefault="009E0617" w:rsidP="00354362">
      <w:pPr>
        <w:spacing w:line="288" w:lineRule="auto"/>
        <w:rPr>
          <w:i/>
          <w:iCs/>
          <w:color w:val="000000" w:themeColor="text1"/>
        </w:rPr>
      </w:pPr>
      <w:r w:rsidRPr="003E0DEE">
        <w:rPr>
          <w:i/>
          <w:iCs/>
          <w:color w:val="000000" w:themeColor="text1"/>
        </w:rPr>
        <w:t xml:space="preserve">Even if the </w:t>
      </w:r>
      <w:r w:rsidR="00DB047B">
        <w:rPr>
          <w:i/>
          <w:iCs/>
          <w:color w:val="000000" w:themeColor="text1"/>
        </w:rPr>
        <w:t>Participant</w:t>
      </w:r>
      <w:r w:rsidRPr="003E0DEE">
        <w:rPr>
          <w:i/>
          <w:iCs/>
          <w:color w:val="000000" w:themeColor="text1"/>
        </w:rPr>
        <w:t xml:space="preserve"> doesn’t bring it up, make sure to </w:t>
      </w:r>
      <w:r w:rsidR="008F03F3" w:rsidRPr="003E0DEE">
        <w:rPr>
          <w:i/>
          <w:iCs/>
          <w:color w:val="000000" w:themeColor="text1"/>
        </w:rPr>
        <w:t>cover</w:t>
      </w:r>
      <w:r w:rsidRPr="003E0DEE">
        <w:rPr>
          <w:i/>
          <w:iCs/>
          <w:color w:val="000000" w:themeColor="text1"/>
        </w:rPr>
        <w:t xml:space="preserve"> these</w:t>
      </w:r>
      <w:r w:rsidRPr="003E0DEE">
        <w:rPr>
          <w:b/>
          <w:bCs/>
          <w:i/>
          <w:iCs/>
          <w:color w:val="000000" w:themeColor="text1"/>
        </w:rPr>
        <w:t xml:space="preserve"> critical points</w:t>
      </w:r>
      <w:r w:rsidRPr="003E0DEE">
        <w:rPr>
          <w:i/>
          <w:iCs/>
          <w:color w:val="000000" w:themeColor="text1"/>
        </w:rPr>
        <w:t>:</w:t>
      </w:r>
    </w:p>
    <w:p w14:paraId="6FACD93C" w14:textId="539A311C" w:rsidR="00354362" w:rsidRPr="006744D4" w:rsidRDefault="008F03F3" w:rsidP="00F01A99">
      <w:pPr>
        <w:pStyle w:val="ListParagraph"/>
        <w:numPr>
          <w:ilvl w:val="0"/>
          <w:numId w:val="22"/>
        </w:numPr>
        <w:spacing w:line="288" w:lineRule="auto"/>
        <w:rPr>
          <w:i/>
          <w:iCs/>
          <w:color w:val="000000" w:themeColor="text1"/>
        </w:rPr>
      </w:pPr>
      <w:r w:rsidRPr="003E0DEE">
        <w:rPr>
          <w:b/>
          <w:bCs/>
          <w:color w:val="000000" w:themeColor="text1"/>
        </w:rPr>
        <w:t>Lack of Symptoms:</w:t>
      </w:r>
      <w:r w:rsidR="006744D4">
        <w:rPr>
          <w:b/>
          <w:bCs/>
          <w:color w:val="000000" w:themeColor="text1"/>
        </w:rPr>
        <w:t xml:space="preserve"> </w:t>
      </w:r>
      <w:r w:rsidR="00354362" w:rsidRPr="006744D4">
        <w:rPr>
          <w:i/>
          <w:iCs/>
          <w:color w:val="000000" w:themeColor="text1"/>
        </w:rPr>
        <w:t>“</w:t>
      </w:r>
      <w:r w:rsidR="009E0617" w:rsidRPr="006744D4">
        <w:rPr>
          <w:i/>
          <w:iCs/>
          <w:color w:val="000000" w:themeColor="text1"/>
        </w:rPr>
        <w:t xml:space="preserve">You can’t feel when your blood pressure is high – most people have </w:t>
      </w:r>
      <w:r w:rsidR="00814C2B">
        <w:rPr>
          <w:i/>
          <w:iCs/>
          <w:color w:val="000000" w:themeColor="text1"/>
        </w:rPr>
        <w:t>no</w:t>
      </w:r>
      <w:r w:rsidR="001D459E">
        <w:rPr>
          <w:i/>
          <w:iCs/>
          <w:color w:val="000000" w:themeColor="text1"/>
        </w:rPr>
        <w:t xml:space="preserve"> </w:t>
      </w:r>
      <w:r w:rsidR="009E0617" w:rsidRPr="006744D4">
        <w:rPr>
          <w:i/>
          <w:iCs/>
          <w:color w:val="000000" w:themeColor="text1"/>
        </w:rPr>
        <w:t>symptoms</w:t>
      </w:r>
      <w:r w:rsidR="00354362" w:rsidRPr="006744D4">
        <w:rPr>
          <w:i/>
          <w:iCs/>
          <w:color w:val="000000" w:themeColor="text1"/>
        </w:rPr>
        <w:t>”</w:t>
      </w:r>
    </w:p>
    <w:p w14:paraId="25F86417" w14:textId="5D5ACED2" w:rsidR="001D459E" w:rsidRDefault="008F03F3" w:rsidP="00F01A99">
      <w:pPr>
        <w:pStyle w:val="ListParagraph"/>
        <w:numPr>
          <w:ilvl w:val="0"/>
          <w:numId w:val="30"/>
        </w:numPr>
        <w:spacing w:line="288" w:lineRule="auto"/>
        <w:rPr>
          <w:i/>
          <w:iCs/>
          <w:color w:val="000000" w:themeColor="text1"/>
        </w:rPr>
      </w:pPr>
      <w:r w:rsidRPr="003E0DEE">
        <w:rPr>
          <w:b/>
          <w:bCs/>
          <w:color w:val="000000" w:themeColor="text1"/>
        </w:rPr>
        <w:t>Ongoing Management</w:t>
      </w:r>
      <w:r w:rsidR="006744D4">
        <w:rPr>
          <w:b/>
          <w:bCs/>
          <w:color w:val="000000" w:themeColor="text1"/>
        </w:rPr>
        <w:t xml:space="preserve">: </w:t>
      </w:r>
      <w:r w:rsidR="00354362" w:rsidRPr="006744D4">
        <w:rPr>
          <w:i/>
          <w:iCs/>
          <w:color w:val="000000" w:themeColor="text1"/>
        </w:rPr>
        <w:t>“</w:t>
      </w:r>
      <w:r w:rsidR="009E0617" w:rsidRPr="006744D4">
        <w:rPr>
          <w:i/>
          <w:iCs/>
          <w:color w:val="000000" w:themeColor="text1"/>
        </w:rPr>
        <w:t>Even if your blood pressure is fine one day, it doesn’t mean it’s cured</w:t>
      </w:r>
      <w:r w:rsidR="00354362" w:rsidRPr="006744D4">
        <w:rPr>
          <w:i/>
          <w:iCs/>
          <w:color w:val="000000" w:themeColor="text1"/>
        </w:rPr>
        <w:t>. You still need to continue taking any prescribed medication.”</w:t>
      </w:r>
    </w:p>
    <w:p w14:paraId="2C3E33C6" w14:textId="425CF98F" w:rsidR="008F03F3" w:rsidRPr="001D459E" w:rsidRDefault="001E79B3" w:rsidP="00F01A99">
      <w:pPr>
        <w:pStyle w:val="ListParagraph"/>
        <w:numPr>
          <w:ilvl w:val="0"/>
          <w:numId w:val="30"/>
        </w:numPr>
        <w:spacing w:line="288" w:lineRule="auto"/>
        <w:rPr>
          <w:rStyle w:val="SubtleEmphasis"/>
          <w:rFonts w:asciiTheme="minorHAnsi" w:hAnsiTheme="minorHAnsi"/>
          <w:b w:val="0"/>
          <w:i/>
          <w:iCs/>
          <w:color w:val="000000" w:themeColor="text1"/>
          <w:sz w:val="24"/>
        </w:rPr>
      </w:pPr>
      <w:r w:rsidRPr="005E66EE">
        <w:rPr>
          <w:rStyle w:val="eop"/>
          <w:noProof/>
          <w:color w:val="000000" w:themeColor="text1"/>
        </w:rPr>
        <w:drawing>
          <wp:anchor distT="0" distB="0" distL="114300" distR="114300" simplePos="0" relativeHeight="251658351" behindDoc="1" locked="0" layoutInCell="1" allowOverlap="1" wp14:anchorId="2E824D28" wp14:editId="39F54422">
            <wp:simplePos x="0" y="0"/>
            <wp:positionH relativeFrom="column">
              <wp:posOffset>5198089</wp:posOffset>
            </wp:positionH>
            <wp:positionV relativeFrom="paragraph">
              <wp:posOffset>268189</wp:posOffset>
            </wp:positionV>
            <wp:extent cx="1210310" cy="1210310"/>
            <wp:effectExtent l="0" t="0" r="8890" b="8890"/>
            <wp:wrapNone/>
            <wp:docPr id="3830253" name="Picture 1" descr="A blue and grey device with a wire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9852" name="Picture 1" descr="A blue and grey device with a wire attached to it&#10;&#10;Description automatically generated"/>
                    <pic:cNvPicPr/>
                  </pic:nvPicPr>
                  <pic:blipFill>
                    <a:blip r:embed="rId85" cstate="print">
                      <a:alphaModFix amt="20000"/>
                      <a:extLst>
                        <a:ext uri="{28A0092B-C50C-407E-A947-70E740481C1C}">
                          <a14:useLocalDpi xmlns:a14="http://schemas.microsoft.com/office/drawing/2010/main" val="0"/>
                        </a:ext>
                      </a:extLst>
                    </a:blip>
                    <a:stretch>
                      <a:fillRect/>
                    </a:stretch>
                  </pic:blipFill>
                  <pic:spPr>
                    <a:xfrm>
                      <a:off x="0" y="0"/>
                      <a:ext cx="1210310" cy="1210310"/>
                    </a:xfrm>
                    <a:prstGeom prst="rect">
                      <a:avLst/>
                    </a:prstGeom>
                  </pic:spPr>
                </pic:pic>
              </a:graphicData>
            </a:graphic>
            <wp14:sizeRelH relativeFrom="page">
              <wp14:pctWidth>0</wp14:pctWidth>
            </wp14:sizeRelH>
            <wp14:sizeRelV relativeFrom="page">
              <wp14:pctHeight>0</wp14:pctHeight>
            </wp14:sizeRelV>
          </wp:anchor>
        </w:drawing>
      </w:r>
      <w:r w:rsidR="001D459E" w:rsidRPr="001D459E">
        <w:rPr>
          <w:b/>
          <w:bCs/>
          <w:color w:val="000000" w:themeColor="text1"/>
        </w:rPr>
        <w:t>Medication</w:t>
      </w:r>
      <w:r w:rsidR="001D459E">
        <w:rPr>
          <w:b/>
          <w:bCs/>
          <w:color w:val="000000" w:themeColor="text1"/>
        </w:rPr>
        <w:t xml:space="preserve"> </w:t>
      </w:r>
      <w:r w:rsidR="001D459E" w:rsidRPr="001D459E">
        <w:rPr>
          <w:b/>
          <w:bCs/>
          <w:color w:val="000000" w:themeColor="text1"/>
        </w:rPr>
        <w:t xml:space="preserve">Consistency (if relevant): </w:t>
      </w:r>
      <w:r w:rsidR="001D459E" w:rsidRPr="001D459E">
        <w:rPr>
          <w:i/>
          <w:iCs/>
          <w:color w:val="000000" w:themeColor="text1"/>
        </w:rPr>
        <w:t>“If you’re taking blood pressure tablets, it’s important to take them every day.”</w:t>
      </w:r>
    </w:p>
    <w:p w14:paraId="629A329A" w14:textId="719D80A4" w:rsidR="00354362" w:rsidRPr="00A32704" w:rsidRDefault="008F03F3" w:rsidP="00EE6FC8">
      <w:pPr>
        <w:pStyle w:val="paragraph"/>
        <w:spacing w:before="0" w:beforeAutospacing="0" w:after="0" w:afterAutospacing="0"/>
        <w:rPr>
          <w:rStyle w:val="SubtleEmphasis"/>
          <w:rFonts w:asciiTheme="minorHAnsi" w:hAnsiTheme="minorHAnsi"/>
          <w:color w:val="0B769F" w:themeColor="accent4" w:themeShade="BF"/>
        </w:rPr>
      </w:pPr>
      <w:r w:rsidRPr="008F03F3">
        <w:rPr>
          <w:rFonts w:ascii="Segoe UI Emoji" w:hAnsi="Segoe UI Emoji" w:cs="Segoe UI Emoji"/>
          <w:sz w:val="32"/>
          <w:szCs w:val="32"/>
        </w:rPr>
        <w:t>🛑</w:t>
      </w:r>
      <w:r>
        <w:rPr>
          <w:rFonts w:ascii="Segoe UI Emoji" w:hAnsi="Segoe UI Emoji" w:cs="Segoe UI Emoji"/>
        </w:rPr>
        <w:t xml:space="preserve"> </w:t>
      </w:r>
      <w:r w:rsidR="00354362" w:rsidRPr="00A32704">
        <w:rPr>
          <w:rStyle w:val="SubtleEmphasis"/>
          <w:rFonts w:asciiTheme="minorHAnsi" w:hAnsiTheme="minorHAnsi"/>
          <w:color w:val="0B769F" w:themeColor="accent4" w:themeShade="BF"/>
        </w:rPr>
        <w:t>Assess Motivation and Barriers</w:t>
      </w:r>
    </w:p>
    <w:p w14:paraId="509435AE" w14:textId="0FD36D33" w:rsidR="00354362" w:rsidRDefault="00354362" w:rsidP="00F01A99">
      <w:pPr>
        <w:pStyle w:val="ListParagraph"/>
        <w:numPr>
          <w:ilvl w:val="0"/>
          <w:numId w:val="21"/>
        </w:numPr>
        <w:spacing w:line="288" w:lineRule="auto"/>
        <w:rPr>
          <w:color w:val="000000" w:themeColor="text1"/>
        </w:rPr>
      </w:pPr>
      <w:r w:rsidRPr="003E0DEE">
        <w:rPr>
          <w:b/>
          <w:bCs/>
          <w:color w:val="000000" w:themeColor="text1"/>
        </w:rPr>
        <w:t>Explore any emotional or practical challenges</w:t>
      </w:r>
      <w:r w:rsidRPr="003E0DEE">
        <w:rPr>
          <w:color w:val="000000" w:themeColor="text1"/>
        </w:rPr>
        <w:t xml:space="preserve"> that may have surfaced</w:t>
      </w:r>
      <w:r w:rsidR="009603B1">
        <w:rPr>
          <w:color w:val="000000" w:themeColor="text1"/>
        </w:rPr>
        <w:t>.</w:t>
      </w:r>
    </w:p>
    <w:p w14:paraId="77DD2DCF" w14:textId="77777777" w:rsidR="002328A0" w:rsidRDefault="002328A0" w:rsidP="002328A0">
      <w:pPr>
        <w:spacing w:line="288" w:lineRule="auto"/>
        <w:rPr>
          <w:color w:val="000000" w:themeColor="text1"/>
        </w:rPr>
      </w:pPr>
    </w:p>
    <w:p w14:paraId="3F3D6B98" w14:textId="77777777" w:rsidR="002328A0" w:rsidRDefault="002328A0" w:rsidP="002328A0">
      <w:pPr>
        <w:spacing w:line="288" w:lineRule="auto"/>
        <w:rPr>
          <w:color w:val="000000" w:themeColor="text1"/>
        </w:rPr>
      </w:pPr>
    </w:p>
    <w:p w14:paraId="400D001D" w14:textId="77777777" w:rsidR="002328A0" w:rsidRDefault="002328A0" w:rsidP="002328A0">
      <w:pPr>
        <w:spacing w:line="288" w:lineRule="auto"/>
        <w:rPr>
          <w:color w:val="000000" w:themeColor="text1"/>
        </w:rPr>
      </w:pPr>
    </w:p>
    <w:p w14:paraId="2152B218" w14:textId="77777777" w:rsidR="002328A0" w:rsidRDefault="002328A0" w:rsidP="002328A0">
      <w:pPr>
        <w:spacing w:line="288" w:lineRule="auto"/>
        <w:rPr>
          <w:color w:val="000000" w:themeColor="text1"/>
        </w:rPr>
      </w:pPr>
    </w:p>
    <w:p w14:paraId="0EE7C998" w14:textId="77777777" w:rsidR="002328A0" w:rsidRDefault="002328A0" w:rsidP="002328A0">
      <w:pPr>
        <w:spacing w:line="288" w:lineRule="auto"/>
        <w:rPr>
          <w:color w:val="000000" w:themeColor="text1"/>
        </w:rPr>
      </w:pPr>
    </w:p>
    <w:p w14:paraId="3FEB5ED1" w14:textId="77777777" w:rsidR="002328A0" w:rsidRPr="002328A0" w:rsidRDefault="002328A0" w:rsidP="002328A0">
      <w:pPr>
        <w:spacing w:line="288" w:lineRule="auto"/>
        <w:rPr>
          <w:color w:val="000000" w:themeColor="text1"/>
        </w:rPr>
      </w:pPr>
    </w:p>
    <w:p w14:paraId="3FA7FC6A" w14:textId="1780CA86" w:rsidR="00354362" w:rsidRPr="0075726C" w:rsidRDefault="00CD41C0" w:rsidP="00AA37C8">
      <w:pPr>
        <w:pStyle w:val="Heading2"/>
        <w:numPr>
          <w:ilvl w:val="0"/>
          <w:numId w:val="45"/>
        </w:numPr>
        <w:spacing w:before="0"/>
        <w:rPr>
          <w:rStyle w:val="eop"/>
          <w:rFonts w:asciiTheme="minorHAnsi" w:hAnsiTheme="minorHAnsi" w:cs="Calibri"/>
          <w:b/>
          <w:bCs/>
          <w:color w:val="D17406"/>
          <w:u w:val="single"/>
        </w:rPr>
      </w:pPr>
      <w:bookmarkStart w:id="51" w:name="_Toc1491466395"/>
      <w:bookmarkStart w:id="52" w:name="_Toc213939582"/>
      <w:r w:rsidRPr="00CD41C0">
        <w:rPr>
          <w:i/>
          <w:iCs/>
          <w:noProof/>
          <w:color w:val="000000" w:themeColor="text1"/>
        </w:rPr>
        <w:lastRenderedPageBreak/>
        <w:drawing>
          <wp:anchor distT="0" distB="0" distL="114300" distR="114300" simplePos="0" relativeHeight="251658339" behindDoc="1" locked="0" layoutInCell="1" allowOverlap="1" wp14:anchorId="140AB92D" wp14:editId="440054D3">
            <wp:simplePos x="0" y="0"/>
            <wp:positionH relativeFrom="margin">
              <wp:align>right</wp:align>
            </wp:positionH>
            <wp:positionV relativeFrom="paragraph">
              <wp:posOffset>0</wp:posOffset>
            </wp:positionV>
            <wp:extent cx="1303283" cy="1303283"/>
            <wp:effectExtent l="0" t="0" r="0" b="0"/>
            <wp:wrapNone/>
            <wp:docPr id="1033059393" name="Picture 1" descr="A device with a cord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9393" name="Picture 1" descr="A device with a cord attached to it&#10;&#10;Description automatically generated"/>
                    <pic:cNvPicPr/>
                  </pic:nvPicPr>
                  <pic:blipFill>
                    <a:blip r:embed="rId94" cstate="print">
                      <a:alphaModFix amt="20000"/>
                      <a:extLst>
                        <a:ext uri="{28A0092B-C50C-407E-A947-70E740481C1C}">
                          <a14:useLocalDpi xmlns:a14="http://schemas.microsoft.com/office/drawing/2010/main" val="0"/>
                        </a:ext>
                      </a:extLst>
                    </a:blip>
                    <a:stretch>
                      <a:fillRect/>
                    </a:stretch>
                  </pic:blipFill>
                  <pic:spPr>
                    <a:xfrm>
                      <a:off x="0" y="0"/>
                      <a:ext cx="1303283" cy="1303283"/>
                    </a:xfrm>
                    <a:prstGeom prst="rect">
                      <a:avLst/>
                    </a:prstGeom>
                  </pic:spPr>
                </pic:pic>
              </a:graphicData>
            </a:graphic>
            <wp14:sizeRelH relativeFrom="margin">
              <wp14:pctWidth>0</wp14:pctWidth>
            </wp14:sizeRelH>
            <wp14:sizeRelV relativeFrom="margin">
              <wp14:pctHeight>0</wp14:pctHeight>
            </wp14:sizeRelV>
          </wp:anchor>
        </w:drawing>
      </w:r>
      <w:r w:rsidR="00354362" w:rsidRPr="0075726C">
        <w:rPr>
          <w:rFonts w:asciiTheme="minorHAnsi" w:hAnsiTheme="minorHAnsi"/>
          <w:b/>
          <w:bCs/>
          <w:color w:val="D17406"/>
          <w:u w:val="single"/>
        </w:rPr>
        <w:t xml:space="preserve">Set </w:t>
      </w:r>
      <w:r w:rsidR="00C66665">
        <w:rPr>
          <w:rFonts w:asciiTheme="minorHAnsi" w:hAnsiTheme="minorHAnsi"/>
          <w:b/>
          <w:bCs/>
          <w:color w:val="D17406"/>
          <w:u w:val="single"/>
        </w:rPr>
        <w:t xml:space="preserve">1-3 </w:t>
      </w:r>
      <w:r w:rsidR="00354362" w:rsidRPr="0075726C">
        <w:rPr>
          <w:rFonts w:asciiTheme="minorHAnsi" w:hAnsiTheme="minorHAnsi"/>
          <w:b/>
          <w:bCs/>
          <w:color w:val="D17406"/>
          <w:u w:val="single"/>
        </w:rPr>
        <w:t xml:space="preserve">Goals - </w:t>
      </w:r>
      <w:r w:rsidR="00C66665">
        <w:rPr>
          <w:rFonts w:asciiTheme="minorHAnsi" w:hAnsiTheme="minorHAnsi"/>
          <w:b/>
          <w:bCs/>
          <w:color w:val="D17406"/>
          <w:u w:val="single"/>
        </w:rPr>
        <w:t>Managing Blood Pressure</w:t>
      </w:r>
      <w:r w:rsidR="00354362" w:rsidRPr="0075726C">
        <w:rPr>
          <w:rFonts w:asciiTheme="minorHAnsi" w:hAnsiTheme="minorHAnsi"/>
          <w:b/>
          <w:bCs/>
          <w:color w:val="D17406"/>
          <w:u w:val="single"/>
        </w:rPr>
        <w:t xml:space="preserve"> (15-20 minutes)</w:t>
      </w:r>
      <w:bookmarkEnd w:id="51"/>
      <w:bookmarkEnd w:id="52"/>
    </w:p>
    <w:p w14:paraId="3DEA3E6A" w14:textId="6E863A34" w:rsidR="00354362" w:rsidRPr="007C589B" w:rsidRDefault="008F03F3" w:rsidP="00C40246">
      <w:pPr>
        <w:spacing w:before="0" w:after="240" w:line="240" w:lineRule="auto"/>
        <w:rPr>
          <w:b/>
          <w:color w:val="0B769F" w:themeColor="accent4" w:themeShade="BF"/>
          <w:sz w:val="28"/>
        </w:rPr>
      </w:pPr>
      <w:bookmarkStart w:id="53" w:name="_Hlk179989449"/>
      <w:r w:rsidRPr="007C589B">
        <w:rPr>
          <w:rFonts w:ascii="Segoe UI Emoji" w:hAnsi="Segoe UI Emoji" w:cs="Segoe UI Emoji"/>
          <w:color w:val="auto"/>
          <w:sz w:val="32"/>
          <w:szCs w:val="32"/>
        </w:rPr>
        <w:t>🎯</w:t>
      </w:r>
      <w:r>
        <w:rPr>
          <w:rFonts w:ascii="Segoe UI Emoji" w:hAnsi="Segoe UI Emoji" w:cs="Segoe UI Emoji"/>
        </w:rPr>
        <w:t xml:space="preserve"> </w:t>
      </w:r>
      <w:r w:rsidR="00BA15B7" w:rsidRPr="003E0DEE">
        <w:rPr>
          <w:i/>
          <w:iCs/>
          <w:color w:val="000000" w:themeColor="text1"/>
        </w:rPr>
        <w:t xml:space="preserve">Encourage the </w:t>
      </w:r>
      <w:r w:rsidR="00DB047B">
        <w:rPr>
          <w:i/>
          <w:iCs/>
          <w:color w:val="000000" w:themeColor="text1"/>
        </w:rPr>
        <w:t>Participant</w:t>
      </w:r>
      <w:r w:rsidR="00BA15B7" w:rsidRPr="003E0DEE">
        <w:rPr>
          <w:i/>
          <w:iCs/>
          <w:color w:val="000000" w:themeColor="text1"/>
        </w:rPr>
        <w:t xml:space="preserve"> to take the lead</w:t>
      </w:r>
      <w:r w:rsidR="00C40246">
        <w:rPr>
          <w:i/>
          <w:iCs/>
          <w:color w:val="000000" w:themeColor="text1"/>
        </w:rPr>
        <w:t xml:space="preserve">, ask them to set up to three goals to work on over the next few weeks for managing their blood pressure. </w:t>
      </w:r>
    </w:p>
    <w:p w14:paraId="1A9B6C8F" w14:textId="62FE9B22" w:rsidR="00354362" w:rsidRPr="0033291E" w:rsidRDefault="00354362" w:rsidP="00F01A99">
      <w:pPr>
        <w:pStyle w:val="ListParagraph"/>
        <w:numPr>
          <w:ilvl w:val="0"/>
          <w:numId w:val="26"/>
        </w:numPr>
        <w:spacing w:before="240" w:after="240"/>
        <w:rPr>
          <w:color w:val="000000" w:themeColor="text1"/>
        </w:rPr>
      </w:pPr>
      <w:r w:rsidRPr="00D17163">
        <w:rPr>
          <w:color w:val="000000" w:themeColor="text1"/>
        </w:rPr>
        <w:t>Ensure the goals are</w:t>
      </w:r>
      <w:r w:rsidRPr="00D17163">
        <w:rPr>
          <w:b/>
          <w:bCs/>
          <w:color w:val="000000" w:themeColor="text1"/>
        </w:rPr>
        <w:t xml:space="preserve"> SMART</w:t>
      </w:r>
      <w:r w:rsidR="0033291E">
        <w:rPr>
          <w:b/>
          <w:bCs/>
          <w:color w:val="000000" w:themeColor="text1"/>
        </w:rPr>
        <w:t xml:space="preserve"> </w:t>
      </w:r>
      <w:r w:rsidR="0033291E">
        <w:rPr>
          <w:color w:val="000000" w:themeColor="text1"/>
        </w:rPr>
        <w:t>and p</w:t>
      </w:r>
      <w:r w:rsidRPr="0033291E">
        <w:rPr>
          <w:color w:val="000000" w:themeColor="text1"/>
        </w:rPr>
        <w:t>ersonalise</w:t>
      </w:r>
      <w:r w:rsidR="0033291E">
        <w:rPr>
          <w:color w:val="000000" w:themeColor="text1"/>
        </w:rPr>
        <w:t>d</w:t>
      </w:r>
      <w:r w:rsidRPr="0033291E">
        <w:rPr>
          <w:color w:val="000000" w:themeColor="text1"/>
        </w:rPr>
        <w:t xml:space="preserve"> to the </w:t>
      </w:r>
      <w:r w:rsidR="00DB047B">
        <w:rPr>
          <w:color w:val="000000" w:themeColor="text1"/>
        </w:rPr>
        <w:t>Participant</w:t>
      </w:r>
      <w:r w:rsidRPr="0033291E">
        <w:rPr>
          <w:color w:val="000000" w:themeColor="text1"/>
        </w:rPr>
        <w:t xml:space="preserve">’s </w:t>
      </w:r>
      <w:r w:rsidR="00A1612A" w:rsidRPr="0033291E">
        <w:rPr>
          <w:color w:val="000000" w:themeColor="text1"/>
        </w:rPr>
        <w:t>readiness and motivation</w:t>
      </w:r>
      <w:r w:rsidR="0033291E">
        <w:rPr>
          <w:color w:val="000000" w:themeColor="text1"/>
        </w:rPr>
        <w:t>.</w:t>
      </w:r>
    </w:p>
    <w:p w14:paraId="46AF586F" w14:textId="5C92454F" w:rsidR="00B8781C" w:rsidRPr="004424CB" w:rsidRDefault="00B83684" w:rsidP="00F01A99">
      <w:pPr>
        <w:pStyle w:val="ListParagraph"/>
        <w:numPr>
          <w:ilvl w:val="1"/>
          <w:numId w:val="24"/>
        </w:numPr>
        <w:spacing w:before="0" w:after="160"/>
        <w:rPr>
          <w:color w:val="000000" w:themeColor="text1"/>
        </w:rPr>
      </w:pPr>
      <w:r w:rsidRPr="001A29B0">
        <w:rPr>
          <w:i/>
          <w:iCs/>
          <w:noProof/>
          <w14:ligatures w14:val="standardContextual"/>
        </w:rPr>
        <mc:AlternateContent>
          <mc:Choice Requires="wps">
            <w:drawing>
              <wp:anchor distT="0" distB="0" distL="114300" distR="114300" simplePos="0" relativeHeight="251658263" behindDoc="0" locked="0" layoutInCell="1" allowOverlap="1" wp14:anchorId="7C3921E6" wp14:editId="6310A71E">
                <wp:simplePos x="0" y="0"/>
                <wp:positionH relativeFrom="margin">
                  <wp:posOffset>415028</wp:posOffset>
                </wp:positionH>
                <wp:positionV relativeFrom="paragraph">
                  <wp:posOffset>7708</wp:posOffset>
                </wp:positionV>
                <wp:extent cx="6032938" cy="389255"/>
                <wp:effectExtent l="0" t="0" r="25400" b="10795"/>
                <wp:wrapNone/>
                <wp:docPr id="1080337149" name="Rectangle 2"/>
                <wp:cNvGraphicFramePr/>
                <a:graphic xmlns:a="http://schemas.openxmlformats.org/drawingml/2006/main">
                  <a:graphicData uri="http://schemas.microsoft.com/office/word/2010/wordprocessingShape">
                    <wps:wsp>
                      <wps:cNvSpPr/>
                      <wps:spPr>
                        <a:xfrm>
                          <a:off x="0" y="0"/>
                          <a:ext cx="6032938" cy="389255"/>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3237E3D">
              <v:rect id="Rectangle 2" style="position:absolute;margin-left:32.7pt;margin-top:.6pt;width:475.05pt;height:30.65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2E5A2B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">
                <v:stroke dashstyle="1 1"/>
                <w10:wrap anchorx="margin"/>
              </v:rect>
            </w:pict>
          </mc:Fallback>
        </mc:AlternateContent>
      </w:r>
      <w:r w:rsidR="00354362" w:rsidRPr="00B8781C">
        <w:rPr>
          <w:i/>
          <w:iCs/>
          <w:color w:val="000000" w:themeColor="text1"/>
        </w:rPr>
        <w:t>“It’s important these goals fit into your daily life and feel achievable. We can adjust them if needed.”</w:t>
      </w:r>
      <w:r w:rsidR="001A29B0" w:rsidRPr="00B8781C">
        <w:rPr>
          <w:i/>
          <w:iCs/>
          <w:noProof/>
          <w14:ligatures w14:val="standardContextual"/>
        </w:rPr>
        <w:t xml:space="preserve"> </w:t>
      </w:r>
    </w:p>
    <w:bookmarkEnd w:id="53"/>
    <w:p w14:paraId="54913E26" w14:textId="037BA0E0" w:rsidR="004E6220" w:rsidRPr="00B8781C" w:rsidRDefault="008102BD" w:rsidP="00B8781C">
      <w:pPr>
        <w:spacing w:before="0" w:after="160"/>
        <w:rPr>
          <w:color w:val="000000" w:themeColor="text1"/>
        </w:rPr>
      </w:pPr>
      <w:r w:rsidRPr="00B8781C">
        <w:rPr>
          <w:rFonts w:ascii="Segoe UI Emoji" w:hAnsi="Segoe UI Emoji" w:cs="Segoe UI Emoji"/>
          <w:color w:val="auto"/>
          <w:sz w:val="32"/>
          <w:szCs w:val="32"/>
        </w:rPr>
        <w:t>💡</w:t>
      </w:r>
      <w:r w:rsidRPr="00B8781C">
        <w:rPr>
          <w:rFonts w:ascii="Segoe UI Emoji" w:hAnsi="Segoe UI Emoji" w:cs="Segoe UI Emoji"/>
        </w:rPr>
        <w:t xml:space="preserve"> </w:t>
      </w:r>
      <w:r w:rsidR="006F4357" w:rsidRPr="006F4357">
        <w:rPr>
          <w:rStyle w:val="SubtleEmphasis"/>
          <w:rFonts w:asciiTheme="minorHAnsi" w:hAnsiTheme="minorHAnsi"/>
          <w:color w:val="0B769F" w:themeColor="accent4" w:themeShade="BF"/>
        </w:rPr>
        <w:t>Example of</w:t>
      </w:r>
      <w:r w:rsidR="006F4357" w:rsidRPr="00CF483A">
        <w:rPr>
          <w:rStyle w:val="SubtleEmphasis"/>
          <w:rFonts w:asciiTheme="minorHAnsi" w:hAnsiTheme="minorHAnsi"/>
          <w:color w:val="0B769F" w:themeColor="accent4" w:themeShade="BF"/>
          <w:szCs w:val="28"/>
        </w:rPr>
        <w:t xml:space="preserve"> </w:t>
      </w:r>
      <w:r w:rsidR="006F4357" w:rsidRPr="00CF483A">
        <w:rPr>
          <w:b/>
          <w:bCs/>
          <w:color w:val="A02B93" w:themeColor="accent5"/>
          <w:sz w:val="28"/>
          <w:szCs w:val="28"/>
        </w:rPr>
        <w:t>S</w:t>
      </w:r>
      <w:r w:rsidR="006F4357" w:rsidRPr="00CF483A">
        <w:rPr>
          <w:b/>
          <w:bCs/>
          <w:color w:val="0F9ED5" w:themeColor="accent4"/>
          <w:sz w:val="28"/>
          <w:szCs w:val="28"/>
        </w:rPr>
        <w:t>M</w:t>
      </w:r>
      <w:r w:rsidR="006F4357" w:rsidRPr="00CF483A">
        <w:rPr>
          <w:b/>
          <w:bCs/>
          <w:color w:val="FFC000"/>
          <w:sz w:val="28"/>
          <w:szCs w:val="28"/>
        </w:rPr>
        <w:t>A</w:t>
      </w:r>
      <w:r w:rsidR="006F4357" w:rsidRPr="00CF483A">
        <w:rPr>
          <w:b/>
          <w:bCs/>
          <w:color w:val="FF0000"/>
          <w:sz w:val="28"/>
          <w:szCs w:val="28"/>
        </w:rPr>
        <w:t>R</w:t>
      </w:r>
      <w:r w:rsidR="006F4357" w:rsidRPr="00CF483A">
        <w:rPr>
          <w:b/>
          <w:bCs/>
          <w:color w:val="4EA72E" w:themeColor="accent6"/>
          <w:sz w:val="28"/>
          <w:szCs w:val="28"/>
        </w:rPr>
        <w:t>T</w:t>
      </w:r>
      <w:r w:rsidR="006F4357" w:rsidRPr="00CF483A">
        <w:rPr>
          <w:rStyle w:val="SubtleEmphasis"/>
          <w:rFonts w:asciiTheme="minorHAnsi" w:hAnsiTheme="minorHAnsi"/>
          <w:color w:val="0B769F" w:themeColor="accent4" w:themeShade="BF"/>
          <w:szCs w:val="28"/>
        </w:rPr>
        <w:t xml:space="preserve"> </w:t>
      </w:r>
      <w:r w:rsidR="006F4357" w:rsidRPr="006F4357">
        <w:rPr>
          <w:rStyle w:val="SubtleEmphasis"/>
          <w:rFonts w:asciiTheme="minorHAnsi" w:hAnsiTheme="minorHAnsi"/>
          <w:color w:val="0B769F" w:themeColor="accent4" w:themeShade="BF"/>
        </w:rPr>
        <w:t>Goal</w:t>
      </w:r>
      <w:r w:rsidR="006F4357">
        <w:rPr>
          <w:rStyle w:val="SubtleEmphasis"/>
          <w:rFonts w:asciiTheme="minorHAnsi" w:hAnsiTheme="minorHAnsi"/>
          <w:color w:val="0B769F" w:themeColor="accent4" w:themeShade="BF"/>
        </w:rPr>
        <w:t>s:</w:t>
      </w:r>
      <w:r w:rsidRPr="00B8781C">
        <w:rPr>
          <w:rStyle w:val="SubtleEmphasis"/>
          <w:rFonts w:asciiTheme="minorHAnsi" w:hAnsiTheme="minorHAnsi"/>
          <w:color w:val="0B769F" w:themeColor="accent4" w:themeShade="BF"/>
        </w:rPr>
        <w:t xml:space="preserve"> </w:t>
      </w:r>
      <w:r w:rsidRPr="00B8781C">
        <w:rPr>
          <w:color w:val="000000" w:themeColor="text1"/>
        </w:rPr>
        <w:t xml:space="preserve">Offer some suggestions, but ensure the </w:t>
      </w:r>
      <w:r w:rsidR="00DB047B">
        <w:rPr>
          <w:color w:val="000000" w:themeColor="text1"/>
        </w:rPr>
        <w:t>Participant</w:t>
      </w:r>
      <w:r w:rsidRPr="00B8781C">
        <w:rPr>
          <w:color w:val="000000" w:themeColor="text1"/>
        </w:rPr>
        <w:t xml:space="preserve"> has the final say:</w:t>
      </w:r>
    </w:p>
    <w:tbl>
      <w:tblPr>
        <w:tblStyle w:val="TableGrid"/>
        <w:tblW w:w="10485" w:type="dxa"/>
        <w:jc w:val="center"/>
        <w:tblLayout w:type="fixed"/>
        <w:tblLook w:val="04A0" w:firstRow="1" w:lastRow="0" w:firstColumn="1" w:lastColumn="0" w:noHBand="0" w:noVBand="1"/>
      </w:tblPr>
      <w:tblGrid>
        <w:gridCol w:w="1555"/>
        <w:gridCol w:w="2192"/>
        <w:gridCol w:w="1635"/>
        <w:gridCol w:w="1559"/>
        <w:gridCol w:w="1985"/>
        <w:gridCol w:w="1559"/>
      </w:tblGrid>
      <w:tr w:rsidR="007B60A0" w:rsidRPr="005F55FC" w14:paraId="2B912FD3" w14:textId="77777777" w:rsidTr="00B83684">
        <w:trPr>
          <w:trHeight w:val="510"/>
          <w:jc w:val="center"/>
        </w:trPr>
        <w:tc>
          <w:tcPr>
            <w:tcW w:w="1555" w:type="dxa"/>
            <w:vAlign w:val="center"/>
          </w:tcPr>
          <w:p w14:paraId="7B03BA34" w14:textId="27F0422B" w:rsidR="00325D67" w:rsidRPr="007B60A0" w:rsidRDefault="00691A5A" w:rsidP="007B60A0">
            <w:pPr>
              <w:spacing w:before="0" w:after="160"/>
              <w:jc w:val="center"/>
              <w:rPr>
                <w:b/>
                <w:bCs/>
                <w:color w:val="auto"/>
              </w:rPr>
            </w:pPr>
            <w:r>
              <w:rPr>
                <w:b/>
                <w:bCs/>
                <w:color w:val="auto"/>
              </w:rPr>
              <w:t>Goal</w:t>
            </w:r>
          </w:p>
        </w:tc>
        <w:tc>
          <w:tcPr>
            <w:tcW w:w="2192" w:type="dxa"/>
            <w:vAlign w:val="center"/>
          </w:tcPr>
          <w:p w14:paraId="590B639C" w14:textId="4AA72D27" w:rsidR="00325D67" w:rsidRPr="005F55FC" w:rsidRDefault="00691A5A" w:rsidP="007B60A0">
            <w:pPr>
              <w:spacing w:before="0" w:after="160"/>
              <w:jc w:val="center"/>
              <w:rPr>
                <w:b/>
                <w:bCs/>
                <w:color w:val="auto"/>
              </w:rPr>
            </w:pPr>
            <w:r>
              <w:rPr>
                <w:b/>
                <w:bCs/>
                <w:color w:val="auto"/>
              </w:rPr>
              <w:t>Specific</w:t>
            </w:r>
          </w:p>
        </w:tc>
        <w:tc>
          <w:tcPr>
            <w:tcW w:w="1635" w:type="dxa"/>
            <w:vAlign w:val="center"/>
          </w:tcPr>
          <w:p w14:paraId="24F9484B" w14:textId="443F8EE2" w:rsidR="00325D67" w:rsidRPr="005F55FC" w:rsidRDefault="00691A5A" w:rsidP="007B60A0">
            <w:pPr>
              <w:spacing w:before="0" w:after="160"/>
              <w:jc w:val="center"/>
              <w:rPr>
                <w:b/>
                <w:bCs/>
                <w:color w:val="auto"/>
              </w:rPr>
            </w:pPr>
            <w:r>
              <w:rPr>
                <w:b/>
                <w:bCs/>
                <w:color w:val="auto"/>
              </w:rPr>
              <w:t>Measurable</w:t>
            </w:r>
          </w:p>
        </w:tc>
        <w:tc>
          <w:tcPr>
            <w:tcW w:w="1559" w:type="dxa"/>
            <w:vAlign w:val="center"/>
          </w:tcPr>
          <w:p w14:paraId="0A5718F3" w14:textId="054D55F4" w:rsidR="00325D67" w:rsidRPr="005F55FC" w:rsidRDefault="00691A5A" w:rsidP="007B60A0">
            <w:pPr>
              <w:spacing w:before="0" w:after="160"/>
              <w:jc w:val="center"/>
              <w:rPr>
                <w:b/>
                <w:bCs/>
                <w:color w:val="auto"/>
              </w:rPr>
            </w:pPr>
            <w:r>
              <w:rPr>
                <w:b/>
                <w:bCs/>
                <w:color w:val="auto"/>
              </w:rPr>
              <w:t>Achievable</w:t>
            </w:r>
          </w:p>
        </w:tc>
        <w:tc>
          <w:tcPr>
            <w:tcW w:w="1985" w:type="dxa"/>
            <w:vAlign w:val="center"/>
          </w:tcPr>
          <w:p w14:paraId="4A64E27E" w14:textId="5A3695A3" w:rsidR="00325D67" w:rsidRPr="005F55FC" w:rsidRDefault="00260DA5" w:rsidP="007B60A0">
            <w:pPr>
              <w:spacing w:before="0" w:after="160"/>
              <w:jc w:val="center"/>
              <w:rPr>
                <w:b/>
                <w:bCs/>
                <w:color w:val="auto"/>
              </w:rPr>
            </w:pPr>
            <w:r>
              <w:rPr>
                <w:b/>
                <w:bCs/>
                <w:color w:val="auto"/>
              </w:rPr>
              <w:t>Relevant</w:t>
            </w:r>
          </w:p>
        </w:tc>
        <w:tc>
          <w:tcPr>
            <w:tcW w:w="1559" w:type="dxa"/>
            <w:vAlign w:val="center"/>
          </w:tcPr>
          <w:p w14:paraId="1B51C8CD" w14:textId="4236AEA1" w:rsidR="00325D67" w:rsidRPr="005F55FC" w:rsidRDefault="00691A5A" w:rsidP="007B60A0">
            <w:pPr>
              <w:spacing w:before="0" w:after="160"/>
              <w:jc w:val="center"/>
              <w:rPr>
                <w:b/>
                <w:bCs/>
                <w:color w:val="auto"/>
              </w:rPr>
            </w:pPr>
            <w:r>
              <w:rPr>
                <w:b/>
                <w:bCs/>
                <w:color w:val="auto"/>
              </w:rPr>
              <w:t>Time-Bound</w:t>
            </w:r>
          </w:p>
        </w:tc>
      </w:tr>
      <w:tr w:rsidR="004D189C" w:rsidRPr="004D189C" w14:paraId="7F9945C1" w14:textId="77777777" w:rsidTr="00B83684">
        <w:trPr>
          <w:trHeight w:val="685"/>
          <w:jc w:val="center"/>
        </w:trPr>
        <w:tc>
          <w:tcPr>
            <w:tcW w:w="1555" w:type="dxa"/>
            <w:shd w:val="clear" w:color="auto" w:fill="D9F2D0" w:themeFill="accent6" w:themeFillTint="33"/>
            <w:vAlign w:val="center"/>
          </w:tcPr>
          <w:p w14:paraId="34C173B0" w14:textId="77777777" w:rsidR="004D189C" w:rsidRPr="004D189C" w:rsidRDefault="004D189C" w:rsidP="006F4357">
            <w:pPr>
              <w:spacing w:before="0" w:after="160"/>
              <w:jc w:val="center"/>
              <w:rPr>
                <w:b/>
                <w:bCs/>
                <w:color w:val="000000" w:themeColor="text1"/>
                <w:sz w:val="22"/>
                <w:szCs w:val="22"/>
              </w:rPr>
            </w:pPr>
            <w:r w:rsidRPr="004D189C">
              <w:rPr>
                <w:b/>
                <w:bCs/>
                <w:color w:val="000000" w:themeColor="text1"/>
                <w:sz w:val="22"/>
                <w:szCs w:val="22"/>
              </w:rPr>
              <w:t>Diet</w:t>
            </w:r>
          </w:p>
        </w:tc>
        <w:tc>
          <w:tcPr>
            <w:tcW w:w="2192" w:type="dxa"/>
            <w:shd w:val="clear" w:color="auto" w:fill="D9F2D0" w:themeFill="accent6" w:themeFillTint="33"/>
          </w:tcPr>
          <w:p w14:paraId="7C7FF4EF" w14:textId="77777777" w:rsidR="004D189C" w:rsidRPr="004D189C" w:rsidRDefault="004D189C" w:rsidP="004D189C">
            <w:pPr>
              <w:spacing w:before="0" w:after="160"/>
              <w:jc w:val="center"/>
              <w:rPr>
                <w:color w:val="000000" w:themeColor="text1"/>
                <w:sz w:val="20"/>
                <w:szCs w:val="20"/>
              </w:rPr>
            </w:pPr>
            <w:r w:rsidRPr="004D189C">
              <w:rPr>
                <w:color w:val="000000" w:themeColor="text1"/>
                <w:sz w:val="20"/>
                <w:szCs w:val="20"/>
              </w:rPr>
              <w:t>Eat five servings of fruits/vegetables daily.</w:t>
            </w:r>
          </w:p>
        </w:tc>
        <w:tc>
          <w:tcPr>
            <w:tcW w:w="1635" w:type="dxa"/>
            <w:shd w:val="clear" w:color="auto" w:fill="D9F2D0" w:themeFill="accent6" w:themeFillTint="33"/>
          </w:tcPr>
          <w:p w14:paraId="53E47866" w14:textId="77777777" w:rsidR="004D189C" w:rsidRPr="004D189C" w:rsidRDefault="004D189C" w:rsidP="004D189C">
            <w:pPr>
              <w:spacing w:before="0" w:after="160"/>
              <w:jc w:val="center"/>
              <w:rPr>
                <w:color w:val="000000" w:themeColor="text1"/>
                <w:sz w:val="20"/>
                <w:szCs w:val="20"/>
              </w:rPr>
            </w:pPr>
            <w:r w:rsidRPr="004D189C">
              <w:rPr>
                <w:color w:val="000000" w:themeColor="text1"/>
                <w:sz w:val="20"/>
                <w:szCs w:val="20"/>
              </w:rPr>
              <w:t>Track servings in a food log.</w:t>
            </w:r>
          </w:p>
        </w:tc>
        <w:tc>
          <w:tcPr>
            <w:tcW w:w="1559" w:type="dxa"/>
            <w:shd w:val="clear" w:color="auto" w:fill="D9F2D0" w:themeFill="accent6" w:themeFillTint="33"/>
          </w:tcPr>
          <w:p w14:paraId="7EEBB964" w14:textId="77777777" w:rsidR="004D189C" w:rsidRPr="004D189C" w:rsidRDefault="004D189C" w:rsidP="004D189C">
            <w:pPr>
              <w:spacing w:before="0" w:after="160"/>
              <w:jc w:val="center"/>
              <w:rPr>
                <w:color w:val="000000" w:themeColor="text1"/>
                <w:sz w:val="20"/>
                <w:szCs w:val="20"/>
              </w:rPr>
            </w:pPr>
            <w:r w:rsidRPr="004D189C">
              <w:rPr>
                <w:color w:val="000000" w:themeColor="text1"/>
                <w:sz w:val="20"/>
                <w:szCs w:val="20"/>
              </w:rPr>
              <w:t>Plan meals/snacks weekly.</w:t>
            </w:r>
          </w:p>
        </w:tc>
        <w:tc>
          <w:tcPr>
            <w:tcW w:w="1985" w:type="dxa"/>
            <w:shd w:val="clear" w:color="auto" w:fill="D9F2D0" w:themeFill="accent6" w:themeFillTint="33"/>
          </w:tcPr>
          <w:p w14:paraId="34343773" w14:textId="77777777" w:rsidR="004D189C" w:rsidRPr="004D189C" w:rsidRDefault="004D189C" w:rsidP="004D189C">
            <w:pPr>
              <w:spacing w:before="0" w:after="160"/>
              <w:jc w:val="center"/>
              <w:rPr>
                <w:color w:val="000000" w:themeColor="text1"/>
                <w:sz w:val="20"/>
                <w:szCs w:val="20"/>
              </w:rPr>
            </w:pPr>
            <w:r w:rsidRPr="004D189C">
              <w:rPr>
                <w:color w:val="000000" w:themeColor="text1"/>
                <w:sz w:val="20"/>
                <w:szCs w:val="20"/>
              </w:rPr>
              <w:t>Helps with BP management.</w:t>
            </w:r>
          </w:p>
        </w:tc>
        <w:tc>
          <w:tcPr>
            <w:tcW w:w="1559" w:type="dxa"/>
            <w:shd w:val="clear" w:color="auto" w:fill="D9F2D0" w:themeFill="accent6" w:themeFillTint="33"/>
          </w:tcPr>
          <w:p w14:paraId="52401603" w14:textId="77777777" w:rsidR="004D189C" w:rsidRPr="004D189C" w:rsidRDefault="004D189C" w:rsidP="004D189C">
            <w:pPr>
              <w:spacing w:before="0" w:after="160"/>
              <w:jc w:val="center"/>
              <w:rPr>
                <w:color w:val="000000" w:themeColor="text1"/>
                <w:sz w:val="20"/>
                <w:szCs w:val="20"/>
              </w:rPr>
            </w:pPr>
            <w:r w:rsidRPr="004D189C">
              <w:rPr>
                <w:color w:val="000000" w:themeColor="text1"/>
                <w:sz w:val="20"/>
                <w:szCs w:val="20"/>
              </w:rPr>
              <w:t>For 8 weeks, then reassess.</w:t>
            </w:r>
          </w:p>
        </w:tc>
      </w:tr>
      <w:tr w:rsidR="007B60A0" w14:paraId="1E2CE065" w14:textId="77777777" w:rsidTr="00B83684">
        <w:trPr>
          <w:trHeight w:val="1162"/>
          <w:jc w:val="center"/>
        </w:trPr>
        <w:tc>
          <w:tcPr>
            <w:tcW w:w="1555" w:type="dxa"/>
            <w:shd w:val="clear" w:color="auto" w:fill="CAEDFB" w:themeFill="accent4" w:themeFillTint="33"/>
            <w:vAlign w:val="center"/>
          </w:tcPr>
          <w:p w14:paraId="4092E6CA" w14:textId="0D5872E8" w:rsidR="00785467" w:rsidRPr="001E6DA1" w:rsidRDefault="00714648" w:rsidP="006F4357">
            <w:pPr>
              <w:spacing w:before="0" w:after="160"/>
              <w:jc w:val="center"/>
              <w:rPr>
                <w:b/>
                <w:bCs/>
                <w:color w:val="auto"/>
                <w:sz w:val="22"/>
                <w:szCs w:val="22"/>
              </w:rPr>
            </w:pPr>
            <w:r>
              <w:rPr>
                <w:b/>
                <w:bCs/>
                <w:color w:val="auto"/>
                <w:sz w:val="22"/>
                <w:szCs w:val="22"/>
              </w:rPr>
              <w:t>GP</w:t>
            </w:r>
            <w:r w:rsidR="007B60A0">
              <w:rPr>
                <w:b/>
                <w:bCs/>
                <w:color w:val="auto"/>
                <w:sz w:val="22"/>
                <w:szCs w:val="22"/>
              </w:rPr>
              <w:t xml:space="preserve"> </w:t>
            </w:r>
            <w:r w:rsidR="008916DF">
              <w:rPr>
                <w:b/>
                <w:bCs/>
                <w:color w:val="auto"/>
                <w:sz w:val="22"/>
                <w:szCs w:val="22"/>
              </w:rPr>
              <w:t xml:space="preserve">practice </w:t>
            </w:r>
            <w:r w:rsidR="007B60A0">
              <w:rPr>
                <w:b/>
                <w:bCs/>
                <w:color w:val="auto"/>
                <w:sz w:val="22"/>
                <w:szCs w:val="22"/>
              </w:rPr>
              <w:t>appointment</w:t>
            </w:r>
          </w:p>
        </w:tc>
        <w:tc>
          <w:tcPr>
            <w:tcW w:w="2192" w:type="dxa"/>
            <w:shd w:val="clear" w:color="auto" w:fill="CAEDFB" w:themeFill="accent4" w:themeFillTint="33"/>
          </w:tcPr>
          <w:p w14:paraId="5EACACD8" w14:textId="70F5E970" w:rsidR="00785467" w:rsidRPr="001E6DA1" w:rsidRDefault="00785467" w:rsidP="007B60A0">
            <w:pPr>
              <w:spacing w:before="0" w:after="160"/>
              <w:jc w:val="center"/>
              <w:rPr>
                <w:color w:val="auto"/>
                <w:sz w:val="20"/>
                <w:szCs w:val="20"/>
              </w:rPr>
            </w:pPr>
            <w:r w:rsidRPr="001E6DA1">
              <w:rPr>
                <w:color w:val="auto"/>
                <w:sz w:val="20"/>
                <w:szCs w:val="20"/>
              </w:rPr>
              <w:t>Scheduling appointment with GP</w:t>
            </w:r>
            <w:r w:rsidR="00D00B06">
              <w:rPr>
                <w:color w:val="auto"/>
                <w:sz w:val="20"/>
                <w:szCs w:val="20"/>
              </w:rPr>
              <w:t xml:space="preserve"> practice</w:t>
            </w:r>
          </w:p>
        </w:tc>
        <w:tc>
          <w:tcPr>
            <w:tcW w:w="1635" w:type="dxa"/>
            <w:shd w:val="clear" w:color="auto" w:fill="CAEDFB" w:themeFill="accent4" w:themeFillTint="33"/>
          </w:tcPr>
          <w:p w14:paraId="216FD607" w14:textId="28942EC2" w:rsidR="00785467" w:rsidRPr="001E6DA1" w:rsidRDefault="003C2329" w:rsidP="007B60A0">
            <w:pPr>
              <w:spacing w:before="0" w:after="160"/>
              <w:jc w:val="center"/>
              <w:rPr>
                <w:color w:val="auto"/>
                <w:sz w:val="20"/>
                <w:szCs w:val="20"/>
              </w:rPr>
            </w:pPr>
            <w:r w:rsidRPr="001E6DA1">
              <w:rPr>
                <w:color w:val="auto"/>
                <w:sz w:val="20"/>
                <w:szCs w:val="20"/>
              </w:rPr>
              <w:t>Confirm appointment date within the next 3 days</w:t>
            </w:r>
          </w:p>
        </w:tc>
        <w:tc>
          <w:tcPr>
            <w:tcW w:w="1559" w:type="dxa"/>
            <w:shd w:val="clear" w:color="auto" w:fill="CAEDFB" w:themeFill="accent4" w:themeFillTint="33"/>
          </w:tcPr>
          <w:p w14:paraId="5A72922C" w14:textId="48BE474F" w:rsidR="00785467" w:rsidRPr="001E6DA1" w:rsidRDefault="003C2329" w:rsidP="007B60A0">
            <w:pPr>
              <w:spacing w:before="0" w:after="160"/>
              <w:jc w:val="center"/>
              <w:rPr>
                <w:color w:val="auto"/>
                <w:sz w:val="20"/>
                <w:szCs w:val="20"/>
              </w:rPr>
            </w:pPr>
            <w:r w:rsidRPr="001E6DA1">
              <w:rPr>
                <w:color w:val="auto"/>
                <w:sz w:val="20"/>
                <w:szCs w:val="20"/>
              </w:rPr>
              <w:t>Contact GP practice by phone or online to book appointment</w:t>
            </w:r>
            <w:r w:rsidR="007B60A0">
              <w:rPr>
                <w:color w:val="auto"/>
                <w:sz w:val="20"/>
                <w:szCs w:val="20"/>
              </w:rPr>
              <w:t>.</w:t>
            </w:r>
          </w:p>
        </w:tc>
        <w:tc>
          <w:tcPr>
            <w:tcW w:w="1985" w:type="dxa"/>
            <w:shd w:val="clear" w:color="auto" w:fill="CAEDFB" w:themeFill="accent4" w:themeFillTint="33"/>
          </w:tcPr>
          <w:p w14:paraId="785E94B2" w14:textId="3E31DFAE" w:rsidR="00785467" w:rsidRPr="001E6DA1" w:rsidRDefault="001D3D8C" w:rsidP="007B60A0">
            <w:pPr>
              <w:spacing w:before="0" w:after="160"/>
              <w:jc w:val="center"/>
              <w:rPr>
                <w:color w:val="auto"/>
                <w:sz w:val="20"/>
                <w:szCs w:val="20"/>
              </w:rPr>
            </w:pPr>
            <w:r w:rsidRPr="001E6DA1">
              <w:rPr>
                <w:color w:val="auto"/>
                <w:sz w:val="20"/>
                <w:szCs w:val="20"/>
              </w:rPr>
              <w:t xml:space="preserve">Regular check-ups with GP </w:t>
            </w:r>
            <w:r w:rsidR="00D00B06">
              <w:rPr>
                <w:color w:val="auto"/>
                <w:sz w:val="20"/>
                <w:szCs w:val="20"/>
              </w:rPr>
              <w:t xml:space="preserve">practice </w:t>
            </w:r>
            <w:r w:rsidRPr="001E6DA1">
              <w:rPr>
                <w:color w:val="auto"/>
                <w:sz w:val="20"/>
                <w:szCs w:val="20"/>
              </w:rPr>
              <w:t>are important if my blood pressure is high</w:t>
            </w:r>
          </w:p>
        </w:tc>
        <w:tc>
          <w:tcPr>
            <w:tcW w:w="1559" w:type="dxa"/>
            <w:shd w:val="clear" w:color="auto" w:fill="CAEDFB" w:themeFill="accent4" w:themeFillTint="33"/>
          </w:tcPr>
          <w:p w14:paraId="5F7B7463" w14:textId="44BF828A" w:rsidR="00785467" w:rsidRPr="001E6DA1" w:rsidRDefault="001D3D8C" w:rsidP="007B60A0">
            <w:pPr>
              <w:spacing w:before="0" w:after="160"/>
              <w:jc w:val="center"/>
              <w:rPr>
                <w:color w:val="auto"/>
                <w:sz w:val="20"/>
                <w:szCs w:val="20"/>
              </w:rPr>
            </w:pPr>
            <w:r w:rsidRPr="001E6DA1">
              <w:rPr>
                <w:color w:val="auto"/>
                <w:sz w:val="20"/>
                <w:szCs w:val="20"/>
              </w:rPr>
              <w:t>Appointment scheduled and confirmed within 1 week</w:t>
            </w:r>
          </w:p>
        </w:tc>
      </w:tr>
    </w:tbl>
    <w:p w14:paraId="6CCDF34E" w14:textId="77777777" w:rsidR="00DA2B48" w:rsidRDefault="00965789" w:rsidP="00CE1DA7">
      <w:pPr>
        <w:spacing w:before="0" w:after="160"/>
        <w:jc w:val="center"/>
        <w:rPr>
          <w:i/>
          <w:iCs/>
          <w:color w:val="000000" w:themeColor="text1"/>
        </w:rPr>
      </w:pPr>
      <w:r w:rsidRPr="001A29B0">
        <w:rPr>
          <w:i/>
          <w:iCs/>
          <w:color w:val="000000" w:themeColor="text1"/>
        </w:rPr>
        <w:t>“These are just ideas—what do you think? Are there any other goals you’d like to set?”</w:t>
      </w:r>
    </w:p>
    <w:p w14:paraId="49A2174C" w14:textId="66F7E134" w:rsidR="003F2548" w:rsidRDefault="00136561" w:rsidP="00A569A8">
      <w:pPr>
        <w:spacing w:before="0" w:after="160"/>
        <w:jc w:val="both"/>
        <w:rPr>
          <w:color w:val="000000" w:themeColor="text1"/>
        </w:rPr>
      </w:pPr>
      <w:r w:rsidRPr="003F2548">
        <w:rPr>
          <w:b/>
          <w:color w:val="000000" w:themeColor="text1"/>
        </w:rPr>
        <w:t>Checking Goal Confidence (Achievable)</w:t>
      </w:r>
      <w:r w:rsidRPr="00136561">
        <w:rPr>
          <w:color w:val="000000" w:themeColor="text1"/>
        </w:rPr>
        <w:t>:</w:t>
      </w:r>
      <w:r w:rsidR="00CA767A">
        <w:rPr>
          <w:color w:val="000000" w:themeColor="text1"/>
        </w:rPr>
        <w:t xml:space="preserve"> IF the </w:t>
      </w:r>
      <w:r w:rsidR="00DB047B">
        <w:rPr>
          <w:color w:val="000000" w:themeColor="text1"/>
        </w:rPr>
        <w:t>Participant</w:t>
      </w:r>
      <w:r w:rsidR="00CA767A">
        <w:rPr>
          <w:color w:val="000000" w:themeColor="text1"/>
        </w:rPr>
        <w:t xml:space="preserve"> is struggling with motivation, </w:t>
      </w:r>
      <w:r w:rsidR="003F2548">
        <w:rPr>
          <w:color w:val="000000" w:themeColor="text1"/>
        </w:rPr>
        <w:t>ask</w:t>
      </w:r>
      <w:r w:rsidR="00B83684">
        <w:rPr>
          <w:color w:val="000000" w:themeColor="text1"/>
        </w:rPr>
        <w:t>:</w:t>
      </w:r>
    </w:p>
    <w:p w14:paraId="6295C84B" w14:textId="2DB89CD4" w:rsidR="00136561" w:rsidRPr="00136561" w:rsidRDefault="00136561" w:rsidP="003F2548">
      <w:pPr>
        <w:spacing w:before="0" w:after="160"/>
        <w:rPr>
          <w:color w:val="000000" w:themeColor="text1"/>
        </w:rPr>
      </w:pPr>
      <w:r w:rsidRPr="00136561">
        <w:rPr>
          <w:color w:val="000000" w:themeColor="text1"/>
        </w:rPr>
        <w:t>"On a scale of 1-10, how confident do you feel about achieving this in the next two weeks?"</w:t>
      </w:r>
    </w:p>
    <w:p w14:paraId="2731BF16" w14:textId="77777777" w:rsidR="00136561" w:rsidRPr="00136561" w:rsidRDefault="00136561" w:rsidP="00136561">
      <w:pPr>
        <w:spacing w:before="0" w:after="160"/>
        <w:rPr>
          <w:color w:val="000000" w:themeColor="text1"/>
        </w:rPr>
      </w:pPr>
      <w:r w:rsidRPr="00136561">
        <w:rPr>
          <w:color w:val="000000" w:themeColor="text1"/>
        </w:rPr>
        <w:t>1 = Not at all confident</w:t>
      </w:r>
    </w:p>
    <w:p w14:paraId="3A7C80AA" w14:textId="77777777" w:rsidR="00136561" w:rsidRPr="00136561" w:rsidRDefault="00136561" w:rsidP="00136561">
      <w:pPr>
        <w:spacing w:before="0" w:after="160"/>
        <w:rPr>
          <w:color w:val="000000" w:themeColor="text1"/>
        </w:rPr>
      </w:pPr>
      <w:r w:rsidRPr="00136561">
        <w:rPr>
          <w:color w:val="000000" w:themeColor="text1"/>
        </w:rPr>
        <w:t>10 = Extremely confident</w:t>
      </w:r>
    </w:p>
    <w:p w14:paraId="3457E8A2" w14:textId="157B74B8" w:rsidR="00B15A1A" w:rsidRPr="00136561" w:rsidRDefault="00136561" w:rsidP="00136561">
      <w:pPr>
        <w:spacing w:before="0" w:after="160"/>
        <w:rPr>
          <w:color w:val="000000" w:themeColor="text1"/>
        </w:rPr>
      </w:pPr>
      <w:r w:rsidRPr="007306DA">
        <w:rPr>
          <w:rFonts w:ascii="Segoe UI Emoji" w:hAnsi="Segoe UI Emoji" w:cs="Segoe UI Emoji"/>
          <w:color w:val="262626" w:themeColor="text1" w:themeTint="D9"/>
        </w:rPr>
        <w:t>🌟</w:t>
      </w:r>
      <w:r w:rsidRPr="00136561">
        <w:rPr>
          <w:color w:val="000000" w:themeColor="text1"/>
        </w:rPr>
        <w:t xml:space="preserve"> Aim for 7-8: Challenging but achievable!</w:t>
      </w:r>
    </w:p>
    <w:p w14:paraId="6B0BA08A" w14:textId="00098DF9" w:rsidR="00354362" w:rsidRPr="0075726C" w:rsidRDefault="00354362" w:rsidP="003F5D6D">
      <w:pPr>
        <w:pStyle w:val="Heading2"/>
        <w:numPr>
          <w:ilvl w:val="0"/>
          <w:numId w:val="45"/>
        </w:numPr>
        <w:spacing w:before="0" w:line="240" w:lineRule="auto"/>
        <w:rPr>
          <w:rStyle w:val="eop"/>
          <w:rFonts w:asciiTheme="minorHAnsi" w:hAnsiTheme="minorHAnsi" w:cs="Calibri"/>
          <w:b/>
          <w:bCs/>
          <w:color w:val="D17406"/>
          <w:u w:val="single"/>
        </w:rPr>
      </w:pPr>
      <w:bookmarkStart w:id="54" w:name="_Toc213939583"/>
      <w:r w:rsidRPr="0075726C">
        <w:rPr>
          <w:rFonts w:asciiTheme="minorHAnsi" w:hAnsiTheme="minorHAnsi"/>
          <w:b/>
          <w:bCs/>
          <w:color w:val="D17406"/>
          <w:u w:val="single"/>
        </w:rPr>
        <w:t>Closing and Next Steps (5 minutes)</w:t>
      </w:r>
      <w:bookmarkEnd w:id="54"/>
    </w:p>
    <w:bookmarkStart w:id="55" w:name="_Hlk179989489"/>
    <w:p w14:paraId="63475EF1" w14:textId="43BA0F43" w:rsidR="00202404" w:rsidRPr="00CE1DA7" w:rsidRDefault="003F5D6D" w:rsidP="00CE1DA7">
      <w:pPr>
        <w:spacing w:before="0" w:after="240" w:line="240" w:lineRule="auto"/>
        <w:rPr>
          <w:rStyle w:val="eop"/>
          <w:b/>
          <w:bCs/>
          <w:i/>
          <w:iCs/>
          <w:color w:val="000000" w:themeColor="text1"/>
        </w:rPr>
      </w:pPr>
      <w:r w:rsidRPr="0032525F">
        <w:rPr>
          <w:noProof/>
          <w:color w:val="FFEECD"/>
          <w14:ligatures w14:val="standardContextual"/>
        </w:rPr>
        <mc:AlternateContent>
          <mc:Choice Requires="wps">
            <w:drawing>
              <wp:anchor distT="0" distB="0" distL="114300" distR="114300" simplePos="0" relativeHeight="251658509" behindDoc="0" locked="0" layoutInCell="1" allowOverlap="1" wp14:anchorId="2B50CC47" wp14:editId="66AE88C7">
                <wp:simplePos x="0" y="0"/>
                <wp:positionH relativeFrom="margin">
                  <wp:posOffset>-89469</wp:posOffset>
                </wp:positionH>
                <wp:positionV relativeFrom="paragraph">
                  <wp:posOffset>752498</wp:posOffset>
                </wp:positionV>
                <wp:extent cx="6547945" cy="1292772"/>
                <wp:effectExtent l="0" t="0" r="24765" b="22225"/>
                <wp:wrapNone/>
                <wp:docPr id="815935160" name="Rectangle 1"/>
                <wp:cNvGraphicFramePr/>
                <a:graphic xmlns:a="http://schemas.openxmlformats.org/drawingml/2006/main">
                  <a:graphicData uri="http://schemas.microsoft.com/office/word/2010/wordprocessingShape">
                    <wps:wsp>
                      <wps:cNvSpPr/>
                      <wps:spPr>
                        <a:xfrm>
                          <a:off x="0" y="0"/>
                          <a:ext cx="6547945" cy="1292772"/>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9F002D6">
              <v:rect id="Rectangle 1" style="position:absolute;margin-left:-7.05pt;margin-top:59.25pt;width:515.6pt;height:101.8pt;z-index:251658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36E5E0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">
                <v:stroke dashstyle="dash"/>
                <w10:wrap anchorx="margin"/>
              </v:rect>
            </w:pict>
          </mc:Fallback>
        </mc:AlternateContent>
      </w:r>
      <w:r w:rsidR="008F03F3" w:rsidRPr="007C589B">
        <w:rPr>
          <w:rFonts w:ascii="Segoe UI Emoji" w:hAnsi="Segoe UI Emoji" w:cs="Segoe UI Emoji"/>
          <w:color w:val="auto"/>
          <w:sz w:val="32"/>
          <w:szCs w:val="32"/>
        </w:rPr>
        <w:t>🔑</w:t>
      </w:r>
      <w:r w:rsidR="008F03F3">
        <w:rPr>
          <w:rFonts w:ascii="Segoe UI Emoji" w:hAnsi="Segoe UI Emoji" w:cs="Segoe UI Emoji"/>
        </w:rPr>
        <w:t xml:space="preserve"> </w:t>
      </w:r>
      <w:r w:rsidR="00354362" w:rsidRPr="00B52CA0">
        <w:rPr>
          <w:color w:val="000000" w:themeColor="text1"/>
        </w:rPr>
        <w:t xml:space="preserve">Briefly </w:t>
      </w:r>
      <w:r w:rsidR="00B348C0">
        <w:rPr>
          <w:color w:val="000000" w:themeColor="text1"/>
        </w:rPr>
        <w:t xml:space="preserve">recap the key points and </w:t>
      </w:r>
      <w:r w:rsidR="00B0187E">
        <w:rPr>
          <w:color w:val="000000" w:themeColor="text1"/>
        </w:rPr>
        <w:t xml:space="preserve">schedule </w:t>
      </w:r>
      <w:r w:rsidR="00354362" w:rsidRPr="00B52CA0">
        <w:rPr>
          <w:color w:val="000000" w:themeColor="text1"/>
        </w:rPr>
        <w:t xml:space="preserve">the next session for two </w:t>
      </w:r>
      <w:r w:rsidR="00E85965" w:rsidRPr="00B52CA0">
        <w:rPr>
          <w:color w:val="000000" w:themeColor="text1"/>
        </w:rPr>
        <w:t>weeks</w:t>
      </w:r>
      <w:r w:rsidR="00E85965">
        <w:rPr>
          <w:color w:val="000000" w:themeColor="text1"/>
        </w:rPr>
        <w:t>’ time</w:t>
      </w:r>
      <w:r w:rsidR="00B348C0">
        <w:rPr>
          <w:color w:val="000000" w:themeColor="text1"/>
        </w:rPr>
        <w:t xml:space="preserve">. </w:t>
      </w:r>
      <w:r w:rsidR="004379C2" w:rsidRPr="0021426C">
        <w:rPr>
          <w:b/>
          <w:bCs/>
          <w:i/>
          <w:iCs/>
          <w:color w:val="000000" w:themeColor="text1"/>
        </w:rPr>
        <w:t xml:space="preserve">Be flexible if two weeks does not work and </w:t>
      </w:r>
      <w:r w:rsidR="00DB047B">
        <w:rPr>
          <w:b/>
          <w:bCs/>
          <w:i/>
          <w:iCs/>
          <w:color w:val="000000" w:themeColor="text1"/>
        </w:rPr>
        <w:t>Participant</w:t>
      </w:r>
      <w:r w:rsidR="004379C2" w:rsidRPr="0021426C">
        <w:rPr>
          <w:b/>
          <w:bCs/>
          <w:i/>
          <w:iCs/>
          <w:color w:val="000000" w:themeColor="text1"/>
        </w:rPr>
        <w:t xml:space="preserve"> needs weekly support</w:t>
      </w:r>
      <w:r w:rsidR="00E85965">
        <w:rPr>
          <w:b/>
          <w:bCs/>
          <w:i/>
          <w:iCs/>
          <w:color w:val="000000" w:themeColor="text1"/>
        </w:rPr>
        <w:t>.</w:t>
      </w:r>
      <w:r w:rsidR="00CE1DA7">
        <w:rPr>
          <w:b/>
          <w:bCs/>
          <w:i/>
          <w:iCs/>
          <w:color w:val="000000" w:themeColor="text1"/>
        </w:rPr>
        <w:t xml:space="preserve"> </w:t>
      </w:r>
      <w:r w:rsidR="00E85965">
        <w:rPr>
          <w:color w:val="000000" w:themeColor="text1"/>
        </w:rPr>
        <w:t>R</w:t>
      </w:r>
      <w:r w:rsidR="00B0187E">
        <w:rPr>
          <w:color w:val="000000" w:themeColor="text1"/>
        </w:rPr>
        <w:t xml:space="preserve">emind them </w:t>
      </w:r>
      <w:r w:rsidR="00354362" w:rsidRPr="00B52CA0">
        <w:rPr>
          <w:color w:val="000000" w:themeColor="text1"/>
        </w:rPr>
        <w:t>they can reach out via the app if needed</w:t>
      </w:r>
      <w:r w:rsidR="0021426C">
        <w:rPr>
          <w:color w:val="000000" w:themeColor="text1"/>
        </w:rPr>
        <w:t>.</w:t>
      </w:r>
      <w:r w:rsidR="00D15A07">
        <w:rPr>
          <w:rStyle w:val="eop"/>
          <w:rFonts w:cs="Calibri"/>
          <w:sz w:val="22"/>
          <w:szCs w:val="22"/>
        </w:rPr>
        <w:tab/>
      </w:r>
    </w:p>
    <w:bookmarkEnd w:id="55"/>
    <w:p w14:paraId="08F1D28C" w14:textId="68C8B728" w:rsidR="00073B84" w:rsidRPr="009B78AE" w:rsidRDefault="00B83684" w:rsidP="00B83684">
      <w:pPr>
        <w:jc w:val="center"/>
        <w:rPr>
          <w:rStyle w:val="normaltextrun"/>
          <w:b/>
          <w:bCs/>
          <w:color w:val="FF0000"/>
          <w:u w:val="single"/>
        </w:rPr>
      </w:pPr>
      <w:r w:rsidRPr="001E2A2C">
        <w:rPr>
          <w:rFonts w:ascii="Segoe UI Emoji" w:hAnsi="Segoe UI Emoji" w:cs="Segoe UI Emoji"/>
          <w:noProof/>
          <w:color w:val="auto"/>
          <w:sz w:val="32"/>
          <w:szCs w:val="32"/>
          <w14:ligatures w14:val="standardContextual"/>
        </w:rPr>
        <mc:AlternateContent>
          <mc:Choice Requires="wps">
            <w:drawing>
              <wp:anchor distT="0" distB="0" distL="114300" distR="114300" simplePos="0" relativeHeight="251658245" behindDoc="1" locked="0" layoutInCell="1" allowOverlap="1" wp14:anchorId="7F80225D" wp14:editId="46C65A42">
                <wp:simplePos x="0" y="0"/>
                <wp:positionH relativeFrom="margin">
                  <wp:posOffset>1895015</wp:posOffset>
                </wp:positionH>
                <wp:positionV relativeFrom="paragraph">
                  <wp:posOffset>577587</wp:posOffset>
                </wp:positionV>
                <wp:extent cx="2602865" cy="596002"/>
                <wp:effectExtent l="19050" t="19050" r="26035" b="13970"/>
                <wp:wrapNone/>
                <wp:docPr id="1812683109" name="Rectangle 1"/>
                <wp:cNvGraphicFramePr/>
                <a:graphic xmlns:a="http://schemas.openxmlformats.org/drawingml/2006/main">
                  <a:graphicData uri="http://schemas.microsoft.com/office/word/2010/wordprocessingShape">
                    <wps:wsp>
                      <wps:cNvSpPr/>
                      <wps:spPr>
                        <a:xfrm>
                          <a:off x="0" y="0"/>
                          <a:ext cx="2602865" cy="596002"/>
                        </a:xfrm>
                        <a:prstGeom prst="rect">
                          <a:avLst/>
                        </a:prstGeom>
                        <a:noFill/>
                        <a:ln w="38100">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89011DB">
              <v:rect id="Rectangle 1" style="position:absolute;margin-left:149.2pt;margin-top:45.5pt;width:204.95pt;height:46.95pt;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3pt" w14:anchorId="6043D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">
                <w10:wrap anchorx="margin"/>
              </v:rect>
            </w:pict>
          </mc:Fallback>
        </mc:AlternateContent>
      </w:r>
      <w:r w:rsidRPr="00603E7E">
        <w:rPr>
          <w:rStyle w:val="normaltextrun"/>
          <w:b/>
          <w:bCs/>
          <w:noProof/>
          <w:color w:val="FF0000"/>
          <w:sz w:val="32"/>
          <w:szCs w:val="32"/>
        </w:rPr>
        <w:drawing>
          <wp:anchor distT="0" distB="0" distL="114300" distR="114300" simplePos="0" relativeHeight="251658477" behindDoc="1" locked="0" layoutInCell="1" allowOverlap="1" wp14:anchorId="7EB9D8E3" wp14:editId="7FD3453A">
            <wp:simplePos x="0" y="0"/>
            <wp:positionH relativeFrom="margin">
              <wp:posOffset>5745174</wp:posOffset>
            </wp:positionH>
            <wp:positionV relativeFrom="paragraph">
              <wp:posOffset>5474</wp:posOffset>
            </wp:positionV>
            <wp:extent cx="596265" cy="424180"/>
            <wp:effectExtent l="0" t="0" r="0" b="0"/>
            <wp:wrapTight wrapText="bothSides">
              <wp:wrapPolygon edited="0">
                <wp:start x="0" y="0"/>
                <wp:lineTo x="0" y="12611"/>
                <wp:lineTo x="14492" y="16491"/>
                <wp:lineTo x="16562" y="20371"/>
                <wp:lineTo x="17252" y="20371"/>
                <wp:lineTo x="20703" y="20371"/>
                <wp:lineTo x="20703" y="0"/>
                <wp:lineTo x="0" y="0"/>
              </wp:wrapPolygon>
            </wp:wrapTight>
            <wp:docPr id="1584601808"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047B" w:rsidRPr="001E2A2C">
        <w:rPr>
          <w:rStyle w:val="normaltextrun"/>
          <w:b/>
          <w:bCs/>
          <w:color w:val="FF0000"/>
          <w:sz w:val="32"/>
          <w:szCs w:val="32"/>
          <w:u w:val="single"/>
        </w:rPr>
        <w:t>COACH</w:t>
      </w:r>
      <w:r w:rsidR="009B78AE" w:rsidRPr="001E2A2C">
        <w:rPr>
          <w:rStyle w:val="normaltextrun"/>
          <w:b/>
          <w:bCs/>
          <w:color w:val="FF0000"/>
          <w:sz w:val="32"/>
          <w:szCs w:val="32"/>
          <w:u w:val="single"/>
        </w:rPr>
        <w:t xml:space="preserve"> ACTION:</w:t>
      </w:r>
      <w:r w:rsidR="00073B84" w:rsidRPr="001E2A2C">
        <w:rPr>
          <w:rStyle w:val="normaltextrun"/>
          <w:b/>
          <w:bCs/>
          <w:color w:val="FF0000"/>
          <w:sz w:val="32"/>
          <w:szCs w:val="32"/>
          <w:u w:val="single"/>
        </w:rPr>
        <w:t xml:space="preserve"> Record Information from Session in </w:t>
      </w:r>
      <w:proofErr w:type="spellStart"/>
      <w:r w:rsidR="001E2A2C" w:rsidRPr="001E2A2C">
        <w:rPr>
          <w:rStyle w:val="normaltextrun"/>
          <w:b/>
          <w:bCs/>
          <w:color w:val="FF0000"/>
          <w:sz w:val="32"/>
          <w:szCs w:val="32"/>
          <w:u w:val="single"/>
        </w:rPr>
        <w:t>SealedEnvelope</w:t>
      </w:r>
      <w:proofErr w:type="spellEnd"/>
    </w:p>
    <w:p w14:paraId="02DA6530" w14:textId="2FE51D4E" w:rsidR="001E2A2C" w:rsidRDefault="001E2A2C" w:rsidP="00C84616">
      <w:pPr>
        <w:spacing w:before="0" w:after="0"/>
        <w:jc w:val="center"/>
        <w:rPr>
          <w:b/>
          <w:bCs/>
          <w:color w:val="000000" w:themeColor="text1"/>
        </w:rPr>
      </w:pPr>
      <w:r>
        <w:rPr>
          <w:b/>
          <w:bCs/>
          <w:color w:val="000000" w:themeColor="text1"/>
        </w:rPr>
        <w:t>Log</w:t>
      </w:r>
      <w:r w:rsidR="00C84616">
        <w:rPr>
          <w:b/>
          <w:bCs/>
          <w:color w:val="000000" w:themeColor="text1"/>
        </w:rPr>
        <w:t xml:space="preserve"> I</w:t>
      </w:r>
      <w:r>
        <w:rPr>
          <w:b/>
          <w:bCs/>
          <w:color w:val="000000" w:themeColor="text1"/>
        </w:rPr>
        <w:t xml:space="preserve">n to </w:t>
      </w:r>
      <w:proofErr w:type="spellStart"/>
      <w:r>
        <w:rPr>
          <w:b/>
          <w:bCs/>
          <w:color w:val="000000" w:themeColor="text1"/>
        </w:rPr>
        <w:t>SealedEnvelope</w:t>
      </w:r>
      <w:proofErr w:type="spellEnd"/>
      <w:r>
        <w:rPr>
          <w:b/>
          <w:bCs/>
          <w:color w:val="000000" w:themeColor="text1"/>
        </w:rPr>
        <w:t xml:space="preserve"> Here</w:t>
      </w:r>
    </w:p>
    <w:p w14:paraId="2E782634" w14:textId="7AB0A9C8" w:rsidR="001E2A2C" w:rsidRDefault="001E2A2C" w:rsidP="00C84616">
      <w:pPr>
        <w:spacing w:before="0" w:after="0"/>
        <w:jc w:val="center"/>
        <w:rPr>
          <w:b/>
          <w:bCs/>
        </w:rPr>
      </w:pPr>
      <w:hyperlink r:id="rId95" w:history="1">
        <w:r w:rsidRPr="001E2A2C">
          <w:rPr>
            <w:rStyle w:val="Hyperlink"/>
            <w:b/>
            <w:bCs/>
          </w:rPr>
          <w:t>SealedEnvelope.com/access</w:t>
        </w:r>
      </w:hyperlink>
    </w:p>
    <w:p w14:paraId="7642E60B" w14:textId="6724BA37" w:rsidR="005A359A" w:rsidRDefault="005A359A" w:rsidP="00C84616">
      <w:pPr>
        <w:spacing w:before="0" w:after="0"/>
        <w:jc w:val="center"/>
        <w:rPr>
          <w:i/>
          <w:iCs/>
          <w:color w:val="000000" w:themeColor="text1"/>
          <w:sz w:val="18"/>
          <w:szCs w:val="18"/>
        </w:rPr>
      </w:pPr>
      <w:r w:rsidRPr="00A24EC4">
        <w:rPr>
          <w:i/>
          <w:iCs/>
          <w:color w:val="000000" w:themeColor="text1"/>
          <w:sz w:val="18"/>
          <w:szCs w:val="18"/>
        </w:rPr>
        <w:t>Press CTRL + click the link with the mouse to open</w:t>
      </w:r>
    </w:p>
    <w:p w14:paraId="1F9BCA02" w14:textId="76916AC5" w:rsidR="00821C0A" w:rsidRDefault="00821C0A" w:rsidP="005A359A">
      <w:pPr>
        <w:spacing w:before="0" w:after="0"/>
        <w:jc w:val="center"/>
        <w:rPr>
          <w:i/>
          <w:iCs/>
          <w:color w:val="000000" w:themeColor="text1"/>
          <w:sz w:val="18"/>
          <w:szCs w:val="18"/>
        </w:rPr>
      </w:pPr>
    </w:p>
    <w:p w14:paraId="5BC9795B" w14:textId="50C215EE" w:rsidR="00D6758B" w:rsidRDefault="001E6DA1" w:rsidP="00E85965">
      <w:pPr>
        <w:tabs>
          <w:tab w:val="left" w:pos="3147"/>
        </w:tabs>
        <w:spacing w:before="0" w:after="160"/>
        <w:jc w:val="center"/>
        <w:rPr>
          <w:rStyle w:val="eop"/>
          <w:rFonts w:cs="Calibri"/>
          <w:b/>
          <w:bCs/>
          <w:sz w:val="18"/>
          <w:szCs w:val="18"/>
        </w:rPr>
      </w:pPr>
      <w:r w:rsidRPr="00E946FE">
        <w:rPr>
          <w:rStyle w:val="eop"/>
          <w:rFonts w:cs="Calibri"/>
          <w:b/>
          <w:bCs/>
          <w:sz w:val="18"/>
          <w:szCs w:val="18"/>
        </w:rPr>
        <w:t xml:space="preserve">End of </w:t>
      </w:r>
      <w:r w:rsidR="00E14A73">
        <w:rPr>
          <w:rStyle w:val="eop"/>
          <w:rFonts w:cs="Calibri"/>
          <w:b/>
          <w:bCs/>
          <w:sz w:val="18"/>
          <w:szCs w:val="18"/>
        </w:rPr>
        <w:t>Managing Blood Pressure</w:t>
      </w:r>
      <w:r w:rsidR="00D15A07" w:rsidRPr="00E946FE">
        <w:rPr>
          <w:rStyle w:val="eop"/>
          <w:rFonts w:cs="Calibri"/>
          <w:b/>
          <w:bCs/>
          <w:sz w:val="18"/>
          <w:szCs w:val="18"/>
        </w:rPr>
        <w:t xml:space="preserve"> Session 1</w:t>
      </w:r>
      <w:r w:rsidR="006559E0">
        <w:rPr>
          <w:rStyle w:val="eop"/>
          <w:rFonts w:cs="Calibri"/>
          <w:b/>
          <w:bCs/>
          <w:sz w:val="18"/>
          <w:szCs w:val="18"/>
        </w:rPr>
        <w:t>.</w:t>
      </w:r>
    </w:p>
    <w:p w14:paraId="57F1F7EA" w14:textId="6D0B6841" w:rsidR="00354362" w:rsidRDefault="00D15A07" w:rsidP="00D6758B">
      <w:pPr>
        <w:pStyle w:val="Heading1"/>
        <w:rPr>
          <w:rFonts w:asciiTheme="minorHAnsi" w:hAnsiTheme="minorHAnsi"/>
          <w:b/>
          <w:bCs/>
          <w:color w:val="0B769F" w:themeColor="accent4" w:themeShade="BF"/>
        </w:rPr>
      </w:pPr>
      <w:r w:rsidRPr="00D6758B">
        <w:rPr>
          <w:rFonts w:cs="Calibri"/>
          <w:sz w:val="22"/>
          <w:szCs w:val="22"/>
        </w:rPr>
        <w:br w:type="page"/>
      </w:r>
      <w:bookmarkStart w:id="56" w:name="_Toc213939584"/>
      <w:r w:rsidR="00654AB4" w:rsidRPr="00AE06E6">
        <w:rPr>
          <w:rFonts w:asciiTheme="minorHAnsi" w:hAnsiTheme="minorHAnsi"/>
          <w:b/>
          <w:bCs/>
          <w:noProof/>
          <w:color w:val="D17406"/>
          <w:u w:val="single"/>
        </w:rPr>
        <w:lastRenderedPageBreak/>
        <mc:AlternateContent>
          <mc:Choice Requires="wps">
            <w:drawing>
              <wp:anchor distT="0" distB="0" distL="114300" distR="114300" simplePos="0" relativeHeight="251658261" behindDoc="0" locked="0" layoutInCell="1" allowOverlap="1" wp14:anchorId="04178766" wp14:editId="77A5CF3B">
                <wp:simplePos x="0" y="0"/>
                <wp:positionH relativeFrom="margin">
                  <wp:posOffset>-44012</wp:posOffset>
                </wp:positionH>
                <wp:positionV relativeFrom="paragraph">
                  <wp:posOffset>349928</wp:posOffset>
                </wp:positionV>
                <wp:extent cx="5924550" cy="7620"/>
                <wp:effectExtent l="19050" t="19050" r="19050" b="30480"/>
                <wp:wrapNone/>
                <wp:docPr id="532164022"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F8EACAE">
              <v:line id="Straight Connector 1" style="position:absolute;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3.45pt,27.55pt" to="463.05pt,28.15pt" w14:anchorId="517B95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">
                <v:stroke joinstyle="miter"/>
                <w10:wrap anchorx="margin"/>
              </v:line>
            </w:pict>
          </mc:Fallback>
        </mc:AlternateContent>
      </w:r>
      <w:r w:rsidR="001D1F7C">
        <w:rPr>
          <w:rFonts w:asciiTheme="minorHAnsi" w:hAnsiTheme="minorHAnsi"/>
          <w:b/>
          <w:bCs/>
          <w:color w:val="0B769F" w:themeColor="accent4" w:themeShade="BF"/>
        </w:rPr>
        <w:t>Managing Blood Pressure:</w:t>
      </w:r>
      <w:r w:rsidR="00354362" w:rsidRPr="00784B6C">
        <w:rPr>
          <w:rFonts w:asciiTheme="minorHAnsi" w:hAnsiTheme="minorHAnsi"/>
          <w:b/>
          <w:bCs/>
          <w:color w:val="0B769F" w:themeColor="accent4" w:themeShade="BF"/>
        </w:rPr>
        <w:t xml:space="preserve"> </w:t>
      </w:r>
      <w:r w:rsidR="00EE6FC8" w:rsidRPr="00784B6C">
        <w:rPr>
          <w:rFonts w:asciiTheme="minorHAnsi" w:hAnsiTheme="minorHAnsi"/>
          <w:b/>
          <w:bCs/>
          <w:color w:val="0B769F" w:themeColor="accent4" w:themeShade="BF"/>
        </w:rPr>
        <w:t>Session 2</w:t>
      </w:r>
      <w:r w:rsidR="003F5D6D">
        <w:rPr>
          <w:rFonts w:asciiTheme="minorHAnsi" w:hAnsiTheme="minorHAnsi"/>
          <w:b/>
          <w:bCs/>
          <w:color w:val="0B769F" w:themeColor="accent4" w:themeShade="BF"/>
        </w:rPr>
        <w:t>-</w:t>
      </w:r>
      <w:r w:rsidR="0021426C">
        <w:rPr>
          <w:rFonts w:asciiTheme="minorHAnsi" w:hAnsiTheme="minorHAnsi"/>
          <w:b/>
          <w:bCs/>
          <w:color w:val="0B769F" w:themeColor="accent4" w:themeShade="BF"/>
        </w:rPr>
        <w:t>3</w:t>
      </w:r>
      <w:r w:rsidR="0059653A" w:rsidRPr="00784B6C">
        <w:rPr>
          <w:rFonts w:asciiTheme="minorHAnsi" w:hAnsiTheme="minorHAnsi"/>
          <w:b/>
          <w:bCs/>
          <w:color w:val="0B769F" w:themeColor="accent4" w:themeShade="BF"/>
        </w:rPr>
        <w:t xml:space="preserve"> </w:t>
      </w:r>
      <w:r w:rsidR="001D1F7C" w:rsidRPr="00F059C0">
        <w:rPr>
          <w:rFonts w:asciiTheme="minorHAnsi" w:hAnsiTheme="minorHAnsi"/>
          <w:b/>
          <w:bCs/>
          <w:color w:val="0B769F" w:themeColor="accent4" w:themeShade="BF"/>
          <w:sz w:val="24"/>
          <w:szCs w:val="24"/>
        </w:rPr>
        <w:t>(~30 minutes)</w:t>
      </w:r>
      <w:bookmarkEnd w:id="56"/>
    </w:p>
    <w:p w14:paraId="59C3D263" w14:textId="542C92F8" w:rsidR="001060C0" w:rsidRPr="00AE06E6" w:rsidRDefault="001060C0" w:rsidP="003F5D6D">
      <w:pPr>
        <w:pStyle w:val="Heading2"/>
        <w:numPr>
          <w:ilvl w:val="0"/>
          <w:numId w:val="43"/>
        </w:numPr>
        <w:rPr>
          <w:rFonts w:asciiTheme="minorHAnsi" w:hAnsiTheme="minorHAnsi"/>
          <w:b/>
          <w:bCs/>
          <w:color w:val="D17406"/>
          <w:u w:val="single"/>
        </w:rPr>
      </w:pPr>
      <w:bookmarkStart w:id="57" w:name="_Toc213939585"/>
      <w:r w:rsidRPr="00791B6F">
        <w:rPr>
          <w:rFonts w:asciiTheme="minorHAnsi" w:hAnsiTheme="minorHAnsi"/>
          <w:b/>
          <w:bCs/>
          <w:color w:val="D17406"/>
          <w:u w:val="single"/>
        </w:rPr>
        <w:t xml:space="preserve">Review the </w:t>
      </w:r>
      <w:r w:rsidR="00DB047B">
        <w:rPr>
          <w:rFonts w:asciiTheme="minorHAnsi" w:hAnsiTheme="minorHAnsi"/>
          <w:b/>
          <w:bCs/>
          <w:color w:val="D17406"/>
          <w:u w:val="single"/>
        </w:rPr>
        <w:t>Participant</w:t>
      </w:r>
      <w:r w:rsidRPr="00791B6F">
        <w:rPr>
          <w:rFonts w:asciiTheme="minorHAnsi" w:hAnsiTheme="minorHAnsi"/>
          <w:b/>
          <w:bCs/>
          <w:color w:val="D17406"/>
          <w:u w:val="single"/>
        </w:rPr>
        <w:t>’s Progress</w:t>
      </w:r>
      <w:bookmarkEnd w:id="57"/>
    </w:p>
    <w:p w14:paraId="568FB39F" w14:textId="14B4278C" w:rsidR="0063040F" w:rsidRPr="00B72CCD" w:rsidRDefault="003F5D6D" w:rsidP="00F01A99">
      <w:pPr>
        <w:pStyle w:val="ListParagraph"/>
        <w:numPr>
          <w:ilvl w:val="0"/>
          <w:numId w:val="26"/>
        </w:numPr>
        <w:rPr>
          <w:color w:val="000000" w:themeColor="text1"/>
        </w:rPr>
      </w:pPr>
      <w:bookmarkStart w:id="58" w:name="_Hlk179989571"/>
      <w:r w:rsidRPr="00DB60A2">
        <w:rPr>
          <w:b/>
          <w:bCs/>
          <w:noProof/>
          <w:color w:val="D17406"/>
          <w:u w:val="single"/>
        </w:rPr>
        <w:drawing>
          <wp:anchor distT="0" distB="0" distL="114300" distR="114300" simplePos="0" relativeHeight="251658352" behindDoc="1" locked="0" layoutInCell="1" allowOverlap="1" wp14:anchorId="6836790B" wp14:editId="619D6B0C">
            <wp:simplePos x="0" y="0"/>
            <wp:positionH relativeFrom="column">
              <wp:posOffset>5128326</wp:posOffset>
            </wp:positionH>
            <wp:positionV relativeFrom="paragraph">
              <wp:posOffset>378613</wp:posOffset>
            </wp:positionV>
            <wp:extent cx="1319842" cy="1319842"/>
            <wp:effectExtent l="0" t="0" r="0" b="0"/>
            <wp:wrapNone/>
            <wp:docPr id="1790439039" name="Picture 1" descr="A heart with a gauge and a speed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9039" name="Picture 1" descr="A heart with a gauge and a speedometer&#10;&#10;Description automatically generated"/>
                    <pic:cNvPicPr/>
                  </pic:nvPicPr>
                  <pic:blipFill>
                    <a:blip r:embed="rId96" cstate="print">
                      <a:alphaModFix amt="20000"/>
                      <a:extLst>
                        <a:ext uri="{28A0092B-C50C-407E-A947-70E740481C1C}">
                          <a14:useLocalDpi xmlns:a14="http://schemas.microsoft.com/office/drawing/2010/main" val="0"/>
                        </a:ext>
                      </a:extLst>
                    </a:blip>
                    <a:stretch>
                      <a:fillRect/>
                    </a:stretch>
                  </pic:blipFill>
                  <pic:spPr>
                    <a:xfrm>
                      <a:off x="0" y="0"/>
                      <a:ext cx="1319842" cy="1319842"/>
                    </a:xfrm>
                    <a:prstGeom prst="rect">
                      <a:avLst/>
                    </a:prstGeom>
                  </pic:spPr>
                </pic:pic>
              </a:graphicData>
            </a:graphic>
            <wp14:sizeRelH relativeFrom="margin">
              <wp14:pctWidth>0</wp14:pctWidth>
            </wp14:sizeRelH>
            <wp14:sizeRelV relativeFrom="margin">
              <wp14:pctHeight>0</wp14:pctHeight>
            </wp14:sizeRelV>
          </wp:anchor>
        </w:drawing>
      </w:r>
      <w:r w:rsidR="00C43A38" w:rsidRPr="00B72CCD">
        <w:rPr>
          <w:rFonts w:ascii="Segoe UI Emoji" w:hAnsi="Segoe UI Emoji" w:cs="Segoe UI Emoji"/>
          <w:color w:val="auto"/>
          <w:sz w:val="32"/>
          <w:szCs w:val="32"/>
        </w:rPr>
        <w:t>🎯</w:t>
      </w:r>
      <w:r w:rsidR="00C43A38" w:rsidRPr="00B72CCD">
        <w:rPr>
          <w:b/>
          <w:bCs/>
        </w:rPr>
        <w:t xml:space="preserve"> </w:t>
      </w:r>
      <w:r w:rsidR="001060C0" w:rsidRPr="00B72CCD">
        <w:rPr>
          <w:b/>
          <w:bCs/>
          <w:color w:val="000000" w:themeColor="text1"/>
        </w:rPr>
        <w:t>Goal Review:</w:t>
      </w:r>
      <w:r w:rsidR="001060C0" w:rsidRPr="00B72CCD">
        <w:rPr>
          <w:color w:val="000000" w:themeColor="text1"/>
        </w:rPr>
        <w:t xml:space="preserve"> Reflect</w:t>
      </w:r>
      <w:r w:rsidR="00DC647A" w:rsidRPr="00B72CCD">
        <w:rPr>
          <w:color w:val="000000" w:themeColor="text1"/>
        </w:rPr>
        <w:t xml:space="preserve"> on the goals from Session 1, highlighting successes</w:t>
      </w:r>
      <w:r w:rsidR="00AE06E6" w:rsidRPr="00B72CCD">
        <w:rPr>
          <w:color w:val="000000" w:themeColor="text1"/>
        </w:rPr>
        <w:t xml:space="preserve">, </w:t>
      </w:r>
      <w:r w:rsidR="00DC647A" w:rsidRPr="00B72CCD">
        <w:rPr>
          <w:color w:val="000000" w:themeColor="text1"/>
        </w:rPr>
        <w:t>discuss</w:t>
      </w:r>
      <w:r w:rsidR="00AE06E6" w:rsidRPr="00B72CCD">
        <w:rPr>
          <w:color w:val="000000" w:themeColor="text1"/>
        </w:rPr>
        <w:t xml:space="preserve"> </w:t>
      </w:r>
      <w:r w:rsidR="00DC647A" w:rsidRPr="00B72CCD">
        <w:rPr>
          <w:color w:val="000000" w:themeColor="text1"/>
        </w:rPr>
        <w:t>obstacles</w:t>
      </w:r>
      <w:r w:rsidR="00AE06E6" w:rsidRPr="00B72CCD">
        <w:rPr>
          <w:color w:val="000000" w:themeColor="text1"/>
        </w:rPr>
        <w:t xml:space="preserve">, and </w:t>
      </w:r>
      <w:r w:rsidR="0063040F" w:rsidRPr="00B72CCD">
        <w:rPr>
          <w:color w:val="000000" w:themeColor="text1"/>
        </w:rPr>
        <w:t>adjust</w:t>
      </w:r>
      <w:r w:rsidR="00AE06E6" w:rsidRPr="00B72CCD">
        <w:rPr>
          <w:color w:val="000000" w:themeColor="text1"/>
        </w:rPr>
        <w:t xml:space="preserve"> goals if needed</w:t>
      </w:r>
      <w:r w:rsidR="0063040F" w:rsidRPr="00B72CCD">
        <w:rPr>
          <w:color w:val="000000" w:themeColor="text1"/>
        </w:rPr>
        <w:t>.</w:t>
      </w:r>
    </w:p>
    <w:p w14:paraId="4DABF6CB" w14:textId="001B096C" w:rsidR="00DC647A" w:rsidRPr="00B72CCD" w:rsidRDefault="00C43A38" w:rsidP="00F01A99">
      <w:pPr>
        <w:pStyle w:val="ListParagraph"/>
        <w:numPr>
          <w:ilvl w:val="0"/>
          <w:numId w:val="26"/>
        </w:numPr>
        <w:rPr>
          <w:color w:val="000000" w:themeColor="text1"/>
        </w:rPr>
      </w:pPr>
      <w:r w:rsidRPr="00B72CCD">
        <w:rPr>
          <w:rFonts w:ascii="Segoe UI Emoji" w:hAnsi="Segoe UI Emoji" w:cs="Segoe UI Emoji"/>
          <w:color w:val="auto"/>
          <w:sz w:val="32"/>
          <w:szCs w:val="32"/>
        </w:rPr>
        <w:t>📱</w:t>
      </w:r>
      <w:r w:rsidRPr="00B72CCD">
        <w:rPr>
          <w:b/>
          <w:bCs/>
        </w:rPr>
        <w:t xml:space="preserve"> </w:t>
      </w:r>
      <w:r w:rsidR="001060C0" w:rsidRPr="00B72CCD">
        <w:rPr>
          <w:b/>
          <w:bCs/>
          <w:color w:val="000000" w:themeColor="text1"/>
        </w:rPr>
        <w:t>App Usage:</w:t>
      </w:r>
      <w:r w:rsidR="001060C0" w:rsidRPr="00B72CCD">
        <w:rPr>
          <w:color w:val="000000" w:themeColor="text1"/>
        </w:rPr>
        <w:t xml:space="preserve"> </w:t>
      </w:r>
      <w:r w:rsidR="00DC647A" w:rsidRPr="00B72CCD">
        <w:rPr>
          <w:color w:val="000000" w:themeColor="text1"/>
        </w:rPr>
        <w:t xml:space="preserve">Review app engagement, including watching </w:t>
      </w:r>
      <w:r w:rsidR="00AD2954" w:rsidRPr="00B72CCD">
        <w:rPr>
          <w:color w:val="000000" w:themeColor="text1"/>
        </w:rPr>
        <w:t>videos</w:t>
      </w:r>
      <w:r w:rsidR="00DC647A" w:rsidRPr="00B72CCD">
        <w:rPr>
          <w:color w:val="000000" w:themeColor="text1"/>
        </w:rPr>
        <w:t>.</w:t>
      </w:r>
    </w:p>
    <w:p w14:paraId="5B75F01F" w14:textId="497CE7B1" w:rsidR="004E2CCC" w:rsidRDefault="001060C0" w:rsidP="00F01A99">
      <w:pPr>
        <w:pStyle w:val="ListParagraph"/>
        <w:numPr>
          <w:ilvl w:val="1"/>
          <w:numId w:val="26"/>
        </w:numPr>
      </w:pPr>
      <w:r w:rsidRPr="00B72CCD">
        <w:rPr>
          <w:b/>
          <w:bCs/>
          <w:color w:val="000000" w:themeColor="text1"/>
        </w:rPr>
        <w:t>Praise</w:t>
      </w:r>
      <w:r w:rsidRPr="00B72CCD">
        <w:rPr>
          <w:color w:val="000000" w:themeColor="text1"/>
        </w:rPr>
        <w:t xml:space="preserve"> any engagement and offer help if </w:t>
      </w:r>
      <w:r w:rsidR="00B6176C" w:rsidRPr="00B72CCD">
        <w:rPr>
          <w:color w:val="000000" w:themeColor="text1"/>
        </w:rPr>
        <w:t>they</w:t>
      </w:r>
      <w:r w:rsidRPr="00B72CCD">
        <w:rPr>
          <w:color w:val="000000" w:themeColor="text1"/>
        </w:rPr>
        <w:t xml:space="preserve"> faced challenges using the app</w:t>
      </w:r>
      <w:r w:rsidRPr="00A32704">
        <w:t>.</w:t>
      </w:r>
    </w:p>
    <w:p w14:paraId="221B0F57" w14:textId="048ABC9E" w:rsidR="00765D9D" w:rsidRPr="00791B6F" w:rsidRDefault="00765D9D" w:rsidP="003F5D6D">
      <w:pPr>
        <w:pStyle w:val="Heading2"/>
        <w:numPr>
          <w:ilvl w:val="0"/>
          <w:numId w:val="43"/>
        </w:numPr>
        <w:rPr>
          <w:rFonts w:asciiTheme="minorHAnsi" w:hAnsiTheme="minorHAnsi"/>
          <w:b/>
          <w:bCs/>
          <w:color w:val="D17406"/>
          <w:u w:val="single"/>
        </w:rPr>
      </w:pPr>
      <w:bookmarkStart w:id="59" w:name="_Toc213939586"/>
      <w:bookmarkStart w:id="60" w:name="_Hlk179989594"/>
      <w:bookmarkEnd w:id="58"/>
      <w:r w:rsidRPr="00791B6F">
        <w:rPr>
          <w:rFonts w:asciiTheme="minorHAnsi" w:hAnsiTheme="minorHAnsi"/>
          <w:b/>
          <w:bCs/>
          <w:color w:val="D17406"/>
          <w:u w:val="single"/>
        </w:rPr>
        <w:t>Problem-Solving:</w:t>
      </w:r>
      <w:bookmarkEnd w:id="59"/>
    </w:p>
    <w:p w14:paraId="6F114921" w14:textId="34A76400" w:rsidR="00DC647A" w:rsidRPr="00B72CCD" w:rsidRDefault="00DC647A" w:rsidP="00F01A99">
      <w:pPr>
        <w:pStyle w:val="ListParagraph"/>
        <w:numPr>
          <w:ilvl w:val="0"/>
          <w:numId w:val="48"/>
        </w:numPr>
        <w:rPr>
          <w:color w:val="000000" w:themeColor="text1"/>
        </w:rPr>
      </w:pPr>
      <w:r w:rsidRPr="00B72CCD">
        <w:rPr>
          <w:rFonts w:ascii="Segoe UI Emoji" w:hAnsi="Segoe UI Emoji" w:cs="Segoe UI Emoji"/>
          <w:color w:val="auto"/>
          <w:sz w:val="32"/>
          <w:szCs w:val="32"/>
        </w:rPr>
        <w:t>💡</w:t>
      </w:r>
      <w:r w:rsidRPr="00B72CCD">
        <w:rPr>
          <w:rFonts w:cs="Segoe UI Emoji"/>
          <w:color w:val="auto"/>
          <w:sz w:val="32"/>
          <w:szCs w:val="32"/>
        </w:rPr>
        <w:t xml:space="preserve"> </w:t>
      </w:r>
      <w:r w:rsidRPr="00B72CCD">
        <w:rPr>
          <w:b/>
          <w:bCs/>
          <w:color w:val="000000" w:themeColor="text1"/>
        </w:rPr>
        <w:t xml:space="preserve">Address Issues: </w:t>
      </w:r>
      <w:r w:rsidR="006F37E0" w:rsidRPr="00B72CCD">
        <w:rPr>
          <w:color w:val="000000" w:themeColor="text1"/>
        </w:rPr>
        <w:t>As</w:t>
      </w:r>
      <w:r w:rsidRPr="00B72CCD">
        <w:rPr>
          <w:color w:val="000000" w:themeColor="text1"/>
        </w:rPr>
        <w:t xml:space="preserve">k about any </w:t>
      </w:r>
      <w:r w:rsidR="00202404" w:rsidRPr="00B72CCD">
        <w:rPr>
          <w:color w:val="000000" w:themeColor="text1"/>
        </w:rPr>
        <w:t>challenges and</w:t>
      </w:r>
      <w:r w:rsidRPr="00B72CCD">
        <w:rPr>
          <w:color w:val="000000" w:themeColor="text1"/>
        </w:rPr>
        <w:t xml:space="preserve"> offer solutions.</w:t>
      </w:r>
    </w:p>
    <w:p w14:paraId="636566D9" w14:textId="0A5116DD" w:rsidR="00DC647A" w:rsidRPr="00B72CCD" w:rsidRDefault="00DC647A" w:rsidP="00F01A99">
      <w:pPr>
        <w:pStyle w:val="ListParagraph"/>
        <w:numPr>
          <w:ilvl w:val="1"/>
          <w:numId w:val="48"/>
        </w:numPr>
        <w:rPr>
          <w:color w:val="000000" w:themeColor="text1"/>
        </w:rPr>
      </w:pPr>
      <w:r w:rsidRPr="00B72CCD">
        <w:rPr>
          <w:rFonts w:cs="Segoe UI Emoji"/>
          <w:b/>
          <w:bCs/>
          <w:color w:val="000000" w:themeColor="text1"/>
        </w:rPr>
        <w:t>Example actions</w:t>
      </w:r>
      <w:r w:rsidRPr="00B72CCD">
        <w:rPr>
          <w:rFonts w:cs="Segoe UI Emoji"/>
          <w:color w:val="000000" w:themeColor="text1"/>
        </w:rPr>
        <w:t>:</w:t>
      </w:r>
      <w:r w:rsidRPr="00B72CCD">
        <w:rPr>
          <w:color w:val="000000" w:themeColor="text1"/>
        </w:rPr>
        <w:t xml:space="preserve"> Demonstrate the blood pressure monitor again</w:t>
      </w:r>
      <w:r w:rsidR="00530228" w:rsidRPr="00B72CCD">
        <w:rPr>
          <w:color w:val="000000" w:themeColor="text1"/>
        </w:rPr>
        <w:t>, a</w:t>
      </w:r>
      <w:r w:rsidRPr="00B72CCD">
        <w:rPr>
          <w:color w:val="000000" w:themeColor="text1"/>
        </w:rPr>
        <w:t>ssist with app navigation.</w:t>
      </w:r>
    </w:p>
    <w:p w14:paraId="0CFEF975" w14:textId="5972A17C" w:rsidR="00530228" w:rsidRPr="00B72CCD" w:rsidRDefault="00DC647A" w:rsidP="00F01A99">
      <w:pPr>
        <w:pStyle w:val="ListParagraph"/>
        <w:numPr>
          <w:ilvl w:val="1"/>
          <w:numId w:val="48"/>
        </w:numPr>
        <w:rPr>
          <w:b/>
          <w:bCs/>
          <w:color w:val="000000" w:themeColor="text1"/>
        </w:rPr>
      </w:pPr>
      <w:r w:rsidRPr="00B72CCD">
        <w:rPr>
          <w:b/>
          <w:bCs/>
          <w:i/>
          <w:iCs/>
          <w:color w:val="000000" w:themeColor="text1"/>
        </w:rPr>
        <w:t xml:space="preserve">Reassurance: </w:t>
      </w:r>
      <w:r w:rsidRPr="00B72CCD">
        <w:rPr>
          <w:i/>
          <w:iCs/>
          <w:color w:val="000000" w:themeColor="text1"/>
        </w:rPr>
        <w:t>Emphasise that challenges are part of the process and can be managed.</w:t>
      </w:r>
    </w:p>
    <w:p w14:paraId="61AB3B4C" w14:textId="5C196043" w:rsidR="00765D9D" w:rsidRPr="00791B6F" w:rsidRDefault="00B72CCD" w:rsidP="00C11874">
      <w:pPr>
        <w:pStyle w:val="Heading2"/>
        <w:rPr>
          <w:rFonts w:asciiTheme="minorHAnsi" w:hAnsiTheme="minorHAnsi"/>
          <w:b/>
          <w:bCs/>
          <w:color w:val="D17406"/>
          <w:u w:val="single"/>
        </w:rPr>
      </w:pPr>
      <w:bookmarkStart w:id="61" w:name="_Toc213939587"/>
      <w:r>
        <w:rPr>
          <w:rFonts w:asciiTheme="minorHAnsi" w:hAnsiTheme="minorHAnsi"/>
          <w:b/>
          <w:bCs/>
          <w:color w:val="D17406"/>
          <w:u w:val="single"/>
        </w:rPr>
        <w:t xml:space="preserve">3. </w:t>
      </w:r>
      <w:r w:rsidR="00765D9D" w:rsidRPr="00791B6F">
        <w:rPr>
          <w:rFonts w:asciiTheme="minorHAnsi" w:hAnsiTheme="minorHAnsi"/>
          <w:b/>
          <w:bCs/>
          <w:color w:val="D17406"/>
          <w:u w:val="single"/>
        </w:rPr>
        <w:t xml:space="preserve">Next </w:t>
      </w:r>
      <w:r w:rsidR="00641E36">
        <w:rPr>
          <w:rFonts w:asciiTheme="minorHAnsi" w:hAnsiTheme="minorHAnsi"/>
          <w:b/>
          <w:bCs/>
          <w:color w:val="D17406"/>
          <w:u w:val="single"/>
        </w:rPr>
        <w:t>S</w:t>
      </w:r>
      <w:r w:rsidR="00765D9D" w:rsidRPr="00791B6F">
        <w:rPr>
          <w:rFonts w:asciiTheme="minorHAnsi" w:hAnsiTheme="minorHAnsi"/>
          <w:b/>
          <w:bCs/>
          <w:color w:val="D17406"/>
          <w:u w:val="single"/>
        </w:rPr>
        <w:t>teps:</w:t>
      </w:r>
      <w:bookmarkEnd w:id="61"/>
      <w:r w:rsidR="00DB60A2" w:rsidRPr="00DB60A2">
        <w:rPr>
          <w:noProof/>
          <w14:ligatures w14:val="standardContextual"/>
        </w:rPr>
        <w:t xml:space="preserve"> </w:t>
      </w:r>
    </w:p>
    <w:p w14:paraId="4CDBCAA4" w14:textId="35468AE9" w:rsidR="00B72CCD" w:rsidRPr="00B72CCD" w:rsidRDefault="00DC647A" w:rsidP="00F01A99">
      <w:pPr>
        <w:pStyle w:val="ListParagraph"/>
        <w:numPr>
          <w:ilvl w:val="0"/>
          <w:numId w:val="48"/>
        </w:numPr>
        <w:rPr>
          <w:b/>
          <w:bCs/>
          <w:color w:val="auto"/>
        </w:rPr>
      </w:pPr>
      <w:r w:rsidRPr="00B72CCD">
        <w:rPr>
          <w:rFonts w:ascii="Segoe UI Emoji" w:hAnsi="Segoe UI Emoji" w:cs="Segoe UI Emoji"/>
          <w:color w:val="auto"/>
          <w:sz w:val="32"/>
          <w:szCs w:val="32"/>
        </w:rPr>
        <w:t>💪</w:t>
      </w:r>
      <w:r w:rsidRPr="00B72CCD">
        <w:rPr>
          <w:rFonts w:cs="Segoe UI Emoji"/>
          <w:color w:val="auto"/>
        </w:rPr>
        <w:t xml:space="preserve"> </w:t>
      </w:r>
      <w:r w:rsidR="00551DCD" w:rsidRPr="00B72CCD">
        <w:rPr>
          <w:b/>
          <w:bCs/>
          <w:color w:val="auto"/>
        </w:rPr>
        <w:t xml:space="preserve">Remind </w:t>
      </w:r>
      <w:r w:rsidR="00DB047B">
        <w:rPr>
          <w:b/>
          <w:bCs/>
          <w:color w:val="auto"/>
        </w:rPr>
        <w:t>Participant</w:t>
      </w:r>
      <w:r w:rsidR="00551DCD" w:rsidRPr="00B72CCD">
        <w:rPr>
          <w:b/>
          <w:bCs/>
          <w:color w:val="auto"/>
        </w:rPr>
        <w:t>s</w:t>
      </w:r>
      <w:r w:rsidRPr="00B72CCD">
        <w:rPr>
          <w:b/>
          <w:bCs/>
          <w:color w:val="auto"/>
        </w:rPr>
        <w:t xml:space="preserve">: </w:t>
      </w:r>
      <w:r w:rsidR="00551DCD" w:rsidRPr="00B72CCD">
        <w:rPr>
          <w:color w:val="auto"/>
        </w:rPr>
        <w:t>They will measure and record their blood pressure for a final time.</w:t>
      </w:r>
      <w:r w:rsidR="000920E7">
        <w:rPr>
          <w:color w:val="auto"/>
        </w:rPr>
        <w:t xml:space="preserve"> </w:t>
      </w:r>
      <w:r w:rsidR="000920E7" w:rsidRPr="000920E7">
        <w:rPr>
          <w:b/>
          <w:bCs/>
          <w:color w:val="auto"/>
        </w:rPr>
        <w:t>Note: participants can complete a 4-day streak in the first week of the intervention. Once completed, they can record their BP once per week thereafter.</w:t>
      </w:r>
      <w:r w:rsidR="000920E7">
        <w:rPr>
          <w:color w:val="auto"/>
        </w:rPr>
        <w:t xml:space="preserve"> </w:t>
      </w:r>
    </w:p>
    <w:p w14:paraId="64CEF546" w14:textId="58163573" w:rsidR="00714648" w:rsidRPr="00B72CCD" w:rsidRDefault="00DC647A" w:rsidP="00F01A99">
      <w:pPr>
        <w:pStyle w:val="ListParagraph"/>
        <w:numPr>
          <w:ilvl w:val="0"/>
          <w:numId w:val="48"/>
        </w:numPr>
        <w:rPr>
          <w:b/>
          <w:bCs/>
          <w:color w:val="auto"/>
        </w:rPr>
      </w:pPr>
      <w:r w:rsidRPr="00B72CCD">
        <w:rPr>
          <w:rFonts w:ascii="Segoe UI Emoji" w:hAnsi="Segoe UI Emoji" w:cs="Segoe UI Emoji"/>
          <w:color w:val="auto"/>
          <w:sz w:val="32"/>
          <w:szCs w:val="32"/>
        </w:rPr>
        <w:t>⚡</w:t>
      </w:r>
      <w:r w:rsidRPr="00B72CCD">
        <w:rPr>
          <w:b/>
          <w:bCs/>
          <w:color w:val="auto"/>
        </w:rPr>
        <w:t xml:space="preserve">Highlight Impact: </w:t>
      </w:r>
      <w:r w:rsidRPr="00B72CCD">
        <w:rPr>
          <w:color w:val="auto"/>
        </w:rPr>
        <w:t>Emphasise long-term benefits of diet and lifestyle change on</w:t>
      </w:r>
      <w:r w:rsidR="000920E7">
        <w:rPr>
          <w:color w:val="auto"/>
        </w:rPr>
        <w:t xml:space="preserve"> BP. </w:t>
      </w:r>
    </w:p>
    <w:p w14:paraId="0C1C3B7F" w14:textId="6A7F6226" w:rsidR="00BF6F99" w:rsidRPr="00B72CCD" w:rsidRDefault="00BF6F99" w:rsidP="00F01A99">
      <w:pPr>
        <w:pStyle w:val="ListParagraph"/>
        <w:numPr>
          <w:ilvl w:val="0"/>
          <w:numId w:val="48"/>
        </w:numPr>
        <w:rPr>
          <w:color w:val="auto"/>
        </w:rPr>
      </w:pPr>
      <w:r w:rsidRPr="00B72CCD">
        <w:rPr>
          <w:rFonts w:ascii="Segoe UI Emoji" w:hAnsi="Segoe UI Emoji" w:cs="Segoe UI Emoji"/>
          <w:color w:val="auto"/>
          <w:sz w:val="32"/>
          <w:szCs w:val="32"/>
        </w:rPr>
        <w:t>⏩</w:t>
      </w:r>
      <w:r w:rsidRPr="00B72CCD">
        <w:rPr>
          <w:rFonts w:cs="Segoe UI Emoji"/>
          <w:color w:val="auto"/>
        </w:rPr>
        <w:t xml:space="preserve"> After Session 3: </w:t>
      </w:r>
      <w:r w:rsidRPr="00B72CCD">
        <w:rPr>
          <w:b/>
          <w:bCs/>
          <w:color w:val="auto"/>
        </w:rPr>
        <w:t xml:space="preserve">Prepare for transition </w:t>
      </w:r>
      <w:r w:rsidRPr="00B72CCD">
        <w:rPr>
          <w:color w:val="auto"/>
        </w:rPr>
        <w:t>to the next risk factor.</w:t>
      </w:r>
    </w:p>
    <w:p w14:paraId="6D7B01F5" w14:textId="661C803A" w:rsidR="008635B2" w:rsidRPr="008635B2" w:rsidRDefault="00E908C4" w:rsidP="00F01A99">
      <w:pPr>
        <w:pStyle w:val="ListParagraph"/>
        <w:numPr>
          <w:ilvl w:val="0"/>
          <w:numId w:val="49"/>
        </w:numPr>
        <w:rPr>
          <w:color w:val="000000" w:themeColor="text1"/>
        </w:rPr>
      </w:pPr>
      <w:r w:rsidRPr="00B72CCD">
        <w:rPr>
          <w:rFonts w:ascii="Segoe UI Emoji" w:hAnsi="Segoe UI Emoji" w:cs="Segoe UI Emoji"/>
          <w:color w:val="auto"/>
          <w:sz w:val="32"/>
          <w:szCs w:val="32"/>
        </w:rPr>
        <w:t>🎉</w:t>
      </w:r>
      <w:r w:rsidRPr="00B72CCD">
        <w:rPr>
          <w:b/>
          <w:bCs/>
        </w:rPr>
        <w:t xml:space="preserve"> </w:t>
      </w:r>
      <w:r w:rsidRPr="00B72CCD">
        <w:rPr>
          <w:b/>
          <w:bCs/>
          <w:color w:val="000000" w:themeColor="text1"/>
        </w:rPr>
        <w:t>Positive Reinforcement:</w:t>
      </w:r>
      <w:r w:rsidR="003F5D6D" w:rsidRPr="003F5D6D">
        <w:rPr>
          <w:noProof/>
          <w:color w:val="FFEECD"/>
          <w14:ligatures w14:val="standardContextual"/>
        </w:rPr>
        <w:t xml:space="preserve"> </w:t>
      </w:r>
    </w:p>
    <w:p w14:paraId="7231E682" w14:textId="0030DC2B" w:rsidR="008635B2" w:rsidRPr="008635B2" w:rsidRDefault="00E908C4" w:rsidP="00F01A99">
      <w:pPr>
        <w:pStyle w:val="ListParagraph"/>
        <w:numPr>
          <w:ilvl w:val="1"/>
          <w:numId w:val="49"/>
        </w:numPr>
        <w:rPr>
          <w:color w:val="000000" w:themeColor="text1"/>
        </w:rPr>
      </w:pPr>
      <w:r w:rsidRPr="008635B2">
        <w:rPr>
          <w:b/>
          <w:bCs/>
          <w:color w:val="000000" w:themeColor="text1"/>
        </w:rPr>
        <w:t xml:space="preserve">Celebrate achievements, </w:t>
      </w:r>
      <w:r w:rsidRPr="008635B2">
        <w:rPr>
          <w:color w:val="000000" w:themeColor="text1"/>
        </w:rPr>
        <w:t xml:space="preserve">even if small, and highlight how these changes impact blood </w:t>
      </w:r>
      <w:r w:rsidR="008635B2" w:rsidRPr="008635B2">
        <w:rPr>
          <w:color w:val="000000" w:themeColor="text1"/>
        </w:rPr>
        <w:t>pressure</w:t>
      </w:r>
    </w:p>
    <w:p w14:paraId="2B0BC094" w14:textId="5A019AC1" w:rsidR="008635B2" w:rsidRDefault="008635B2" w:rsidP="00F01A99">
      <w:pPr>
        <w:pStyle w:val="ListParagraph"/>
        <w:numPr>
          <w:ilvl w:val="0"/>
          <w:numId w:val="27"/>
        </w:numPr>
        <w:rPr>
          <w:color w:val="auto"/>
        </w:rPr>
      </w:pPr>
      <w:r w:rsidRPr="00AC11B7">
        <w:rPr>
          <w:rFonts w:ascii="Segoe UI Emoji" w:hAnsi="Segoe UI Emoji" w:cs="Segoe UI Emoji"/>
          <w:color w:val="auto"/>
          <w:sz w:val="32"/>
          <w:szCs w:val="32"/>
        </w:rPr>
        <w:t>💡</w:t>
      </w:r>
      <w:r w:rsidRPr="00A32704">
        <w:rPr>
          <w:rFonts w:cs="Segoe UI Emoji"/>
        </w:rPr>
        <w:t xml:space="preserve"> </w:t>
      </w:r>
      <w:r w:rsidRPr="003A5418">
        <w:rPr>
          <w:b/>
          <w:bCs/>
          <w:color w:val="auto"/>
        </w:rPr>
        <w:t>Continued Monitoring:</w:t>
      </w:r>
      <w:r>
        <w:rPr>
          <w:b/>
          <w:bCs/>
          <w:color w:val="auto"/>
        </w:rPr>
        <w:t xml:space="preserve"> </w:t>
      </w:r>
      <w:r w:rsidRPr="002809D5">
        <w:rPr>
          <w:color w:val="auto"/>
        </w:rPr>
        <w:t xml:space="preserve">Emphasise that </w:t>
      </w:r>
      <w:r>
        <w:rPr>
          <w:color w:val="auto"/>
        </w:rPr>
        <w:t xml:space="preserve">the </w:t>
      </w:r>
      <w:r w:rsidR="00DB047B">
        <w:rPr>
          <w:color w:val="auto"/>
        </w:rPr>
        <w:t>Participant</w:t>
      </w:r>
      <w:r w:rsidRPr="002809D5">
        <w:rPr>
          <w:color w:val="auto"/>
        </w:rPr>
        <w:t xml:space="preserve"> can still </w:t>
      </w:r>
      <w:r>
        <w:rPr>
          <w:b/>
          <w:bCs/>
          <w:color w:val="auto"/>
        </w:rPr>
        <w:t>monitor their</w:t>
      </w:r>
      <w:r w:rsidRPr="002809D5">
        <w:rPr>
          <w:b/>
          <w:bCs/>
          <w:color w:val="auto"/>
        </w:rPr>
        <w:t xml:space="preserve"> blood pressure</w:t>
      </w:r>
      <w:r w:rsidRPr="002809D5">
        <w:rPr>
          <w:color w:val="auto"/>
        </w:rPr>
        <w:t xml:space="preserve"> as they move on to the next area of focus.</w:t>
      </w:r>
    </w:p>
    <w:p w14:paraId="4166E6D2" w14:textId="01733F61" w:rsidR="008635B2" w:rsidRPr="002809D5" w:rsidRDefault="008635B2" w:rsidP="008635B2">
      <w:pPr>
        <w:pStyle w:val="ListParagraph"/>
        <w:rPr>
          <w:color w:val="auto"/>
        </w:rPr>
      </w:pPr>
    </w:p>
    <w:bookmarkEnd w:id="60"/>
    <w:p w14:paraId="021D2154" w14:textId="6C48326C" w:rsidR="00F059C0" w:rsidRPr="001E2A2C" w:rsidRDefault="00C11874" w:rsidP="00F059C0">
      <w:pPr>
        <w:pStyle w:val="ListParagraph"/>
        <w:ind w:left="360"/>
        <w:jc w:val="center"/>
        <w:rPr>
          <w:rStyle w:val="normaltextrun"/>
          <w:b/>
          <w:bCs/>
          <w:color w:val="FF0000"/>
          <w:sz w:val="32"/>
          <w:szCs w:val="32"/>
          <w:u w:val="single"/>
        </w:rPr>
      </w:pPr>
      <w:r w:rsidRPr="0032525F">
        <w:rPr>
          <w:noProof/>
          <w:color w:val="FFEECD"/>
          <w14:ligatures w14:val="standardContextual"/>
        </w:rPr>
        <mc:AlternateContent>
          <mc:Choice Requires="wps">
            <w:drawing>
              <wp:anchor distT="0" distB="0" distL="114300" distR="114300" simplePos="0" relativeHeight="251658510" behindDoc="0" locked="0" layoutInCell="1" allowOverlap="1" wp14:anchorId="35EE802B" wp14:editId="108691E7">
                <wp:simplePos x="0" y="0"/>
                <wp:positionH relativeFrom="margin">
                  <wp:align>right</wp:align>
                </wp:positionH>
                <wp:positionV relativeFrom="paragraph">
                  <wp:posOffset>8321</wp:posOffset>
                </wp:positionV>
                <wp:extent cx="6274435" cy="1303283"/>
                <wp:effectExtent l="0" t="0" r="12065" b="11430"/>
                <wp:wrapNone/>
                <wp:docPr id="1170432073" name="Rectangle 1"/>
                <wp:cNvGraphicFramePr/>
                <a:graphic xmlns:a="http://schemas.openxmlformats.org/drawingml/2006/main">
                  <a:graphicData uri="http://schemas.microsoft.com/office/word/2010/wordprocessingShape">
                    <wps:wsp>
                      <wps:cNvSpPr/>
                      <wps:spPr>
                        <a:xfrm>
                          <a:off x="0" y="0"/>
                          <a:ext cx="6274435" cy="1303283"/>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F9658F2">
              <v:rect id="Rectangle 1" style="position:absolute;margin-left:442.85pt;margin-top:.65pt;width:494.05pt;height:102.6pt;z-index:25165851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f6c5ac [1301]" strokeweight="1.5pt" w14:anchorId="27F606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">
                <v:stroke dashstyle="dash"/>
                <w10:wrap anchorx="margin"/>
              </v:rect>
            </w:pict>
          </mc:Fallback>
        </mc:AlternateContent>
      </w:r>
      <w:r w:rsidR="00B83684" w:rsidRPr="001E2A2C">
        <w:rPr>
          <w:rFonts w:ascii="Segoe UI Emoji" w:hAnsi="Segoe UI Emoji" w:cs="Segoe UI Emoji"/>
          <w:noProof/>
          <w:color w:val="auto"/>
          <w:sz w:val="32"/>
          <w:szCs w:val="32"/>
          <w14:ligatures w14:val="standardContextual"/>
        </w:rPr>
        <mc:AlternateContent>
          <mc:Choice Requires="wps">
            <w:drawing>
              <wp:anchor distT="0" distB="0" distL="114300" distR="114300" simplePos="0" relativeHeight="251658270" behindDoc="1" locked="0" layoutInCell="1" allowOverlap="1" wp14:anchorId="63BDA099" wp14:editId="200B0E3F">
                <wp:simplePos x="0" y="0"/>
                <wp:positionH relativeFrom="margin">
                  <wp:align>center</wp:align>
                </wp:positionH>
                <wp:positionV relativeFrom="paragraph">
                  <wp:posOffset>541874</wp:posOffset>
                </wp:positionV>
                <wp:extent cx="2734945" cy="700405"/>
                <wp:effectExtent l="19050" t="19050" r="27305" b="23495"/>
                <wp:wrapNone/>
                <wp:docPr id="276815716" name="Rectangle 1"/>
                <wp:cNvGraphicFramePr/>
                <a:graphic xmlns:a="http://schemas.openxmlformats.org/drawingml/2006/main">
                  <a:graphicData uri="http://schemas.microsoft.com/office/word/2010/wordprocessingShape">
                    <wps:wsp>
                      <wps:cNvSpPr/>
                      <wps:spPr>
                        <a:xfrm>
                          <a:off x="0" y="0"/>
                          <a:ext cx="2734945" cy="700405"/>
                        </a:xfrm>
                        <a:prstGeom prst="rect">
                          <a:avLst/>
                        </a:prstGeom>
                        <a:noFill/>
                        <a:ln w="38100">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CB37C99">
              <v:rect id="Rectangle 1" style="position:absolute;margin-left:0;margin-top:42.65pt;width:215.35pt;height:55.15pt;z-index:-25165821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f6c5ac [1301]" strokeweight="3pt" w14:anchorId="29DDA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">
                <w10:wrap anchorx="margin"/>
              </v:rect>
            </w:pict>
          </mc:Fallback>
        </mc:AlternateContent>
      </w:r>
      <w:r w:rsidR="00B83684" w:rsidRPr="00603E7E">
        <w:rPr>
          <w:rStyle w:val="normaltextrun"/>
          <w:b/>
          <w:bCs/>
          <w:noProof/>
          <w:color w:val="FF0000"/>
          <w:sz w:val="32"/>
          <w:szCs w:val="32"/>
        </w:rPr>
        <w:drawing>
          <wp:anchor distT="0" distB="0" distL="114300" distR="114300" simplePos="0" relativeHeight="251658478" behindDoc="1" locked="0" layoutInCell="1" allowOverlap="1" wp14:anchorId="62CD5FF3" wp14:editId="7BB02E2C">
            <wp:simplePos x="0" y="0"/>
            <wp:positionH relativeFrom="column">
              <wp:posOffset>5758574</wp:posOffset>
            </wp:positionH>
            <wp:positionV relativeFrom="paragraph">
              <wp:posOffset>11430</wp:posOffset>
            </wp:positionV>
            <wp:extent cx="564515" cy="401320"/>
            <wp:effectExtent l="0" t="0" r="0" b="5080"/>
            <wp:wrapTight wrapText="bothSides">
              <wp:wrapPolygon edited="0">
                <wp:start x="0" y="0"/>
                <wp:lineTo x="0" y="12987"/>
                <wp:lineTo x="18466" y="21190"/>
                <wp:lineTo x="20409" y="21190"/>
                <wp:lineTo x="20895" y="20506"/>
                <wp:lineTo x="20895" y="2051"/>
                <wp:lineTo x="19924" y="0"/>
                <wp:lineTo x="0" y="0"/>
              </wp:wrapPolygon>
            </wp:wrapTight>
            <wp:docPr id="1332453697"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97" cstate="print">
                      <a:extLst>
                        <a:ext uri="{28A0092B-C50C-407E-A947-70E740481C1C}">
                          <a14:useLocalDpi xmlns:a14="http://schemas.microsoft.com/office/drawing/2010/main" val="0"/>
                        </a:ext>
                      </a:extLst>
                    </a:blip>
                    <a:srcRect t="14159" b="14569"/>
                    <a:stretch/>
                  </pic:blipFill>
                  <pic:spPr bwMode="auto">
                    <a:xfrm>
                      <a:off x="0" y="0"/>
                      <a:ext cx="564515" cy="40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047B" w:rsidRPr="001E2A2C">
        <w:rPr>
          <w:rStyle w:val="normaltextrun"/>
          <w:b/>
          <w:bCs/>
          <w:color w:val="FF0000"/>
          <w:sz w:val="32"/>
          <w:szCs w:val="32"/>
          <w:u w:val="single"/>
        </w:rPr>
        <w:t>COACH</w:t>
      </w:r>
      <w:r w:rsidR="00F059C0" w:rsidRPr="001E2A2C">
        <w:rPr>
          <w:rStyle w:val="normaltextrun"/>
          <w:b/>
          <w:bCs/>
          <w:color w:val="FF0000"/>
          <w:sz w:val="32"/>
          <w:szCs w:val="32"/>
          <w:u w:val="single"/>
        </w:rPr>
        <w:t xml:space="preserve"> ACTION: Record Information from Session in </w:t>
      </w:r>
      <w:proofErr w:type="spellStart"/>
      <w:r w:rsidR="001E2A2C" w:rsidRPr="001E2A2C">
        <w:rPr>
          <w:rStyle w:val="normaltextrun"/>
          <w:b/>
          <w:bCs/>
          <w:color w:val="FF0000"/>
          <w:sz w:val="32"/>
          <w:szCs w:val="32"/>
          <w:u w:val="single"/>
        </w:rPr>
        <w:t>SealedEnvelope</w:t>
      </w:r>
      <w:proofErr w:type="spellEnd"/>
    </w:p>
    <w:p w14:paraId="5B772C94" w14:textId="399775F0" w:rsidR="001E2A2C" w:rsidRDefault="001E2A2C" w:rsidP="001E2A2C">
      <w:pPr>
        <w:spacing w:before="0" w:after="0"/>
        <w:jc w:val="center"/>
        <w:rPr>
          <w:b/>
          <w:bCs/>
          <w:color w:val="000000" w:themeColor="text1"/>
        </w:rPr>
      </w:pPr>
      <w:bookmarkStart w:id="62" w:name="_Hlk179989661"/>
      <w:r>
        <w:rPr>
          <w:b/>
          <w:bCs/>
          <w:color w:val="000000" w:themeColor="text1"/>
        </w:rPr>
        <w:t>Log</w:t>
      </w:r>
      <w:r w:rsidR="00C84616">
        <w:rPr>
          <w:b/>
          <w:bCs/>
          <w:color w:val="000000" w:themeColor="text1"/>
        </w:rPr>
        <w:t xml:space="preserve"> I</w:t>
      </w:r>
      <w:r>
        <w:rPr>
          <w:b/>
          <w:bCs/>
          <w:color w:val="000000" w:themeColor="text1"/>
        </w:rPr>
        <w:t xml:space="preserve">n to </w:t>
      </w:r>
      <w:proofErr w:type="spellStart"/>
      <w:r>
        <w:rPr>
          <w:b/>
          <w:bCs/>
          <w:color w:val="000000" w:themeColor="text1"/>
        </w:rPr>
        <w:t>SealedEnvelope</w:t>
      </w:r>
      <w:proofErr w:type="spellEnd"/>
      <w:r>
        <w:rPr>
          <w:b/>
          <w:bCs/>
          <w:color w:val="000000" w:themeColor="text1"/>
        </w:rPr>
        <w:t xml:space="preserve"> Here</w:t>
      </w:r>
    </w:p>
    <w:p w14:paraId="1D3F429C" w14:textId="748ED97A" w:rsidR="001E2A2C" w:rsidRDefault="001E2A2C" w:rsidP="001E2A2C">
      <w:pPr>
        <w:spacing w:before="0" w:after="0"/>
        <w:ind w:left="360"/>
        <w:jc w:val="center"/>
        <w:rPr>
          <w:b/>
          <w:bCs/>
        </w:rPr>
      </w:pPr>
      <w:hyperlink r:id="rId98" w:history="1">
        <w:r w:rsidRPr="001E2A2C">
          <w:rPr>
            <w:rStyle w:val="Hyperlink"/>
            <w:b/>
            <w:bCs/>
          </w:rPr>
          <w:t>SealedEnvelope.com/access</w:t>
        </w:r>
      </w:hyperlink>
    </w:p>
    <w:p w14:paraId="152E33EB" w14:textId="767AD4C4" w:rsidR="00545DE7" w:rsidRDefault="00545DE7" w:rsidP="001E2A2C">
      <w:pPr>
        <w:spacing w:before="0" w:after="0"/>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227C8E91" w14:textId="77777777" w:rsidR="008635B2" w:rsidRPr="00545DE7" w:rsidRDefault="008635B2" w:rsidP="00545DE7">
      <w:pPr>
        <w:spacing w:before="0" w:after="0"/>
        <w:ind w:left="360"/>
        <w:jc w:val="center"/>
        <w:rPr>
          <w:i/>
          <w:iCs/>
          <w:color w:val="000000" w:themeColor="text1"/>
          <w:sz w:val="18"/>
          <w:szCs w:val="18"/>
        </w:rPr>
      </w:pPr>
    </w:p>
    <w:p w14:paraId="5B2B1388" w14:textId="4EFC3FD9" w:rsidR="00E908C4" w:rsidRPr="007E6CD1" w:rsidRDefault="00E908C4" w:rsidP="0054341E">
      <w:bookmarkStart w:id="63" w:name="_Hlk179989682"/>
      <w:bookmarkEnd w:id="62"/>
      <w:r w:rsidRPr="007E6CD1">
        <w:t xml:space="preserve">Additional Notes for </w:t>
      </w:r>
      <w:r w:rsidR="00DB047B">
        <w:t>Coach</w:t>
      </w:r>
      <w:r w:rsidRPr="007E6CD1">
        <w:t>es:</w:t>
      </w:r>
    </w:p>
    <w:p w14:paraId="67CE351D" w14:textId="77777777" w:rsidR="00252768" w:rsidRPr="00252768" w:rsidRDefault="00CD4A33" w:rsidP="005457CC">
      <w:pPr>
        <w:pStyle w:val="ListParagraph"/>
        <w:numPr>
          <w:ilvl w:val="0"/>
          <w:numId w:val="27"/>
        </w:numPr>
        <w:spacing w:line="240" w:lineRule="auto"/>
      </w:pPr>
      <w:r w:rsidRPr="00252768">
        <w:rPr>
          <w:b/>
          <w:bCs/>
          <w:color w:val="auto"/>
        </w:rPr>
        <w:t xml:space="preserve">Emphasise long-term effort: </w:t>
      </w:r>
      <w:r w:rsidRPr="00252768">
        <w:rPr>
          <w:color w:val="auto"/>
        </w:rPr>
        <w:t xml:space="preserve">Reinforce that managing </w:t>
      </w:r>
      <w:r w:rsidR="00DB60A2" w:rsidRPr="00252768">
        <w:rPr>
          <w:color w:val="auto"/>
        </w:rPr>
        <w:t>blood pressure</w:t>
      </w:r>
      <w:r w:rsidRPr="00252768">
        <w:rPr>
          <w:color w:val="auto"/>
        </w:rPr>
        <w:t xml:space="preserve"> is an ongoing process.</w:t>
      </w:r>
      <w:r w:rsidR="00252768">
        <w:rPr>
          <w:color w:val="auto"/>
        </w:rPr>
        <w:t xml:space="preserve"> </w:t>
      </w:r>
    </w:p>
    <w:p w14:paraId="1BB43D72" w14:textId="16EEF232" w:rsidR="00CD4A33" w:rsidRPr="00F4151D" w:rsidRDefault="00CD4A33" w:rsidP="005457CC">
      <w:pPr>
        <w:pStyle w:val="ListParagraph"/>
        <w:numPr>
          <w:ilvl w:val="0"/>
          <w:numId w:val="27"/>
        </w:numPr>
        <w:spacing w:line="240" w:lineRule="auto"/>
      </w:pPr>
      <w:r w:rsidRPr="00252768">
        <w:rPr>
          <w:b/>
          <w:bCs/>
          <w:color w:val="auto"/>
        </w:rPr>
        <w:t xml:space="preserve">Flexibility in progress: </w:t>
      </w:r>
      <w:r w:rsidRPr="00252768">
        <w:rPr>
          <w:color w:val="auto"/>
        </w:rPr>
        <w:t xml:space="preserve">Acknowledge that everyone moves at their own pace. The </w:t>
      </w:r>
      <w:r w:rsidR="00DB047B" w:rsidRPr="00252768">
        <w:rPr>
          <w:color w:val="auto"/>
        </w:rPr>
        <w:t>Participant</w:t>
      </w:r>
      <w:r w:rsidRPr="00252768">
        <w:rPr>
          <w:color w:val="auto"/>
        </w:rPr>
        <w:t xml:space="preserve"> should feel comfortable with where they are in their journey.</w:t>
      </w:r>
    </w:p>
    <w:bookmarkEnd w:id="63"/>
    <w:p w14:paraId="7E1A0FF3" w14:textId="4872F33F" w:rsidR="00F4151D" w:rsidRDefault="0073122C" w:rsidP="00F4151D">
      <w:r>
        <w:rPr>
          <w:b/>
          <w:bCs/>
          <w:noProof/>
          <w:color w:val="0B769F" w:themeColor="accent4" w:themeShade="BF"/>
        </w:rPr>
        <w:lastRenderedPageBreak/>
        <w:drawing>
          <wp:anchor distT="0" distB="0" distL="114300" distR="114300" simplePos="0" relativeHeight="251658279" behindDoc="1" locked="0" layoutInCell="1" allowOverlap="1" wp14:anchorId="3B8FBEA0" wp14:editId="680483F3">
            <wp:simplePos x="0" y="0"/>
            <wp:positionH relativeFrom="margin">
              <wp:posOffset>-67854</wp:posOffset>
            </wp:positionH>
            <wp:positionV relativeFrom="paragraph">
              <wp:posOffset>233680</wp:posOffset>
            </wp:positionV>
            <wp:extent cx="6774180" cy="5055870"/>
            <wp:effectExtent l="0" t="0" r="0" b="0"/>
            <wp:wrapTight wrapText="bothSides">
              <wp:wrapPolygon edited="0">
                <wp:start x="5102" y="1628"/>
                <wp:lineTo x="4920" y="2116"/>
                <wp:lineTo x="4495" y="3011"/>
                <wp:lineTo x="4373" y="4395"/>
                <wp:lineTo x="2733" y="5290"/>
                <wp:lineTo x="2794" y="5860"/>
                <wp:lineTo x="3584" y="6999"/>
                <wp:lineTo x="4799" y="8301"/>
                <wp:lineTo x="5345" y="9604"/>
                <wp:lineTo x="2673" y="9685"/>
                <wp:lineTo x="2430" y="9848"/>
                <wp:lineTo x="2916" y="10906"/>
                <wp:lineTo x="3705" y="12208"/>
                <wp:lineTo x="4313" y="13510"/>
                <wp:lineTo x="4070" y="13998"/>
                <wp:lineTo x="3888" y="14405"/>
                <wp:lineTo x="3888" y="15057"/>
                <wp:lineTo x="4313" y="16115"/>
                <wp:lineTo x="4434" y="16521"/>
                <wp:lineTo x="9780" y="17417"/>
                <wp:lineTo x="11906" y="17417"/>
                <wp:lineTo x="12270" y="18719"/>
                <wp:lineTo x="13060" y="19940"/>
                <wp:lineTo x="13120" y="20102"/>
                <wp:lineTo x="13606" y="20102"/>
                <wp:lineTo x="13667" y="18719"/>
                <wp:lineTo x="14153" y="18719"/>
                <wp:lineTo x="15246" y="17824"/>
                <wp:lineTo x="15186" y="17417"/>
                <wp:lineTo x="17312" y="17173"/>
                <wp:lineTo x="17676" y="16684"/>
                <wp:lineTo x="17251" y="16115"/>
                <wp:lineTo x="15854" y="14812"/>
                <wp:lineTo x="16340" y="14324"/>
                <wp:lineTo x="16157" y="13673"/>
                <wp:lineTo x="14700" y="13510"/>
                <wp:lineTo x="17251" y="10906"/>
                <wp:lineTo x="18891" y="8301"/>
                <wp:lineTo x="15368" y="6999"/>
                <wp:lineTo x="15489" y="5697"/>
                <wp:lineTo x="15307" y="3744"/>
                <wp:lineTo x="13667" y="3500"/>
                <wp:lineTo x="5588" y="3093"/>
                <wp:lineTo x="5467" y="1953"/>
                <wp:lineTo x="5345" y="1628"/>
                <wp:lineTo x="5102" y="1628"/>
              </wp:wrapPolygon>
            </wp:wrapTight>
            <wp:docPr id="513728773" name="Picture 1" descr="A device with a blood dro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8773" name="Picture 1" descr="A device with a blood drop on i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774180" cy="5055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Arial" w:cs="Arial"/>
          <w:b/>
          <w:bCs/>
          <w:noProof/>
          <w:color w:val="auto"/>
          <w:sz w:val="36"/>
          <w:szCs w:val="36"/>
          <w14:ligatures w14:val="standardContextual"/>
        </w:rPr>
        <mc:AlternateContent>
          <mc:Choice Requires="wps">
            <w:drawing>
              <wp:anchor distT="0" distB="0" distL="114300" distR="114300" simplePos="0" relativeHeight="251658243" behindDoc="0" locked="0" layoutInCell="1" allowOverlap="1" wp14:anchorId="68A22A97" wp14:editId="06EB0F84">
                <wp:simplePos x="0" y="0"/>
                <wp:positionH relativeFrom="column">
                  <wp:posOffset>467542</wp:posOffset>
                </wp:positionH>
                <wp:positionV relativeFrom="paragraph">
                  <wp:posOffset>14695</wp:posOffset>
                </wp:positionV>
                <wp:extent cx="5606143" cy="5170714"/>
                <wp:effectExtent l="0" t="0" r="13970" b="11430"/>
                <wp:wrapNone/>
                <wp:docPr id="582929964" name="Oval 2"/>
                <wp:cNvGraphicFramePr/>
                <a:graphic xmlns:a="http://schemas.openxmlformats.org/drawingml/2006/main">
                  <a:graphicData uri="http://schemas.microsoft.com/office/word/2010/wordprocessingShape">
                    <wps:wsp>
                      <wps:cNvSpPr/>
                      <wps:spPr>
                        <a:xfrm>
                          <a:off x="0" y="0"/>
                          <a:ext cx="5606143" cy="5170714"/>
                        </a:xfrm>
                        <a:prstGeom prst="ellipse">
                          <a:avLst/>
                        </a:prstGeom>
                        <a:solidFill>
                          <a:srgbClr val="E5FF97"/>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3FF8235">
              <v:oval id="Oval 2" style="position:absolute;margin-left:36.8pt;margin-top:1.15pt;width:441.45pt;height:407.15pt;z-index:25165824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5ff97" strokecolor="black [3213]" strokeweight="1.5pt" w14:anchorId="62D3BA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">
                <v:stroke joinstyle="miter"/>
              </v:oval>
            </w:pict>
          </mc:Fallback>
        </mc:AlternateContent>
      </w:r>
    </w:p>
    <w:p w14:paraId="1977F570" w14:textId="29BCBB87" w:rsidR="00A15D96" w:rsidRDefault="00A15D96" w:rsidP="00F4151D"/>
    <w:p w14:paraId="2FF97DA7" w14:textId="557C756A" w:rsidR="00A15D96" w:rsidRDefault="00A15D96" w:rsidP="00F4151D"/>
    <w:p w14:paraId="36F58A66" w14:textId="467F3BAE" w:rsidR="00A15D96" w:rsidRDefault="00A15D96" w:rsidP="00F4151D"/>
    <w:p w14:paraId="097FE596" w14:textId="52724210" w:rsidR="00242891" w:rsidRDefault="00242891" w:rsidP="00F4151D"/>
    <w:p w14:paraId="6ADE5061" w14:textId="6E257FFA" w:rsidR="00242891" w:rsidRDefault="00242891" w:rsidP="00F4151D"/>
    <w:p w14:paraId="3F0C6F88" w14:textId="29F9B17A" w:rsidR="00242891" w:rsidRDefault="00242891" w:rsidP="00F4151D"/>
    <w:p w14:paraId="64AC580A" w14:textId="78A1144A" w:rsidR="00242891" w:rsidRDefault="00242891" w:rsidP="00F4151D"/>
    <w:p w14:paraId="3CEAE074" w14:textId="7689DF09" w:rsidR="00F1291F" w:rsidRDefault="00F1291F" w:rsidP="00F4151D"/>
    <w:p w14:paraId="4D71E117" w14:textId="164037BD" w:rsidR="00F1291F" w:rsidRDefault="00F1291F" w:rsidP="00F4151D"/>
    <w:p w14:paraId="19EE8A70" w14:textId="6E77A93C" w:rsidR="00F1291F" w:rsidRDefault="00F1291F" w:rsidP="00F4151D"/>
    <w:p w14:paraId="42F327B7" w14:textId="0C93731B" w:rsidR="00F1291F" w:rsidRDefault="00F1291F" w:rsidP="00F4151D"/>
    <w:p w14:paraId="209F6ACA" w14:textId="77777777" w:rsidR="00F1291F" w:rsidRDefault="00F1291F" w:rsidP="00F4151D"/>
    <w:p w14:paraId="4C4D0EEC" w14:textId="77777777" w:rsidR="00A15D96" w:rsidRDefault="00A15D96" w:rsidP="00F4151D"/>
    <w:p w14:paraId="64671263" w14:textId="77777777" w:rsidR="00A15D96" w:rsidRDefault="00A15D96" w:rsidP="00F4151D"/>
    <w:p w14:paraId="6F455925" w14:textId="77777777" w:rsidR="00A15D96" w:rsidRDefault="00A15D96" w:rsidP="00F4151D"/>
    <w:p w14:paraId="4452DE8D" w14:textId="3618792D" w:rsidR="00F1291F" w:rsidRDefault="00F1291F" w:rsidP="00F4151D"/>
    <w:p w14:paraId="7843619A" w14:textId="77777777" w:rsidR="00F1291F" w:rsidRDefault="00F1291F" w:rsidP="00F4151D"/>
    <w:p w14:paraId="0F32C9DD" w14:textId="77777777" w:rsidR="00F1291F" w:rsidRPr="00E44C6D" w:rsidRDefault="00F1291F" w:rsidP="00E44C6D">
      <w:pPr>
        <w:jc w:val="center"/>
        <w:rPr>
          <w:rFonts w:eastAsia="Arial" w:cs="Arial"/>
          <w:b/>
          <w:bCs/>
          <w:color w:val="000000" w:themeColor="text1"/>
          <w:sz w:val="36"/>
          <w:szCs w:val="36"/>
        </w:rPr>
      </w:pPr>
    </w:p>
    <w:p w14:paraId="122E8C0E" w14:textId="41DE832D" w:rsidR="00F1291F" w:rsidRPr="00A15D96" w:rsidRDefault="00F1291F" w:rsidP="00F01A99">
      <w:pPr>
        <w:pStyle w:val="ListParagraph"/>
        <w:numPr>
          <w:ilvl w:val="0"/>
          <w:numId w:val="51"/>
        </w:numPr>
        <w:jc w:val="center"/>
        <w:rPr>
          <w:rFonts w:eastAsiaTheme="majorEastAsia" w:cstheme="majorBidi"/>
          <w:b/>
          <w:bCs/>
          <w:color w:val="0B769F" w:themeColor="accent4" w:themeShade="BF"/>
          <w:sz w:val="40"/>
          <w:szCs w:val="40"/>
        </w:rPr>
      </w:pPr>
      <w:r w:rsidRPr="00E44C6D">
        <w:rPr>
          <w:rFonts w:eastAsiaTheme="majorEastAsia" w:cstheme="majorBidi"/>
          <w:b/>
          <w:bCs/>
          <w:color w:val="0B769F" w:themeColor="accent4" w:themeShade="BF"/>
          <w:sz w:val="40"/>
          <w:szCs w:val="40"/>
        </w:rPr>
        <w:t>Managing Blood Sugar Intervention</w:t>
      </w:r>
    </w:p>
    <w:p w14:paraId="5F81E6C1" w14:textId="7ED0A0AA" w:rsidR="000F34A0" w:rsidRDefault="00F1291F" w:rsidP="004673C2">
      <w:pPr>
        <w:jc w:val="center"/>
        <w:rPr>
          <w:rFonts w:eastAsia="Arial" w:cs="Arial"/>
          <w:color w:val="auto"/>
        </w:rPr>
      </w:pPr>
      <w:r>
        <w:rPr>
          <w:rFonts w:eastAsia="Arial" w:cs="Arial"/>
          <w:color w:val="auto"/>
        </w:rPr>
        <w:t xml:space="preserve">At this point, the </w:t>
      </w:r>
      <w:r w:rsidR="00DB047B">
        <w:rPr>
          <w:rFonts w:eastAsia="Arial" w:cs="Arial"/>
          <w:color w:val="auto"/>
        </w:rPr>
        <w:t>Participant</w:t>
      </w:r>
      <w:r>
        <w:rPr>
          <w:rFonts w:eastAsia="Arial" w:cs="Arial"/>
          <w:color w:val="auto"/>
        </w:rPr>
        <w:t xml:space="preserve"> has chosen Man</w:t>
      </w:r>
      <w:r w:rsidR="00CF74BC">
        <w:rPr>
          <w:rFonts w:eastAsia="Arial" w:cs="Arial"/>
          <w:color w:val="auto"/>
        </w:rPr>
        <w:t>a</w:t>
      </w:r>
      <w:r>
        <w:rPr>
          <w:rFonts w:eastAsia="Arial" w:cs="Arial"/>
          <w:color w:val="auto"/>
        </w:rPr>
        <w:t>ging Blood Sugar as the risk factor to focus on</w:t>
      </w:r>
      <w:r w:rsidR="004673C2">
        <w:rPr>
          <w:rFonts w:eastAsia="Arial" w:cs="Arial"/>
          <w:color w:val="auto"/>
        </w:rPr>
        <w:t>.</w:t>
      </w:r>
    </w:p>
    <w:p w14:paraId="78EF6795" w14:textId="77777777" w:rsidR="000F34A0" w:rsidRDefault="000F34A0">
      <w:pPr>
        <w:spacing w:before="0" w:after="160"/>
        <w:rPr>
          <w:rFonts w:eastAsia="Arial" w:cs="Arial"/>
          <w:color w:val="auto"/>
        </w:rPr>
      </w:pPr>
      <w:r>
        <w:rPr>
          <w:rFonts w:eastAsia="Arial" w:cs="Arial"/>
          <w:color w:val="auto"/>
        </w:rPr>
        <w:br w:type="page"/>
      </w:r>
    </w:p>
    <w:bookmarkStart w:id="64" w:name="_Toc213939588"/>
    <w:bookmarkStart w:id="65" w:name="_Toc177727411"/>
    <w:p w14:paraId="127A7ABF" w14:textId="6CD895EF" w:rsidR="000F34A0" w:rsidRDefault="00564A7D" w:rsidP="000F34A0">
      <w:pPr>
        <w:pStyle w:val="Heading1"/>
        <w:rPr>
          <w:rFonts w:asciiTheme="minorHAnsi" w:hAnsiTheme="minorHAnsi"/>
          <w:b/>
          <w:bCs/>
          <w:color w:val="0B769F" w:themeColor="accent4" w:themeShade="BF"/>
        </w:rPr>
      </w:pPr>
      <w:r w:rsidRPr="00A32704">
        <w:rPr>
          <w:rFonts w:asciiTheme="minorHAnsi" w:hAnsiTheme="minorHAnsi"/>
          <w:b/>
          <w:bCs/>
          <w:noProof/>
          <w:color w:val="0F9ED5" w:themeColor="accent4"/>
        </w:rPr>
        <w:lastRenderedPageBreak/>
        <mc:AlternateContent>
          <mc:Choice Requires="wps">
            <w:drawing>
              <wp:anchor distT="0" distB="0" distL="114300" distR="114300" simplePos="0" relativeHeight="251658290" behindDoc="0" locked="0" layoutInCell="1" allowOverlap="1" wp14:anchorId="78BEBDC7" wp14:editId="07278420">
                <wp:simplePos x="0" y="0"/>
                <wp:positionH relativeFrom="margin">
                  <wp:posOffset>-2442</wp:posOffset>
                </wp:positionH>
                <wp:positionV relativeFrom="paragraph">
                  <wp:posOffset>339090</wp:posOffset>
                </wp:positionV>
                <wp:extent cx="6419458" cy="0"/>
                <wp:effectExtent l="0" t="19050" r="19685" b="19050"/>
                <wp:wrapNone/>
                <wp:docPr id="2050623304" name="Straight Connector 1"/>
                <wp:cNvGraphicFramePr/>
                <a:graphic xmlns:a="http://schemas.openxmlformats.org/drawingml/2006/main">
                  <a:graphicData uri="http://schemas.microsoft.com/office/word/2010/wordprocessingShape">
                    <wps:wsp>
                      <wps:cNvCnPr/>
                      <wps:spPr>
                        <a:xfrm flipV="1">
                          <a:off x="0" y="0"/>
                          <a:ext cx="6419458" cy="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DF9A196">
              <v:line id="Straight Connector 1" style="position:absolute;flip:y;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2pt,26.7pt" to="505.25pt,26.7pt" w14:anchorId="3DD2BB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">
                <v:stroke joinstyle="miter"/>
                <w10:wrap anchorx="margin"/>
              </v:line>
            </w:pict>
          </mc:Fallback>
        </mc:AlternateContent>
      </w:r>
      <w:r w:rsidR="000F34A0">
        <w:rPr>
          <w:rFonts w:asciiTheme="minorHAnsi" w:hAnsiTheme="minorHAnsi"/>
          <w:b/>
          <w:bCs/>
          <w:color w:val="0B769F" w:themeColor="accent4" w:themeShade="BF"/>
        </w:rPr>
        <w:t>Overview: Managing Blood Sugar Intervention</w:t>
      </w:r>
      <w:bookmarkEnd w:id="64"/>
      <w:r w:rsidR="00BC75EC">
        <w:rPr>
          <w:rFonts w:asciiTheme="minorHAnsi" w:hAnsiTheme="minorHAnsi"/>
          <w:b/>
          <w:bCs/>
          <w:color w:val="0B769F" w:themeColor="accent4" w:themeShade="BF"/>
        </w:rPr>
        <w:t xml:space="preserve"> </w:t>
      </w:r>
      <w:bookmarkEnd w:id="65"/>
    </w:p>
    <w:p w14:paraId="35CBD864" w14:textId="002FED37" w:rsidR="00564A7D" w:rsidRPr="00BC75EC" w:rsidRDefault="00761767" w:rsidP="00564A7D">
      <w:pPr>
        <w:pStyle w:val="ListBullet"/>
        <w:numPr>
          <w:ilvl w:val="0"/>
          <w:numId w:val="0"/>
        </w:numPr>
        <w:rPr>
          <w:b/>
          <w:color w:val="45B0E1" w:themeColor="accent1" w:themeTint="99"/>
        </w:rPr>
      </w:pPr>
      <w:r w:rsidRPr="00761767">
        <w:rPr>
          <w:rStyle w:val="normaltextrun"/>
          <w:noProof/>
          <w:color w:val="000000" w:themeColor="text1"/>
        </w:rPr>
        <w:drawing>
          <wp:anchor distT="0" distB="0" distL="114300" distR="114300" simplePos="0" relativeHeight="251658340" behindDoc="1" locked="0" layoutInCell="1" allowOverlap="1" wp14:anchorId="2C511607" wp14:editId="4686CD56">
            <wp:simplePos x="0" y="0"/>
            <wp:positionH relativeFrom="margin">
              <wp:posOffset>5089175</wp:posOffset>
            </wp:positionH>
            <wp:positionV relativeFrom="paragraph">
              <wp:posOffset>200879</wp:posOffset>
            </wp:positionV>
            <wp:extent cx="1490134" cy="1490134"/>
            <wp:effectExtent l="0" t="0" r="0" b="0"/>
            <wp:wrapNone/>
            <wp:docPr id="1243879573" name="Picture 1" descr="A logo of a drop of blood with arrows and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79573" name="Picture 1" descr="A logo of a drop of blood with arrows and a cube&#10;&#10;Description automatically generated"/>
                    <pic:cNvPicPr/>
                  </pic:nvPicPr>
                  <pic:blipFill>
                    <a:blip r:embed="rId100" cstate="print">
                      <a:alphaModFix amt="20000"/>
                      <a:extLst>
                        <a:ext uri="{28A0092B-C50C-407E-A947-70E740481C1C}">
                          <a14:useLocalDpi xmlns:a14="http://schemas.microsoft.com/office/drawing/2010/main" val="0"/>
                        </a:ext>
                      </a:extLst>
                    </a:blip>
                    <a:stretch>
                      <a:fillRect/>
                    </a:stretch>
                  </pic:blipFill>
                  <pic:spPr>
                    <a:xfrm>
                      <a:off x="0" y="0"/>
                      <a:ext cx="1490134" cy="1490134"/>
                    </a:xfrm>
                    <a:prstGeom prst="rect">
                      <a:avLst/>
                    </a:prstGeom>
                  </pic:spPr>
                </pic:pic>
              </a:graphicData>
            </a:graphic>
            <wp14:sizeRelH relativeFrom="margin">
              <wp14:pctWidth>0</wp14:pctWidth>
            </wp14:sizeRelH>
            <wp14:sizeRelV relativeFrom="margin">
              <wp14:pctHeight>0</wp14:pctHeight>
            </wp14:sizeRelV>
          </wp:anchor>
        </w:drawing>
      </w:r>
      <w:r w:rsidR="00564A7D">
        <w:rPr>
          <w:b/>
          <w:bCs/>
          <w:color w:val="D17406"/>
        </w:rPr>
        <w:t xml:space="preserve">HbA1c Testing and Results:  </w:t>
      </w:r>
      <w:r w:rsidR="00564A7D">
        <w:rPr>
          <w:rStyle w:val="normaltextrun"/>
          <w:color w:val="000000" w:themeColor="text1"/>
        </w:rPr>
        <w:t xml:space="preserve">The HbA1c test measures average blood sugar levels over three months, with high levels </w:t>
      </w:r>
      <w:r w:rsidR="00564A7D" w:rsidRPr="0A2DB95C">
        <w:rPr>
          <w:rStyle w:val="normaltextrun"/>
          <w:color w:val="000000" w:themeColor="text1"/>
        </w:rPr>
        <w:t xml:space="preserve">indicating </w:t>
      </w:r>
      <w:r w:rsidR="00564A7D">
        <w:rPr>
          <w:rStyle w:val="normaltextrun"/>
          <w:color w:val="000000" w:themeColor="text1"/>
        </w:rPr>
        <w:t>possible diabetes which can lead to serious complications.</w:t>
      </w:r>
      <w:r w:rsidRPr="00761767">
        <w:rPr>
          <w:noProof/>
          <w14:ligatures w14:val="standardContextual"/>
        </w:rPr>
        <w:t xml:space="preserve"> </w:t>
      </w:r>
    </w:p>
    <w:p w14:paraId="68393417" w14:textId="67FFBA03" w:rsidR="00564A7D" w:rsidRPr="00771043" w:rsidRDefault="00564A7D" w:rsidP="00564A7D">
      <w:pPr>
        <w:pStyle w:val="ListBullet"/>
        <w:spacing w:after="0" w:line="240" w:lineRule="auto"/>
        <w:rPr>
          <w:b/>
          <w:bCs/>
          <w:color w:val="000000" w:themeColor="text1"/>
        </w:rPr>
      </w:pPr>
      <w:r w:rsidRPr="00703311">
        <w:rPr>
          <w:b/>
          <w:color w:val="45B0E1" w:themeColor="accent1" w:themeTint="99"/>
        </w:rPr>
        <w:t xml:space="preserve">Baseline Assessment: </w:t>
      </w:r>
      <w:r>
        <w:rPr>
          <w:color w:val="000000" w:themeColor="text1"/>
        </w:rPr>
        <w:t xml:space="preserve">A research nurse conducts a HbA1c test via finger prick/venous method </w:t>
      </w:r>
    </w:p>
    <w:p w14:paraId="7590464C" w14:textId="5C310373" w:rsidR="00564A7D" w:rsidRPr="00703311" w:rsidRDefault="0054341E" w:rsidP="00564A7D">
      <w:pPr>
        <w:pStyle w:val="ListBullet"/>
        <w:spacing w:after="0" w:line="240" w:lineRule="auto"/>
        <w:rPr>
          <w:b/>
          <w:color w:val="45B0E1" w:themeColor="accent1" w:themeTint="99"/>
        </w:rPr>
      </w:pPr>
      <w:r>
        <w:rPr>
          <w:b/>
          <w:color w:val="45B0E1" w:themeColor="accent1" w:themeTint="99"/>
        </w:rPr>
        <w:t xml:space="preserve">Onboarding </w:t>
      </w:r>
      <w:r w:rsidR="00564A7D" w:rsidRPr="00703311">
        <w:rPr>
          <w:b/>
          <w:color w:val="45B0E1" w:themeColor="accent1" w:themeTint="99"/>
        </w:rPr>
        <w:t xml:space="preserve">(Session 0): </w:t>
      </w:r>
    </w:p>
    <w:p w14:paraId="3AE5B9AF" w14:textId="77777777" w:rsidR="00564A7D" w:rsidRPr="00E80AEB" w:rsidRDefault="00564A7D" w:rsidP="00F01A99">
      <w:pPr>
        <w:pStyle w:val="ListBullet"/>
        <w:numPr>
          <w:ilvl w:val="1"/>
          <w:numId w:val="13"/>
        </w:numPr>
        <w:spacing w:after="0" w:line="240" w:lineRule="auto"/>
        <w:ind w:left="786"/>
        <w:rPr>
          <w:b/>
          <w:bCs/>
          <w:color w:val="000000" w:themeColor="text1"/>
        </w:rPr>
      </w:pPr>
      <w:r w:rsidRPr="00B929BB">
        <w:rPr>
          <w:b/>
          <w:bCs/>
          <w:color w:val="000000" w:themeColor="text1"/>
        </w:rPr>
        <w:t>&lt; 42 mmol/mol (Normal):</w:t>
      </w:r>
      <w:r>
        <w:rPr>
          <w:color w:val="000000" w:themeColor="text1"/>
        </w:rPr>
        <w:t xml:space="preserve"> No intervention</w:t>
      </w:r>
    </w:p>
    <w:p w14:paraId="1A1153F4" w14:textId="31B322E7" w:rsidR="00564A7D" w:rsidRPr="002F1EFE" w:rsidRDefault="00564A7D" w:rsidP="00F01A99">
      <w:pPr>
        <w:pStyle w:val="ListBullet"/>
        <w:numPr>
          <w:ilvl w:val="1"/>
          <w:numId w:val="13"/>
        </w:numPr>
        <w:spacing w:after="0" w:line="240" w:lineRule="auto"/>
        <w:ind w:left="786"/>
        <w:rPr>
          <w:b/>
          <w:bCs/>
          <w:color w:val="000000" w:themeColor="text1"/>
        </w:rPr>
      </w:pPr>
      <w:r w:rsidRPr="00B929BB">
        <w:rPr>
          <w:b/>
          <w:bCs/>
          <w:color w:val="000000" w:themeColor="text1"/>
        </w:rPr>
        <w:t>42-47 mmol/mol (Pre-diabetes):</w:t>
      </w:r>
      <w:r>
        <w:rPr>
          <w:color w:val="000000" w:themeColor="text1"/>
        </w:rPr>
        <w:t xml:space="preserve"> Will have been given a letter to inform their GP practice.</w:t>
      </w:r>
    </w:p>
    <w:p w14:paraId="25CE8844" w14:textId="2584B160" w:rsidR="00564A7D" w:rsidRPr="002F1EFE" w:rsidRDefault="00564A7D" w:rsidP="00F01A99">
      <w:pPr>
        <w:pStyle w:val="ListBullet"/>
        <w:numPr>
          <w:ilvl w:val="1"/>
          <w:numId w:val="13"/>
        </w:numPr>
        <w:spacing w:after="0" w:line="240" w:lineRule="auto"/>
        <w:ind w:left="786"/>
        <w:rPr>
          <w:color w:val="000000" w:themeColor="text1"/>
        </w:rPr>
      </w:pPr>
      <w:r w:rsidRPr="00B929BB">
        <w:rPr>
          <w:b/>
          <w:bCs/>
          <w:color w:val="000000" w:themeColor="text1"/>
        </w:rPr>
        <w:t>≥ 48 mmol/mol (Diabetes):</w:t>
      </w:r>
      <w:r>
        <w:rPr>
          <w:b/>
          <w:color w:val="000000" w:themeColor="text1"/>
        </w:rPr>
        <w:t xml:space="preserve"> </w:t>
      </w:r>
      <w:r w:rsidRPr="00BE05B9">
        <w:rPr>
          <w:color w:val="000000" w:themeColor="text1"/>
        </w:rPr>
        <w:t xml:space="preserve">This is the range where people are getting </w:t>
      </w:r>
      <w:r>
        <w:rPr>
          <w:color w:val="000000" w:themeColor="text1"/>
        </w:rPr>
        <w:t>the intervention. If they decline, they still receive a letter for their GP practice.</w:t>
      </w:r>
    </w:p>
    <w:p w14:paraId="7F4E5D42" w14:textId="642E2642" w:rsidR="00564A7D" w:rsidRPr="00325308" w:rsidRDefault="00564A7D" w:rsidP="00564A7D">
      <w:pPr>
        <w:rPr>
          <w:b/>
          <w:color w:val="D17406"/>
        </w:rPr>
      </w:pPr>
      <w:r w:rsidRPr="00325308">
        <w:rPr>
          <w:b/>
          <w:color w:val="D17406"/>
        </w:rPr>
        <w:t xml:space="preserve">The </w:t>
      </w:r>
      <w:r>
        <w:rPr>
          <w:b/>
          <w:color w:val="D17406"/>
        </w:rPr>
        <w:t>P</w:t>
      </w:r>
      <w:r w:rsidRPr="00325308">
        <w:rPr>
          <w:b/>
          <w:color w:val="D17406"/>
        </w:rPr>
        <w:t xml:space="preserve">rimary </w:t>
      </w:r>
      <w:r>
        <w:rPr>
          <w:b/>
          <w:color w:val="D17406"/>
        </w:rPr>
        <w:t>G</w:t>
      </w:r>
      <w:r w:rsidRPr="00325308">
        <w:rPr>
          <w:b/>
          <w:color w:val="D17406"/>
        </w:rPr>
        <w:t>oal: </w:t>
      </w:r>
    </w:p>
    <w:p w14:paraId="7C5CB4E5" w14:textId="5352468C" w:rsidR="00564A7D" w:rsidRPr="006357AC" w:rsidRDefault="00564A7D" w:rsidP="00564A7D">
      <w:pPr>
        <w:pStyle w:val="ListBullet"/>
        <w:rPr>
          <w:b/>
          <w:bCs/>
          <w:color w:val="D17406"/>
        </w:rPr>
      </w:pPr>
      <w:r>
        <w:rPr>
          <w:color w:val="000000" w:themeColor="text1"/>
        </w:rPr>
        <w:t xml:space="preserve">The intervention’s main goal is to encourage </w:t>
      </w:r>
      <w:r w:rsidR="00FD5294">
        <w:rPr>
          <w:color w:val="000000" w:themeColor="text1"/>
        </w:rPr>
        <w:t xml:space="preserve">the </w:t>
      </w:r>
      <w:r w:rsidR="00DB047B">
        <w:rPr>
          <w:color w:val="000000" w:themeColor="text1"/>
        </w:rPr>
        <w:t>Participant</w:t>
      </w:r>
      <w:r>
        <w:rPr>
          <w:color w:val="000000" w:themeColor="text1"/>
        </w:rPr>
        <w:t xml:space="preserve"> to contact their GP practice about their HbA1c results and act on the advice given. </w:t>
      </w:r>
      <w:r w:rsidR="00DB047B">
        <w:rPr>
          <w:color w:val="000000" w:themeColor="text1"/>
        </w:rPr>
        <w:t>Coach</w:t>
      </w:r>
      <w:r>
        <w:rPr>
          <w:color w:val="000000" w:themeColor="text1"/>
        </w:rPr>
        <w:t xml:space="preserve">es support </w:t>
      </w:r>
      <w:r w:rsidR="00FD5294">
        <w:rPr>
          <w:color w:val="000000" w:themeColor="text1"/>
        </w:rPr>
        <w:t xml:space="preserve">the </w:t>
      </w:r>
      <w:r w:rsidR="00DB047B">
        <w:rPr>
          <w:color w:val="000000" w:themeColor="text1"/>
        </w:rPr>
        <w:t>Participant</w:t>
      </w:r>
      <w:r>
        <w:rPr>
          <w:color w:val="000000" w:themeColor="text1"/>
        </w:rPr>
        <w:t xml:space="preserve"> in engaging with their healthcare providers and the app provides educational videos on lifestyle changes. </w:t>
      </w:r>
      <w:bookmarkStart w:id="66" w:name="_Toc177727412"/>
    </w:p>
    <w:bookmarkStart w:id="67" w:name="_Toc177727413"/>
    <w:bookmarkStart w:id="68" w:name="_Toc213939589"/>
    <w:bookmarkEnd w:id="66"/>
    <w:p w14:paraId="0B94A237" w14:textId="620ABDD9" w:rsidR="00564A7D" w:rsidRPr="0054341E" w:rsidRDefault="0054341E" w:rsidP="0054341E">
      <w:pPr>
        <w:pStyle w:val="Heading2"/>
        <w:rPr>
          <w:b/>
          <w:bCs/>
          <w:color w:val="0B769F" w:themeColor="accent4" w:themeShade="BF"/>
        </w:rPr>
      </w:pPr>
      <w:r w:rsidRPr="0054341E">
        <w:rPr>
          <w:b/>
          <w:bCs/>
          <w:noProof/>
          <w:color w:val="0B769F" w:themeColor="accent4" w:themeShade="BF"/>
        </w:rPr>
        <mc:AlternateContent>
          <mc:Choice Requires="wps">
            <w:drawing>
              <wp:anchor distT="0" distB="0" distL="114300" distR="114300" simplePos="0" relativeHeight="251658289" behindDoc="0" locked="0" layoutInCell="1" allowOverlap="1" wp14:anchorId="08E79D38" wp14:editId="21495FA6">
                <wp:simplePos x="0" y="0"/>
                <wp:positionH relativeFrom="margin">
                  <wp:posOffset>-43891</wp:posOffset>
                </wp:positionH>
                <wp:positionV relativeFrom="paragraph">
                  <wp:posOffset>261976</wp:posOffset>
                </wp:positionV>
                <wp:extent cx="5924550" cy="7620"/>
                <wp:effectExtent l="19050" t="19050" r="19050" b="30480"/>
                <wp:wrapNone/>
                <wp:docPr id="1860823242"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3584D58">
              <v:line id="Straight Connector 1" style="position:absolute;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3.45pt,20.65pt" to="463.05pt,21.25pt" w14:anchorId="54F443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">
                <v:stroke joinstyle="miter"/>
                <w10:wrap anchorx="margin"/>
              </v:line>
            </w:pict>
          </mc:Fallback>
        </mc:AlternateContent>
      </w:r>
      <w:r w:rsidR="00DB047B">
        <w:rPr>
          <w:b/>
          <w:bCs/>
          <w:color w:val="0B769F" w:themeColor="accent4" w:themeShade="BF"/>
        </w:rPr>
        <w:t>Coach</w:t>
      </w:r>
      <w:r w:rsidR="00564A7D" w:rsidRPr="0054341E">
        <w:rPr>
          <w:b/>
          <w:bCs/>
          <w:color w:val="0B769F" w:themeColor="accent4" w:themeShade="BF"/>
        </w:rPr>
        <w:t xml:space="preserve">ing Role: </w:t>
      </w:r>
      <w:bookmarkEnd w:id="67"/>
      <w:r w:rsidR="00564A7D" w:rsidRPr="0054341E">
        <w:rPr>
          <w:b/>
          <w:bCs/>
          <w:color w:val="0B769F" w:themeColor="accent4" w:themeShade="BF"/>
        </w:rPr>
        <w:t>Helping Engagement with GP Practice</w:t>
      </w:r>
      <w:bookmarkEnd w:id="68"/>
    </w:p>
    <w:p w14:paraId="601FD68B" w14:textId="1F0C772C" w:rsidR="00564A7D" w:rsidRPr="008635B2" w:rsidRDefault="00564A7D" w:rsidP="00564A7D">
      <w:pPr>
        <w:rPr>
          <w:b/>
          <w:bCs/>
          <w:color w:val="D17406"/>
        </w:rPr>
      </w:pPr>
      <w:r w:rsidRPr="003D124B">
        <w:rPr>
          <w:rStyle w:val="apple-converted-space"/>
          <w:rFonts w:ascii="Segoe UI Emoji" w:eastAsia="Arial" w:hAnsi="Segoe UI Emoji" w:cs="Segoe UI Emoji"/>
          <w:color w:val="auto"/>
        </w:rPr>
        <w:t>📊</w:t>
      </w:r>
      <w:r w:rsidRPr="003D124B">
        <w:rPr>
          <w:rStyle w:val="apple-converted-space"/>
          <w:rFonts w:eastAsia="Arial" w:cs="Arial"/>
          <w:color w:val="auto"/>
        </w:rPr>
        <w:t xml:space="preserve"> </w:t>
      </w:r>
      <w:r w:rsidRPr="008635B2">
        <w:rPr>
          <w:b/>
          <w:bCs/>
          <w:color w:val="D17406"/>
        </w:rPr>
        <w:t>HbA1c Monitoring and GP practice contact:</w:t>
      </w:r>
    </w:p>
    <w:p w14:paraId="40768609" w14:textId="4D9658DD" w:rsidR="00564A7D" w:rsidRDefault="00564A7D" w:rsidP="00F01A99">
      <w:pPr>
        <w:pStyle w:val="ListParagraph"/>
        <w:numPr>
          <w:ilvl w:val="0"/>
          <w:numId w:val="14"/>
        </w:numPr>
        <w:rPr>
          <w:rStyle w:val="apple-converted-space"/>
          <w:rFonts w:eastAsia="Arial" w:cs="Arial"/>
          <w:color w:val="000000" w:themeColor="text1"/>
        </w:rPr>
      </w:pPr>
      <w:r>
        <w:rPr>
          <w:rStyle w:val="apple-converted-space"/>
          <w:rFonts w:eastAsia="Arial" w:cs="Arial"/>
          <w:color w:val="000000" w:themeColor="text1"/>
        </w:rPr>
        <w:t xml:space="preserve">Encourage </w:t>
      </w:r>
      <w:r w:rsidR="00FD5294">
        <w:rPr>
          <w:rStyle w:val="apple-converted-space"/>
          <w:rFonts w:eastAsia="Arial" w:cs="Arial"/>
          <w:color w:val="000000" w:themeColor="text1"/>
        </w:rPr>
        <w:t xml:space="preserve">the </w:t>
      </w:r>
      <w:r w:rsidR="00DB047B">
        <w:rPr>
          <w:rStyle w:val="apple-converted-space"/>
          <w:rFonts w:eastAsia="Arial" w:cs="Arial"/>
          <w:color w:val="000000" w:themeColor="text1"/>
        </w:rPr>
        <w:t>Participant</w:t>
      </w:r>
      <w:r>
        <w:rPr>
          <w:rStyle w:val="apple-converted-space"/>
          <w:rFonts w:eastAsia="Arial" w:cs="Arial"/>
          <w:color w:val="000000" w:themeColor="text1"/>
        </w:rPr>
        <w:t xml:space="preserve"> to visit their GP practice about their high HbA1c levels.</w:t>
      </w:r>
    </w:p>
    <w:p w14:paraId="1E00E48F" w14:textId="1A9A4061" w:rsidR="00564A7D" w:rsidRDefault="00FD5294" w:rsidP="00F01A99">
      <w:pPr>
        <w:pStyle w:val="ListParagraph"/>
        <w:numPr>
          <w:ilvl w:val="0"/>
          <w:numId w:val="14"/>
        </w:numPr>
        <w:rPr>
          <w:rStyle w:val="apple-converted-space"/>
          <w:rFonts w:eastAsia="Arial" w:cs="Arial"/>
          <w:color w:val="000000" w:themeColor="text1"/>
        </w:rPr>
      </w:pPr>
      <w:r w:rsidRPr="00F85C7B">
        <w:rPr>
          <w:b/>
          <w:noProof/>
          <w:color w:val="D17406"/>
        </w:rPr>
        <w:drawing>
          <wp:anchor distT="0" distB="0" distL="114300" distR="114300" simplePos="0" relativeHeight="251658341" behindDoc="1" locked="0" layoutInCell="1" allowOverlap="1" wp14:anchorId="1F5BA7D5" wp14:editId="4AB15710">
            <wp:simplePos x="0" y="0"/>
            <wp:positionH relativeFrom="margin">
              <wp:align>right</wp:align>
            </wp:positionH>
            <wp:positionV relativeFrom="paragraph">
              <wp:posOffset>189733</wp:posOffset>
            </wp:positionV>
            <wp:extent cx="1295400" cy="1295400"/>
            <wp:effectExtent l="0" t="0" r="0" b="0"/>
            <wp:wrapNone/>
            <wp:docPr id="1520519916" name="Picture 1" descr="A computer screen with a pers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9916" name="Picture 1" descr="A computer screen with a person on it&#10;&#10;Description automatically generated"/>
                    <pic:cNvPicPr/>
                  </pic:nvPicPr>
                  <pic:blipFill>
                    <a:blip r:embed="rId101" cstate="print">
                      <a:alphaModFix amt="20000"/>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page">
              <wp14:pctWidth>0</wp14:pctWidth>
            </wp14:sizeRelH>
            <wp14:sizeRelV relativeFrom="page">
              <wp14:pctHeight>0</wp14:pctHeight>
            </wp14:sizeRelV>
          </wp:anchor>
        </w:drawing>
      </w:r>
      <w:r w:rsidR="00564A7D">
        <w:rPr>
          <w:rStyle w:val="apple-converted-space"/>
          <w:rFonts w:eastAsia="Arial" w:cs="Arial"/>
          <w:color w:val="000000" w:themeColor="text1"/>
        </w:rPr>
        <w:t>The core team will have given you a letter summarising their results for the GP</w:t>
      </w:r>
      <w:r w:rsidR="00BC0A60">
        <w:rPr>
          <w:rStyle w:val="apple-converted-space"/>
          <w:rFonts w:eastAsia="Arial" w:cs="Arial"/>
          <w:color w:val="000000" w:themeColor="text1"/>
        </w:rPr>
        <w:t xml:space="preserve"> practice</w:t>
      </w:r>
      <w:r w:rsidR="00564A7D">
        <w:rPr>
          <w:rStyle w:val="apple-converted-space"/>
          <w:rFonts w:eastAsia="Arial" w:cs="Arial"/>
          <w:color w:val="000000" w:themeColor="text1"/>
        </w:rPr>
        <w:t xml:space="preserve"> </w:t>
      </w:r>
      <w:r w:rsidR="00564A7D" w:rsidRPr="00F03F9A">
        <w:rPr>
          <w:rStyle w:val="apple-converted-space"/>
          <w:rFonts w:ascii="Segoe UI Emoji" w:eastAsia="Arial" w:hAnsi="Segoe UI Emoji" w:cs="Segoe UI Emoji"/>
          <w:color w:val="auto"/>
        </w:rPr>
        <w:t>📝</w:t>
      </w:r>
      <w:r w:rsidR="00564A7D">
        <w:rPr>
          <w:rStyle w:val="apple-converted-space"/>
          <w:rFonts w:ascii="Segoe UI Emoji" w:eastAsia="Arial" w:hAnsi="Segoe UI Emoji" w:cs="Segoe UI Emoji"/>
          <w:color w:val="auto"/>
        </w:rPr>
        <w:t>.</w:t>
      </w:r>
    </w:p>
    <w:p w14:paraId="234CFAE6" w14:textId="734E36D3" w:rsidR="00564A7D" w:rsidRPr="003F3B9C" w:rsidRDefault="00564A7D" w:rsidP="00F01A99">
      <w:pPr>
        <w:pStyle w:val="ListParagraph"/>
        <w:numPr>
          <w:ilvl w:val="0"/>
          <w:numId w:val="14"/>
        </w:numPr>
        <w:rPr>
          <w:rStyle w:val="apple-converted-space"/>
          <w:rFonts w:eastAsia="Arial" w:cs="Arial"/>
          <w:color w:val="000000" w:themeColor="text1"/>
        </w:rPr>
      </w:pPr>
      <w:r>
        <w:rPr>
          <w:rStyle w:val="apple-converted-space"/>
          <w:rFonts w:eastAsia="Arial" w:cs="Arial"/>
          <w:color w:val="000000" w:themeColor="text1"/>
        </w:rPr>
        <w:t xml:space="preserve">Offer support through weekly/bi-weekly check-ins to ensure they engage with their GP practice visits </w:t>
      </w:r>
      <w:r w:rsidRPr="00F03F9A">
        <w:rPr>
          <w:rStyle w:val="apple-converted-space"/>
          <w:rFonts w:ascii="Segoe UI Emoji" w:eastAsia="Arial" w:hAnsi="Segoe UI Emoji" w:cs="Segoe UI Emoji"/>
          <w:color w:val="auto"/>
        </w:rPr>
        <w:t>🕑</w:t>
      </w:r>
      <w:r>
        <w:rPr>
          <w:rStyle w:val="apple-converted-space"/>
          <w:rFonts w:ascii="Segoe UI Emoji" w:eastAsia="Arial" w:hAnsi="Segoe UI Emoji" w:cs="Segoe UI Emoji"/>
          <w:color w:val="auto"/>
        </w:rPr>
        <w:t>.</w:t>
      </w:r>
    </w:p>
    <w:p w14:paraId="5B41FED4" w14:textId="77777777" w:rsidR="00564A7D" w:rsidRPr="008635B2" w:rsidRDefault="00564A7D" w:rsidP="00564A7D">
      <w:pPr>
        <w:rPr>
          <w:b/>
          <w:bCs/>
          <w:color w:val="D17406"/>
        </w:rPr>
      </w:pPr>
      <w:r w:rsidRPr="008635B2">
        <w:rPr>
          <w:b/>
          <w:bCs/>
          <w:color w:val="D17406"/>
        </w:rPr>
        <w:t>Monitor App Engagement</w:t>
      </w:r>
    </w:p>
    <w:p w14:paraId="0DD9EA7A" w14:textId="6016479B" w:rsidR="00564A7D" w:rsidRPr="00C06ACE" w:rsidRDefault="00564A7D" w:rsidP="00F01A99">
      <w:pPr>
        <w:pStyle w:val="ListParagraph"/>
        <w:numPr>
          <w:ilvl w:val="0"/>
          <w:numId w:val="50"/>
        </w:numPr>
        <w:rPr>
          <w:rStyle w:val="apple-converted-space"/>
          <w:rFonts w:eastAsia="Arial" w:cs="Segoe UI Emoji"/>
          <w:color w:val="auto"/>
        </w:rPr>
      </w:pPr>
      <w:r w:rsidRPr="00071417">
        <w:rPr>
          <w:rStyle w:val="apple-converted-space"/>
          <w:rFonts w:eastAsia="Arial" w:cs="Segoe UI Emoji"/>
          <w:color w:val="auto"/>
        </w:rPr>
        <w:t xml:space="preserve">Ensure </w:t>
      </w:r>
      <w:r w:rsidR="00FD5294">
        <w:rPr>
          <w:rStyle w:val="apple-converted-space"/>
          <w:rFonts w:eastAsia="Arial" w:cs="Segoe UI Emoji"/>
          <w:color w:val="auto"/>
        </w:rPr>
        <w:t xml:space="preserve">the </w:t>
      </w:r>
      <w:r w:rsidR="00DB047B">
        <w:rPr>
          <w:rStyle w:val="apple-converted-space"/>
          <w:rFonts w:eastAsia="Arial" w:cs="Segoe UI Emoji"/>
          <w:color w:val="auto"/>
        </w:rPr>
        <w:t>Participant</w:t>
      </w:r>
      <w:r w:rsidRPr="00071417">
        <w:rPr>
          <w:rStyle w:val="apple-converted-space"/>
          <w:rFonts w:eastAsia="Arial" w:cs="Segoe UI Emoji"/>
          <w:color w:val="auto"/>
        </w:rPr>
        <w:t xml:space="preserve"> </w:t>
      </w:r>
      <w:r>
        <w:rPr>
          <w:rStyle w:val="apple-converted-space"/>
          <w:rFonts w:eastAsia="Arial" w:cs="Segoe UI Emoji"/>
          <w:color w:val="auto"/>
        </w:rPr>
        <w:t>watch</w:t>
      </w:r>
      <w:r w:rsidR="00FD5294">
        <w:rPr>
          <w:rStyle w:val="apple-converted-space"/>
          <w:rFonts w:eastAsia="Arial" w:cs="Segoe UI Emoji"/>
          <w:color w:val="auto"/>
        </w:rPr>
        <w:t>es</w:t>
      </w:r>
      <w:r>
        <w:rPr>
          <w:rStyle w:val="apple-converted-space"/>
          <w:rFonts w:eastAsia="Arial" w:cs="Segoe UI Emoji"/>
          <w:color w:val="auto"/>
        </w:rPr>
        <w:t xml:space="preserve"> the videos and complete</w:t>
      </w:r>
      <w:r w:rsidR="00FD5294">
        <w:rPr>
          <w:rStyle w:val="apple-converted-space"/>
          <w:rFonts w:eastAsia="Arial" w:cs="Segoe UI Emoji"/>
          <w:color w:val="auto"/>
        </w:rPr>
        <w:t>s</w:t>
      </w:r>
      <w:r>
        <w:rPr>
          <w:rStyle w:val="apple-converted-space"/>
          <w:rFonts w:eastAsia="Arial" w:cs="Segoe UI Emoji"/>
          <w:color w:val="auto"/>
        </w:rPr>
        <w:t xml:space="preserve"> </w:t>
      </w:r>
      <w:r w:rsidRPr="00071417">
        <w:rPr>
          <w:rStyle w:val="apple-converted-space"/>
          <w:rFonts w:eastAsia="Arial" w:cs="Segoe UI Emoji"/>
          <w:color w:val="auto"/>
        </w:rPr>
        <w:t>the weekly check-in questions.</w:t>
      </w:r>
    </w:p>
    <w:p w14:paraId="7C050D87" w14:textId="77777777" w:rsidR="00564A7D" w:rsidRPr="008635B2" w:rsidRDefault="00564A7D" w:rsidP="00564A7D">
      <w:pPr>
        <w:rPr>
          <w:b/>
          <w:bCs/>
          <w:color w:val="D17406"/>
        </w:rPr>
      </w:pPr>
      <w:r w:rsidRPr="008635B2">
        <w:rPr>
          <w:b/>
          <w:bCs/>
          <w:color w:val="D17406"/>
        </w:rPr>
        <w:t>Encourage Positive Health Behaviour:</w:t>
      </w:r>
    </w:p>
    <w:p w14:paraId="68E4F19F" w14:textId="308FB526" w:rsidR="00564A7D" w:rsidRPr="00C06ACE" w:rsidRDefault="00564A7D" w:rsidP="00F01A99">
      <w:pPr>
        <w:pStyle w:val="ListParagraph"/>
        <w:numPr>
          <w:ilvl w:val="0"/>
          <w:numId w:val="50"/>
        </w:numPr>
        <w:rPr>
          <w:rStyle w:val="apple-converted-space"/>
          <w:rFonts w:eastAsia="Arial" w:cs="Arial"/>
          <w:color w:val="000000" w:themeColor="text1"/>
        </w:rPr>
      </w:pPr>
      <w:r>
        <w:rPr>
          <w:rStyle w:val="apple-converted-space"/>
          <w:rFonts w:eastAsia="Arial" w:cs="Arial"/>
          <w:color w:val="auto"/>
        </w:rPr>
        <w:t xml:space="preserve">Help </w:t>
      </w:r>
      <w:r w:rsidR="00FD5294">
        <w:rPr>
          <w:rStyle w:val="apple-converted-space"/>
          <w:rFonts w:eastAsia="Arial" w:cs="Arial"/>
          <w:color w:val="auto"/>
        </w:rPr>
        <w:t xml:space="preserve">the </w:t>
      </w:r>
      <w:r w:rsidR="00DB047B">
        <w:rPr>
          <w:rStyle w:val="apple-converted-space"/>
          <w:rFonts w:eastAsia="Arial" w:cs="Arial"/>
          <w:color w:val="auto"/>
        </w:rPr>
        <w:t>Participant</w:t>
      </w:r>
      <w:r w:rsidR="00FD5294">
        <w:rPr>
          <w:rStyle w:val="apple-converted-space"/>
          <w:rFonts w:eastAsia="Arial" w:cs="Arial"/>
          <w:color w:val="auto"/>
        </w:rPr>
        <w:t xml:space="preserve"> to</w:t>
      </w:r>
      <w:r>
        <w:rPr>
          <w:rStyle w:val="apple-converted-space"/>
          <w:rFonts w:eastAsia="Arial" w:cs="Arial"/>
          <w:color w:val="auto"/>
        </w:rPr>
        <w:t xml:space="preserve"> set realistic goals for diet, exercise, and follow any medical advice, such as taking medication or attending a lifestyle programme.</w:t>
      </w:r>
    </w:p>
    <w:p w14:paraId="32164B16" w14:textId="77777777" w:rsidR="00D2632E" w:rsidRPr="00D2632E" w:rsidRDefault="00564A7D" w:rsidP="00F01A99">
      <w:pPr>
        <w:pStyle w:val="ListParagraph"/>
        <w:numPr>
          <w:ilvl w:val="0"/>
          <w:numId w:val="50"/>
        </w:numPr>
        <w:rPr>
          <w:rStyle w:val="apple-converted-space"/>
          <w:rFonts w:eastAsia="Arial" w:cs="Arial"/>
          <w:color w:val="000000" w:themeColor="text1"/>
        </w:rPr>
      </w:pPr>
      <w:r w:rsidRPr="00C06ACE">
        <w:rPr>
          <w:rStyle w:val="apple-converted-space"/>
          <w:rFonts w:eastAsia="Arial" w:cs="Arial"/>
          <w:color w:val="auto"/>
        </w:rPr>
        <w:t>Address barriers if they aren’t engaging or progressing on their goals.</w:t>
      </w:r>
    </w:p>
    <w:p w14:paraId="575D20EC" w14:textId="77777777" w:rsidR="00D2632E" w:rsidRPr="00D2632E" w:rsidRDefault="00D2632E" w:rsidP="00D2632E">
      <w:pPr>
        <w:pStyle w:val="ListParagraph"/>
        <w:ind w:left="360"/>
        <w:rPr>
          <w:rFonts w:eastAsia="Arial" w:cs="Arial"/>
          <w:color w:val="000000" w:themeColor="text1"/>
        </w:rPr>
      </w:pPr>
    </w:p>
    <w:p w14:paraId="5CFDC812" w14:textId="73A44283" w:rsidR="000F34A0" w:rsidRPr="009B3E79" w:rsidRDefault="00564A7D" w:rsidP="00F85C7B">
      <w:pPr>
        <w:rPr>
          <w:rFonts w:eastAsia="Arial" w:cs="Arial"/>
          <w:color w:val="000000" w:themeColor="text1"/>
        </w:rPr>
      </w:pPr>
      <w:r w:rsidRPr="00D2632E">
        <w:rPr>
          <w:rFonts w:ascii="Segoe UI Emoji" w:hAnsi="Segoe UI Emoji" w:cs="Segoe UI Emoji"/>
          <w:color w:val="auto"/>
        </w:rPr>
        <w:t xml:space="preserve">⚠️ </w:t>
      </w:r>
      <w:r w:rsidRPr="009B3E79">
        <w:rPr>
          <w:rFonts w:eastAsia="Arial" w:cs="Arial"/>
          <w:color w:val="000000" w:themeColor="text1"/>
        </w:rPr>
        <w:t xml:space="preserve">If the </w:t>
      </w:r>
      <w:r w:rsidR="00DB047B">
        <w:rPr>
          <w:rFonts w:eastAsia="Arial" w:cs="Arial"/>
          <w:color w:val="000000" w:themeColor="text1"/>
        </w:rPr>
        <w:t>Participant</w:t>
      </w:r>
      <w:r w:rsidRPr="009B3E79">
        <w:rPr>
          <w:rFonts w:eastAsia="Arial" w:cs="Arial"/>
          <w:color w:val="000000" w:themeColor="text1"/>
        </w:rPr>
        <w:t xml:space="preserve"> ask</w:t>
      </w:r>
      <w:r w:rsidR="00FD5294">
        <w:rPr>
          <w:rFonts w:eastAsia="Arial" w:cs="Arial"/>
          <w:color w:val="000000" w:themeColor="text1"/>
        </w:rPr>
        <w:t xml:space="preserve">s </w:t>
      </w:r>
      <w:r w:rsidRPr="009B3E79">
        <w:rPr>
          <w:rFonts w:eastAsia="Arial" w:cs="Arial"/>
          <w:color w:val="000000" w:themeColor="text1"/>
        </w:rPr>
        <w:t>you any medical questions</w:t>
      </w:r>
      <w:r>
        <w:rPr>
          <w:rFonts w:eastAsia="Arial" w:cs="Arial"/>
          <w:color w:val="000000" w:themeColor="text1"/>
        </w:rPr>
        <w:t>,</w:t>
      </w:r>
      <w:r w:rsidRPr="009B3E79">
        <w:rPr>
          <w:rFonts w:eastAsia="Arial" w:cs="Arial"/>
          <w:color w:val="000000" w:themeColor="text1"/>
        </w:rPr>
        <w:t xml:space="preserve"> for example about treatment, please refer the</w:t>
      </w:r>
      <w:r w:rsidR="00FD5294">
        <w:rPr>
          <w:rFonts w:eastAsia="Arial" w:cs="Arial"/>
          <w:color w:val="000000" w:themeColor="text1"/>
        </w:rPr>
        <w:t xml:space="preserve">m </w:t>
      </w:r>
      <w:r w:rsidRPr="009B3E79">
        <w:rPr>
          <w:rFonts w:eastAsia="Arial" w:cs="Arial"/>
          <w:color w:val="000000" w:themeColor="text1"/>
        </w:rPr>
        <w:t xml:space="preserve">to their GP practice. </w:t>
      </w:r>
      <w:r w:rsidR="000F34A0" w:rsidRPr="009B3E79">
        <w:rPr>
          <w:rFonts w:eastAsia="Arial" w:cs="Arial"/>
          <w:color w:val="000000" w:themeColor="text1"/>
        </w:rPr>
        <w:br w:type="page"/>
      </w:r>
    </w:p>
    <w:bookmarkStart w:id="69" w:name="_Toc177727414"/>
    <w:bookmarkStart w:id="70" w:name="_Toc213939590"/>
    <w:p w14:paraId="0EF1302F" w14:textId="0B59F60E" w:rsidR="000F34A0" w:rsidRPr="007B14B1" w:rsidRDefault="000F34A0" w:rsidP="007B14B1">
      <w:pPr>
        <w:pStyle w:val="Heading2"/>
        <w:rPr>
          <w:rFonts w:asciiTheme="minorHAnsi" w:hAnsiTheme="minorHAnsi"/>
          <w:b/>
          <w:bCs/>
          <w:color w:val="0B769F" w:themeColor="accent4" w:themeShade="BF"/>
          <w:sz w:val="36"/>
          <w:szCs w:val="36"/>
        </w:rPr>
      </w:pPr>
      <w:r w:rsidRPr="007B14B1">
        <w:rPr>
          <w:rFonts w:asciiTheme="minorHAnsi" w:hAnsiTheme="minorHAnsi"/>
          <w:b/>
          <w:bCs/>
          <w:noProof/>
          <w:color w:val="0B769F" w:themeColor="accent4" w:themeShade="BF"/>
          <w:sz w:val="36"/>
          <w:szCs w:val="36"/>
        </w:rPr>
        <w:lastRenderedPageBreak/>
        <mc:AlternateContent>
          <mc:Choice Requires="wps">
            <w:drawing>
              <wp:anchor distT="0" distB="0" distL="114300" distR="114300" simplePos="0" relativeHeight="251658271" behindDoc="0" locked="0" layoutInCell="1" allowOverlap="1" wp14:anchorId="0ABA402A" wp14:editId="73CF8CC5">
                <wp:simplePos x="0" y="0"/>
                <wp:positionH relativeFrom="column">
                  <wp:posOffset>-33867</wp:posOffset>
                </wp:positionH>
                <wp:positionV relativeFrom="paragraph">
                  <wp:posOffset>302260</wp:posOffset>
                </wp:positionV>
                <wp:extent cx="5924550" cy="7620"/>
                <wp:effectExtent l="19050" t="19050" r="19050" b="30480"/>
                <wp:wrapNone/>
                <wp:docPr id="1294374752"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15044A1">
              <v:line id="Straight Connector 1" style="position:absolute;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65pt,23.8pt" to="463.85pt,24.4pt" w14:anchorId="6E826E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">
                <v:stroke joinstyle="miter"/>
              </v:line>
            </w:pict>
          </mc:Fallback>
        </mc:AlternateContent>
      </w:r>
      <w:r w:rsidRPr="007B14B1">
        <w:rPr>
          <w:rFonts w:asciiTheme="minorHAnsi" w:hAnsiTheme="minorHAnsi"/>
          <w:b/>
          <w:bCs/>
          <w:color w:val="0B769F" w:themeColor="accent4" w:themeShade="BF"/>
          <w:sz w:val="36"/>
          <w:szCs w:val="36"/>
        </w:rPr>
        <w:t xml:space="preserve">App Content: </w:t>
      </w:r>
      <w:bookmarkEnd w:id="69"/>
      <w:r w:rsidRPr="007B14B1">
        <w:rPr>
          <w:rFonts w:asciiTheme="minorHAnsi" w:hAnsiTheme="minorHAnsi"/>
          <w:b/>
          <w:bCs/>
          <w:color w:val="0B769F" w:themeColor="accent4" w:themeShade="BF"/>
          <w:sz w:val="36"/>
          <w:szCs w:val="36"/>
        </w:rPr>
        <w:t>Managing Blood Sugar</w:t>
      </w:r>
      <w:r w:rsidR="00E44C6D" w:rsidRPr="007B14B1">
        <w:rPr>
          <w:rFonts w:asciiTheme="minorHAnsi" w:hAnsiTheme="minorHAnsi"/>
          <w:b/>
          <w:bCs/>
          <w:color w:val="0B769F" w:themeColor="accent4" w:themeShade="BF"/>
          <w:sz w:val="36"/>
          <w:szCs w:val="36"/>
        </w:rPr>
        <w:t xml:space="preserve"> (</w:t>
      </w:r>
      <w:r w:rsidR="0021407C">
        <w:rPr>
          <w:rFonts w:asciiTheme="minorHAnsi" w:hAnsiTheme="minorHAnsi"/>
          <w:b/>
          <w:bCs/>
          <w:color w:val="0B769F" w:themeColor="accent4" w:themeShade="BF"/>
          <w:sz w:val="36"/>
          <w:szCs w:val="36"/>
        </w:rPr>
        <w:t>f</w:t>
      </w:r>
      <w:r w:rsidR="00E44C6D" w:rsidRPr="007B14B1">
        <w:rPr>
          <w:rFonts w:asciiTheme="minorHAnsi" w:hAnsiTheme="minorHAnsi"/>
          <w:b/>
          <w:bCs/>
          <w:color w:val="0B769F" w:themeColor="accent4" w:themeShade="BF"/>
          <w:sz w:val="36"/>
          <w:szCs w:val="36"/>
        </w:rPr>
        <w:t>or reference)</w:t>
      </w:r>
      <w:bookmarkEnd w:id="70"/>
    </w:p>
    <w:p w14:paraId="55D24627" w14:textId="18C678BA" w:rsidR="000F34A0" w:rsidRPr="002F195D" w:rsidRDefault="000F34A0" w:rsidP="000F34A0">
      <w:pPr>
        <w:rPr>
          <w:color w:val="000000" w:themeColor="text1"/>
        </w:rPr>
      </w:pPr>
      <w:r w:rsidRPr="002F195D">
        <w:rPr>
          <w:color w:val="000000" w:themeColor="text1"/>
        </w:rPr>
        <w:t xml:space="preserve">Each week, </w:t>
      </w:r>
      <w:r w:rsidR="00FD5294">
        <w:rPr>
          <w:color w:val="000000" w:themeColor="text1"/>
        </w:rPr>
        <w:t xml:space="preserve">the </w:t>
      </w:r>
      <w:r w:rsidR="00DB047B">
        <w:rPr>
          <w:color w:val="000000" w:themeColor="text1"/>
        </w:rPr>
        <w:t>Participant</w:t>
      </w:r>
      <w:r w:rsidRPr="002F195D">
        <w:rPr>
          <w:color w:val="000000" w:themeColor="text1"/>
        </w:rPr>
        <w:t xml:space="preserve"> will be encouraged to</w:t>
      </w:r>
      <w:r>
        <w:rPr>
          <w:color w:val="000000" w:themeColor="text1"/>
        </w:rPr>
        <w:t xml:space="preserve"> talk to someone at their GP practice about their blood sugar letter</w:t>
      </w:r>
      <w:r w:rsidRPr="002F195D">
        <w:rPr>
          <w:color w:val="000000" w:themeColor="text1"/>
        </w:rPr>
        <w:t xml:space="preserve">, play some of the games, and watch </w:t>
      </w:r>
      <w:r>
        <w:rPr>
          <w:color w:val="000000" w:themeColor="text1"/>
        </w:rPr>
        <w:t>two</w:t>
      </w:r>
      <w:r w:rsidRPr="002F195D">
        <w:rPr>
          <w:color w:val="000000" w:themeColor="text1"/>
        </w:rPr>
        <w:t xml:space="preserve"> video</w:t>
      </w:r>
      <w:r>
        <w:rPr>
          <w:color w:val="000000" w:themeColor="text1"/>
        </w:rPr>
        <w:t>s</w:t>
      </w:r>
      <w:r w:rsidRPr="002F195D">
        <w:rPr>
          <w:color w:val="000000" w:themeColor="text1"/>
        </w:rPr>
        <w:t xml:space="preserve"> </w:t>
      </w:r>
      <w:r>
        <w:rPr>
          <w:color w:val="000000" w:themeColor="text1"/>
        </w:rPr>
        <w:t>every fortnight</w:t>
      </w:r>
      <w:r w:rsidRPr="002F195D">
        <w:rPr>
          <w:color w:val="000000" w:themeColor="text1"/>
        </w:rPr>
        <w:t>.</w:t>
      </w:r>
    </w:p>
    <w:tbl>
      <w:tblPr>
        <w:tblStyle w:val="GridTable6ColourfulAccent2"/>
        <w:tblpPr w:leftFromText="180" w:rightFromText="180" w:vertAnchor="text" w:horzAnchor="margin" w:tblpXSpec="center" w:tblpY="1090"/>
        <w:tblW w:w="9918" w:type="dxa"/>
        <w:tblLayout w:type="fixed"/>
        <w:tblLook w:val="06A0" w:firstRow="1" w:lastRow="0" w:firstColumn="1" w:lastColumn="0" w:noHBand="1" w:noVBand="1"/>
      </w:tblPr>
      <w:tblGrid>
        <w:gridCol w:w="2547"/>
        <w:gridCol w:w="7371"/>
      </w:tblGrid>
      <w:tr w:rsidR="000F34A0" w:rsidRPr="00552C84" w14:paraId="4FA6616D" w14:textId="77777777" w:rsidTr="009E2285">
        <w:trPr>
          <w:cnfStyle w:val="100000000000" w:firstRow="1" w:lastRow="0" w:firstColumn="0" w:lastColumn="0" w:oddVBand="0" w:evenVBand="0" w:oddHBand="0"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1107E25" w14:textId="77777777" w:rsidR="000F34A0" w:rsidRPr="00F85C7B" w:rsidRDefault="000F34A0" w:rsidP="009E2285">
            <w:pPr>
              <w:spacing w:before="0" w:after="0"/>
              <w:jc w:val="center"/>
              <w:rPr>
                <w:rStyle w:val="normaltextrun"/>
                <w:color w:val="000000" w:themeColor="text1"/>
              </w:rPr>
            </w:pPr>
            <w:r w:rsidRPr="00F85C7B">
              <w:rPr>
                <w:rStyle w:val="normaltextrun"/>
                <w:color w:val="000000" w:themeColor="text1"/>
              </w:rPr>
              <w:t>Managing Blood Sugar: Getting Started</w:t>
            </w:r>
          </w:p>
        </w:tc>
        <w:tc>
          <w:tcPr>
            <w:tcW w:w="7371" w:type="dxa"/>
          </w:tcPr>
          <w:p w14:paraId="2A4488FF" w14:textId="07DBA178" w:rsidR="00801B31" w:rsidRPr="00080CEF" w:rsidRDefault="00140584" w:rsidP="009E2285">
            <w:pPr>
              <w:pStyle w:val="ListParagraph"/>
              <w:numPr>
                <w:ilvl w:val="0"/>
                <w:numId w:val="20"/>
              </w:numPr>
              <w:spacing w:before="0" w:after="0" w:line="259" w:lineRule="auto"/>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Pr>
                <w:noProof/>
                <w:color w:val="0B769F" w:themeColor="accent4" w:themeShade="BF"/>
              </w:rPr>
              <w:drawing>
                <wp:anchor distT="0" distB="0" distL="114300" distR="114300" simplePos="0" relativeHeight="251658319" behindDoc="1" locked="0" layoutInCell="1" allowOverlap="1" wp14:anchorId="774A6240" wp14:editId="3EB52B5E">
                  <wp:simplePos x="0" y="0"/>
                  <wp:positionH relativeFrom="margin">
                    <wp:posOffset>3752850</wp:posOffset>
                  </wp:positionH>
                  <wp:positionV relativeFrom="paragraph">
                    <wp:posOffset>0</wp:posOffset>
                  </wp:positionV>
                  <wp:extent cx="1216025" cy="907415"/>
                  <wp:effectExtent l="0" t="0" r="0" b="0"/>
                  <wp:wrapTight wrapText="bothSides">
                    <wp:wrapPolygon edited="0">
                      <wp:start x="4061" y="907"/>
                      <wp:lineTo x="2369" y="4988"/>
                      <wp:lineTo x="2707" y="6802"/>
                      <wp:lineTo x="4399" y="9069"/>
                      <wp:lineTo x="2030" y="9069"/>
                      <wp:lineTo x="2030" y="9976"/>
                      <wp:lineTo x="3722" y="16325"/>
                      <wp:lineTo x="3722" y="16778"/>
                      <wp:lineTo x="11843" y="19952"/>
                      <wp:lineTo x="12520" y="20859"/>
                      <wp:lineTo x="14212" y="20859"/>
                      <wp:lineTo x="14889" y="19952"/>
                      <wp:lineTo x="17934" y="16778"/>
                      <wp:lineTo x="19626" y="5895"/>
                      <wp:lineTo x="13874" y="2721"/>
                      <wp:lineTo x="6091" y="907"/>
                      <wp:lineTo x="4061" y="907"/>
                    </wp:wrapPolygon>
                  </wp:wrapTight>
                  <wp:docPr id="287620845" name="Picture 1" descr="A device with a blood dro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28773" name="Picture 1" descr="A device with a blood drop on it&#10;&#10;Description automatically generated"/>
                          <pic:cNvPicPr>
                            <a:picLocks noChangeAspect="1" noChangeArrowheads="1"/>
                          </pic:cNvPicPr>
                        </pic:nvPicPr>
                        <pic:blipFill>
                          <a:blip r:embed="rId102" cstate="print">
                            <a:alphaModFix amt="70000"/>
                            <a:extLst>
                              <a:ext uri="{28A0092B-C50C-407E-A947-70E740481C1C}">
                                <a14:useLocalDpi xmlns:a14="http://schemas.microsoft.com/office/drawing/2010/main" val="0"/>
                              </a:ext>
                            </a:extLst>
                          </a:blip>
                          <a:srcRect/>
                          <a:stretch>
                            <a:fillRect/>
                          </a:stretch>
                        </pic:blipFill>
                        <pic:spPr bwMode="auto">
                          <a:xfrm>
                            <a:off x="0" y="0"/>
                            <a:ext cx="1216025" cy="90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1B31">
              <w:rPr>
                <w:rStyle w:val="normaltextrun"/>
                <w:b w:val="0"/>
                <w:bCs w:val="0"/>
                <w:color w:val="000000" w:themeColor="text1"/>
              </w:rPr>
              <w:t>Explanation of blood sugar and the HbA1c test</w:t>
            </w:r>
          </w:p>
          <w:p w14:paraId="22486166" w14:textId="4325D48A" w:rsidR="00801B31" w:rsidRPr="00552C84" w:rsidRDefault="00801B31" w:rsidP="009E2285">
            <w:pPr>
              <w:pStyle w:val="ListParagraph"/>
              <w:numPr>
                <w:ilvl w:val="0"/>
                <w:numId w:val="20"/>
              </w:numPr>
              <w:spacing w:before="0" w:after="0" w:line="259" w:lineRule="auto"/>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Pr>
                <w:rStyle w:val="normaltextrun"/>
                <w:b w:val="0"/>
                <w:bCs w:val="0"/>
                <w:color w:val="000000" w:themeColor="text1"/>
              </w:rPr>
              <w:t>HbA1c letter for GP practice</w:t>
            </w:r>
          </w:p>
          <w:p w14:paraId="4DCD59D3" w14:textId="5F59C49A" w:rsidR="00801B31" w:rsidRPr="00080CEF" w:rsidRDefault="00801B31" w:rsidP="009E2285">
            <w:pPr>
              <w:pStyle w:val="ListParagraph"/>
              <w:numPr>
                <w:ilvl w:val="0"/>
                <w:numId w:val="20"/>
              </w:numPr>
              <w:spacing w:before="0" w:after="0" w:line="259" w:lineRule="auto"/>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076577">
              <w:rPr>
                <w:rStyle w:val="normaltextrun"/>
                <w:color w:val="000000" w:themeColor="text1"/>
              </w:rPr>
              <w:t>Symptoms</w:t>
            </w:r>
            <w:r>
              <w:rPr>
                <w:rStyle w:val="normaltextrun"/>
                <w:b w:val="0"/>
                <w:bCs w:val="0"/>
                <w:color w:val="000000" w:themeColor="text1"/>
              </w:rPr>
              <w:t xml:space="preserve"> of high blood sugar/type 2 diabetes</w:t>
            </w:r>
          </w:p>
          <w:p w14:paraId="59FBD056" w14:textId="158F8210" w:rsidR="00801B31" w:rsidRPr="00080CEF" w:rsidRDefault="00801B31" w:rsidP="009E2285">
            <w:pPr>
              <w:pStyle w:val="ListParagraph"/>
              <w:numPr>
                <w:ilvl w:val="0"/>
                <w:numId w:val="20"/>
              </w:numPr>
              <w:spacing w:before="0" w:after="0" w:line="259" w:lineRule="auto"/>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Pr>
                <w:rStyle w:val="normaltextrun"/>
                <w:b w:val="0"/>
                <w:bCs w:val="0"/>
                <w:color w:val="000000" w:themeColor="text1"/>
              </w:rPr>
              <w:t xml:space="preserve">Managing blood sugar levels overview – </w:t>
            </w:r>
            <w:r w:rsidRPr="00076577">
              <w:rPr>
                <w:rStyle w:val="normaltextrun"/>
                <w:color w:val="000000" w:themeColor="text1"/>
              </w:rPr>
              <w:t>lifestyle changes</w:t>
            </w:r>
          </w:p>
          <w:p w14:paraId="2C746788" w14:textId="244333FC" w:rsidR="00801B31" w:rsidRPr="00076577" w:rsidRDefault="00801B31" w:rsidP="009E2285">
            <w:pPr>
              <w:pStyle w:val="ListParagraph"/>
              <w:numPr>
                <w:ilvl w:val="0"/>
                <w:numId w:val="20"/>
              </w:numPr>
              <w:spacing w:before="0" w:after="0" w:line="259" w:lineRule="auto"/>
              <w:ind w:left="316" w:hanging="316"/>
              <w:cnfStyle w:val="100000000000" w:firstRow="1" w:lastRow="0" w:firstColumn="0" w:lastColumn="0" w:oddVBand="0" w:evenVBand="0" w:oddHBand="0" w:evenHBand="0" w:firstRowFirstColumn="0" w:firstRowLastColumn="0" w:lastRowFirstColumn="0" w:lastRowLastColumn="0"/>
              <w:rPr>
                <w:rStyle w:val="normaltextrun"/>
                <w:color w:val="000000" w:themeColor="text1"/>
              </w:rPr>
            </w:pPr>
            <w:r w:rsidRPr="00076577">
              <w:rPr>
                <w:rStyle w:val="normaltextrun"/>
                <w:color w:val="000000" w:themeColor="text1"/>
              </w:rPr>
              <w:t>Long-term complications</w:t>
            </w:r>
          </w:p>
          <w:p w14:paraId="7AD4C56A" w14:textId="26222B16" w:rsidR="000F34A0" w:rsidRPr="004677DD" w:rsidRDefault="00801B31" w:rsidP="009E2285">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076577">
              <w:rPr>
                <w:rStyle w:val="normaltextrun"/>
                <w:color w:val="000000" w:themeColor="text1"/>
              </w:rPr>
              <w:t>Benefits</w:t>
            </w:r>
            <w:r>
              <w:rPr>
                <w:rStyle w:val="normaltextrun"/>
                <w:b w:val="0"/>
                <w:bCs w:val="0"/>
                <w:color w:val="000000" w:themeColor="text1"/>
              </w:rPr>
              <w:t xml:space="preserve"> of managing blood sugar levels</w:t>
            </w:r>
          </w:p>
        </w:tc>
      </w:tr>
      <w:tr w:rsidR="000F34A0" w:rsidRPr="00552C84" w14:paraId="1CB97977" w14:textId="77777777" w:rsidTr="009E2285">
        <w:trPr>
          <w:trHeight w:val="30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AA2B753" w14:textId="77777777" w:rsidR="000F34A0" w:rsidRPr="00F85C7B" w:rsidRDefault="000F34A0" w:rsidP="009E2285">
            <w:pPr>
              <w:spacing w:before="0" w:after="0"/>
              <w:jc w:val="center"/>
              <w:rPr>
                <w:rStyle w:val="normaltextrun"/>
                <w:color w:val="000000" w:themeColor="text1"/>
              </w:rPr>
            </w:pPr>
            <w:r w:rsidRPr="00F85C7B">
              <w:rPr>
                <w:rStyle w:val="normaltextrun"/>
                <w:color w:val="000000" w:themeColor="text1"/>
              </w:rPr>
              <w:t>Managing Blood Sugar: Speaking to your GP Practice &amp; Benefits</w:t>
            </w:r>
          </w:p>
        </w:tc>
        <w:tc>
          <w:tcPr>
            <w:tcW w:w="7371" w:type="dxa"/>
          </w:tcPr>
          <w:p w14:paraId="056F99E9" w14:textId="2205C389" w:rsidR="0037240F" w:rsidRPr="00F657D2" w:rsidRDefault="0037240F" w:rsidP="009E2285">
            <w:pPr>
              <w:pStyle w:val="ListParagraph"/>
              <w:numPr>
                <w:ilvl w:val="0"/>
                <w:numId w:val="19"/>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How type 2 diabetes is </w:t>
            </w:r>
            <w:r w:rsidRPr="00076577">
              <w:rPr>
                <w:rStyle w:val="normaltextrun"/>
                <w:b/>
                <w:bCs/>
                <w:color w:val="000000" w:themeColor="text1"/>
              </w:rPr>
              <w:t>diagnosed</w:t>
            </w:r>
          </w:p>
          <w:p w14:paraId="257041BC" w14:textId="7E2072BE" w:rsidR="0037240F" w:rsidRPr="00F657D2" w:rsidRDefault="00A15D96" w:rsidP="009E2285">
            <w:pPr>
              <w:pStyle w:val="ListParagraph"/>
              <w:numPr>
                <w:ilvl w:val="0"/>
                <w:numId w:val="19"/>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E5423">
              <w:rPr>
                <w:rStyle w:val="normaltextrun"/>
                <w:noProof/>
                <w:color w:val="000000" w:themeColor="text1"/>
              </w:rPr>
              <w:drawing>
                <wp:anchor distT="0" distB="0" distL="114300" distR="114300" simplePos="0" relativeHeight="251658320" behindDoc="1" locked="0" layoutInCell="1" allowOverlap="1" wp14:anchorId="3959A84F" wp14:editId="474D9AE7">
                  <wp:simplePos x="0" y="0"/>
                  <wp:positionH relativeFrom="column">
                    <wp:posOffset>3971263</wp:posOffset>
                  </wp:positionH>
                  <wp:positionV relativeFrom="paragraph">
                    <wp:posOffset>67476</wp:posOffset>
                  </wp:positionV>
                  <wp:extent cx="981710" cy="981710"/>
                  <wp:effectExtent l="0" t="0" r="0" b="8890"/>
                  <wp:wrapTight wrapText="bothSides">
                    <wp:wrapPolygon edited="0">
                      <wp:start x="7545" y="0"/>
                      <wp:lineTo x="5449" y="1677"/>
                      <wp:lineTo x="3772" y="4611"/>
                      <wp:lineTo x="3353" y="10898"/>
                      <wp:lineTo x="4611" y="13413"/>
                      <wp:lineTo x="6706" y="13413"/>
                      <wp:lineTo x="2934" y="15508"/>
                      <wp:lineTo x="1677" y="17185"/>
                      <wp:lineTo x="1677" y="21376"/>
                      <wp:lineTo x="19700" y="21376"/>
                      <wp:lineTo x="20119" y="18023"/>
                      <wp:lineTo x="18862" y="15928"/>
                      <wp:lineTo x="14670" y="13413"/>
                      <wp:lineTo x="16766" y="13413"/>
                      <wp:lineTo x="18023" y="10060"/>
                      <wp:lineTo x="18023" y="5449"/>
                      <wp:lineTo x="15928" y="1677"/>
                      <wp:lineTo x="13832" y="0"/>
                      <wp:lineTo x="7545" y="0"/>
                    </wp:wrapPolygon>
                  </wp:wrapTight>
                  <wp:docPr id="44334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28892" name=""/>
                          <pic:cNvPicPr/>
                        </pic:nvPicPr>
                        <pic:blipFill>
                          <a:blip r:embed="rId87" cstate="print">
                            <a:alphaModFix amt="70000"/>
                            <a:extLst>
                              <a:ext uri="{28A0092B-C50C-407E-A947-70E740481C1C}">
                                <a14:useLocalDpi xmlns:a14="http://schemas.microsoft.com/office/drawing/2010/main" val="0"/>
                              </a:ext>
                            </a:extLst>
                          </a:blip>
                          <a:stretch>
                            <a:fillRect/>
                          </a:stretch>
                        </pic:blipFill>
                        <pic:spPr>
                          <a:xfrm>
                            <a:off x="0" y="0"/>
                            <a:ext cx="981710" cy="981710"/>
                          </a:xfrm>
                          <a:prstGeom prst="rect">
                            <a:avLst/>
                          </a:prstGeom>
                        </pic:spPr>
                      </pic:pic>
                    </a:graphicData>
                  </a:graphic>
                  <wp14:sizeRelH relativeFrom="margin">
                    <wp14:pctWidth>0</wp14:pctWidth>
                  </wp14:sizeRelH>
                  <wp14:sizeRelV relativeFrom="margin">
                    <wp14:pctHeight>0</wp14:pctHeight>
                  </wp14:sizeRelV>
                </wp:anchor>
              </w:drawing>
            </w:r>
            <w:r w:rsidR="0037240F">
              <w:rPr>
                <w:rStyle w:val="normaltextrun"/>
                <w:color w:val="000000" w:themeColor="text1"/>
              </w:rPr>
              <w:t xml:space="preserve">Personal story of getting </w:t>
            </w:r>
            <w:r w:rsidR="00A3220A">
              <w:rPr>
                <w:rStyle w:val="normaltextrun"/>
                <w:color w:val="000000" w:themeColor="text1"/>
              </w:rPr>
              <w:t xml:space="preserve">a </w:t>
            </w:r>
            <w:r w:rsidR="0037240F">
              <w:rPr>
                <w:rStyle w:val="normaltextrun"/>
                <w:color w:val="000000" w:themeColor="text1"/>
              </w:rPr>
              <w:t>diagno</w:t>
            </w:r>
            <w:r w:rsidR="00A3220A">
              <w:rPr>
                <w:rStyle w:val="normaltextrun"/>
                <w:color w:val="000000" w:themeColor="text1"/>
              </w:rPr>
              <w:t>sis</w:t>
            </w:r>
          </w:p>
          <w:p w14:paraId="5E9684B7" w14:textId="209131D8" w:rsidR="0037240F" w:rsidRPr="00164E9C" w:rsidRDefault="0037240F" w:rsidP="009E2285">
            <w:pPr>
              <w:pStyle w:val="ListParagraph"/>
              <w:numPr>
                <w:ilvl w:val="0"/>
                <w:numId w:val="19"/>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Introducing </w:t>
            </w:r>
            <w:r w:rsidRPr="00076577">
              <w:rPr>
                <w:rStyle w:val="normaltextrun"/>
                <w:b/>
                <w:bCs/>
                <w:color w:val="000000" w:themeColor="text1"/>
              </w:rPr>
              <w:t>diabetes care teams</w:t>
            </w:r>
            <w:r>
              <w:rPr>
                <w:rStyle w:val="normaltextrun"/>
                <w:color w:val="000000" w:themeColor="text1"/>
              </w:rPr>
              <w:t>, who they are and what they can do</w:t>
            </w:r>
          </w:p>
          <w:p w14:paraId="4F6E3BE4" w14:textId="43969CF5" w:rsidR="0037240F" w:rsidRPr="00076577" w:rsidRDefault="0037240F" w:rsidP="009E2285">
            <w:pPr>
              <w:pStyle w:val="ListParagraph"/>
              <w:numPr>
                <w:ilvl w:val="0"/>
                <w:numId w:val="19"/>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Introducing </w:t>
            </w:r>
            <w:r w:rsidRPr="00076577">
              <w:rPr>
                <w:rStyle w:val="normaltextrun"/>
                <w:b/>
                <w:bCs/>
                <w:color w:val="000000" w:themeColor="text1"/>
              </w:rPr>
              <w:t>diabetes care pans</w:t>
            </w:r>
          </w:p>
          <w:p w14:paraId="52FC8ABF" w14:textId="3B11BE4D" w:rsidR="0037240F" w:rsidRPr="00164E9C" w:rsidRDefault="0037240F" w:rsidP="009E2285">
            <w:pPr>
              <w:pStyle w:val="ListParagraph"/>
              <w:numPr>
                <w:ilvl w:val="0"/>
                <w:numId w:val="19"/>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76577">
              <w:rPr>
                <w:rStyle w:val="normaltextrun"/>
                <w:b/>
                <w:bCs/>
                <w:color w:val="000000" w:themeColor="text1"/>
              </w:rPr>
              <w:t>Questions</w:t>
            </w:r>
            <w:r>
              <w:rPr>
                <w:rStyle w:val="normaltextrun"/>
                <w:color w:val="000000" w:themeColor="text1"/>
              </w:rPr>
              <w:t xml:space="preserve"> to ask your diabetes care team</w:t>
            </w:r>
          </w:p>
          <w:p w14:paraId="3D6390F6" w14:textId="77777777" w:rsidR="0037240F" w:rsidRPr="00E4427E" w:rsidRDefault="0037240F" w:rsidP="009E2285">
            <w:pPr>
              <w:pStyle w:val="ListParagraph"/>
              <w:numPr>
                <w:ilvl w:val="0"/>
                <w:numId w:val="19"/>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What happens </w:t>
            </w:r>
            <w:r w:rsidRPr="00076577">
              <w:rPr>
                <w:rStyle w:val="normaltextrun"/>
                <w:b/>
                <w:bCs/>
                <w:color w:val="000000" w:themeColor="text1"/>
              </w:rPr>
              <w:t>after being diagnosed</w:t>
            </w:r>
          </w:p>
          <w:p w14:paraId="1948E658" w14:textId="10CC37A7" w:rsidR="000F34A0" w:rsidRPr="00E4427E" w:rsidRDefault="0037240F" w:rsidP="009E2285">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76577">
              <w:rPr>
                <w:rStyle w:val="normaltextrun"/>
                <w:b/>
                <w:bCs/>
                <w:color w:val="000000" w:themeColor="text1"/>
              </w:rPr>
              <w:t>Help &amp; support</w:t>
            </w:r>
            <w:r>
              <w:rPr>
                <w:rStyle w:val="normaltextrun"/>
                <w:color w:val="000000" w:themeColor="text1"/>
              </w:rPr>
              <w:t xml:space="preserve"> available</w:t>
            </w:r>
          </w:p>
        </w:tc>
      </w:tr>
      <w:tr w:rsidR="00C25DA8" w:rsidRPr="00552C84" w14:paraId="4BDD7BD6" w14:textId="77777777" w:rsidTr="009E2285">
        <w:trPr>
          <w:trHeight w:val="30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1AC0BAF" w14:textId="77777777" w:rsidR="00C25DA8" w:rsidRPr="00F85C7B" w:rsidRDefault="00C25DA8" w:rsidP="009E2285">
            <w:pPr>
              <w:spacing w:before="0" w:after="0"/>
              <w:jc w:val="center"/>
              <w:rPr>
                <w:rStyle w:val="normaltextrun"/>
                <w:color w:val="000000" w:themeColor="text1"/>
              </w:rPr>
            </w:pPr>
            <w:r w:rsidRPr="00F85C7B">
              <w:rPr>
                <w:rStyle w:val="normaltextrun"/>
                <w:color w:val="000000" w:themeColor="text1"/>
              </w:rPr>
              <w:t>Managing Blood Sugar: Diet</w:t>
            </w:r>
          </w:p>
        </w:tc>
        <w:tc>
          <w:tcPr>
            <w:tcW w:w="7371" w:type="dxa"/>
          </w:tcPr>
          <w:p w14:paraId="31F96B5D" w14:textId="4918BF44" w:rsidR="00C25DA8" w:rsidRDefault="00140584" w:rsidP="009E2285">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E01E6F">
              <w:rPr>
                <w:rStyle w:val="normaltextrun"/>
                <w:b/>
                <w:bCs/>
                <w:noProof/>
                <w:color w:val="000000" w:themeColor="text1"/>
              </w:rPr>
              <w:drawing>
                <wp:anchor distT="0" distB="0" distL="114300" distR="114300" simplePos="0" relativeHeight="251658322" behindDoc="1" locked="0" layoutInCell="1" allowOverlap="1" wp14:anchorId="73BC3832" wp14:editId="31C95F23">
                  <wp:simplePos x="0" y="0"/>
                  <wp:positionH relativeFrom="column">
                    <wp:posOffset>4110272</wp:posOffset>
                  </wp:positionH>
                  <wp:positionV relativeFrom="paragraph">
                    <wp:posOffset>87465</wp:posOffset>
                  </wp:positionV>
                  <wp:extent cx="736600" cy="736600"/>
                  <wp:effectExtent l="0" t="0" r="6350" b="6350"/>
                  <wp:wrapTight wrapText="bothSides">
                    <wp:wrapPolygon edited="0">
                      <wp:start x="1117" y="0"/>
                      <wp:lineTo x="0" y="5028"/>
                      <wp:lineTo x="0" y="19552"/>
                      <wp:lineTo x="1117" y="21228"/>
                      <wp:lineTo x="17317" y="21228"/>
                      <wp:lineTo x="21228" y="18993"/>
                      <wp:lineTo x="21228" y="15083"/>
                      <wp:lineTo x="20669" y="8938"/>
                      <wp:lineTo x="6145" y="0"/>
                      <wp:lineTo x="1117" y="0"/>
                    </wp:wrapPolygon>
                  </wp:wrapTight>
                  <wp:docPr id="10719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12016" name=""/>
                          <pic:cNvPicPr/>
                        </pic:nvPicPr>
                        <pic:blipFill>
                          <a:blip r:embed="rId89" cstate="print">
                            <a:alphaModFix amt="70000"/>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rsidR="00C25DA8">
              <w:rPr>
                <w:rStyle w:val="normaltextrun"/>
                <w:color w:val="000000" w:themeColor="text1"/>
              </w:rPr>
              <w:t>Introducing managing and reversing high blood sugar levels through diet</w:t>
            </w:r>
          </w:p>
          <w:p w14:paraId="4898AB19" w14:textId="0462CBA3" w:rsidR="00C25DA8" w:rsidRDefault="00C25DA8" w:rsidP="009E2285">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Pr>
                <w:rStyle w:val="normaltextrun"/>
                <w:color w:val="000000" w:themeColor="text1"/>
              </w:rPr>
              <w:t xml:space="preserve">Which </w:t>
            </w:r>
            <w:r w:rsidRPr="00076577">
              <w:rPr>
                <w:rStyle w:val="normaltextrun"/>
                <w:b/>
                <w:bCs/>
                <w:color w:val="000000" w:themeColor="text1"/>
              </w:rPr>
              <w:t>food groups to eat and which to cut down</w:t>
            </w:r>
          </w:p>
          <w:p w14:paraId="23E8AF88" w14:textId="2608A814" w:rsidR="00C25DA8" w:rsidRPr="00076577" w:rsidRDefault="00C25DA8" w:rsidP="009E2285">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Tips for </w:t>
            </w:r>
            <w:r w:rsidRPr="00076577">
              <w:rPr>
                <w:rStyle w:val="normaltextrun"/>
                <w:b/>
                <w:bCs/>
                <w:color w:val="000000" w:themeColor="text1"/>
              </w:rPr>
              <w:t>reducing sugar</w:t>
            </w:r>
          </w:p>
          <w:p w14:paraId="60021B48" w14:textId="30A2B8E4" w:rsidR="00C25DA8" w:rsidRPr="00E95634" w:rsidRDefault="00C25DA8" w:rsidP="009E2285">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Pr>
                <w:rStyle w:val="normaltextrun"/>
                <w:color w:val="000000" w:themeColor="text1"/>
              </w:rPr>
              <w:t>Personal stories – reducing sugar and changing diet</w:t>
            </w:r>
          </w:p>
        </w:tc>
      </w:tr>
      <w:tr w:rsidR="00C25DA8" w:rsidRPr="00552C84" w14:paraId="01479469" w14:textId="77777777" w:rsidTr="009E2285">
        <w:trPr>
          <w:trHeight w:val="30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4FE931" w14:textId="77777777" w:rsidR="00C25DA8" w:rsidRPr="00F85C7B" w:rsidRDefault="00C25DA8" w:rsidP="009E2285">
            <w:pPr>
              <w:spacing w:before="0" w:after="0"/>
              <w:jc w:val="center"/>
              <w:rPr>
                <w:rStyle w:val="normaltextrun"/>
                <w:color w:val="000000" w:themeColor="text1"/>
              </w:rPr>
            </w:pPr>
            <w:r w:rsidRPr="00F85C7B">
              <w:rPr>
                <w:rStyle w:val="normaltextrun"/>
                <w:color w:val="000000" w:themeColor="text1"/>
              </w:rPr>
              <w:t>Managing Blood Sugar: Exercise</w:t>
            </w:r>
          </w:p>
        </w:tc>
        <w:tc>
          <w:tcPr>
            <w:tcW w:w="7371" w:type="dxa"/>
          </w:tcPr>
          <w:p w14:paraId="4E9DF58F" w14:textId="6BB4EEA9" w:rsidR="00C25DA8" w:rsidRPr="00604F32" w:rsidRDefault="00140584" w:rsidP="009E2285">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607CE1">
              <w:rPr>
                <w:rStyle w:val="normaltextrun"/>
                <w:noProof/>
                <w:color w:val="000000" w:themeColor="text1"/>
              </w:rPr>
              <w:drawing>
                <wp:anchor distT="0" distB="0" distL="114300" distR="114300" simplePos="0" relativeHeight="251658321" behindDoc="1" locked="0" layoutInCell="1" allowOverlap="1" wp14:anchorId="2BD05CEA" wp14:editId="073C5D06">
                  <wp:simplePos x="0" y="0"/>
                  <wp:positionH relativeFrom="column">
                    <wp:posOffset>4115628</wp:posOffset>
                  </wp:positionH>
                  <wp:positionV relativeFrom="paragraph">
                    <wp:posOffset>7951</wp:posOffset>
                  </wp:positionV>
                  <wp:extent cx="727710" cy="727710"/>
                  <wp:effectExtent l="0" t="0" r="0" b="0"/>
                  <wp:wrapTight wrapText="bothSides">
                    <wp:wrapPolygon edited="0">
                      <wp:start x="0" y="0"/>
                      <wp:lineTo x="0" y="9047"/>
                      <wp:lineTo x="5089" y="9047"/>
                      <wp:lineTo x="5654" y="20921"/>
                      <wp:lineTo x="15267" y="20921"/>
                      <wp:lineTo x="15832" y="9047"/>
                      <wp:lineTo x="20921" y="9047"/>
                      <wp:lineTo x="20921" y="0"/>
                      <wp:lineTo x="0" y="0"/>
                    </wp:wrapPolygon>
                  </wp:wrapTight>
                  <wp:docPr id="20731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9470" name=""/>
                          <pic:cNvPicPr/>
                        </pic:nvPicPr>
                        <pic:blipFill>
                          <a:blip r:embed="rId88" cstate="print">
                            <a:alphaModFix amt="70000"/>
                            <a:extLst>
                              <a:ext uri="{28A0092B-C50C-407E-A947-70E740481C1C}">
                                <a14:useLocalDpi xmlns:a14="http://schemas.microsoft.com/office/drawing/2010/main" val="0"/>
                              </a:ext>
                            </a:extLst>
                          </a:blip>
                          <a:stretch>
                            <a:fillRect/>
                          </a:stretch>
                        </pic:blipFill>
                        <pic:spPr>
                          <a:xfrm>
                            <a:off x="0" y="0"/>
                            <a:ext cx="727710" cy="727710"/>
                          </a:xfrm>
                          <a:prstGeom prst="rect">
                            <a:avLst/>
                          </a:prstGeom>
                        </pic:spPr>
                      </pic:pic>
                    </a:graphicData>
                  </a:graphic>
                  <wp14:sizeRelH relativeFrom="margin">
                    <wp14:pctWidth>0</wp14:pctWidth>
                  </wp14:sizeRelH>
                  <wp14:sizeRelV relativeFrom="margin">
                    <wp14:pctHeight>0</wp14:pctHeight>
                  </wp14:sizeRelV>
                </wp:anchor>
              </w:drawing>
            </w:r>
            <w:r w:rsidR="00C25DA8">
              <w:rPr>
                <w:rStyle w:val="normaltextrun"/>
                <w:color w:val="000000" w:themeColor="text1"/>
              </w:rPr>
              <w:t xml:space="preserve">Introducing managing and reversing high blood sugar levels through </w:t>
            </w:r>
            <w:r w:rsidR="00C25DA8" w:rsidRPr="00076577">
              <w:rPr>
                <w:rStyle w:val="normaltextrun"/>
                <w:b/>
                <w:bCs/>
                <w:color w:val="000000" w:themeColor="text1"/>
              </w:rPr>
              <w:t>exercise</w:t>
            </w:r>
          </w:p>
          <w:p w14:paraId="7EE70F6C" w14:textId="1CE243B2" w:rsidR="00C25DA8" w:rsidRPr="00677FD8" w:rsidRDefault="00C25DA8" w:rsidP="009E2285">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Four personal stories regarding exercise to manage blood sugar levels.</w:t>
            </w:r>
          </w:p>
        </w:tc>
      </w:tr>
      <w:tr w:rsidR="00C25DA8" w:rsidRPr="00552C84" w14:paraId="19756808" w14:textId="77777777" w:rsidTr="009E2285">
        <w:trPr>
          <w:trHeight w:val="30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2926A9F" w14:textId="77777777" w:rsidR="00C25DA8" w:rsidRPr="00F85C7B" w:rsidRDefault="00C25DA8" w:rsidP="009E2285">
            <w:pPr>
              <w:spacing w:before="0" w:after="0"/>
              <w:jc w:val="center"/>
              <w:rPr>
                <w:rStyle w:val="normaltextrun"/>
                <w:color w:val="000000" w:themeColor="text1"/>
              </w:rPr>
            </w:pPr>
            <w:r w:rsidRPr="00F85C7B">
              <w:rPr>
                <w:rStyle w:val="normaltextrun"/>
                <w:color w:val="000000" w:themeColor="text1"/>
              </w:rPr>
              <w:t>Managing Blood Sugar: Mental Health</w:t>
            </w:r>
          </w:p>
        </w:tc>
        <w:tc>
          <w:tcPr>
            <w:tcW w:w="7371" w:type="dxa"/>
          </w:tcPr>
          <w:p w14:paraId="32F5F6CA" w14:textId="156E1048" w:rsidR="00C25DA8" w:rsidRPr="00CB2261" w:rsidRDefault="00065F9F" w:rsidP="009E2285">
            <w:pPr>
              <w:pStyle w:val="ListParagraph"/>
              <w:numPr>
                <w:ilvl w:val="0"/>
                <w:numId w:val="16"/>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65F9F">
              <w:rPr>
                <w:rStyle w:val="normaltextrun"/>
                <w:noProof/>
                <w:color w:val="000000" w:themeColor="text1"/>
              </w:rPr>
              <w:drawing>
                <wp:anchor distT="0" distB="0" distL="114300" distR="114300" simplePos="0" relativeHeight="251658324" behindDoc="1" locked="0" layoutInCell="1" allowOverlap="1" wp14:anchorId="6FFFE274" wp14:editId="3F3399EB">
                  <wp:simplePos x="0" y="0"/>
                  <wp:positionH relativeFrom="column">
                    <wp:posOffset>4137853</wp:posOffset>
                  </wp:positionH>
                  <wp:positionV relativeFrom="paragraph">
                    <wp:posOffset>102207</wp:posOffset>
                  </wp:positionV>
                  <wp:extent cx="694055" cy="694055"/>
                  <wp:effectExtent l="0" t="0" r="0" b="0"/>
                  <wp:wrapTight wrapText="bothSides">
                    <wp:wrapPolygon edited="0">
                      <wp:start x="6522" y="0"/>
                      <wp:lineTo x="4150" y="2371"/>
                      <wp:lineTo x="0" y="8893"/>
                      <wp:lineTo x="0" y="10672"/>
                      <wp:lineTo x="2371" y="18972"/>
                      <wp:lineTo x="7114" y="20750"/>
                      <wp:lineTo x="17786" y="20750"/>
                      <wp:lineTo x="17786" y="18972"/>
                      <wp:lineTo x="20750" y="9486"/>
                      <wp:lineTo x="20750" y="4743"/>
                      <wp:lineTo x="20157" y="3557"/>
                      <wp:lineTo x="16600" y="0"/>
                      <wp:lineTo x="6522" y="0"/>
                    </wp:wrapPolygon>
                  </wp:wrapTight>
                  <wp:docPr id="4909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5298" name=""/>
                          <pic:cNvPicPr/>
                        </pic:nvPicPr>
                        <pic:blipFill>
                          <a:blip r:embed="rId103" cstate="print">
                            <a:alphaModFix amt="70000"/>
                            <a:extLst>
                              <a:ext uri="{28A0092B-C50C-407E-A947-70E740481C1C}">
                                <a14:useLocalDpi xmlns:a14="http://schemas.microsoft.com/office/drawing/2010/main" val="0"/>
                              </a:ext>
                            </a:extLst>
                          </a:blip>
                          <a:stretch>
                            <a:fillRect/>
                          </a:stretch>
                        </pic:blipFill>
                        <pic:spPr>
                          <a:xfrm>
                            <a:off x="0" y="0"/>
                            <a:ext cx="694055" cy="694055"/>
                          </a:xfrm>
                          <a:prstGeom prst="rect">
                            <a:avLst/>
                          </a:prstGeom>
                        </pic:spPr>
                      </pic:pic>
                    </a:graphicData>
                  </a:graphic>
                  <wp14:sizeRelH relativeFrom="margin">
                    <wp14:pctWidth>0</wp14:pctWidth>
                  </wp14:sizeRelH>
                  <wp14:sizeRelV relativeFrom="margin">
                    <wp14:pctHeight>0</wp14:pctHeight>
                  </wp14:sizeRelV>
                </wp:anchor>
              </w:drawing>
            </w:r>
            <w:r w:rsidR="00C25DA8">
              <w:rPr>
                <w:rStyle w:val="normaltextrun"/>
                <w:color w:val="000000" w:themeColor="text1"/>
              </w:rPr>
              <w:t>Mental challenges of managing blood sugar levels</w:t>
            </w:r>
          </w:p>
          <w:p w14:paraId="21096911" w14:textId="51D31AD2" w:rsidR="00C25DA8" w:rsidRPr="00CB2261" w:rsidRDefault="00C25DA8" w:rsidP="009E2285">
            <w:pPr>
              <w:pStyle w:val="ListParagraph"/>
              <w:numPr>
                <w:ilvl w:val="0"/>
                <w:numId w:val="16"/>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Diabetes distress – the symptoms</w:t>
            </w:r>
          </w:p>
          <w:p w14:paraId="0110882C" w14:textId="77777777" w:rsidR="00C25DA8" w:rsidRPr="00076577" w:rsidRDefault="00C25DA8" w:rsidP="009E2285">
            <w:pPr>
              <w:pStyle w:val="ListParagraph"/>
              <w:numPr>
                <w:ilvl w:val="0"/>
                <w:numId w:val="16"/>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76577">
              <w:rPr>
                <w:rStyle w:val="normaltextrun"/>
                <w:b/>
                <w:bCs/>
                <w:color w:val="000000" w:themeColor="text1"/>
              </w:rPr>
              <w:t xml:space="preserve">Low mood &amp; anxiety </w:t>
            </w:r>
          </w:p>
          <w:p w14:paraId="7244AF09" w14:textId="4F373EB9" w:rsidR="00C25DA8" w:rsidRPr="00F53577" w:rsidRDefault="00C25DA8" w:rsidP="009E2285">
            <w:pPr>
              <w:pStyle w:val="ListParagraph"/>
              <w:numPr>
                <w:ilvl w:val="0"/>
                <w:numId w:val="16"/>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Things that help </w:t>
            </w:r>
          </w:p>
          <w:p w14:paraId="4FFBEF2B" w14:textId="77777777" w:rsidR="00C25DA8" w:rsidRPr="00076577" w:rsidRDefault="00C25DA8" w:rsidP="009E2285">
            <w:pPr>
              <w:pStyle w:val="ListParagraph"/>
              <w:numPr>
                <w:ilvl w:val="0"/>
                <w:numId w:val="16"/>
              </w:numPr>
              <w:spacing w:before="0" w:after="0" w:line="259" w:lineRule="auto"/>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76577">
              <w:rPr>
                <w:rStyle w:val="normaltextrun"/>
                <w:b/>
                <w:bCs/>
                <w:color w:val="000000" w:themeColor="text1"/>
              </w:rPr>
              <w:t>Self-care tips</w:t>
            </w:r>
          </w:p>
          <w:p w14:paraId="5885A0C4" w14:textId="0F133697" w:rsidR="00C25DA8" w:rsidRPr="00552C84" w:rsidRDefault="00C25DA8" w:rsidP="009E2285">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Deep breathing exercise</w:t>
            </w:r>
          </w:p>
        </w:tc>
      </w:tr>
      <w:tr w:rsidR="00C25DA8" w:rsidRPr="00552C84" w14:paraId="7C7DAF79" w14:textId="77777777" w:rsidTr="009E2285">
        <w:trPr>
          <w:trHeight w:val="946"/>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42EC4FA5" w14:textId="77777777" w:rsidR="00C25DA8" w:rsidRPr="00F85C7B" w:rsidRDefault="00C25DA8" w:rsidP="009E2285">
            <w:pPr>
              <w:jc w:val="center"/>
              <w:rPr>
                <w:rStyle w:val="normaltextrun"/>
                <w:color w:val="000000" w:themeColor="text1"/>
              </w:rPr>
            </w:pPr>
            <w:r w:rsidRPr="00F85C7B">
              <w:rPr>
                <w:rStyle w:val="normaltextrun"/>
                <w:color w:val="000000" w:themeColor="text1"/>
              </w:rPr>
              <w:t>Managing Blood Sugar: Summary &amp; Next Steps</w:t>
            </w:r>
          </w:p>
        </w:tc>
        <w:tc>
          <w:tcPr>
            <w:tcW w:w="7371" w:type="dxa"/>
          </w:tcPr>
          <w:p w14:paraId="7EB8395D" w14:textId="057FA99C" w:rsidR="00C25DA8" w:rsidRPr="0089560C" w:rsidRDefault="00140584" w:rsidP="009E2285">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BA6172">
              <w:rPr>
                <w:rStyle w:val="normaltextrun"/>
                <w:noProof/>
                <w:color w:val="000000" w:themeColor="text1"/>
              </w:rPr>
              <w:drawing>
                <wp:anchor distT="0" distB="0" distL="114300" distR="114300" simplePos="0" relativeHeight="251658323" behindDoc="1" locked="0" layoutInCell="1" allowOverlap="1" wp14:anchorId="0E08329E" wp14:editId="6B98123B">
                  <wp:simplePos x="0" y="0"/>
                  <wp:positionH relativeFrom="column">
                    <wp:posOffset>4262065</wp:posOffset>
                  </wp:positionH>
                  <wp:positionV relativeFrom="paragraph">
                    <wp:posOffset>63611</wp:posOffset>
                  </wp:positionV>
                  <wp:extent cx="584200" cy="584200"/>
                  <wp:effectExtent l="0" t="0" r="0" b="6350"/>
                  <wp:wrapTight wrapText="bothSides">
                    <wp:wrapPolygon edited="0">
                      <wp:start x="1409" y="0"/>
                      <wp:lineTo x="1409" y="21130"/>
                      <wp:lineTo x="19722" y="21130"/>
                      <wp:lineTo x="19017" y="4226"/>
                      <wp:lineTo x="15496" y="0"/>
                      <wp:lineTo x="1409" y="0"/>
                    </wp:wrapPolygon>
                  </wp:wrapTight>
                  <wp:docPr id="57569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88611" name=""/>
                          <pic:cNvPicPr/>
                        </pic:nvPicPr>
                        <pic:blipFill>
                          <a:blip r:embed="rId92" cstate="print">
                            <a:alphaModFix amt="70000"/>
                            <a:extLst>
                              <a:ext uri="{28A0092B-C50C-407E-A947-70E740481C1C}">
                                <a14:useLocalDpi xmlns:a14="http://schemas.microsoft.com/office/drawing/2010/main" val="0"/>
                              </a:ext>
                            </a:extLst>
                          </a:blip>
                          <a:stretch>
                            <a:fillRect/>
                          </a:stretch>
                        </pic:blipFill>
                        <pic:spPr>
                          <a:xfrm>
                            <a:off x="0" y="0"/>
                            <a:ext cx="584200" cy="584200"/>
                          </a:xfrm>
                          <a:prstGeom prst="rect">
                            <a:avLst/>
                          </a:prstGeom>
                        </pic:spPr>
                      </pic:pic>
                    </a:graphicData>
                  </a:graphic>
                  <wp14:sizeRelH relativeFrom="margin">
                    <wp14:pctWidth>0</wp14:pctWidth>
                  </wp14:sizeRelH>
                  <wp14:sizeRelV relativeFrom="margin">
                    <wp14:pctHeight>0</wp14:pctHeight>
                  </wp14:sizeRelV>
                </wp:anchor>
              </w:drawing>
            </w:r>
            <w:r w:rsidR="00C25DA8" w:rsidRPr="0089560C">
              <w:rPr>
                <w:rStyle w:val="normaltextrun"/>
                <w:color w:val="000000" w:themeColor="text1"/>
              </w:rPr>
              <w:t>Summary of the key points from each week &amp; moving forward.</w:t>
            </w:r>
          </w:p>
        </w:tc>
      </w:tr>
    </w:tbl>
    <w:p w14:paraId="7CC1BD8C" w14:textId="008602FC" w:rsidR="000F34A0" w:rsidRPr="002F195D" w:rsidRDefault="000F34A0" w:rsidP="000F34A0">
      <w:pPr>
        <w:rPr>
          <w:color w:val="000000" w:themeColor="text1"/>
        </w:rPr>
      </w:pPr>
      <w:r w:rsidRPr="002F195D">
        <w:rPr>
          <w:color w:val="000000" w:themeColor="text1"/>
        </w:rPr>
        <w:t xml:space="preserve">Below is an overview of the content </w:t>
      </w:r>
      <w:r w:rsidR="00FD5294">
        <w:rPr>
          <w:color w:val="000000" w:themeColor="text1"/>
        </w:rPr>
        <w:t xml:space="preserve">the </w:t>
      </w:r>
      <w:r w:rsidR="00DB047B">
        <w:rPr>
          <w:color w:val="000000" w:themeColor="text1"/>
        </w:rPr>
        <w:t>Participant</w:t>
      </w:r>
      <w:r w:rsidRPr="002F195D">
        <w:rPr>
          <w:color w:val="000000" w:themeColor="text1"/>
        </w:rPr>
        <w:t xml:space="preserve"> will see within each</w:t>
      </w:r>
      <w:r>
        <w:rPr>
          <w:color w:val="000000" w:themeColor="text1"/>
        </w:rPr>
        <w:t xml:space="preserve"> managing</w:t>
      </w:r>
      <w:r w:rsidRPr="002F195D">
        <w:rPr>
          <w:color w:val="000000" w:themeColor="text1"/>
        </w:rPr>
        <w:t xml:space="preserve"> </w:t>
      </w:r>
      <w:r>
        <w:rPr>
          <w:color w:val="000000" w:themeColor="text1"/>
        </w:rPr>
        <w:t>blood sugar</w:t>
      </w:r>
      <w:r w:rsidRPr="002F195D">
        <w:rPr>
          <w:color w:val="000000" w:themeColor="text1"/>
        </w:rPr>
        <w:t xml:space="preserve"> video.</w:t>
      </w:r>
    </w:p>
    <w:p w14:paraId="2F91A928" w14:textId="4776611C" w:rsidR="000F34A0" w:rsidRDefault="000F34A0" w:rsidP="000F34A0">
      <w:pPr>
        <w:spacing w:before="0" w:after="160"/>
        <w:rPr>
          <w:rFonts w:eastAsiaTheme="majorEastAsia" w:cstheme="majorBidi"/>
          <w:b/>
          <w:bCs/>
          <w:color w:val="0B769F" w:themeColor="accent4" w:themeShade="BF"/>
          <w:sz w:val="40"/>
          <w:szCs w:val="40"/>
        </w:rPr>
      </w:pPr>
      <w:r>
        <w:rPr>
          <w:b/>
          <w:bCs/>
          <w:color w:val="0B769F" w:themeColor="accent4" w:themeShade="BF"/>
        </w:rPr>
        <w:br w:type="page"/>
      </w:r>
    </w:p>
    <w:bookmarkStart w:id="71" w:name="_Toc177727415"/>
    <w:bookmarkStart w:id="72" w:name="_Toc213939591"/>
    <w:p w14:paraId="021342C5" w14:textId="2E7A6201" w:rsidR="000F34A0" w:rsidRPr="00E123C3" w:rsidRDefault="000F34A0" w:rsidP="000F34A0">
      <w:pPr>
        <w:pStyle w:val="Heading1"/>
        <w:rPr>
          <w:rFonts w:asciiTheme="minorHAnsi" w:hAnsiTheme="minorHAnsi"/>
          <w:b/>
          <w:bCs/>
          <w:color w:val="0B769F" w:themeColor="accent4" w:themeShade="BF"/>
        </w:rPr>
      </w:pPr>
      <w:r w:rsidRPr="00A32704">
        <w:rPr>
          <w:rFonts w:asciiTheme="minorHAnsi" w:hAnsiTheme="minorHAnsi"/>
          <w:b/>
          <w:bCs/>
          <w:noProof/>
          <w:color w:val="0F9ED5" w:themeColor="accent4"/>
        </w:rPr>
        <w:lastRenderedPageBreak/>
        <mc:AlternateContent>
          <mc:Choice Requires="wps">
            <w:drawing>
              <wp:anchor distT="0" distB="0" distL="114300" distR="114300" simplePos="0" relativeHeight="251658272" behindDoc="0" locked="0" layoutInCell="1" allowOverlap="1" wp14:anchorId="73549077" wp14:editId="7C585BD9">
                <wp:simplePos x="0" y="0"/>
                <wp:positionH relativeFrom="column">
                  <wp:posOffset>0</wp:posOffset>
                </wp:positionH>
                <wp:positionV relativeFrom="paragraph">
                  <wp:posOffset>336127</wp:posOffset>
                </wp:positionV>
                <wp:extent cx="5924550" cy="7620"/>
                <wp:effectExtent l="19050" t="19050" r="19050" b="30480"/>
                <wp:wrapNone/>
                <wp:docPr id="272147579"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779FABB">
              <v:line id="Straight Connector 1" style="position:absolute;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0,26.45pt" to="466.5pt,27.05pt" w14:anchorId="0ECB65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">
                <v:stroke joinstyle="miter"/>
              </v:line>
            </w:pict>
          </mc:Fallback>
        </mc:AlternateContent>
      </w:r>
      <w:r w:rsidR="00040319">
        <w:rPr>
          <w:rFonts w:asciiTheme="minorHAnsi" w:hAnsiTheme="minorHAnsi"/>
          <w:b/>
          <w:bCs/>
          <w:color w:val="0B769F" w:themeColor="accent4" w:themeShade="BF"/>
        </w:rPr>
        <w:t>Managing Blood Sugar</w:t>
      </w:r>
      <w:r w:rsidRPr="00E123C3">
        <w:rPr>
          <w:rFonts w:asciiTheme="minorHAnsi" w:hAnsiTheme="minorHAnsi"/>
          <w:b/>
          <w:bCs/>
          <w:color w:val="0B769F" w:themeColor="accent4" w:themeShade="BF"/>
        </w:rPr>
        <w:t>: Session 1 (30-60 minutes)</w:t>
      </w:r>
      <w:bookmarkEnd w:id="71"/>
      <w:bookmarkEnd w:id="72"/>
    </w:p>
    <w:p w14:paraId="50E31764" w14:textId="1BD0C95F" w:rsidR="008649D9" w:rsidRPr="009C16CA" w:rsidRDefault="008649D9" w:rsidP="008649D9">
      <w:pPr>
        <w:spacing w:line="288" w:lineRule="auto"/>
        <w:rPr>
          <w:b/>
          <w:bCs/>
          <w:color w:val="000000" w:themeColor="text1"/>
        </w:rPr>
      </w:pPr>
      <w:bookmarkStart w:id="73" w:name="_Toc177727417"/>
      <w:r w:rsidRPr="009C16CA">
        <w:rPr>
          <w:rFonts w:ascii="Segoe UI Emoji" w:hAnsi="Segoe UI Emoji" w:cs="Segoe UI Emoji"/>
          <w:b/>
          <w:bCs/>
          <w:color w:val="auto"/>
          <w:sz w:val="32"/>
          <w:szCs w:val="32"/>
        </w:rPr>
        <w:t>🧠</w:t>
      </w:r>
      <w:r w:rsidRPr="009C16CA">
        <w:rPr>
          <w:b/>
          <w:bCs/>
          <w:color w:val="000000" w:themeColor="text1"/>
        </w:rPr>
        <w:t xml:space="preserve"> </w:t>
      </w:r>
      <w:r>
        <w:rPr>
          <w:b/>
          <w:bCs/>
          <w:color w:val="000000" w:themeColor="text1"/>
        </w:rPr>
        <w:t xml:space="preserve">Meeting Preparation: </w:t>
      </w:r>
      <w:r w:rsidRPr="00973E74">
        <w:rPr>
          <w:color w:val="000000" w:themeColor="text1"/>
        </w:rPr>
        <w:t xml:space="preserve">Read the </w:t>
      </w:r>
      <w:r w:rsidR="00DB047B">
        <w:rPr>
          <w:b/>
          <w:bCs/>
          <w:color w:val="000000" w:themeColor="text1"/>
        </w:rPr>
        <w:t>Participant</w:t>
      </w:r>
      <w:r w:rsidRPr="00973E74">
        <w:rPr>
          <w:b/>
          <w:bCs/>
          <w:color w:val="000000" w:themeColor="text1"/>
        </w:rPr>
        <w:t xml:space="preserve"> activity report that the ENHANCE core team will send you.</w:t>
      </w:r>
      <w:r w:rsidRPr="009C16CA">
        <w:rPr>
          <w:b/>
          <w:bCs/>
          <w:color w:val="000000" w:themeColor="text1"/>
        </w:rPr>
        <w:t xml:space="preserve"> </w:t>
      </w:r>
      <w:r>
        <w:rPr>
          <w:color w:val="000000" w:themeColor="text1"/>
        </w:rPr>
        <w:t xml:space="preserve">In many cases the </w:t>
      </w:r>
      <w:r w:rsidR="00DB047B">
        <w:rPr>
          <w:color w:val="000000" w:themeColor="text1"/>
        </w:rPr>
        <w:t>Participant</w:t>
      </w:r>
      <w:r>
        <w:rPr>
          <w:color w:val="000000" w:themeColor="text1"/>
        </w:rPr>
        <w:t xml:space="preserve">s will not have recorded readings, that’s OK. </w:t>
      </w:r>
    </w:p>
    <w:p w14:paraId="5F434C0E" w14:textId="3FA9B3FF" w:rsidR="000F34A0" w:rsidRPr="008649D9" w:rsidRDefault="000F34A0" w:rsidP="007E3DCE">
      <w:pPr>
        <w:pStyle w:val="Heading2"/>
        <w:numPr>
          <w:ilvl w:val="0"/>
          <w:numId w:val="52"/>
        </w:numPr>
        <w:rPr>
          <w:rFonts w:asciiTheme="minorHAnsi" w:hAnsiTheme="minorHAnsi"/>
          <w:b/>
          <w:bCs/>
          <w:color w:val="D17406"/>
          <w:u w:val="single"/>
        </w:rPr>
      </w:pPr>
      <w:bookmarkStart w:id="74" w:name="_Toc213939592"/>
      <w:r>
        <w:rPr>
          <w:rFonts w:asciiTheme="minorHAnsi" w:hAnsiTheme="minorHAnsi"/>
          <w:b/>
          <w:bCs/>
          <w:color w:val="D17406"/>
          <w:u w:val="single"/>
        </w:rPr>
        <w:t>Check-In &amp; Review (10-15 minutes)</w:t>
      </w:r>
      <w:bookmarkEnd w:id="73"/>
      <w:bookmarkEnd w:id="74"/>
    </w:p>
    <w:p w14:paraId="33C9AD1F" w14:textId="6C6B118E" w:rsidR="000F34A0" w:rsidRPr="00CD26A4" w:rsidRDefault="009E2285" w:rsidP="000F34A0">
      <w:pPr>
        <w:spacing w:line="288" w:lineRule="auto"/>
        <w:rPr>
          <w:i/>
          <w:iCs/>
          <w:color w:val="000000" w:themeColor="text1"/>
        </w:rPr>
      </w:pPr>
      <w:r w:rsidRPr="00A16101">
        <w:rPr>
          <w:noProof/>
        </w:rPr>
        <w:drawing>
          <wp:anchor distT="0" distB="0" distL="114300" distR="114300" simplePos="0" relativeHeight="251658342" behindDoc="1" locked="0" layoutInCell="1" allowOverlap="1" wp14:anchorId="69690963" wp14:editId="6EAE2467">
            <wp:simplePos x="0" y="0"/>
            <wp:positionH relativeFrom="column">
              <wp:posOffset>5262530</wp:posOffset>
            </wp:positionH>
            <wp:positionV relativeFrom="paragraph">
              <wp:posOffset>57084</wp:posOffset>
            </wp:positionV>
            <wp:extent cx="1159933" cy="1159933"/>
            <wp:effectExtent l="0" t="0" r="2540" b="2540"/>
            <wp:wrapNone/>
            <wp:docPr id="1444104417" name="Picture 1" descr="A blue icon with a stethoscope and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04417" name="Picture 1" descr="A blue icon with a stethoscope and a clock&#10;&#10;Description automatically generated"/>
                    <pic:cNvPicPr/>
                  </pic:nvPicPr>
                  <pic:blipFill>
                    <a:blip r:embed="rId104" cstate="print">
                      <a:alphaModFix amt="20000"/>
                      <a:extLst>
                        <a:ext uri="{28A0092B-C50C-407E-A947-70E740481C1C}">
                          <a14:useLocalDpi xmlns:a14="http://schemas.microsoft.com/office/drawing/2010/main" val="0"/>
                        </a:ext>
                      </a:extLst>
                    </a:blip>
                    <a:stretch>
                      <a:fillRect/>
                    </a:stretch>
                  </pic:blipFill>
                  <pic:spPr>
                    <a:xfrm>
                      <a:off x="0" y="0"/>
                      <a:ext cx="1159933" cy="1159933"/>
                    </a:xfrm>
                    <a:prstGeom prst="rect">
                      <a:avLst/>
                    </a:prstGeom>
                  </pic:spPr>
                </pic:pic>
              </a:graphicData>
            </a:graphic>
            <wp14:sizeRelH relativeFrom="margin">
              <wp14:pctWidth>0</wp14:pctWidth>
            </wp14:sizeRelH>
            <wp14:sizeRelV relativeFrom="margin">
              <wp14:pctHeight>0</wp14:pctHeight>
            </wp14:sizeRelV>
          </wp:anchor>
        </w:drawing>
      </w:r>
      <w:r w:rsidR="00DB047B">
        <w:rPr>
          <w:b/>
          <w:bCs/>
          <w:color w:val="000000" w:themeColor="text1"/>
        </w:rPr>
        <w:t>Participant</w:t>
      </w:r>
      <w:r w:rsidR="007B1F75" w:rsidRPr="00F86372">
        <w:rPr>
          <w:b/>
          <w:bCs/>
          <w:color w:val="000000" w:themeColor="text1"/>
        </w:rPr>
        <w:t xml:space="preserve"> </w:t>
      </w:r>
      <w:r w:rsidR="007B1F75">
        <w:rPr>
          <w:b/>
          <w:bCs/>
          <w:color w:val="000000" w:themeColor="text1"/>
        </w:rPr>
        <w:t xml:space="preserve">has been asked in </w:t>
      </w:r>
      <w:r w:rsidR="001523B6">
        <w:rPr>
          <w:b/>
          <w:bCs/>
          <w:color w:val="000000" w:themeColor="text1"/>
        </w:rPr>
        <w:t>a</w:t>
      </w:r>
      <w:r w:rsidR="007B1F75" w:rsidRPr="00F86372">
        <w:rPr>
          <w:b/>
          <w:bCs/>
          <w:color w:val="000000" w:themeColor="text1"/>
        </w:rPr>
        <w:t>pp</w:t>
      </w:r>
      <w:r w:rsidR="001523B6">
        <w:rPr>
          <w:i/>
          <w:iCs/>
          <w:color w:val="000000" w:themeColor="text1"/>
        </w:rPr>
        <w:t xml:space="preserve">: </w:t>
      </w:r>
      <w:r w:rsidR="000F34A0" w:rsidRPr="00CD26A4">
        <w:rPr>
          <w:i/>
          <w:iCs/>
          <w:color w:val="000000" w:themeColor="text1"/>
        </w:rPr>
        <w:t>“Have you spoken to anyone in your GP practice team about your high blood sugar letter?”</w:t>
      </w:r>
      <w:r w:rsidR="00A16101" w:rsidRPr="00A16101">
        <w:rPr>
          <w:noProof/>
          <w14:ligatures w14:val="standardContextual"/>
        </w:rPr>
        <w:t xml:space="preserve"> </w:t>
      </w:r>
    </w:p>
    <w:p w14:paraId="5B0357A6" w14:textId="5DC0C2BD" w:rsidR="000F34A0" w:rsidRDefault="000F34A0" w:rsidP="009E2285">
      <w:pPr>
        <w:pStyle w:val="ListParagraph"/>
        <w:numPr>
          <w:ilvl w:val="0"/>
          <w:numId w:val="29"/>
        </w:numPr>
        <w:spacing w:line="288" w:lineRule="auto"/>
        <w:ind w:left="360" w:firstLine="66"/>
        <w:rPr>
          <w:color w:val="000000" w:themeColor="text1"/>
        </w:rPr>
      </w:pPr>
      <w:r w:rsidRPr="000E28F8">
        <w:rPr>
          <w:rFonts w:ascii="Segoe UI Emoji" w:hAnsi="Segoe UI Emoji" w:cs="Segoe UI Emoji"/>
          <w:color w:val="00B050"/>
        </w:rPr>
        <w:t xml:space="preserve">✔️ </w:t>
      </w:r>
      <w:r w:rsidR="00DB047B">
        <w:rPr>
          <w:b/>
          <w:bCs/>
          <w:color w:val="000000" w:themeColor="text1"/>
        </w:rPr>
        <w:t>Participant</w:t>
      </w:r>
      <w:r w:rsidRPr="000E28F8">
        <w:rPr>
          <w:b/>
          <w:bCs/>
          <w:color w:val="000000" w:themeColor="text1"/>
        </w:rPr>
        <w:t xml:space="preserve"> has </w:t>
      </w:r>
      <w:r>
        <w:rPr>
          <w:b/>
          <w:bCs/>
          <w:color w:val="000000" w:themeColor="text1"/>
        </w:rPr>
        <w:t>shared their HbA1c result:</w:t>
      </w:r>
      <w:r w:rsidRPr="000E28F8">
        <w:rPr>
          <w:color w:val="000000" w:themeColor="text1"/>
        </w:rPr>
        <w:t xml:space="preserve"> Discuss</w:t>
      </w:r>
      <w:r>
        <w:rPr>
          <w:color w:val="000000" w:themeColor="text1"/>
        </w:rPr>
        <w:t xml:space="preserve"> how it went with their GP</w:t>
      </w:r>
      <w:r w:rsidR="008916DF">
        <w:rPr>
          <w:color w:val="000000" w:themeColor="text1"/>
        </w:rPr>
        <w:t xml:space="preserve"> practice</w:t>
      </w:r>
      <w:r>
        <w:rPr>
          <w:color w:val="000000" w:themeColor="text1"/>
        </w:rPr>
        <w:t xml:space="preserve"> and any advice or actions taken and see if they can integrate into the goals for the next meeting</w:t>
      </w:r>
    </w:p>
    <w:p w14:paraId="2A466FE5" w14:textId="1DA9F2B5" w:rsidR="000F34A0" w:rsidRDefault="000F34A0" w:rsidP="009E2285">
      <w:pPr>
        <w:pStyle w:val="ListParagraph"/>
        <w:numPr>
          <w:ilvl w:val="0"/>
          <w:numId w:val="29"/>
        </w:numPr>
        <w:spacing w:line="288" w:lineRule="auto"/>
        <w:ind w:left="360" w:firstLine="66"/>
        <w:rPr>
          <w:color w:val="000000" w:themeColor="text1"/>
        </w:rPr>
      </w:pPr>
      <w:r w:rsidRPr="00DC0245">
        <w:rPr>
          <w:rFonts w:ascii="Segoe UI Emoji" w:hAnsi="Segoe UI Emoji" w:cs="Segoe UI Emoji"/>
          <w:color w:val="FF0000"/>
        </w:rPr>
        <w:t>❌</w:t>
      </w:r>
      <w:r>
        <w:rPr>
          <w:rFonts w:ascii="Segoe UI Emoji" w:hAnsi="Segoe UI Emoji" w:cs="Segoe UI Emoji"/>
          <w:color w:val="FF0000"/>
        </w:rPr>
        <w:t xml:space="preserve"> </w:t>
      </w:r>
      <w:r w:rsidR="00DB047B">
        <w:rPr>
          <w:b/>
          <w:bCs/>
          <w:color w:val="000000" w:themeColor="text1"/>
        </w:rPr>
        <w:t>Participant</w:t>
      </w:r>
      <w:r>
        <w:rPr>
          <w:b/>
          <w:bCs/>
          <w:color w:val="000000" w:themeColor="text1"/>
        </w:rPr>
        <w:t xml:space="preserve"> hasn’t shared their result yet: </w:t>
      </w:r>
      <w:r>
        <w:rPr>
          <w:color w:val="000000" w:themeColor="text1"/>
        </w:rPr>
        <w:t>Encourage them to do so and troubleshoot.</w:t>
      </w:r>
    </w:p>
    <w:p w14:paraId="6B3F6FF1" w14:textId="5758461A" w:rsidR="000F34A0" w:rsidRPr="0075726C" w:rsidRDefault="000F34A0" w:rsidP="007E3DCE">
      <w:pPr>
        <w:pStyle w:val="Heading2"/>
        <w:numPr>
          <w:ilvl w:val="0"/>
          <w:numId w:val="52"/>
        </w:numPr>
        <w:spacing w:before="0" w:after="0"/>
        <w:rPr>
          <w:rFonts w:asciiTheme="minorHAnsi" w:hAnsiTheme="minorHAnsi"/>
          <w:b/>
          <w:bCs/>
          <w:color w:val="D17406"/>
          <w:sz w:val="28"/>
          <w:szCs w:val="28"/>
          <w:u w:val="single"/>
        </w:rPr>
      </w:pPr>
      <w:bookmarkStart w:id="75" w:name="_Toc177727419"/>
      <w:bookmarkStart w:id="76" w:name="_Toc213939593"/>
      <w:r w:rsidRPr="0075726C">
        <w:rPr>
          <w:rFonts w:asciiTheme="minorHAnsi" w:hAnsiTheme="minorHAnsi"/>
          <w:b/>
          <w:bCs/>
          <w:color w:val="D17406"/>
          <w:u w:val="single"/>
        </w:rPr>
        <w:t xml:space="preserve">Discussion </w:t>
      </w:r>
      <w:r>
        <w:rPr>
          <w:rFonts w:asciiTheme="minorHAnsi" w:hAnsiTheme="minorHAnsi"/>
          <w:b/>
          <w:bCs/>
          <w:color w:val="D17406"/>
          <w:u w:val="single"/>
        </w:rPr>
        <w:t>on Managing Blood Sugar</w:t>
      </w:r>
      <w:ins w:id="77" w:author="Leckstein, Carl" w:date="2024-10-07T13:44:00Z">
        <w:r w:rsidRPr="0075726C">
          <w:rPr>
            <w:rFonts w:asciiTheme="minorHAnsi" w:hAnsiTheme="minorHAnsi"/>
            <w:b/>
            <w:bCs/>
            <w:color w:val="D17406"/>
            <w:u w:val="single"/>
          </w:rPr>
          <w:t xml:space="preserve"> </w:t>
        </w:r>
      </w:ins>
      <w:r w:rsidRPr="0075726C">
        <w:rPr>
          <w:rFonts w:asciiTheme="minorHAnsi" w:hAnsiTheme="minorHAnsi"/>
          <w:b/>
          <w:bCs/>
          <w:color w:val="D17406"/>
          <w:sz w:val="28"/>
          <w:szCs w:val="28"/>
          <w:u w:val="single"/>
        </w:rPr>
        <w:t>(20 minutes)</w:t>
      </w:r>
      <w:bookmarkEnd w:id="75"/>
      <w:bookmarkEnd w:id="76"/>
    </w:p>
    <w:p w14:paraId="7BB662E3" w14:textId="2844E415" w:rsidR="000F34A0" w:rsidRPr="00A32704" w:rsidRDefault="00D82A48" w:rsidP="000F34A0">
      <w:pPr>
        <w:pStyle w:val="paragraph"/>
        <w:spacing w:before="0" w:beforeAutospacing="0" w:after="0" w:afterAutospacing="0"/>
        <w:rPr>
          <w:rStyle w:val="eop"/>
          <w:rFonts w:asciiTheme="minorHAnsi" w:hAnsiTheme="minorHAnsi" w:cs="Calibri"/>
          <w:color w:val="0B769F" w:themeColor="accent4" w:themeShade="BF"/>
          <w:sz w:val="22"/>
          <w:szCs w:val="22"/>
        </w:rPr>
      </w:pPr>
      <w:r w:rsidRPr="00A6468F">
        <w:rPr>
          <w:rFonts w:ascii="Segoe UI Emoji" w:hAnsi="Segoe UI Emoji" w:cs="Segoe UI Emoji"/>
          <w:sz w:val="28"/>
          <w:szCs w:val="28"/>
        </w:rPr>
        <w:t>💬</w:t>
      </w:r>
      <w:r w:rsidR="000F34A0">
        <w:rPr>
          <w:rFonts w:ascii="Segoe UI Emoji" w:hAnsi="Segoe UI Emoji" w:cs="Segoe UI Emoji"/>
        </w:rPr>
        <w:t xml:space="preserve"> </w:t>
      </w:r>
      <w:r w:rsidR="000F34A0" w:rsidRPr="00A32704">
        <w:rPr>
          <w:rStyle w:val="SubtleEmphasis"/>
          <w:rFonts w:asciiTheme="minorHAnsi" w:hAnsiTheme="minorHAnsi"/>
          <w:color w:val="0B769F" w:themeColor="accent4" w:themeShade="BF"/>
        </w:rPr>
        <w:t>Open Conversation</w:t>
      </w:r>
      <w:r w:rsidR="000F34A0">
        <w:rPr>
          <w:rStyle w:val="SubtleEmphasis"/>
          <w:rFonts w:asciiTheme="minorHAnsi" w:hAnsiTheme="minorHAnsi"/>
          <w:color w:val="0B769F" w:themeColor="accent4" w:themeShade="BF"/>
        </w:rPr>
        <w:t xml:space="preserve"> about Understanding of Managing Blood Sugar:</w:t>
      </w:r>
    </w:p>
    <w:p w14:paraId="1EFCA5DD" w14:textId="533E5BF9" w:rsidR="000F34A0" w:rsidRPr="008C1FBA" w:rsidRDefault="008161EF" w:rsidP="00F01A99">
      <w:pPr>
        <w:pStyle w:val="ListParagraph"/>
        <w:numPr>
          <w:ilvl w:val="1"/>
          <w:numId w:val="23"/>
        </w:numPr>
        <w:spacing w:line="288" w:lineRule="auto"/>
        <w:rPr>
          <w:color w:val="auto"/>
        </w:rPr>
      </w:pPr>
      <w:r w:rsidRPr="008161EF">
        <w:rPr>
          <w:i/>
          <w:iCs/>
          <w:noProof/>
          <w:color w:val="000000" w:themeColor="text1"/>
        </w:rPr>
        <w:drawing>
          <wp:anchor distT="0" distB="0" distL="114300" distR="114300" simplePos="0" relativeHeight="251658343" behindDoc="1" locked="0" layoutInCell="1" allowOverlap="1" wp14:anchorId="59133AAC" wp14:editId="32F5EE84">
            <wp:simplePos x="0" y="0"/>
            <wp:positionH relativeFrom="margin">
              <wp:posOffset>5220510</wp:posOffset>
            </wp:positionH>
            <wp:positionV relativeFrom="paragraph">
              <wp:posOffset>570515</wp:posOffset>
            </wp:positionV>
            <wp:extent cx="1363133" cy="1363133"/>
            <wp:effectExtent l="0" t="0" r="0" b="8890"/>
            <wp:wrapNone/>
            <wp:docPr id="1589395353" name="Picture 1" descr="A cartoon of a drop of bl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95353" name="Picture 1" descr="A cartoon of a drop of blood&#10;&#10;Description automatically generated"/>
                    <pic:cNvPicPr/>
                  </pic:nvPicPr>
                  <pic:blipFill>
                    <a:blip r:embed="rId105" cstate="print">
                      <a:alphaModFix amt="20000"/>
                      <a:extLst>
                        <a:ext uri="{28A0092B-C50C-407E-A947-70E740481C1C}">
                          <a14:useLocalDpi xmlns:a14="http://schemas.microsoft.com/office/drawing/2010/main" val="0"/>
                        </a:ext>
                      </a:extLst>
                    </a:blip>
                    <a:stretch>
                      <a:fillRect/>
                    </a:stretch>
                  </pic:blipFill>
                  <pic:spPr>
                    <a:xfrm>
                      <a:off x="0" y="0"/>
                      <a:ext cx="1363133" cy="1363133"/>
                    </a:xfrm>
                    <a:prstGeom prst="rect">
                      <a:avLst/>
                    </a:prstGeom>
                  </pic:spPr>
                </pic:pic>
              </a:graphicData>
            </a:graphic>
            <wp14:sizeRelH relativeFrom="margin">
              <wp14:pctWidth>0</wp14:pctWidth>
            </wp14:sizeRelH>
            <wp14:sizeRelV relativeFrom="margin">
              <wp14:pctHeight>0</wp14:pctHeight>
            </wp14:sizeRelV>
          </wp:anchor>
        </w:drawing>
      </w:r>
      <w:r w:rsidR="000F34A0">
        <w:rPr>
          <w:color w:val="000000" w:themeColor="text1"/>
        </w:rPr>
        <w:t xml:space="preserve">Discuss Week 1 video (watch it with them if they haven’t). </w:t>
      </w:r>
      <w:r w:rsidR="000F34A0" w:rsidRPr="003E0DEE">
        <w:rPr>
          <w:color w:val="000000" w:themeColor="text1"/>
        </w:rPr>
        <w:t xml:space="preserve">Encourage the </w:t>
      </w:r>
      <w:r w:rsidR="00DB047B">
        <w:rPr>
          <w:color w:val="000000" w:themeColor="text1"/>
        </w:rPr>
        <w:t>Participant</w:t>
      </w:r>
      <w:r w:rsidR="000F34A0" w:rsidRPr="003E0DEE">
        <w:rPr>
          <w:color w:val="000000" w:themeColor="text1"/>
        </w:rPr>
        <w:t xml:space="preserve"> to reflect on what they’ve learned so far.</w:t>
      </w:r>
      <w:r w:rsidR="000F34A0">
        <w:rPr>
          <w:color w:val="000000" w:themeColor="text1"/>
        </w:rPr>
        <w:t xml:space="preserve"> </w:t>
      </w:r>
      <w:r w:rsidR="000F34A0" w:rsidRPr="002706F8">
        <w:rPr>
          <w:color w:val="auto"/>
        </w:rPr>
        <w:t>Give them space to share thoughts, insights, or concerns.</w:t>
      </w:r>
    </w:p>
    <w:p w14:paraId="5D73CB73" w14:textId="194A63A1" w:rsidR="000F34A0" w:rsidRPr="00A32704" w:rsidRDefault="000F34A0" w:rsidP="000F34A0">
      <w:pPr>
        <w:pStyle w:val="paragraph"/>
        <w:spacing w:before="0" w:beforeAutospacing="0" w:after="0" w:afterAutospacing="0"/>
        <w:rPr>
          <w:rStyle w:val="SubtleEmphasis"/>
          <w:rFonts w:asciiTheme="minorHAnsi" w:hAnsiTheme="minorHAnsi"/>
          <w:color w:val="0B769F" w:themeColor="accent4" w:themeShade="BF"/>
        </w:rPr>
      </w:pPr>
      <w:r w:rsidRPr="008F03F3">
        <w:rPr>
          <w:rFonts w:ascii="Segoe UI Emoji" w:hAnsi="Segoe UI Emoji" w:cs="Segoe UI Emoji"/>
          <w:sz w:val="32"/>
          <w:szCs w:val="32"/>
        </w:rPr>
        <w:t xml:space="preserve">📌 </w:t>
      </w:r>
      <w:r w:rsidRPr="00A32704">
        <w:rPr>
          <w:rStyle w:val="SubtleEmphasis"/>
          <w:rFonts w:asciiTheme="minorHAnsi" w:hAnsiTheme="minorHAnsi"/>
          <w:color w:val="0B769F" w:themeColor="accent4" w:themeShade="BF"/>
        </w:rPr>
        <w:t>Key Points to Address</w:t>
      </w:r>
    </w:p>
    <w:p w14:paraId="3E50F583" w14:textId="393EC3F2" w:rsidR="000F34A0" w:rsidRPr="003E0DEE" w:rsidRDefault="000F34A0" w:rsidP="000F34A0">
      <w:pPr>
        <w:spacing w:line="288" w:lineRule="auto"/>
        <w:rPr>
          <w:i/>
          <w:iCs/>
          <w:color w:val="000000" w:themeColor="text1"/>
        </w:rPr>
      </w:pPr>
      <w:r w:rsidRPr="003E0DEE">
        <w:rPr>
          <w:i/>
          <w:iCs/>
          <w:color w:val="000000" w:themeColor="text1"/>
        </w:rPr>
        <w:t xml:space="preserve">Even if the </w:t>
      </w:r>
      <w:r w:rsidR="00DB047B">
        <w:rPr>
          <w:i/>
          <w:iCs/>
          <w:color w:val="000000" w:themeColor="text1"/>
        </w:rPr>
        <w:t>Participant</w:t>
      </w:r>
      <w:r w:rsidRPr="003E0DEE">
        <w:rPr>
          <w:i/>
          <w:iCs/>
          <w:color w:val="000000" w:themeColor="text1"/>
        </w:rPr>
        <w:t xml:space="preserve"> doesn’t bring it up, make sure to cover these</w:t>
      </w:r>
      <w:r w:rsidRPr="003E0DEE">
        <w:rPr>
          <w:b/>
          <w:bCs/>
          <w:i/>
          <w:iCs/>
          <w:color w:val="000000" w:themeColor="text1"/>
        </w:rPr>
        <w:t xml:space="preserve"> critical points</w:t>
      </w:r>
      <w:r w:rsidRPr="003E0DEE">
        <w:rPr>
          <w:i/>
          <w:iCs/>
          <w:color w:val="000000" w:themeColor="text1"/>
        </w:rPr>
        <w:t>:</w:t>
      </w:r>
      <w:r w:rsidR="008161EF" w:rsidRPr="008161EF">
        <w:rPr>
          <w:noProof/>
          <w14:ligatures w14:val="standardContextual"/>
        </w:rPr>
        <w:t xml:space="preserve"> </w:t>
      </w:r>
    </w:p>
    <w:p w14:paraId="12168790" w14:textId="5BD0FCB2" w:rsidR="005B7735" w:rsidRPr="006744D4" w:rsidRDefault="005B7735" w:rsidP="00F01A99">
      <w:pPr>
        <w:pStyle w:val="ListParagraph"/>
        <w:numPr>
          <w:ilvl w:val="0"/>
          <w:numId w:val="22"/>
        </w:numPr>
        <w:spacing w:line="288" w:lineRule="auto"/>
        <w:rPr>
          <w:i/>
          <w:iCs/>
          <w:color w:val="000000" w:themeColor="text1"/>
        </w:rPr>
      </w:pPr>
      <w:r>
        <w:rPr>
          <w:b/>
          <w:bCs/>
          <w:color w:val="000000" w:themeColor="text1"/>
        </w:rPr>
        <w:t>L</w:t>
      </w:r>
      <w:r w:rsidRPr="003E0DEE">
        <w:rPr>
          <w:b/>
          <w:bCs/>
          <w:color w:val="000000" w:themeColor="text1"/>
        </w:rPr>
        <w:t>ack of Symptoms:</w:t>
      </w:r>
      <w:r>
        <w:rPr>
          <w:b/>
          <w:bCs/>
          <w:color w:val="000000" w:themeColor="text1"/>
        </w:rPr>
        <w:t xml:space="preserve"> </w:t>
      </w:r>
      <w:r w:rsidRPr="006744D4">
        <w:rPr>
          <w:i/>
          <w:iCs/>
          <w:color w:val="000000" w:themeColor="text1"/>
        </w:rPr>
        <w:t>“</w:t>
      </w:r>
      <w:r>
        <w:rPr>
          <w:i/>
          <w:iCs/>
          <w:color w:val="000000" w:themeColor="text1"/>
        </w:rPr>
        <w:t>Some people can feel when their blood sugar is high – do you notice? What do you feel? Some don’t. It’s important to monitor and make sure you are managing it daily</w:t>
      </w:r>
      <w:r w:rsidRPr="006744D4">
        <w:rPr>
          <w:i/>
          <w:iCs/>
          <w:color w:val="000000" w:themeColor="text1"/>
        </w:rPr>
        <w:t>.”</w:t>
      </w:r>
    </w:p>
    <w:p w14:paraId="055B55CA" w14:textId="06B30F4A" w:rsidR="005B7735" w:rsidRDefault="005B7735" w:rsidP="00F01A99">
      <w:pPr>
        <w:pStyle w:val="ListParagraph"/>
        <w:numPr>
          <w:ilvl w:val="0"/>
          <w:numId w:val="30"/>
        </w:numPr>
        <w:spacing w:line="288" w:lineRule="auto"/>
        <w:rPr>
          <w:i/>
          <w:iCs/>
          <w:color w:val="000000" w:themeColor="text1"/>
        </w:rPr>
      </w:pPr>
      <w:r w:rsidRPr="003E0DEE">
        <w:rPr>
          <w:b/>
          <w:bCs/>
          <w:color w:val="000000" w:themeColor="text1"/>
        </w:rPr>
        <w:t>Ongoing Management</w:t>
      </w:r>
      <w:r>
        <w:rPr>
          <w:b/>
          <w:bCs/>
          <w:color w:val="000000" w:themeColor="text1"/>
        </w:rPr>
        <w:t xml:space="preserve">: </w:t>
      </w:r>
      <w:r w:rsidRPr="006744D4">
        <w:rPr>
          <w:i/>
          <w:iCs/>
          <w:color w:val="000000" w:themeColor="text1"/>
        </w:rPr>
        <w:t>“</w:t>
      </w:r>
      <w:r>
        <w:rPr>
          <w:i/>
          <w:iCs/>
          <w:color w:val="000000" w:themeColor="text1"/>
        </w:rPr>
        <w:t>Managing blood sugar is an ongoing process. Even if your blood sugar levels are fine one day, you still need to maintain healthy habits</w:t>
      </w:r>
      <w:r w:rsidRPr="006744D4">
        <w:rPr>
          <w:i/>
          <w:iCs/>
          <w:color w:val="000000" w:themeColor="text1"/>
        </w:rPr>
        <w:t>.”</w:t>
      </w:r>
    </w:p>
    <w:p w14:paraId="1BF6DBE2" w14:textId="2FA6E02F" w:rsidR="005B7735" w:rsidRPr="001D459E" w:rsidRDefault="005B7735" w:rsidP="00F01A99">
      <w:pPr>
        <w:pStyle w:val="ListParagraph"/>
        <w:numPr>
          <w:ilvl w:val="0"/>
          <w:numId w:val="30"/>
        </w:numPr>
        <w:spacing w:line="288" w:lineRule="auto"/>
        <w:rPr>
          <w:rStyle w:val="SubtleEmphasis"/>
          <w:rFonts w:asciiTheme="minorHAnsi" w:hAnsiTheme="minorHAnsi"/>
          <w:b w:val="0"/>
          <w:i/>
          <w:iCs/>
          <w:color w:val="000000" w:themeColor="text1"/>
          <w:sz w:val="24"/>
        </w:rPr>
      </w:pPr>
      <w:r>
        <w:rPr>
          <w:b/>
          <w:bCs/>
          <w:color w:val="000000" w:themeColor="text1"/>
        </w:rPr>
        <w:t>Importance of Contacting GP</w:t>
      </w:r>
      <w:r w:rsidR="008916DF">
        <w:rPr>
          <w:b/>
          <w:bCs/>
          <w:color w:val="000000" w:themeColor="text1"/>
        </w:rPr>
        <w:t xml:space="preserve"> Practice</w:t>
      </w:r>
      <w:r w:rsidRPr="001D459E">
        <w:rPr>
          <w:b/>
          <w:bCs/>
          <w:color w:val="000000" w:themeColor="text1"/>
        </w:rPr>
        <w:t xml:space="preserve">: </w:t>
      </w:r>
      <w:r w:rsidRPr="001D459E">
        <w:rPr>
          <w:i/>
          <w:iCs/>
          <w:color w:val="000000" w:themeColor="text1"/>
        </w:rPr>
        <w:t>“</w:t>
      </w:r>
      <w:r>
        <w:rPr>
          <w:i/>
          <w:iCs/>
          <w:color w:val="000000" w:themeColor="text1"/>
        </w:rPr>
        <w:t>If your HbA1c is high, working with your GP practice on a diabetes care plan is key to avoiding serious health complications.</w:t>
      </w:r>
      <w:r w:rsidRPr="001D459E">
        <w:rPr>
          <w:i/>
          <w:iCs/>
          <w:color w:val="000000" w:themeColor="text1"/>
        </w:rPr>
        <w:t>”</w:t>
      </w:r>
    </w:p>
    <w:p w14:paraId="166EC8AF" w14:textId="77777777" w:rsidR="000F34A0" w:rsidRPr="00A32704" w:rsidRDefault="000F34A0" w:rsidP="000F34A0">
      <w:pPr>
        <w:pStyle w:val="paragraph"/>
        <w:spacing w:before="0" w:beforeAutospacing="0" w:after="0" w:afterAutospacing="0"/>
        <w:rPr>
          <w:rStyle w:val="SubtleEmphasis"/>
          <w:rFonts w:asciiTheme="minorHAnsi" w:hAnsiTheme="minorHAnsi"/>
          <w:color w:val="0B769F" w:themeColor="accent4" w:themeShade="BF"/>
        </w:rPr>
      </w:pPr>
      <w:r w:rsidRPr="008F03F3">
        <w:rPr>
          <w:rFonts w:ascii="Segoe UI Emoji" w:hAnsi="Segoe UI Emoji" w:cs="Segoe UI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Assess Motivation and Barriers</w:t>
      </w:r>
    </w:p>
    <w:p w14:paraId="33158F36" w14:textId="1380AC73" w:rsidR="000F34A0" w:rsidRPr="003E0DEE" w:rsidRDefault="000F34A0" w:rsidP="00F01A99">
      <w:pPr>
        <w:pStyle w:val="ListParagraph"/>
        <w:numPr>
          <w:ilvl w:val="0"/>
          <w:numId w:val="21"/>
        </w:numPr>
        <w:spacing w:line="288" w:lineRule="auto"/>
        <w:rPr>
          <w:color w:val="000000" w:themeColor="text1"/>
        </w:rPr>
      </w:pPr>
      <w:r w:rsidRPr="003E0DEE">
        <w:rPr>
          <w:b/>
          <w:bCs/>
          <w:color w:val="000000" w:themeColor="text1"/>
        </w:rPr>
        <w:t>Explore</w:t>
      </w:r>
      <w:r w:rsidR="00871E8F">
        <w:rPr>
          <w:b/>
          <w:bCs/>
          <w:color w:val="000000" w:themeColor="text1"/>
        </w:rPr>
        <w:t xml:space="preserve"> and tackle</w:t>
      </w:r>
      <w:r w:rsidRPr="003E0DEE">
        <w:rPr>
          <w:b/>
          <w:bCs/>
          <w:color w:val="000000" w:themeColor="text1"/>
        </w:rPr>
        <w:t xml:space="preserve"> any emotional or practical challenges</w:t>
      </w:r>
      <w:r w:rsidRPr="003E0DEE">
        <w:rPr>
          <w:color w:val="000000" w:themeColor="text1"/>
        </w:rPr>
        <w:t xml:space="preserve"> that may have surfaced</w:t>
      </w:r>
      <w:r>
        <w:rPr>
          <w:color w:val="000000" w:themeColor="text1"/>
        </w:rPr>
        <w:t>.</w:t>
      </w:r>
    </w:p>
    <w:p w14:paraId="5D23C67C" w14:textId="77777777" w:rsidR="000F34A0" w:rsidRPr="00A32704" w:rsidRDefault="000F34A0" w:rsidP="000F34A0">
      <w:pPr>
        <w:pStyle w:val="paragraph"/>
        <w:spacing w:before="0" w:beforeAutospacing="0" w:after="0" w:afterAutospacing="0"/>
        <w:rPr>
          <w:rStyle w:val="SubtleEmphasis"/>
          <w:rFonts w:asciiTheme="minorHAnsi" w:hAnsiTheme="minorHAnsi"/>
          <w:color w:val="0B769F" w:themeColor="accent4" w:themeShade="BF"/>
        </w:rPr>
      </w:pPr>
      <w:r w:rsidRPr="007C589B">
        <w:rPr>
          <w:rFonts w:ascii="Segoe UI Emoji" w:hAnsi="Segoe UI Emoji" w:cs="Segoe UI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Assess Readiness for Change</w:t>
      </w:r>
    </w:p>
    <w:p w14:paraId="408261E8" w14:textId="619B8CAF" w:rsidR="000F34A0" w:rsidRDefault="000F34A0" w:rsidP="00F01A99">
      <w:pPr>
        <w:pStyle w:val="ListParagraph"/>
        <w:numPr>
          <w:ilvl w:val="2"/>
          <w:numId w:val="44"/>
        </w:numPr>
        <w:spacing w:line="288" w:lineRule="auto"/>
        <w:rPr>
          <w:i/>
          <w:iCs/>
          <w:color w:val="000000" w:themeColor="text1"/>
        </w:rPr>
      </w:pPr>
      <w:r>
        <w:rPr>
          <w:noProof/>
          <w14:ligatures w14:val="standardContextual"/>
        </w:rPr>
        <mc:AlternateContent>
          <mc:Choice Requires="wps">
            <w:drawing>
              <wp:anchor distT="0" distB="0" distL="114300" distR="114300" simplePos="0" relativeHeight="251658274" behindDoc="0" locked="0" layoutInCell="1" allowOverlap="1" wp14:anchorId="74A554F7" wp14:editId="7AA81442">
                <wp:simplePos x="0" y="0"/>
                <wp:positionH relativeFrom="margin">
                  <wp:posOffset>421053</wp:posOffset>
                </wp:positionH>
                <wp:positionV relativeFrom="paragraph">
                  <wp:posOffset>58995</wp:posOffset>
                </wp:positionV>
                <wp:extent cx="3864634" cy="258793"/>
                <wp:effectExtent l="0" t="0" r="21590" b="27305"/>
                <wp:wrapNone/>
                <wp:docPr id="891404552" name="Rectangle 2"/>
                <wp:cNvGraphicFramePr/>
                <a:graphic xmlns:a="http://schemas.openxmlformats.org/drawingml/2006/main">
                  <a:graphicData uri="http://schemas.microsoft.com/office/word/2010/wordprocessingShape">
                    <wps:wsp>
                      <wps:cNvSpPr/>
                      <wps:spPr>
                        <a:xfrm>
                          <a:off x="0" y="0"/>
                          <a:ext cx="3864634" cy="258793"/>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C93D20F">
              <v:rect id="Rectangle 2" style="position:absolute;margin-left:33.15pt;margin-top:4.65pt;width:304.3pt;height:20.4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0B46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">
                <v:stroke dashstyle="1 1"/>
                <w10:wrap anchorx="margin"/>
              </v:rect>
            </w:pict>
          </mc:Fallback>
        </mc:AlternateContent>
      </w:r>
      <w:r w:rsidRPr="00245551">
        <w:rPr>
          <w:b/>
          <w:bCs/>
          <w:color w:val="000000" w:themeColor="text1"/>
        </w:rPr>
        <w:t xml:space="preserve">Example: </w:t>
      </w:r>
      <w:r w:rsidRPr="00245551">
        <w:rPr>
          <w:i/>
          <w:iCs/>
          <w:color w:val="000000" w:themeColor="text1"/>
        </w:rPr>
        <w:t>“</w:t>
      </w:r>
      <w:r w:rsidR="008F275D">
        <w:rPr>
          <w:i/>
          <w:iCs/>
          <w:color w:val="000000" w:themeColor="text1"/>
        </w:rPr>
        <w:t>What do you think is the next step for you</w:t>
      </w:r>
      <w:r>
        <w:rPr>
          <w:i/>
          <w:iCs/>
          <w:color w:val="000000" w:themeColor="text1"/>
        </w:rPr>
        <w:t>?”</w:t>
      </w:r>
    </w:p>
    <w:p w14:paraId="64F2D978" w14:textId="77777777" w:rsidR="000F34A0" w:rsidRDefault="000F34A0" w:rsidP="000F34A0">
      <w:pPr>
        <w:spacing w:before="0" w:after="160"/>
        <w:rPr>
          <w:i/>
          <w:iCs/>
          <w:color w:val="000000" w:themeColor="text1"/>
        </w:rPr>
      </w:pPr>
      <w:r>
        <w:rPr>
          <w:i/>
          <w:iCs/>
          <w:color w:val="000000" w:themeColor="text1"/>
        </w:rPr>
        <w:br w:type="page"/>
      </w:r>
    </w:p>
    <w:p w14:paraId="538DC8C7" w14:textId="33C9FD28" w:rsidR="000F34A0" w:rsidRPr="0075726C" w:rsidRDefault="000F34A0" w:rsidP="002F6843">
      <w:pPr>
        <w:pStyle w:val="Heading2"/>
        <w:numPr>
          <w:ilvl w:val="0"/>
          <w:numId w:val="52"/>
        </w:numPr>
        <w:spacing w:before="0"/>
        <w:rPr>
          <w:rStyle w:val="eop"/>
          <w:rFonts w:asciiTheme="minorHAnsi" w:hAnsiTheme="minorHAnsi" w:cs="Calibri"/>
          <w:b/>
          <w:bCs/>
          <w:color w:val="D17406"/>
          <w:u w:val="single"/>
        </w:rPr>
      </w:pPr>
      <w:bookmarkStart w:id="78" w:name="_Toc177727420"/>
      <w:bookmarkStart w:id="79" w:name="_Toc213939594"/>
      <w:r w:rsidRPr="0075726C">
        <w:rPr>
          <w:rFonts w:asciiTheme="minorHAnsi" w:hAnsiTheme="minorHAnsi"/>
          <w:b/>
          <w:bCs/>
          <w:color w:val="D17406"/>
          <w:u w:val="single"/>
        </w:rPr>
        <w:lastRenderedPageBreak/>
        <w:t>Set</w:t>
      </w:r>
      <w:ins w:id="80" w:author="Yu, Tsz Kiu" w:date="2024-10-07T14:08:00Z">
        <w:r>
          <w:rPr>
            <w:rFonts w:asciiTheme="minorHAnsi" w:hAnsiTheme="minorHAnsi"/>
            <w:b/>
            <w:bCs/>
            <w:color w:val="D17406"/>
            <w:u w:val="single"/>
          </w:rPr>
          <w:t xml:space="preserve"> </w:t>
        </w:r>
      </w:ins>
      <w:r>
        <w:rPr>
          <w:rFonts w:asciiTheme="minorHAnsi" w:hAnsiTheme="minorHAnsi"/>
          <w:b/>
          <w:bCs/>
          <w:color w:val="D17406"/>
          <w:u w:val="single"/>
        </w:rPr>
        <w:t xml:space="preserve">1-3 </w:t>
      </w:r>
      <w:r w:rsidRPr="0075726C">
        <w:rPr>
          <w:rFonts w:asciiTheme="minorHAnsi" w:hAnsiTheme="minorHAnsi"/>
          <w:b/>
          <w:bCs/>
          <w:color w:val="D17406"/>
          <w:u w:val="single"/>
        </w:rPr>
        <w:t xml:space="preserve">Goals - </w:t>
      </w:r>
      <w:r>
        <w:rPr>
          <w:rFonts w:asciiTheme="minorHAnsi" w:hAnsiTheme="minorHAnsi"/>
          <w:b/>
          <w:bCs/>
          <w:color w:val="D17406"/>
          <w:u w:val="single"/>
        </w:rPr>
        <w:t>Managing Blood Sugar</w:t>
      </w:r>
      <w:r w:rsidRPr="0075726C">
        <w:rPr>
          <w:rFonts w:asciiTheme="minorHAnsi" w:hAnsiTheme="minorHAnsi"/>
          <w:b/>
          <w:bCs/>
          <w:color w:val="D17406"/>
          <w:u w:val="single"/>
        </w:rPr>
        <w:t xml:space="preserve"> (15-20 minutes)</w:t>
      </w:r>
      <w:bookmarkEnd w:id="78"/>
      <w:bookmarkEnd w:id="79"/>
    </w:p>
    <w:p w14:paraId="015C61A0" w14:textId="6A69A01E" w:rsidR="000F34A0" w:rsidRPr="007C589B" w:rsidRDefault="000F34A0" w:rsidP="000F34A0">
      <w:pPr>
        <w:spacing w:before="0" w:after="240" w:line="240" w:lineRule="auto"/>
        <w:rPr>
          <w:b/>
          <w:color w:val="0B769F" w:themeColor="accent4" w:themeShade="BF"/>
          <w:sz w:val="28"/>
        </w:rPr>
      </w:pPr>
      <w:r w:rsidRPr="007C589B">
        <w:rPr>
          <w:rFonts w:ascii="Segoe UI Emoji" w:hAnsi="Segoe UI Emoji" w:cs="Segoe UI Emoji"/>
          <w:color w:val="auto"/>
          <w:sz w:val="32"/>
          <w:szCs w:val="32"/>
        </w:rPr>
        <w:t>🎯</w:t>
      </w:r>
      <w:r>
        <w:rPr>
          <w:rFonts w:ascii="Segoe UI Emoji" w:hAnsi="Segoe UI Emoji" w:cs="Segoe UI Emoji"/>
        </w:rPr>
        <w:t xml:space="preserve"> </w:t>
      </w:r>
      <w:r w:rsidRPr="003E0DEE">
        <w:rPr>
          <w:i/>
          <w:iCs/>
          <w:color w:val="000000" w:themeColor="text1"/>
        </w:rPr>
        <w:t xml:space="preserve">Encourage the </w:t>
      </w:r>
      <w:r w:rsidR="00DB047B">
        <w:rPr>
          <w:i/>
          <w:iCs/>
          <w:color w:val="000000" w:themeColor="text1"/>
        </w:rPr>
        <w:t>Participant</w:t>
      </w:r>
      <w:r w:rsidRPr="003E0DEE">
        <w:rPr>
          <w:i/>
          <w:iCs/>
          <w:color w:val="000000" w:themeColor="text1"/>
        </w:rPr>
        <w:t xml:space="preserve"> to take the lead</w:t>
      </w:r>
      <w:r>
        <w:rPr>
          <w:i/>
          <w:iCs/>
          <w:color w:val="000000" w:themeColor="text1"/>
        </w:rPr>
        <w:t xml:space="preserve">, ask them to set up to three goals to work on over the next few weeks for managing their blood pressure. </w:t>
      </w:r>
    </w:p>
    <w:p w14:paraId="5019D6BE" w14:textId="5E4315FE" w:rsidR="000F34A0" w:rsidRPr="0033291E" w:rsidRDefault="000F34A0" w:rsidP="00F01A99">
      <w:pPr>
        <w:pStyle w:val="ListParagraph"/>
        <w:numPr>
          <w:ilvl w:val="0"/>
          <w:numId w:val="26"/>
        </w:numPr>
        <w:spacing w:before="240" w:after="240"/>
        <w:rPr>
          <w:color w:val="000000" w:themeColor="text1"/>
        </w:rPr>
      </w:pPr>
      <w:r w:rsidRPr="00D17163">
        <w:rPr>
          <w:color w:val="000000" w:themeColor="text1"/>
        </w:rPr>
        <w:t>Ensure the goals are</w:t>
      </w:r>
      <w:r w:rsidRPr="00D17163">
        <w:rPr>
          <w:b/>
          <w:bCs/>
          <w:color w:val="000000" w:themeColor="text1"/>
        </w:rPr>
        <w:t xml:space="preserve"> SMART</w:t>
      </w:r>
      <w:r>
        <w:rPr>
          <w:b/>
          <w:bCs/>
          <w:color w:val="000000" w:themeColor="text1"/>
        </w:rPr>
        <w:t xml:space="preserve"> </w:t>
      </w:r>
      <w:r>
        <w:rPr>
          <w:color w:val="000000" w:themeColor="text1"/>
        </w:rPr>
        <w:t>and p</w:t>
      </w:r>
      <w:r w:rsidRPr="0033291E">
        <w:rPr>
          <w:color w:val="000000" w:themeColor="text1"/>
        </w:rPr>
        <w:t>ersonalise</w:t>
      </w:r>
      <w:r>
        <w:rPr>
          <w:color w:val="000000" w:themeColor="text1"/>
        </w:rPr>
        <w:t>d</w:t>
      </w:r>
      <w:r w:rsidRPr="0033291E">
        <w:rPr>
          <w:color w:val="000000" w:themeColor="text1"/>
        </w:rPr>
        <w:t xml:space="preserve"> to the </w:t>
      </w:r>
      <w:r w:rsidR="00DB047B">
        <w:rPr>
          <w:color w:val="000000" w:themeColor="text1"/>
        </w:rPr>
        <w:t>Participant</w:t>
      </w:r>
      <w:r w:rsidRPr="0033291E">
        <w:rPr>
          <w:color w:val="000000" w:themeColor="text1"/>
        </w:rPr>
        <w:t>’s readiness and motivation</w:t>
      </w:r>
      <w:r>
        <w:rPr>
          <w:color w:val="000000" w:themeColor="text1"/>
        </w:rPr>
        <w:t>.</w:t>
      </w:r>
    </w:p>
    <w:p w14:paraId="0A5029E5" w14:textId="4EAF92AE" w:rsidR="000F34A0" w:rsidRPr="004424CB" w:rsidRDefault="004D76AA" w:rsidP="00F01A99">
      <w:pPr>
        <w:pStyle w:val="ListParagraph"/>
        <w:numPr>
          <w:ilvl w:val="1"/>
          <w:numId w:val="24"/>
        </w:numPr>
        <w:spacing w:before="0" w:after="160"/>
        <w:rPr>
          <w:color w:val="000000" w:themeColor="text1"/>
        </w:rPr>
      </w:pPr>
      <w:r w:rsidRPr="001A29B0">
        <w:rPr>
          <w:i/>
          <w:iCs/>
          <w:noProof/>
          <w14:ligatures w14:val="standardContextual"/>
        </w:rPr>
        <mc:AlternateContent>
          <mc:Choice Requires="wps">
            <w:drawing>
              <wp:anchor distT="0" distB="0" distL="114300" distR="114300" simplePos="0" relativeHeight="251658277" behindDoc="0" locked="0" layoutInCell="1" allowOverlap="1" wp14:anchorId="39C60BD1" wp14:editId="7C30CFF7">
                <wp:simplePos x="0" y="0"/>
                <wp:positionH relativeFrom="margin">
                  <wp:posOffset>478090</wp:posOffset>
                </wp:positionH>
                <wp:positionV relativeFrom="paragraph">
                  <wp:posOffset>7708</wp:posOffset>
                </wp:positionV>
                <wp:extent cx="5959366" cy="389255"/>
                <wp:effectExtent l="0" t="0" r="22860" b="10795"/>
                <wp:wrapNone/>
                <wp:docPr id="314156345" name="Rectangle 2"/>
                <wp:cNvGraphicFramePr/>
                <a:graphic xmlns:a="http://schemas.openxmlformats.org/drawingml/2006/main">
                  <a:graphicData uri="http://schemas.microsoft.com/office/word/2010/wordprocessingShape">
                    <wps:wsp>
                      <wps:cNvSpPr/>
                      <wps:spPr>
                        <a:xfrm>
                          <a:off x="0" y="0"/>
                          <a:ext cx="5959366" cy="389255"/>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1E78A3F">
              <v:rect id="Rectangle 2" style="position:absolute;margin-left:37.65pt;margin-top:.6pt;width:469.25pt;height:30.65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21D4EA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">
                <v:stroke dashstyle="1 1"/>
                <w10:wrap anchorx="margin"/>
              </v:rect>
            </w:pict>
          </mc:Fallback>
        </mc:AlternateContent>
      </w:r>
      <w:r w:rsidR="000F34A0" w:rsidRPr="00B8781C">
        <w:rPr>
          <w:i/>
          <w:iCs/>
          <w:color w:val="000000" w:themeColor="text1"/>
        </w:rPr>
        <w:t>“It’s important these goals fit into your daily life and feel achievable. We can adjust them if needed.”</w:t>
      </w:r>
      <w:r w:rsidR="000F34A0" w:rsidRPr="00B8781C">
        <w:rPr>
          <w:i/>
          <w:iCs/>
          <w:noProof/>
          <w14:ligatures w14:val="standardContextual"/>
        </w:rPr>
        <w:t xml:space="preserve"> </w:t>
      </w:r>
    </w:p>
    <w:p w14:paraId="4063E03A" w14:textId="5A1A6DDF" w:rsidR="000F34A0" w:rsidRPr="00B8781C" w:rsidRDefault="52EFB2B1" w:rsidP="000F34A0">
      <w:pPr>
        <w:spacing w:before="0" w:after="160"/>
        <w:rPr>
          <w:color w:val="000000" w:themeColor="text1"/>
        </w:rPr>
      </w:pPr>
      <w:r w:rsidRPr="0427079F">
        <w:rPr>
          <w:rFonts w:ascii="Segoe UI Emoji" w:hAnsi="Segoe UI Emoji" w:cs="Segoe UI Emoji"/>
          <w:color w:val="auto"/>
          <w:sz w:val="32"/>
          <w:szCs w:val="32"/>
        </w:rPr>
        <w:t>💡</w:t>
      </w:r>
      <w:r w:rsidR="00191131" w:rsidRPr="0427079F">
        <w:rPr>
          <w:rFonts w:ascii="Segoe UI Emoji" w:hAnsi="Segoe UI Emoji" w:cs="Segoe UI Emoji"/>
        </w:rPr>
        <w:t xml:space="preserve"> </w:t>
      </w:r>
      <w:r w:rsidR="00191131" w:rsidRPr="00CF483A">
        <w:rPr>
          <w:b/>
          <w:bCs/>
          <w:color w:val="A02B93" w:themeColor="accent5"/>
          <w:sz w:val="28"/>
          <w:szCs w:val="28"/>
        </w:rPr>
        <w:t>S</w:t>
      </w:r>
      <w:r w:rsidR="00191131" w:rsidRPr="00CF483A">
        <w:rPr>
          <w:b/>
          <w:bCs/>
          <w:color w:val="0F9ED5" w:themeColor="accent4"/>
          <w:sz w:val="28"/>
          <w:szCs w:val="28"/>
        </w:rPr>
        <w:t>M</w:t>
      </w:r>
      <w:r w:rsidR="00191131" w:rsidRPr="00CF483A">
        <w:rPr>
          <w:b/>
          <w:bCs/>
          <w:color w:val="FFC000"/>
          <w:sz w:val="28"/>
          <w:szCs w:val="28"/>
        </w:rPr>
        <w:t>A</w:t>
      </w:r>
      <w:r w:rsidR="00191131" w:rsidRPr="00CF483A">
        <w:rPr>
          <w:b/>
          <w:bCs/>
          <w:color w:val="FF0000"/>
          <w:sz w:val="28"/>
          <w:szCs w:val="28"/>
        </w:rPr>
        <w:t>R</w:t>
      </w:r>
      <w:r w:rsidR="00191131" w:rsidRPr="00CF483A">
        <w:rPr>
          <w:b/>
          <w:bCs/>
          <w:color w:val="4EA72E" w:themeColor="accent6"/>
          <w:sz w:val="28"/>
          <w:szCs w:val="28"/>
        </w:rPr>
        <w:t>T</w:t>
      </w:r>
      <w:r w:rsidR="00191131" w:rsidRPr="0427079F">
        <w:rPr>
          <w:rStyle w:val="SubtleEmphasis"/>
          <w:rFonts w:asciiTheme="minorHAnsi" w:hAnsiTheme="minorHAnsi"/>
          <w:color w:val="0B769F" w:themeColor="accent4" w:themeShade="BF"/>
        </w:rPr>
        <w:t xml:space="preserve"> </w:t>
      </w:r>
      <w:r w:rsidR="00191131" w:rsidRPr="006F4357">
        <w:rPr>
          <w:rStyle w:val="SubtleEmphasis"/>
          <w:rFonts w:asciiTheme="minorHAnsi" w:hAnsiTheme="minorHAnsi"/>
          <w:color w:val="0B769F" w:themeColor="accent4" w:themeShade="BF"/>
        </w:rPr>
        <w:t>Goal</w:t>
      </w:r>
      <w:r w:rsidR="00191131">
        <w:rPr>
          <w:rStyle w:val="SubtleEmphasis"/>
          <w:rFonts w:asciiTheme="minorHAnsi" w:hAnsiTheme="minorHAnsi"/>
          <w:color w:val="0B769F" w:themeColor="accent4" w:themeShade="BF"/>
        </w:rPr>
        <w:t>s:</w:t>
      </w:r>
      <w:r w:rsidR="00191131" w:rsidRPr="00B8781C">
        <w:rPr>
          <w:rStyle w:val="SubtleEmphasis"/>
          <w:rFonts w:asciiTheme="minorHAnsi" w:hAnsiTheme="minorHAnsi"/>
          <w:color w:val="0B769F" w:themeColor="accent4" w:themeShade="BF"/>
        </w:rPr>
        <w:t xml:space="preserve"> </w:t>
      </w:r>
      <w:r w:rsidR="000F34A0" w:rsidRPr="00B8781C">
        <w:rPr>
          <w:color w:val="000000" w:themeColor="text1"/>
        </w:rPr>
        <w:t xml:space="preserve">Offer some suggestions, but ensure the </w:t>
      </w:r>
      <w:r w:rsidR="00DB047B">
        <w:rPr>
          <w:color w:val="000000" w:themeColor="text1"/>
        </w:rPr>
        <w:t>Participant</w:t>
      </w:r>
      <w:r w:rsidR="000F34A0" w:rsidRPr="00B8781C">
        <w:rPr>
          <w:color w:val="000000" w:themeColor="text1"/>
        </w:rPr>
        <w:t xml:space="preserve"> has the final say:</w:t>
      </w:r>
    </w:p>
    <w:tbl>
      <w:tblPr>
        <w:tblStyle w:val="TableGrid"/>
        <w:tblW w:w="10284" w:type="dxa"/>
        <w:jc w:val="center"/>
        <w:tblLook w:val="04A0" w:firstRow="1" w:lastRow="0" w:firstColumn="1" w:lastColumn="0" w:noHBand="0" w:noVBand="1"/>
      </w:tblPr>
      <w:tblGrid>
        <w:gridCol w:w="1844"/>
        <w:gridCol w:w="1984"/>
        <w:gridCol w:w="1843"/>
        <w:gridCol w:w="1559"/>
        <w:gridCol w:w="1701"/>
        <w:gridCol w:w="1353"/>
      </w:tblGrid>
      <w:tr w:rsidR="000F34A0" w:rsidRPr="005F55FC" w14:paraId="3E070133" w14:textId="77777777" w:rsidTr="00587FBB">
        <w:trPr>
          <w:trHeight w:val="346"/>
          <w:jc w:val="center"/>
        </w:trPr>
        <w:tc>
          <w:tcPr>
            <w:tcW w:w="1844" w:type="dxa"/>
          </w:tcPr>
          <w:p w14:paraId="529DE716" w14:textId="77777777" w:rsidR="000F34A0" w:rsidRPr="001E6DA1" w:rsidRDefault="000F34A0">
            <w:pPr>
              <w:spacing w:before="0" w:after="160"/>
              <w:jc w:val="center"/>
              <w:rPr>
                <w:b/>
                <w:bCs/>
                <w:color w:val="auto"/>
                <w:sz w:val="22"/>
                <w:szCs w:val="22"/>
              </w:rPr>
            </w:pPr>
            <w:r>
              <w:rPr>
                <w:noProof/>
              </w:rPr>
              <w:drawing>
                <wp:anchor distT="0" distB="0" distL="114300" distR="114300" simplePos="0" relativeHeight="251658276" behindDoc="1" locked="0" layoutInCell="1" allowOverlap="1" wp14:anchorId="4DDCADE7" wp14:editId="1088CFC9">
                  <wp:simplePos x="0" y="0"/>
                  <wp:positionH relativeFrom="margin">
                    <wp:posOffset>-65405</wp:posOffset>
                  </wp:positionH>
                  <wp:positionV relativeFrom="paragraph">
                    <wp:posOffset>18415</wp:posOffset>
                  </wp:positionV>
                  <wp:extent cx="499110" cy="372110"/>
                  <wp:effectExtent l="0" t="0" r="0" b="8890"/>
                  <wp:wrapTight wrapText="bothSides">
                    <wp:wrapPolygon edited="0">
                      <wp:start x="3298" y="0"/>
                      <wp:lineTo x="1649" y="5529"/>
                      <wp:lineTo x="2473" y="16587"/>
                      <wp:lineTo x="11542" y="21010"/>
                      <wp:lineTo x="14840" y="21010"/>
                      <wp:lineTo x="19786" y="17693"/>
                      <wp:lineTo x="18137" y="3317"/>
                      <wp:lineTo x="6595" y="0"/>
                      <wp:lineTo x="3298" y="0"/>
                    </wp:wrapPolygon>
                  </wp:wrapTight>
                  <wp:docPr id="12484610" name="Picture 5" descr="A device with a blood dro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610" name="Picture 5" descr="A device with a blood drop on i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911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6DA1">
              <w:rPr>
                <w:b/>
                <w:bCs/>
                <w:color w:val="auto"/>
                <w:sz w:val="22"/>
                <w:szCs w:val="22"/>
              </w:rPr>
              <w:t>Goal Type</w:t>
            </w:r>
          </w:p>
        </w:tc>
        <w:tc>
          <w:tcPr>
            <w:tcW w:w="1984" w:type="dxa"/>
          </w:tcPr>
          <w:p w14:paraId="0EB724EA" w14:textId="77777777" w:rsidR="000F34A0" w:rsidRPr="005F55FC" w:rsidRDefault="000F34A0">
            <w:pPr>
              <w:spacing w:before="0" w:after="160"/>
              <w:rPr>
                <w:b/>
                <w:bCs/>
                <w:color w:val="auto"/>
              </w:rPr>
            </w:pPr>
            <w:r w:rsidRPr="005F55FC">
              <w:rPr>
                <w:b/>
                <w:bCs/>
                <w:color w:val="auto"/>
              </w:rPr>
              <w:t>Specific</w:t>
            </w:r>
          </w:p>
        </w:tc>
        <w:tc>
          <w:tcPr>
            <w:tcW w:w="1843" w:type="dxa"/>
          </w:tcPr>
          <w:p w14:paraId="230FEA65" w14:textId="77777777" w:rsidR="000F34A0" w:rsidRPr="005F55FC" w:rsidRDefault="000F34A0">
            <w:pPr>
              <w:spacing w:before="0" w:after="160"/>
              <w:rPr>
                <w:b/>
                <w:bCs/>
                <w:color w:val="auto"/>
              </w:rPr>
            </w:pPr>
            <w:r w:rsidRPr="005F55FC">
              <w:rPr>
                <w:b/>
                <w:bCs/>
                <w:color w:val="auto"/>
              </w:rPr>
              <w:t>Measurable</w:t>
            </w:r>
          </w:p>
        </w:tc>
        <w:tc>
          <w:tcPr>
            <w:tcW w:w="1559" w:type="dxa"/>
          </w:tcPr>
          <w:p w14:paraId="349FDFD0" w14:textId="77777777" w:rsidR="000F34A0" w:rsidRPr="005F55FC" w:rsidRDefault="000F34A0">
            <w:pPr>
              <w:spacing w:before="0" w:after="160"/>
              <w:rPr>
                <w:b/>
                <w:bCs/>
                <w:color w:val="auto"/>
              </w:rPr>
            </w:pPr>
            <w:r w:rsidRPr="005F55FC">
              <w:rPr>
                <w:b/>
                <w:bCs/>
                <w:color w:val="auto"/>
              </w:rPr>
              <w:t>Achievable</w:t>
            </w:r>
          </w:p>
        </w:tc>
        <w:tc>
          <w:tcPr>
            <w:tcW w:w="1701" w:type="dxa"/>
          </w:tcPr>
          <w:p w14:paraId="7459EE19" w14:textId="77777777" w:rsidR="000F34A0" w:rsidRPr="005F55FC" w:rsidRDefault="000F34A0">
            <w:pPr>
              <w:spacing w:before="0" w:after="160"/>
              <w:rPr>
                <w:b/>
                <w:bCs/>
                <w:color w:val="auto"/>
              </w:rPr>
            </w:pPr>
            <w:r w:rsidRPr="005F55FC">
              <w:rPr>
                <w:b/>
                <w:bCs/>
                <w:color w:val="auto"/>
              </w:rPr>
              <w:t>Relevant</w:t>
            </w:r>
          </w:p>
        </w:tc>
        <w:tc>
          <w:tcPr>
            <w:tcW w:w="1353" w:type="dxa"/>
          </w:tcPr>
          <w:p w14:paraId="3910367C" w14:textId="77777777" w:rsidR="000F34A0" w:rsidRPr="005F55FC" w:rsidRDefault="000F34A0">
            <w:pPr>
              <w:spacing w:before="0" w:after="160"/>
              <w:rPr>
                <w:b/>
                <w:bCs/>
                <w:color w:val="auto"/>
              </w:rPr>
            </w:pPr>
            <w:r w:rsidRPr="005F55FC">
              <w:rPr>
                <w:b/>
                <w:bCs/>
                <w:color w:val="auto"/>
              </w:rPr>
              <w:t>Time-bound</w:t>
            </w:r>
          </w:p>
        </w:tc>
      </w:tr>
      <w:tr w:rsidR="000F34A0" w14:paraId="2C70E906" w14:textId="77777777" w:rsidTr="00587FBB">
        <w:trPr>
          <w:trHeight w:val="869"/>
          <w:jc w:val="center"/>
        </w:trPr>
        <w:tc>
          <w:tcPr>
            <w:tcW w:w="1844" w:type="dxa"/>
            <w:shd w:val="clear" w:color="auto" w:fill="FAE2D5" w:themeFill="accent2" w:themeFillTint="33"/>
          </w:tcPr>
          <w:p w14:paraId="2DC5C650" w14:textId="77777777" w:rsidR="000F34A0" w:rsidRPr="001E6DA1" w:rsidRDefault="000F34A0">
            <w:pPr>
              <w:spacing w:before="0" w:after="240"/>
              <w:rPr>
                <w:b/>
                <w:bCs/>
                <w:color w:val="auto"/>
                <w:sz w:val="22"/>
                <w:szCs w:val="22"/>
              </w:rPr>
            </w:pPr>
            <w:r>
              <w:rPr>
                <w:b/>
                <w:bCs/>
                <w:color w:val="auto"/>
                <w:sz w:val="22"/>
                <w:szCs w:val="22"/>
              </w:rPr>
              <w:t>HbA1c Management</w:t>
            </w:r>
          </w:p>
        </w:tc>
        <w:tc>
          <w:tcPr>
            <w:tcW w:w="1984" w:type="dxa"/>
            <w:shd w:val="clear" w:color="auto" w:fill="FAE2D5" w:themeFill="accent2" w:themeFillTint="33"/>
          </w:tcPr>
          <w:p w14:paraId="1755BB2A" w14:textId="492DC42E" w:rsidR="000F34A0" w:rsidRPr="00E30593" w:rsidRDefault="000F34A0">
            <w:pPr>
              <w:spacing w:before="0" w:after="160"/>
              <w:rPr>
                <w:color w:val="000000" w:themeColor="text1"/>
                <w:sz w:val="22"/>
                <w:szCs w:val="22"/>
              </w:rPr>
            </w:pPr>
            <w:r w:rsidRPr="00E30593">
              <w:rPr>
                <w:color w:val="000000" w:themeColor="text1"/>
                <w:sz w:val="22"/>
                <w:szCs w:val="22"/>
              </w:rPr>
              <w:t>Share HbA1c results with GP</w:t>
            </w:r>
            <w:r w:rsidR="00BC0A60">
              <w:rPr>
                <w:color w:val="000000" w:themeColor="text1"/>
                <w:sz w:val="22"/>
                <w:szCs w:val="22"/>
              </w:rPr>
              <w:t xml:space="preserve"> practice</w:t>
            </w:r>
            <w:r w:rsidRPr="00E30593">
              <w:rPr>
                <w:color w:val="000000" w:themeColor="text1"/>
                <w:sz w:val="22"/>
                <w:szCs w:val="22"/>
              </w:rPr>
              <w:t>.</w:t>
            </w:r>
          </w:p>
        </w:tc>
        <w:tc>
          <w:tcPr>
            <w:tcW w:w="1843" w:type="dxa"/>
            <w:shd w:val="clear" w:color="auto" w:fill="FAE2D5" w:themeFill="accent2" w:themeFillTint="33"/>
          </w:tcPr>
          <w:p w14:paraId="4EF9F467" w14:textId="4B9F30A1" w:rsidR="000F34A0" w:rsidRPr="00E30593" w:rsidRDefault="000F34A0">
            <w:pPr>
              <w:spacing w:before="0" w:after="160"/>
              <w:rPr>
                <w:color w:val="000000" w:themeColor="text1"/>
                <w:sz w:val="22"/>
                <w:szCs w:val="22"/>
              </w:rPr>
            </w:pPr>
            <w:r w:rsidRPr="00E30593">
              <w:rPr>
                <w:color w:val="000000" w:themeColor="text1"/>
                <w:sz w:val="22"/>
                <w:szCs w:val="22"/>
              </w:rPr>
              <w:t>Confirm appointment with GP</w:t>
            </w:r>
            <w:r w:rsidR="003623A3">
              <w:rPr>
                <w:color w:val="000000" w:themeColor="text1"/>
                <w:sz w:val="22"/>
                <w:szCs w:val="22"/>
              </w:rPr>
              <w:t xml:space="preserve"> practice</w:t>
            </w:r>
            <w:r w:rsidRPr="00E30593">
              <w:rPr>
                <w:color w:val="000000" w:themeColor="text1"/>
                <w:sz w:val="22"/>
                <w:szCs w:val="22"/>
              </w:rPr>
              <w:t>.</w:t>
            </w:r>
          </w:p>
        </w:tc>
        <w:tc>
          <w:tcPr>
            <w:tcW w:w="1559" w:type="dxa"/>
            <w:shd w:val="clear" w:color="auto" w:fill="FAE2D5" w:themeFill="accent2" w:themeFillTint="33"/>
          </w:tcPr>
          <w:p w14:paraId="6621EB75" w14:textId="77777777" w:rsidR="000F34A0" w:rsidRPr="00E30593" w:rsidRDefault="000F34A0">
            <w:pPr>
              <w:spacing w:before="0" w:after="160"/>
              <w:rPr>
                <w:color w:val="000000" w:themeColor="text1"/>
                <w:sz w:val="22"/>
                <w:szCs w:val="22"/>
              </w:rPr>
            </w:pPr>
            <w:r w:rsidRPr="00E30593">
              <w:rPr>
                <w:color w:val="000000" w:themeColor="text1"/>
                <w:sz w:val="22"/>
                <w:szCs w:val="22"/>
              </w:rPr>
              <w:t xml:space="preserve">Use </w:t>
            </w:r>
            <w:bookmarkStart w:id="81" w:name="_Int_JWNDO8b0"/>
            <w:proofErr w:type="gramStart"/>
            <w:r>
              <w:rPr>
                <w:color w:val="000000" w:themeColor="text1"/>
                <w:sz w:val="22"/>
                <w:szCs w:val="22"/>
              </w:rPr>
              <w:t>check</w:t>
            </w:r>
            <w:bookmarkEnd w:id="81"/>
            <w:proofErr w:type="gramEnd"/>
            <w:r>
              <w:rPr>
                <w:color w:val="000000" w:themeColor="text1"/>
                <w:sz w:val="22"/>
                <w:szCs w:val="22"/>
              </w:rPr>
              <w:t xml:space="preserve"> in-questions</w:t>
            </w:r>
            <w:r w:rsidRPr="00E30593">
              <w:rPr>
                <w:color w:val="000000" w:themeColor="text1"/>
                <w:sz w:val="22"/>
                <w:szCs w:val="22"/>
              </w:rPr>
              <w:t xml:space="preserve"> for follow-ups.</w:t>
            </w:r>
          </w:p>
        </w:tc>
        <w:tc>
          <w:tcPr>
            <w:tcW w:w="1701" w:type="dxa"/>
            <w:shd w:val="clear" w:color="auto" w:fill="FAE2D5" w:themeFill="accent2" w:themeFillTint="33"/>
          </w:tcPr>
          <w:p w14:paraId="3E52D1C1" w14:textId="6C0D22DB" w:rsidR="000F34A0" w:rsidRPr="00E30593" w:rsidRDefault="000F34A0">
            <w:pPr>
              <w:spacing w:before="0" w:after="160"/>
              <w:rPr>
                <w:color w:val="000000" w:themeColor="text1"/>
                <w:sz w:val="22"/>
                <w:szCs w:val="22"/>
              </w:rPr>
            </w:pPr>
            <w:r w:rsidRPr="00E30593">
              <w:rPr>
                <w:color w:val="000000" w:themeColor="text1"/>
                <w:sz w:val="22"/>
                <w:szCs w:val="22"/>
              </w:rPr>
              <w:t xml:space="preserve">Helps with </w:t>
            </w:r>
            <w:r w:rsidR="00191131">
              <w:rPr>
                <w:color w:val="000000" w:themeColor="text1"/>
                <w:sz w:val="22"/>
                <w:szCs w:val="22"/>
              </w:rPr>
              <w:t>blood sugar</w:t>
            </w:r>
            <w:r w:rsidRPr="00E30593">
              <w:rPr>
                <w:color w:val="000000" w:themeColor="text1"/>
                <w:sz w:val="22"/>
                <w:szCs w:val="22"/>
              </w:rPr>
              <w:t xml:space="preserve"> management.</w:t>
            </w:r>
          </w:p>
        </w:tc>
        <w:tc>
          <w:tcPr>
            <w:tcW w:w="1353" w:type="dxa"/>
            <w:shd w:val="clear" w:color="auto" w:fill="FAE2D5" w:themeFill="accent2" w:themeFillTint="33"/>
          </w:tcPr>
          <w:p w14:paraId="0A45A252" w14:textId="77777777" w:rsidR="000F34A0" w:rsidRPr="00E30593" w:rsidRDefault="000F34A0">
            <w:pPr>
              <w:spacing w:before="0" w:after="160"/>
              <w:rPr>
                <w:color w:val="000000" w:themeColor="text1"/>
                <w:sz w:val="22"/>
                <w:szCs w:val="22"/>
              </w:rPr>
            </w:pPr>
            <w:r w:rsidRPr="00E30593">
              <w:rPr>
                <w:color w:val="000000" w:themeColor="text1"/>
                <w:sz w:val="22"/>
                <w:szCs w:val="22"/>
              </w:rPr>
              <w:t>Within 2 weeks.</w:t>
            </w:r>
          </w:p>
        </w:tc>
      </w:tr>
      <w:tr w:rsidR="000F34A0" w14:paraId="49A71715" w14:textId="77777777" w:rsidTr="00587FBB">
        <w:trPr>
          <w:trHeight w:val="685"/>
          <w:jc w:val="center"/>
        </w:trPr>
        <w:tc>
          <w:tcPr>
            <w:tcW w:w="1844" w:type="dxa"/>
            <w:shd w:val="clear" w:color="auto" w:fill="D9F2D0" w:themeFill="accent6" w:themeFillTint="33"/>
          </w:tcPr>
          <w:p w14:paraId="02A85EBB" w14:textId="77777777" w:rsidR="000F34A0" w:rsidRPr="001E6DA1" w:rsidRDefault="000F34A0">
            <w:pPr>
              <w:spacing w:before="0" w:after="160"/>
              <w:rPr>
                <w:b/>
                <w:bCs/>
                <w:color w:val="auto"/>
                <w:sz w:val="22"/>
                <w:szCs w:val="22"/>
              </w:rPr>
            </w:pPr>
            <w:r>
              <w:rPr>
                <w:b/>
                <w:bCs/>
                <w:color w:val="auto"/>
                <w:sz w:val="22"/>
                <w:szCs w:val="22"/>
              </w:rPr>
              <w:t>Healthy Eating</w:t>
            </w:r>
          </w:p>
        </w:tc>
        <w:tc>
          <w:tcPr>
            <w:tcW w:w="1984" w:type="dxa"/>
            <w:shd w:val="clear" w:color="auto" w:fill="D9F2D0" w:themeFill="accent6" w:themeFillTint="33"/>
          </w:tcPr>
          <w:p w14:paraId="1046CD5B" w14:textId="77777777" w:rsidR="000F34A0" w:rsidRPr="00E30593" w:rsidRDefault="000F34A0">
            <w:pPr>
              <w:spacing w:before="0" w:after="160"/>
              <w:rPr>
                <w:color w:val="auto"/>
                <w:sz w:val="22"/>
                <w:szCs w:val="22"/>
              </w:rPr>
            </w:pPr>
            <w:r w:rsidRPr="00E30593">
              <w:rPr>
                <w:color w:val="auto"/>
                <w:sz w:val="22"/>
                <w:szCs w:val="22"/>
              </w:rPr>
              <w:t>Eat five servings of fruits/vegetables daily.</w:t>
            </w:r>
          </w:p>
        </w:tc>
        <w:tc>
          <w:tcPr>
            <w:tcW w:w="1843" w:type="dxa"/>
            <w:shd w:val="clear" w:color="auto" w:fill="D9F2D0" w:themeFill="accent6" w:themeFillTint="33"/>
          </w:tcPr>
          <w:p w14:paraId="0740CFFD" w14:textId="77777777" w:rsidR="000F34A0" w:rsidRPr="00E30593" w:rsidRDefault="000F34A0">
            <w:pPr>
              <w:spacing w:before="0" w:after="160"/>
              <w:rPr>
                <w:color w:val="auto"/>
                <w:sz w:val="22"/>
                <w:szCs w:val="22"/>
              </w:rPr>
            </w:pPr>
            <w:r w:rsidRPr="00E30593">
              <w:rPr>
                <w:color w:val="auto"/>
                <w:sz w:val="22"/>
                <w:szCs w:val="22"/>
              </w:rPr>
              <w:t>Track servings in a food log.</w:t>
            </w:r>
          </w:p>
        </w:tc>
        <w:tc>
          <w:tcPr>
            <w:tcW w:w="1559" w:type="dxa"/>
            <w:shd w:val="clear" w:color="auto" w:fill="D9F2D0" w:themeFill="accent6" w:themeFillTint="33"/>
          </w:tcPr>
          <w:p w14:paraId="5C77E2AB" w14:textId="77777777" w:rsidR="000F34A0" w:rsidRPr="00E30593" w:rsidRDefault="000F34A0">
            <w:pPr>
              <w:spacing w:before="0" w:after="160"/>
              <w:rPr>
                <w:color w:val="auto"/>
                <w:sz w:val="22"/>
                <w:szCs w:val="22"/>
              </w:rPr>
            </w:pPr>
            <w:r w:rsidRPr="00E30593">
              <w:rPr>
                <w:color w:val="auto"/>
                <w:sz w:val="22"/>
                <w:szCs w:val="22"/>
              </w:rPr>
              <w:t>Plan meals</w:t>
            </w:r>
          </w:p>
        </w:tc>
        <w:tc>
          <w:tcPr>
            <w:tcW w:w="1701" w:type="dxa"/>
            <w:shd w:val="clear" w:color="auto" w:fill="D9F2D0" w:themeFill="accent6" w:themeFillTint="33"/>
          </w:tcPr>
          <w:p w14:paraId="7E3F9814" w14:textId="2E60E22E" w:rsidR="000F34A0" w:rsidRPr="00E30593" w:rsidRDefault="000F34A0">
            <w:pPr>
              <w:spacing w:before="0" w:after="160"/>
              <w:rPr>
                <w:color w:val="auto"/>
                <w:sz w:val="22"/>
                <w:szCs w:val="22"/>
              </w:rPr>
            </w:pPr>
            <w:r w:rsidRPr="00E30593">
              <w:rPr>
                <w:color w:val="auto"/>
                <w:sz w:val="22"/>
                <w:szCs w:val="22"/>
              </w:rPr>
              <w:t xml:space="preserve">Helps with </w:t>
            </w:r>
            <w:r w:rsidR="00191131">
              <w:rPr>
                <w:color w:val="auto"/>
                <w:sz w:val="22"/>
                <w:szCs w:val="22"/>
              </w:rPr>
              <w:t>blood sugar</w:t>
            </w:r>
            <w:r w:rsidRPr="00E30593">
              <w:rPr>
                <w:color w:val="auto"/>
                <w:sz w:val="22"/>
                <w:szCs w:val="22"/>
              </w:rPr>
              <w:t xml:space="preserve"> management.</w:t>
            </w:r>
          </w:p>
        </w:tc>
        <w:tc>
          <w:tcPr>
            <w:tcW w:w="1353" w:type="dxa"/>
            <w:shd w:val="clear" w:color="auto" w:fill="D9F2D0" w:themeFill="accent6" w:themeFillTint="33"/>
          </w:tcPr>
          <w:p w14:paraId="68BA2EED" w14:textId="77777777" w:rsidR="000F34A0" w:rsidRPr="00E30593" w:rsidRDefault="000F34A0">
            <w:pPr>
              <w:spacing w:before="0" w:after="160"/>
              <w:rPr>
                <w:color w:val="auto"/>
                <w:sz w:val="22"/>
                <w:szCs w:val="22"/>
              </w:rPr>
            </w:pPr>
            <w:r w:rsidRPr="00E30593">
              <w:rPr>
                <w:color w:val="auto"/>
                <w:sz w:val="22"/>
                <w:szCs w:val="22"/>
              </w:rPr>
              <w:t>Over the next month</w:t>
            </w:r>
          </w:p>
        </w:tc>
      </w:tr>
      <w:tr w:rsidR="000F34A0" w14:paraId="2C5E3EDD" w14:textId="77777777" w:rsidTr="00587FBB">
        <w:trPr>
          <w:trHeight w:val="1054"/>
          <w:jc w:val="center"/>
        </w:trPr>
        <w:tc>
          <w:tcPr>
            <w:tcW w:w="1844" w:type="dxa"/>
            <w:shd w:val="clear" w:color="auto" w:fill="CAEDFB" w:themeFill="accent4" w:themeFillTint="33"/>
            <w:vAlign w:val="center"/>
          </w:tcPr>
          <w:p w14:paraId="2A2D6A6E" w14:textId="77777777" w:rsidR="000F34A0" w:rsidRPr="00E30593" w:rsidRDefault="000F34A0">
            <w:pPr>
              <w:spacing w:before="0" w:after="160"/>
              <w:rPr>
                <w:b/>
                <w:bCs/>
                <w:color w:val="000000" w:themeColor="text1"/>
                <w:sz w:val="22"/>
                <w:szCs w:val="22"/>
              </w:rPr>
            </w:pPr>
            <w:r w:rsidRPr="00E30593">
              <w:rPr>
                <w:b/>
                <w:bCs/>
                <w:color w:val="000000" w:themeColor="text1"/>
                <w:sz w:val="22"/>
                <w:szCs w:val="22"/>
              </w:rPr>
              <w:t>Physical Activity</w:t>
            </w:r>
          </w:p>
        </w:tc>
        <w:tc>
          <w:tcPr>
            <w:tcW w:w="1984" w:type="dxa"/>
            <w:shd w:val="clear" w:color="auto" w:fill="CAEDFB" w:themeFill="accent4" w:themeFillTint="33"/>
            <w:vAlign w:val="center"/>
          </w:tcPr>
          <w:p w14:paraId="2B58C3B9" w14:textId="7454FD1E" w:rsidR="000F34A0" w:rsidRPr="00E30593" w:rsidRDefault="000F34A0">
            <w:pPr>
              <w:spacing w:before="0" w:after="160"/>
              <w:rPr>
                <w:color w:val="000000" w:themeColor="text1"/>
                <w:sz w:val="22"/>
                <w:szCs w:val="22"/>
              </w:rPr>
            </w:pPr>
            <w:r w:rsidRPr="00E30593">
              <w:rPr>
                <w:color w:val="000000" w:themeColor="text1"/>
                <w:sz w:val="22"/>
                <w:szCs w:val="22"/>
              </w:rPr>
              <w:t xml:space="preserve">Walk 30 minutes a day, </w:t>
            </w:r>
            <w:r w:rsidR="00191131">
              <w:rPr>
                <w:color w:val="000000" w:themeColor="text1"/>
                <w:sz w:val="22"/>
                <w:szCs w:val="22"/>
              </w:rPr>
              <w:t>3-5</w:t>
            </w:r>
            <w:r w:rsidRPr="00E30593">
              <w:rPr>
                <w:color w:val="000000" w:themeColor="text1"/>
                <w:sz w:val="22"/>
                <w:szCs w:val="22"/>
              </w:rPr>
              <w:t xml:space="preserve"> days a week.</w:t>
            </w:r>
          </w:p>
        </w:tc>
        <w:tc>
          <w:tcPr>
            <w:tcW w:w="1843" w:type="dxa"/>
            <w:shd w:val="clear" w:color="auto" w:fill="CAEDFB" w:themeFill="accent4" w:themeFillTint="33"/>
            <w:vAlign w:val="center"/>
          </w:tcPr>
          <w:p w14:paraId="075947CF" w14:textId="77777777" w:rsidR="000F34A0" w:rsidRPr="00E30593" w:rsidRDefault="000F34A0">
            <w:pPr>
              <w:spacing w:before="0" w:after="160"/>
              <w:rPr>
                <w:color w:val="000000" w:themeColor="text1"/>
                <w:sz w:val="22"/>
                <w:szCs w:val="22"/>
              </w:rPr>
            </w:pPr>
            <w:r w:rsidRPr="00E30593">
              <w:rPr>
                <w:color w:val="000000" w:themeColor="text1"/>
                <w:sz w:val="22"/>
                <w:szCs w:val="22"/>
              </w:rPr>
              <w:t>Track walks in the app.</w:t>
            </w:r>
          </w:p>
        </w:tc>
        <w:tc>
          <w:tcPr>
            <w:tcW w:w="1559" w:type="dxa"/>
            <w:shd w:val="clear" w:color="auto" w:fill="CAEDFB" w:themeFill="accent4" w:themeFillTint="33"/>
            <w:vAlign w:val="center"/>
          </w:tcPr>
          <w:p w14:paraId="07247B23" w14:textId="77777777" w:rsidR="000F34A0" w:rsidRPr="00E30593" w:rsidRDefault="000F34A0">
            <w:pPr>
              <w:spacing w:before="0" w:after="160"/>
              <w:rPr>
                <w:color w:val="000000" w:themeColor="text1"/>
                <w:sz w:val="22"/>
                <w:szCs w:val="22"/>
              </w:rPr>
            </w:pPr>
            <w:r w:rsidRPr="00E30593">
              <w:rPr>
                <w:color w:val="000000" w:themeColor="text1"/>
                <w:sz w:val="22"/>
                <w:szCs w:val="22"/>
              </w:rPr>
              <w:t>Set daily reminders.</w:t>
            </w:r>
          </w:p>
        </w:tc>
        <w:tc>
          <w:tcPr>
            <w:tcW w:w="1701" w:type="dxa"/>
            <w:shd w:val="clear" w:color="auto" w:fill="CAEDFB" w:themeFill="accent4" w:themeFillTint="33"/>
            <w:vAlign w:val="center"/>
          </w:tcPr>
          <w:p w14:paraId="1D94A444" w14:textId="77777777" w:rsidR="000F34A0" w:rsidRPr="00E30593" w:rsidRDefault="000F34A0">
            <w:pPr>
              <w:spacing w:before="0" w:after="160"/>
              <w:rPr>
                <w:color w:val="000000" w:themeColor="text1"/>
                <w:sz w:val="22"/>
                <w:szCs w:val="22"/>
              </w:rPr>
            </w:pPr>
            <w:r w:rsidRPr="00E30593">
              <w:rPr>
                <w:color w:val="000000" w:themeColor="text1"/>
                <w:sz w:val="22"/>
                <w:szCs w:val="22"/>
              </w:rPr>
              <w:t>Physical activity can help control blood sugar.</w:t>
            </w:r>
          </w:p>
        </w:tc>
        <w:tc>
          <w:tcPr>
            <w:tcW w:w="1353" w:type="dxa"/>
            <w:shd w:val="clear" w:color="auto" w:fill="CAEDFB" w:themeFill="accent4" w:themeFillTint="33"/>
            <w:vAlign w:val="center"/>
          </w:tcPr>
          <w:p w14:paraId="6A6E812B" w14:textId="77777777" w:rsidR="000F34A0" w:rsidRPr="00E30593" w:rsidRDefault="000F34A0">
            <w:pPr>
              <w:spacing w:before="0" w:after="160"/>
              <w:rPr>
                <w:color w:val="000000" w:themeColor="text1"/>
                <w:sz w:val="22"/>
                <w:szCs w:val="22"/>
              </w:rPr>
            </w:pPr>
            <w:r w:rsidRPr="00E30593">
              <w:rPr>
                <w:color w:val="000000" w:themeColor="text1"/>
                <w:sz w:val="22"/>
                <w:szCs w:val="22"/>
              </w:rPr>
              <w:t>For the next 8 weeks, then reassess.</w:t>
            </w:r>
          </w:p>
        </w:tc>
      </w:tr>
    </w:tbl>
    <w:p w14:paraId="369E81DF" w14:textId="6A67232E" w:rsidR="000F34A0" w:rsidRDefault="000F34A0" w:rsidP="000F34A0">
      <w:pPr>
        <w:spacing w:before="0" w:after="160"/>
        <w:jc w:val="center"/>
        <w:rPr>
          <w:i/>
          <w:iCs/>
          <w:color w:val="000000" w:themeColor="text1"/>
        </w:rPr>
      </w:pPr>
      <w:r w:rsidRPr="001A29B0">
        <w:rPr>
          <w:i/>
          <w:iCs/>
          <w:color w:val="000000" w:themeColor="text1"/>
        </w:rPr>
        <w:t>“These are just ideas—what do you think? Are there any other goals you’d like to set?”</w:t>
      </w:r>
    </w:p>
    <w:p w14:paraId="645B65C0" w14:textId="4B472D3B" w:rsidR="003F2548" w:rsidRDefault="003F2548" w:rsidP="00587FBB">
      <w:pPr>
        <w:spacing w:before="0" w:after="0"/>
        <w:jc w:val="both"/>
        <w:rPr>
          <w:color w:val="000000" w:themeColor="text1"/>
        </w:rPr>
      </w:pPr>
      <w:r w:rsidRPr="003F2548">
        <w:rPr>
          <w:b/>
          <w:bCs/>
          <w:color w:val="000000" w:themeColor="text1"/>
        </w:rPr>
        <w:t>Checking Goal Confidence (Achievable)</w:t>
      </w:r>
      <w:r w:rsidRPr="00136561">
        <w:rPr>
          <w:color w:val="000000" w:themeColor="text1"/>
        </w:rPr>
        <w:t>:</w:t>
      </w:r>
      <w:r>
        <w:rPr>
          <w:color w:val="000000" w:themeColor="text1"/>
        </w:rPr>
        <w:t xml:space="preserve"> IF the </w:t>
      </w:r>
      <w:r w:rsidR="00DB047B">
        <w:rPr>
          <w:color w:val="000000" w:themeColor="text1"/>
        </w:rPr>
        <w:t>Participant</w:t>
      </w:r>
      <w:r>
        <w:rPr>
          <w:color w:val="000000" w:themeColor="text1"/>
        </w:rPr>
        <w:t xml:space="preserve"> is struggling with motivation, ask</w:t>
      </w:r>
      <w:r w:rsidR="004D76AA">
        <w:rPr>
          <w:color w:val="000000" w:themeColor="text1"/>
        </w:rPr>
        <w:t>:</w:t>
      </w:r>
    </w:p>
    <w:p w14:paraId="215B75C1" w14:textId="77777777" w:rsidR="003F2548" w:rsidRPr="00136561" w:rsidRDefault="003F2548" w:rsidP="00587FBB">
      <w:pPr>
        <w:spacing w:before="0" w:after="0"/>
        <w:rPr>
          <w:color w:val="000000" w:themeColor="text1"/>
        </w:rPr>
      </w:pPr>
      <w:r w:rsidRPr="00136561">
        <w:rPr>
          <w:color w:val="000000" w:themeColor="text1"/>
        </w:rPr>
        <w:t>"On a scale of 1-10, how confident do you feel about achieving this in the next two weeks?"</w:t>
      </w:r>
    </w:p>
    <w:p w14:paraId="4CC14262" w14:textId="77777777" w:rsidR="003F2548" w:rsidRPr="00136561" w:rsidRDefault="003F2548" w:rsidP="00587FBB">
      <w:pPr>
        <w:spacing w:before="0" w:after="0"/>
        <w:rPr>
          <w:color w:val="000000" w:themeColor="text1"/>
        </w:rPr>
      </w:pPr>
      <w:r w:rsidRPr="00136561">
        <w:rPr>
          <w:color w:val="000000" w:themeColor="text1"/>
        </w:rPr>
        <w:t>1 = Not at all confident</w:t>
      </w:r>
    </w:p>
    <w:p w14:paraId="70B17ED3" w14:textId="0DAA7B51" w:rsidR="003F2548" w:rsidRPr="003F2548" w:rsidRDefault="003F2548" w:rsidP="00587FBB">
      <w:pPr>
        <w:spacing w:before="0" w:after="0"/>
        <w:rPr>
          <w:color w:val="000000" w:themeColor="text1"/>
        </w:rPr>
      </w:pPr>
      <w:r w:rsidRPr="00136561">
        <w:rPr>
          <w:color w:val="000000" w:themeColor="text1"/>
        </w:rPr>
        <w:t>10 = Extremely confident</w:t>
      </w:r>
    </w:p>
    <w:p w14:paraId="79E91CD4" w14:textId="77777777" w:rsidR="000F34A0" w:rsidRPr="0075726C" w:rsidRDefault="000F34A0" w:rsidP="004D76AA">
      <w:pPr>
        <w:pStyle w:val="Heading2"/>
        <w:numPr>
          <w:ilvl w:val="0"/>
          <w:numId w:val="52"/>
        </w:numPr>
        <w:spacing w:before="0" w:after="0"/>
        <w:jc w:val="center"/>
        <w:rPr>
          <w:rStyle w:val="eop"/>
          <w:rFonts w:asciiTheme="minorHAnsi" w:hAnsiTheme="minorHAnsi" w:cs="Calibri"/>
          <w:b/>
          <w:bCs/>
          <w:color w:val="D17406"/>
          <w:u w:val="single"/>
        </w:rPr>
      </w:pPr>
      <w:bookmarkStart w:id="82" w:name="_Toc177727421"/>
      <w:bookmarkStart w:id="83" w:name="_Toc213939595"/>
      <w:r w:rsidRPr="0075726C">
        <w:rPr>
          <w:rFonts w:asciiTheme="minorHAnsi" w:hAnsiTheme="minorHAnsi"/>
          <w:b/>
          <w:bCs/>
          <w:color w:val="D17406"/>
          <w:u w:val="single"/>
        </w:rPr>
        <w:t>Closing and Next Steps (5 minutes)</w:t>
      </w:r>
      <w:bookmarkEnd w:id="82"/>
      <w:bookmarkEnd w:id="83"/>
    </w:p>
    <w:p w14:paraId="7F03E287" w14:textId="2A8699B3" w:rsidR="000F34A0" w:rsidRPr="00836AB9" w:rsidRDefault="000F34A0" w:rsidP="000F34A0">
      <w:pPr>
        <w:spacing w:before="0" w:after="240" w:line="240" w:lineRule="auto"/>
        <w:rPr>
          <w:rStyle w:val="eop"/>
          <w:b/>
          <w:bCs/>
          <w:i/>
          <w:iCs/>
          <w:color w:val="000000" w:themeColor="text1"/>
        </w:rPr>
      </w:pPr>
      <w:r w:rsidRPr="00836AB9">
        <w:rPr>
          <w:rFonts w:ascii="Segoe UI Emoji" w:hAnsi="Segoe UI Emoji" w:cs="Segoe UI Emoji"/>
          <w:color w:val="auto"/>
          <w:sz w:val="32"/>
          <w:szCs w:val="32"/>
        </w:rPr>
        <w:t>🔑</w:t>
      </w:r>
      <w:r w:rsidRPr="00836AB9">
        <w:rPr>
          <w:rFonts w:ascii="Segoe UI Emoji" w:hAnsi="Segoe UI Emoji" w:cs="Segoe UI Emoji"/>
        </w:rPr>
        <w:t xml:space="preserve"> </w:t>
      </w:r>
      <w:r w:rsidR="00C84616">
        <w:rPr>
          <w:color w:val="000000" w:themeColor="text1"/>
        </w:rPr>
        <w:t>Recap</w:t>
      </w:r>
      <w:r w:rsidRPr="00836AB9">
        <w:rPr>
          <w:color w:val="000000" w:themeColor="text1"/>
        </w:rPr>
        <w:t xml:space="preserve"> key points and schedule the next session for two weeks’ time. </w:t>
      </w:r>
      <w:r w:rsidRPr="00836AB9">
        <w:rPr>
          <w:b/>
          <w:bCs/>
          <w:i/>
          <w:iCs/>
          <w:color w:val="000000" w:themeColor="text1"/>
        </w:rPr>
        <w:t>Be flexible if</w:t>
      </w:r>
      <w:r w:rsidR="00C84616">
        <w:rPr>
          <w:b/>
          <w:bCs/>
          <w:i/>
          <w:iCs/>
          <w:color w:val="000000" w:themeColor="text1"/>
        </w:rPr>
        <w:t xml:space="preserve"> they </w:t>
      </w:r>
      <w:r w:rsidRPr="00836AB9">
        <w:rPr>
          <w:b/>
          <w:bCs/>
          <w:i/>
          <w:iCs/>
          <w:color w:val="000000" w:themeColor="text1"/>
        </w:rPr>
        <w:t xml:space="preserve">need weekly support. </w:t>
      </w:r>
      <w:r w:rsidRPr="00836AB9">
        <w:rPr>
          <w:color w:val="000000" w:themeColor="text1"/>
        </w:rPr>
        <w:t>Remind them they can reach out via the app if needed.</w:t>
      </w:r>
      <w:r w:rsidRPr="00836AB9">
        <w:rPr>
          <w:rStyle w:val="eop"/>
          <w:rFonts w:cs="Calibri"/>
          <w:sz w:val="22"/>
          <w:szCs w:val="22"/>
        </w:rPr>
        <w:tab/>
      </w:r>
      <w:r>
        <w:rPr>
          <w:rStyle w:val="eop"/>
          <w:rFonts w:cs="Calibri"/>
          <w:sz w:val="22"/>
          <w:szCs w:val="22"/>
        </w:rPr>
        <w:tab/>
      </w:r>
    </w:p>
    <w:p w14:paraId="53165C70" w14:textId="64A68445" w:rsidR="000F34A0" w:rsidRPr="001E2A2C" w:rsidRDefault="00A4149E" w:rsidP="000F34A0">
      <w:pPr>
        <w:jc w:val="center"/>
        <w:rPr>
          <w:rStyle w:val="normaltextrun"/>
          <w:b/>
          <w:bCs/>
          <w:color w:val="FF0000"/>
          <w:sz w:val="32"/>
          <w:szCs w:val="32"/>
        </w:rPr>
      </w:pPr>
      <w:r w:rsidRPr="0032525F">
        <w:rPr>
          <w:noProof/>
          <w:color w:val="FFEECD"/>
          <w14:ligatures w14:val="standardContextual"/>
        </w:rPr>
        <mc:AlternateContent>
          <mc:Choice Requires="wps">
            <w:drawing>
              <wp:anchor distT="0" distB="0" distL="114300" distR="114300" simplePos="0" relativeHeight="251658511" behindDoc="0" locked="0" layoutInCell="1" allowOverlap="1" wp14:anchorId="2625168A" wp14:editId="2E151A49">
                <wp:simplePos x="0" y="0"/>
                <wp:positionH relativeFrom="margin">
                  <wp:align>left</wp:align>
                </wp:positionH>
                <wp:positionV relativeFrom="paragraph">
                  <wp:posOffset>10116</wp:posOffset>
                </wp:positionV>
                <wp:extent cx="6431805" cy="1839311"/>
                <wp:effectExtent l="0" t="0" r="26670" b="27940"/>
                <wp:wrapNone/>
                <wp:docPr id="1474510387" name="Rectangle 1"/>
                <wp:cNvGraphicFramePr/>
                <a:graphic xmlns:a="http://schemas.openxmlformats.org/drawingml/2006/main">
                  <a:graphicData uri="http://schemas.microsoft.com/office/word/2010/wordprocessingShape">
                    <wps:wsp>
                      <wps:cNvSpPr/>
                      <wps:spPr>
                        <a:xfrm>
                          <a:off x="0" y="0"/>
                          <a:ext cx="6431805" cy="1839311"/>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084B659">
              <v:rect id="Rectangle 1" style="position:absolute;margin-left:0;margin-top:.8pt;width:506.45pt;height:144.85pt;z-index:25165851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f6c5ac [1301]" strokeweight="1.5pt" w14:anchorId="4D51C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">
                <v:stroke dashstyle="dash"/>
                <w10:wrap anchorx="margin"/>
              </v:rect>
            </w:pict>
          </mc:Fallback>
        </mc:AlternateContent>
      </w:r>
      <w:r w:rsidR="00DB047B" w:rsidRPr="001E2A2C">
        <w:rPr>
          <w:rStyle w:val="normaltextrun"/>
          <w:b/>
          <w:bCs/>
          <w:color w:val="FF0000"/>
          <w:sz w:val="32"/>
          <w:szCs w:val="32"/>
        </w:rPr>
        <w:t>COACH</w:t>
      </w:r>
      <w:r w:rsidR="000F34A0" w:rsidRPr="001E2A2C">
        <w:rPr>
          <w:rStyle w:val="normaltextrun"/>
          <w:b/>
          <w:bCs/>
          <w:color w:val="FF0000"/>
          <w:sz w:val="32"/>
          <w:szCs w:val="32"/>
        </w:rPr>
        <w:t xml:space="preserve"> ACTION: Record Information from Session in </w:t>
      </w:r>
      <w:proofErr w:type="spellStart"/>
      <w:r w:rsidR="001E2A2C">
        <w:rPr>
          <w:rStyle w:val="normaltextrun"/>
          <w:b/>
          <w:bCs/>
          <w:color w:val="FF0000"/>
          <w:sz w:val="32"/>
          <w:szCs w:val="32"/>
        </w:rPr>
        <w:t>SealedEnvelope</w:t>
      </w:r>
      <w:proofErr w:type="spellEnd"/>
    </w:p>
    <w:p w14:paraId="527D766C" w14:textId="27B62068" w:rsidR="00587FBB" w:rsidRDefault="00503DB8" w:rsidP="00587FBB">
      <w:pPr>
        <w:spacing w:before="0" w:after="0"/>
        <w:rPr>
          <w:rStyle w:val="normaltextrun"/>
        </w:rPr>
      </w:pPr>
      <w:r w:rsidRPr="00603E7E">
        <w:rPr>
          <w:rStyle w:val="normaltextrun"/>
          <w:b/>
          <w:bCs/>
          <w:noProof/>
          <w:color w:val="FF0000"/>
          <w:sz w:val="32"/>
          <w:szCs w:val="32"/>
        </w:rPr>
        <w:drawing>
          <wp:anchor distT="0" distB="0" distL="114300" distR="114300" simplePos="0" relativeHeight="251658475" behindDoc="1" locked="0" layoutInCell="1" allowOverlap="1" wp14:anchorId="67D534B3" wp14:editId="73232F05">
            <wp:simplePos x="0" y="0"/>
            <wp:positionH relativeFrom="column">
              <wp:posOffset>70347</wp:posOffset>
            </wp:positionH>
            <wp:positionV relativeFrom="paragraph">
              <wp:posOffset>44947</wp:posOffset>
            </wp:positionV>
            <wp:extent cx="596265" cy="424180"/>
            <wp:effectExtent l="0" t="0" r="635" b="0"/>
            <wp:wrapTight wrapText="bothSides">
              <wp:wrapPolygon edited="0">
                <wp:start x="0" y="0"/>
                <wp:lineTo x="0" y="11641"/>
                <wp:lineTo x="18403" y="20695"/>
                <wp:lineTo x="20703" y="20695"/>
                <wp:lineTo x="21163" y="19401"/>
                <wp:lineTo x="21163" y="0"/>
                <wp:lineTo x="0" y="0"/>
              </wp:wrapPolygon>
            </wp:wrapTight>
            <wp:docPr id="2024441155"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34A0" w:rsidRPr="00C7055B">
        <w:rPr>
          <w:rStyle w:val="normaltextrun"/>
          <w:color w:val="000000" w:themeColor="text1"/>
        </w:rPr>
        <w:t xml:space="preserve">During or after the session, you will need to enter </w:t>
      </w:r>
      <w:r w:rsidR="000F34A0" w:rsidRPr="00C7055B">
        <w:rPr>
          <w:rStyle w:val="normaltextrun"/>
          <w:b/>
          <w:bCs/>
          <w:color w:val="000000" w:themeColor="text1"/>
        </w:rPr>
        <w:t xml:space="preserve">valuable data about the </w:t>
      </w:r>
      <w:r w:rsidR="00DB047B">
        <w:rPr>
          <w:rStyle w:val="normaltextrun"/>
          <w:b/>
          <w:bCs/>
          <w:color w:val="000000" w:themeColor="text1"/>
        </w:rPr>
        <w:t>Coach</w:t>
      </w:r>
      <w:r w:rsidR="000F34A0" w:rsidRPr="00C7055B">
        <w:rPr>
          <w:rStyle w:val="normaltextrun"/>
          <w:b/>
          <w:bCs/>
          <w:color w:val="000000" w:themeColor="text1"/>
        </w:rPr>
        <w:t xml:space="preserve">ing session with the </w:t>
      </w:r>
      <w:r w:rsidR="00DB047B">
        <w:rPr>
          <w:rStyle w:val="normaltextrun"/>
          <w:b/>
          <w:bCs/>
          <w:color w:val="000000" w:themeColor="text1"/>
        </w:rPr>
        <w:t>Participant</w:t>
      </w:r>
      <w:r w:rsidR="000F34A0" w:rsidRPr="00C7055B">
        <w:rPr>
          <w:rStyle w:val="normaltextrun"/>
          <w:color w:val="000000" w:themeColor="text1"/>
        </w:rPr>
        <w:t>, such as goals, any challenges, time and date of the session, etc.</w:t>
      </w:r>
    </w:p>
    <w:p w14:paraId="3EB893B7" w14:textId="1EDB7865" w:rsidR="000F34A0" w:rsidRDefault="000F34A0" w:rsidP="00587FBB">
      <w:pPr>
        <w:spacing w:before="0" w:after="0"/>
      </w:pPr>
      <w:r>
        <w:rPr>
          <w:noProof/>
        </w:rPr>
        <mc:AlternateContent>
          <mc:Choice Requires="wps">
            <w:drawing>
              <wp:anchor distT="0" distB="0" distL="114300" distR="114300" simplePos="0" relativeHeight="251658275" behindDoc="1" locked="0" layoutInCell="1" allowOverlap="1" wp14:anchorId="2A9896EC" wp14:editId="1D1E2C4D">
                <wp:simplePos x="0" y="0"/>
                <wp:positionH relativeFrom="column">
                  <wp:posOffset>2036676</wp:posOffset>
                </wp:positionH>
                <wp:positionV relativeFrom="paragraph">
                  <wp:posOffset>153497</wp:posOffset>
                </wp:positionV>
                <wp:extent cx="2749204" cy="640908"/>
                <wp:effectExtent l="19050" t="19050" r="13335" b="26035"/>
                <wp:wrapNone/>
                <wp:docPr id="2099741284" name="Rectangle 1"/>
                <wp:cNvGraphicFramePr/>
                <a:graphic xmlns:a="http://schemas.openxmlformats.org/drawingml/2006/main">
                  <a:graphicData uri="http://schemas.microsoft.com/office/word/2010/wordprocessingShape">
                    <wps:wsp>
                      <wps:cNvSpPr/>
                      <wps:spPr>
                        <a:xfrm>
                          <a:off x="0" y="0"/>
                          <a:ext cx="2749204" cy="640908"/>
                        </a:xfrm>
                        <a:prstGeom prst="rect">
                          <a:avLst/>
                        </a:prstGeom>
                        <a:noFill/>
                        <a:ln w="38100">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D65006A">
              <v:rect id="Rectangle 1" style="position:absolute;margin-left:160.35pt;margin-top:12.1pt;width:216.45pt;height:50.45pt;z-index:-2516582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5ac [1301]" strokeweight="3pt" w14:anchorId="407052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"/>
            </w:pict>
          </mc:Fallback>
        </mc:AlternateContent>
      </w:r>
    </w:p>
    <w:p w14:paraId="0EE74756" w14:textId="2FB5C18C" w:rsidR="001E2A2C" w:rsidRDefault="001E2A2C" w:rsidP="001E2A2C">
      <w:pPr>
        <w:spacing w:before="0" w:after="0"/>
        <w:jc w:val="center"/>
        <w:rPr>
          <w:b/>
          <w:bCs/>
          <w:color w:val="000000" w:themeColor="text1"/>
        </w:rPr>
      </w:pPr>
      <w:r>
        <w:rPr>
          <w:b/>
          <w:bCs/>
          <w:color w:val="000000" w:themeColor="text1"/>
        </w:rPr>
        <w:t>Log</w:t>
      </w:r>
      <w:r w:rsidR="00C84616">
        <w:rPr>
          <w:b/>
          <w:bCs/>
          <w:color w:val="000000" w:themeColor="text1"/>
        </w:rPr>
        <w:t xml:space="preserve"> I</w:t>
      </w:r>
      <w:r>
        <w:rPr>
          <w:b/>
          <w:bCs/>
          <w:color w:val="000000" w:themeColor="text1"/>
        </w:rPr>
        <w:t xml:space="preserve">n to </w:t>
      </w:r>
      <w:proofErr w:type="spellStart"/>
      <w:r>
        <w:rPr>
          <w:b/>
          <w:bCs/>
          <w:color w:val="000000" w:themeColor="text1"/>
        </w:rPr>
        <w:t>SealedEnvelope</w:t>
      </w:r>
      <w:proofErr w:type="spellEnd"/>
      <w:r>
        <w:rPr>
          <w:b/>
          <w:bCs/>
          <w:color w:val="000000" w:themeColor="text1"/>
        </w:rPr>
        <w:t xml:space="preserve"> Here</w:t>
      </w:r>
    </w:p>
    <w:p w14:paraId="734D2D66" w14:textId="24F6C218" w:rsidR="001E2A2C" w:rsidRDefault="001E2A2C" w:rsidP="001E2A2C">
      <w:pPr>
        <w:spacing w:before="0" w:after="0"/>
        <w:ind w:left="360"/>
        <w:jc w:val="center"/>
        <w:rPr>
          <w:b/>
          <w:bCs/>
        </w:rPr>
      </w:pPr>
      <w:hyperlink r:id="rId107" w:history="1">
        <w:r w:rsidRPr="001E2A2C">
          <w:rPr>
            <w:rStyle w:val="Hyperlink"/>
            <w:b/>
            <w:bCs/>
          </w:rPr>
          <w:t>SealedEnvelope.com/access</w:t>
        </w:r>
      </w:hyperlink>
    </w:p>
    <w:p w14:paraId="1BE1701B" w14:textId="5FD72A4F" w:rsidR="002328A0" w:rsidRDefault="002328A0" w:rsidP="001E2A2C">
      <w:pPr>
        <w:spacing w:before="0" w:after="0"/>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7CDE7812" w14:textId="77777777" w:rsidR="004D76AA" w:rsidRDefault="004D76AA" w:rsidP="001E2A2C">
      <w:pPr>
        <w:spacing w:before="0" w:after="0"/>
        <w:ind w:left="360"/>
        <w:jc w:val="center"/>
        <w:rPr>
          <w:i/>
          <w:iCs/>
          <w:color w:val="000000" w:themeColor="text1"/>
          <w:sz w:val="18"/>
          <w:szCs w:val="18"/>
        </w:rPr>
      </w:pPr>
    </w:p>
    <w:p w14:paraId="38D06290" w14:textId="1E0AEA03" w:rsidR="000F34A0" w:rsidRPr="00E946FE" w:rsidRDefault="000F34A0" w:rsidP="00587FBB">
      <w:pPr>
        <w:tabs>
          <w:tab w:val="left" w:pos="3147"/>
        </w:tabs>
        <w:spacing w:before="0" w:after="160"/>
        <w:jc w:val="center"/>
        <w:rPr>
          <w:rStyle w:val="eop"/>
          <w:rFonts w:cs="Calibri"/>
          <w:b/>
          <w:bCs/>
          <w:sz w:val="18"/>
          <w:szCs w:val="18"/>
        </w:rPr>
      </w:pPr>
      <w:r w:rsidRPr="00E946FE">
        <w:rPr>
          <w:rStyle w:val="eop"/>
          <w:rFonts w:cs="Calibri"/>
          <w:b/>
          <w:bCs/>
          <w:sz w:val="18"/>
          <w:szCs w:val="18"/>
        </w:rPr>
        <w:t xml:space="preserve">End of </w:t>
      </w:r>
      <w:r>
        <w:rPr>
          <w:rStyle w:val="eop"/>
          <w:rFonts w:cs="Calibri"/>
          <w:b/>
          <w:bCs/>
          <w:sz w:val="18"/>
          <w:szCs w:val="18"/>
        </w:rPr>
        <w:t>Managing Blood Sugar</w:t>
      </w:r>
      <w:r w:rsidRPr="00E946FE">
        <w:rPr>
          <w:rStyle w:val="eop"/>
          <w:rFonts w:cs="Calibri"/>
          <w:b/>
          <w:bCs/>
          <w:sz w:val="18"/>
          <w:szCs w:val="18"/>
        </w:rPr>
        <w:t xml:space="preserve"> Session 1</w:t>
      </w:r>
      <w:r>
        <w:rPr>
          <w:rStyle w:val="eop"/>
          <w:rFonts w:cs="Calibri"/>
          <w:b/>
          <w:bCs/>
          <w:sz w:val="18"/>
          <w:szCs w:val="18"/>
        </w:rPr>
        <w:t>.</w:t>
      </w:r>
    </w:p>
    <w:p w14:paraId="2D61EFE0" w14:textId="10897F08" w:rsidR="000F34A0" w:rsidRPr="00836AB9" w:rsidRDefault="000F34A0" w:rsidP="000F34A0">
      <w:pPr>
        <w:pStyle w:val="Heading1"/>
        <w:rPr>
          <w:rFonts w:asciiTheme="minorHAnsi" w:hAnsiTheme="minorHAnsi"/>
          <w:b/>
          <w:bCs/>
          <w:color w:val="0B769F" w:themeColor="accent4" w:themeShade="BF"/>
        </w:rPr>
      </w:pPr>
      <w:r>
        <w:rPr>
          <w:rStyle w:val="eop"/>
          <w:rFonts w:cs="Calibri"/>
          <w:sz w:val="22"/>
          <w:szCs w:val="22"/>
        </w:rPr>
        <w:br w:type="page"/>
      </w:r>
      <w:bookmarkStart w:id="84" w:name="_Toc177727422"/>
      <w:bookmarkStart w:id="85" w:name="_Toc213939596"/>
      <w:r w:rsidRPr="00A32704">
        <w:rPr>
          <w:b/>
          <w:bCs/>
          <w:noProof/>
          <w:color w:val="0F9ED5" w:themeColor="accent4"/>
        </w:rPr>
        <w:lastRenderedPageBreak/>
        <mc:AlternateContent>
          <mc:Choice Requires="wps">
            <w:drawing>
              <wp:anchor distT="0" distB="0" distL="114300" distR="114300" simplePos="0" relativeHeight="251658273" behindDoc="0" locked="0" layoutInCell="1" allowOverlap="1" wp14:anchorId="24B32D37" wp14:editId="7C42D8C8">
                <wp:simplePos x="0" y="0"/>
                <wp:positionH relativeFrom="margin">
                  <wp:posOffset>24174</wp:posOffset>
                </wp:positionH>
                <wp:positionV relativeFrom="paragraph">
                  <wp:posOffset>344871</wp:posOffset>
                </wp:positionV>
                <wp:extent cx="6413281" cy="0"/>
                <wp:effectExtent l="0" t="19050" r="26035" b="19050"/>
                <wp:wrapNone/>
                <wp:docPr id="1106392038" name="Straight Connector 1"/>
                <wp:cNvGraphicFramePr/>
                <a:graphic xmlns:a="http://schemas.openxmlformats.org/drawingml/2006/main">
                  <a:graphicData uri="http://schemas.microsoft.com/office/word/2010/wordprocessingShape">
                    <wps:wsp>
                      <wps:cNvCnPr/>
                      <wps:spPr>
                        <a:xfrm>
                          <a:off x="0" y="0"/>
                          <a:ext cx="6413281" cy="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720E764">
              <v:line id="Straight Connector 1" style="position:absolute;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1.9pt,27.15pt" to="506.9pt,27.15pt" w14:anchorId="61EA8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">
                <v:stroke joinstyle="miter"/>
                <w10:wrap anchorx="margin"/>
              </v:line>
            </w:pict>
          </mc:Fallback>
        </mc:AlternateContent>
      </w:r>
      <w:r w:rsidR="00040319">
        <w:rPr>
          <w:rFonts w:asciiTheme="minorHAnsi" w:hAnsiTheme="minorHAnsi"/>
          <w:b/>
          <w:bCs/>
          <w:color w:val="0B769F" w:themeColor="accent4" w:themeShade="BF"/>
        </w:rPr>
        <w:t>Managing Blood Sugar</w:t>
      </w:r>
      <w:r>
        <w:rPr>
          <w:rFonts w:asciiTheme="minorHAnsi" w:hAnsiTheme="minorHAnsi"/>
          <w:b/>
          <w:bCs/>
          <w:color w:val="0B769F" w:themeColor="accent4" w:themeShade="BF"/>
        </w:rPr>
        <w:t xml:space="preserve"> </w:t>
      </w:r>
      <w:r w:rsidRPr="00784B6C">
        <w:rPr>
          <w:rFonts w:asciiTheme="minorHAnsi" w:hAnsiTheme="minorHAnsi"/>
          <w:b/>
          <w:bCs/>
          <w:color w:val="0B769F" w:themeColor="accent4" w:themeShade="BF"/>
        </w:rPr>
        <w:t xml:space="preserve">Session 2 </w:t>
      </w:r>
      <w:r>
        <w:rPr>
          <w:rFonts w:asciiTheme="minorHAnsi" w:hAnsiTheme="minorHAnsi"/>
          <w:b/>
          <w:bCs/>
          <w:color w:val="0B769F" w:themeColor="accent4" w:themeShade="BF"/>
        </w:rPr>
        <w:t>&amp; 3 -</w:t>
      </w:r>
      <w:r w:rsidRPr="00784B6C">
        <w:rPr>
          <w:rFonts w:asciiTheme="minorHAnsi" w:hAnsiTheme="minorHAnsi"/>
          <w:b/>
          <w:bCs/>
          <w:color w:val="0B769F" w:themeColor="accent4" w:themeShade="BF"/>
        </w:rPr>
        <w:t xml:space="preserve"> Progress Check</w:t>
      </w:r>
      <w:bookmarkEnd w:id="84"/>
      <w:bookmarkEnd w:id="85"/>
    </w:p>
    <w:p w14:paraId="213C3BBE" w14:textId="6701B17C" w:rsidR="000F34A0" w:rsidRPr="00791B6F" w:rsidRDefault="000F34A0" w:rsidP="00A4149E">
      <w:pPr>
        <w:pStyle w:val="Heading2"/>
        <w:numPr>
          <w:ilvl w:val="0"/>
          <w:numId w:val="64"/>
        </w:numPr>
        <w:rPr>
          <w:rFonts w:asciiTheme="minorHAnsi" w:hAnsiTheme="minorHAnsi"/>
          <w:b/>
          <w:bCs/>
          <w:color w:val="D17406"/>
          <w:u w:val="single"/>
        </w:rPr>
      </w:pPr>
      <w:bookmarkStart w:id="86" w:name="_Toc177727423"/>
      <w:bookmarkStart w:id="87" w:name="_Toc213939597"/>
      <w:r w:rsidRPr="00791B6F">
        <w:rPr>
          <w:rFonts w:asciiTheme="minorHAnsi" w:hAnsiTheme="minorHAnsi"/>
          <w:b/>
          <w:bCs/>
          <w:color w:val="D17406"/>
          <w:u w:val="single"/>
        </w:rPr>
        <w:t xml:space="preserve">Review the </w:t>
      </w:r>
      <w:r w:rsidR="00DB047B">
        <w:rPr>
          <w:rFonts w:asciiTheme="minorHAnsi" w:hAnsiTheme="minorHAnsi"/>
          <w:b/>
          <w:bCs/>
          <w:color w:val="D17406"/>
          <w:u w:val="single"/>
        </w:rPr>
        <w:t>Participant</w:t>
      </w:r>
      <w:r w:rsidRPr="00791B6F">
        <w:rPr>
          <w:rFonts w:asciiTheme="minorHAnsi" w:hAnsiTheme="minorHAnsi"/>
          <w:b/>
          <w:bCs/>
          <w:color w:val="D17406"/>
          <w:u w:val="single"/>
        </w:rPr>
        <w:t>’s Progress</w:t>
      </w:r>
      <w:bookmarkEnd w:id="86"/>
      <w:bookmarkEnd w:id="87"/>
    </w:p>
    <w:p w14:paraId="1ECCB9EC" w14:textId="106FB479" w:rsidR="000F34A0" w:rsidRPr="00B72CCD" w:rsidRDefault="00A6242A" w:rsidP="00F01A99">
      <w:pPr>
        <w:pStyle w:val="ListParagraph"/>
        <w:numPr>
          <w:ilvl w:val="0"/>
          <w:numId w:val="26"/>
        </w:numPr>
        <w:rPr>
          <w:color w:val="000000" w:themeColor="text1"/>
        </w:rPr>
      </w:pPr>
      <w:r w:rsidRPr="006500AE">
        <w:rPr>
          <w:noProof/>
          <w:color w:val="000000" w:themeColor="text1"/>
        </w:rPr>
        <w:drawing>
          <wp:anchor distT="0" distB="0" distL="114300" distR="114300" simplePos="0" relativeHeight="251658344" behindDoc="1" locked="0" layoutInCell="1" allowOverlap="1" wp14:anchorId="6B57F0CE" wp14:editId="117A0119">
            <wp:simplePos x="0" y="0"/>
            <wp:positionH relativeFrom="margin">
              <wp:align>right</wp:align>
            </wp:positionH>
            <wp:positionV relativeFrom="paragraph">
              <wp:posOffset>137523</wp:posOffset>
            </wp:positionV>
            <wp:extent cx="1032510" cy="1032510"/>
            <wp:effectExtent l="0" t="0" r="0" b="0"/>
            <wp:wrapNone/>
            <wp:docPr id="105216672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895" name="Picture 1" descr="A black background with a black square&#10;&#10;Description automatically generated with medium confidence"/>
                    <pic:cNvPicPr/>
                  </pic:nvPicPr>
                  <pic:blipFill>
                    <a:blip r:embed="rId93" cstate="print">
                      <a:alphaModFix amt="20000"/>
                      <a:extLst>
                        <a:ext uri="{28A0092B-C50C-407E-A947-70E740481C1C}">
                          <a14:useLocalDpi xmlns:a14="http://schemas.microsoft.com/office/drawing/2010/main" val="0"/>
                        </a:ext>
                      </a:extLst>
                    </a:blip>
                    <a:stretch>
                      <a:fillRect/>
                    </a:stretch>
                  </pic:blipFill>
                  <pic:spPr>
                    <a:xfrm>
                      <a:off x="0" y="0"/>
                      <a:ext cx="1032510" cy="1032510"/>
                    </a:xfrm>
                    <a:prstGeom prst="rect">
                      <a:avLst/>
                    </a:prstGeom>
                  </pic:spPr>
                </pic:pic>
              </a:graphicData>
            </a:graphic>
            <wp14:sizeRelH relativeFrom="margin">
              <wp14:pctWidth>0</wp14:pctWidth>
            </wp14:sizeRelH>
            <wp14:sizeRelV relativeFrom="margin">
              <wp14:pctHeight>0</wp14:pctHeight>
            </wp14:sizeRelV>
          </wp:anchor>
        </w:drawing>
      </w:r>
      <w:r w:rsidR="000F34A0" w:rsidRPr="00123CD4">
        <w:rPr>
          <w:rFonts w:ascii="Segoe UI Emoji" w:hAnsi="Segoe UI Emoji" w:cs="Segoe UI Emoji"/>
          <w:color w:val="auto"/>
          <w:sz w:val="32"/>
          <w:szCs w:val="32"/>
        </w:rPr>
        <w:t>🎯</w:t>
      </w:r>
      <w:bookmarkStart w:id="88" w:name="_Toc177727424"/>
      <w:r w:rsidR="000F34A0" w:rsidRPr="00B72CCD">
        <w:rPr>
          <w:b/>
          <w:bCs/>
        </w:rPr>
        <w:t xml:space="preserve"> </w:t>
      </w:r>
      <w:r w:rsidR="000F34A0" w:rsidRPr="00B72CCD">
        <w:rPr>
          <w:b/>
          <w:bCs/>
          <w:color w:val="000000" w:themeColor="text1"/>
        </w:rPr>
        <w:t>Goal Review:</w:t>
      </w:r>
      <w:r w:rsidR="000F34A0" w:rsidRPr="00B72CCD">
        <w:rPr>
          <w:color w:val="000000" w:themeColor="text1"/>
        </w:rPr>
        <w:t xml:space="preserve"> Reflect on the goals from Session 1, highlighting successes, discuss obstacles, and adjust goals if needed.</w:t>
      </w:r>
    </w:p>
    <w:p w14:paraId="2F055AAB" w14:textId="0732C407" w:rsidR="000F34A0" w:rsidRPr="00B72CCD" w:rsidRDefault="000F34A0" w:rsidP="00F01A99">
      <w:pPr>
        <w:pStyle w:val="ListParagraph"/>
        <w:numPr>
          <w:ilvl w:val="0"/>
          <w:numId w:val="26"/>
        </w:numPr>
        <w:rPr>
          <w:color w:val="000000" w:themeColor="text1"/>
        </w:rPr>
      </w:pPr>
      <w:r w:rsidRPr="00B72CCD">
        <w:rPr>
          <w:rFonts w:ascii="Segoe UI Emoji" w:hAnsi="Segoe UI Emoji" w:cs="Segoe UI Emoji"/>
          <w:color w:val="auto"/>
          <w:sz w:val="32"/>
          <w:szCs w:val="32"/>
        </w:rPr>
        <w:t>📱</w:t>
      </w:r>
      <w:r w:rsidRPr="00B72CCD">
        <w:rPr>
          <w:b/>
          <w:bCs/>
        </w:rPr>
        <w:t xml:space="preserve"> </w:t>
      </w:r>
      <w:r w:rsidRPr="00B72CCD">
        <w:rPr>
          <w:b/>
          <w:bCs/>
          <w:color w:val="000000" w:themeColor="text1"/>
        </w:rPr>
        <w:t>App Usage:</w:t>
      </w:r>
      <w:r w:rsidRPr="00B72CCD">
        <w:rPr>
          <w:color w:val="000000" w:themeColor="text1"/>
        </w:rPr>
        <w:t xml:space="preserve"> Review app engagement, including watching videos.</w:t>
      </w:r>
      <w:r w:rsidR="00A6242A" w:rsidRPr="00A6242A">
        <w:rPr>
          <w:color w:val="000000" w:themeColor="text1"/>
        </w:rPr>
        <w:t xml:space="preserve"> </w:t>
      </w:r>
    </w:p>
    <w:p w14:paraId="7B7413FB" w14:textId="4D42375D" w:rsidR="000F34A0" w:rsidRDefault="000F34A0" w:rsidP="00F01A99">
      <w:pPr>
        <w:pStyle w:val="ListParagraph"/>
        <w:numPr>
          <w:ilvl w:val="1"/>
          <w:numId w:val="26"/>
        </w:numPr>
      </w:pPr>
      <w:r w:rsidRPr="00B72CCD">
        <w:rPr>
          <w:b/>
          <w:bCs/>
          <w:color w:val="000000" w:themeColor="text1"/>
        </w:rPr>
        <w:t>Praise</w:t>
      </w:r>
      <w:r w:rsidRPr="00B72CCD">
        <w:rPr>
          <w:color w:val="000000" w:themeColor="text1"/>
        </w:rPr>
        <w:t xml:space="preserve"> any engagement and offer help if they face challenges using the app</w:t>
      </w:r>
      <w:r w:rsidR="002344B7">
        <w:rPr>
          <w:color w:val="000000" w:themeColor="text1"/>
        </w:rPr>
        <w:t xml:space="preserve"> or going to their GP practice with their blood sugar letter</w:t>
      </w:r>
      <w:r w:rsidRPr="00A32704">
        <w:t>.</w:t>
      </w:r>
    </w:p>
    <w:p w14:paraId="2F2F776D" w14:textId="4702C69A" w:rsidR="000F34A0" w:rsidRPr="00791B6F" w:rsidRDefault="000F34A0" w:rsidP="00A4149E">
      <w:pPr>
        <w:pStyle w:val="Heading2"/>
        <w:numPr>
          <w:ilvl w:val="0"/>
          <w:numId w:val="64"/>
        </w:numPr>
        <w:rPr>
          <w:rFonts w:asciiTheme="minorHAnsi" w:hAnsiTheme="minorHAnsi"/>
          <w:b/>
          <w:bCs/>
          <w:color w:val="D17406"/>
          <w:u w:val="single"/>
        </w:rPr>
      </w:pPr>
      <w:bookmarkStart w:id="89" w:name="_Toc213939598"/>
      <w:bookmarkEnd w:id="88"/>
      <w:r w:rsidRPr="00791B6F">
        <w:rPr>
          <w:rFonts w:asciiTheme="minorHAnsi" w:hAnsiTheme="minorHAnsi"/>
          <w:b/>
          <w:bCs/>
          <w:color w:val="D17406"/>
          <w:u w:val="single"/>
        </w:rPr>
        <w:t>Problem-Solving:</w:t>
      </w:r>
      <w:bookmarkEnd w:id="89"/>
      <w:r w:rsidR="00D2236A" w:rsidRPr="00D2236A">
        <w:rPr>
          <w:noProof/>
          <w:color w:val="FFEECD"/>
          <w14:ligatures w14:val="standardContextual"/>
        </w:rPr>
        <w:t xml:space="preserve"> </w:t>
      </w:r>
    </w:p>
    <w:p w14:paraId="4B055229" w14:textId="77777777" w:rsidR="000F34A0" w:rsidRPr="00B72CCD" w:rsidRDefault="000F34A0" w:rsidP="00F01A99">
      <w:pPr>
        <w:pStyle w:val="ListParagraph"/>
        <w:numPr>
          <w:ilvl w:val="0"/>
          <w:numId w:val="48"/>
        </w:numPr>
        <w:rPr>
          <w:color w:val="000000" w:themeColor="text1"/>
        </w:rPr>
      </w:pPr>
      <w:r w:rsidRPr="00B72CCD">
        <w:rPr>
          <w:rFonts w:ascii="Segoe UI Emoji" w:hAnsi="Segoe UI Emoji" w:cs="Segoe UI Emoji"/>
          <w:color w:val="auto"/>
          <w:sz w:val="32"/>
          <w:szCs w:val="32"/>
        </w:rPr>
        <w:t>💡</w:t>
      </w:r>
      <w:r w:rsidRPr="00B72CCD">
        <w:rPr>
          <w:rFonts w:cs="Segoe UI Emoji"/>
          <w:color w:val="auto"/>
          <w:sz w:val="32"/>
          <w:szCs w:val="32"/>
        </w:rPr>
        <w:t xml:space="preserve"> </w:t>
      </w:r>
      <w:r w:rsidRPr="00B72CCD">
        <w:rPr>
          <w:b/>
          <w:bCs/>
          <w:color w:val="000000" w:themeColor="text1"/>
        </w:rPr>
        <w:t xml:space="preserve">Address Issues: </w:t>
      </w:r>
      <w:r w:rsidRPr="00B72CCD">
        <w:rPr>
          <w:color w:val="000000" w:themeColor="text1"/>
        </w:rPr>
        <w:t>Ask about any challenges and offer solutions.</w:t>
      </w:r>
    </w:p>
    <w:p w14:paraId="262DC643" w14:textId="0F10AA46" w:rsidR="000F34A0" w:rsidRPr="00B72CCD" w:rsidRDefault="000F34A0" w:rsidP="00F01A99">
      <w:pPr>
        <w:pStyle w:val="ListParagraph"/>
        <w:numPr>
          <w:ilvl w:val="1"/>
          <w:numId w:val="48"/>
        </w:numPr>
        <w:rPr>
          <w:color w:val="000000" w:themeColor="text1"/>
        </w:rPr>
      </w:pPr>
      <w:r w:rsidRPr="00B72CCD">
        <w:rPr>
          <w:rFonts w:cs="Segoe UI Emoji"/>
          <w:b/>
          <w:bCs/>
          <w:color w:val="000000" w:themeColor="text1"/>
        </w:rPr>
        <w:t>Example actions</w:t>
      </w:r>
      <w:r w:rsidRPr="00B72CCD">
        <w:rPr>
          <w:rFonts w:cs="Segoe UI Emoji"/>
          <w:color w:val="000000" w:themeColor="text1"/>
        </w:rPr>
        <w:t>:</w:t>
      </w:r>
      <w:r w:rsidRPr="00B72CCD">
        <w:rPr>
          <w:color w:val="000000" w:themeColor="text1"/>
        </w:rPr>
        <w:t xml:space="preserve"> </w:t>
      </w:r>
      <w:r w:rsidR="000B422D">
        <w:rPr>
          <w:color w:val="000000" w:themeColor="text1"/>
        </w:rPr>
        <w:t>Support them in going to their GP practice with their blood sugar letter,</w:t>
      </w:r>
      <w:r w:rsidRPr="00B72CCD">
        <w:rPr>
          <w:color w:val="000000" w:themeColor="text1"/>
        </w:rPr>
        <w:t xml:space="preserve"> assist with app navigation.</w:t>
      </w:r>
    </w:p>
    <w:p w14:paraId="451BCA3D" w14:textId="7D90A7B1" w:rsidR="000F34A0" w:rsidRPr="00B72CCD" w:rsidRDefault="000F34A0" w:rsidP="00A4149E">
      <w:pPr>
        <w:pStyle w:val="ListParagraph"/>
        <w:numPr>
          <w:ilvl w:val="1"/>
          <w:numId w:val="48"/>
        </w:numPr>
        <w:rPr>
          <w:b/>
          <w:bCs/>
          <w:color w:val="000000" w:themeColor="text1"/>
        </w:rPr>
      </w:pPr>
      <w:r w:rsidRPr="002344B7">
        <w:rPr>
          <w:b/>
          <w:bCs/>
          <w:color w:val="000000" w:themeColor="text1"/>
        </w:rPr>
        <w:t>Reassurance</w:t>
      </w:r>
      <w:r w:rsidRPr="00B72CCD">
        <w:rPr>
          <w:b/>
          <w:bCs/>
          <w:i/>
          <w:iCs/>
          <w:color w:val="000000" w:themeColor="text1"/>
        </w:rPr>
        <w:t xml:space="preserve">: </w:t>
      </w:r>
      <w:r w:rsidRPr="00B72CCD">
        <w:rPr>
          <w:i/>
          <w:iCs/>
          <w:color w:val="000000" w:themeColor="text1"/>
        </w:rPr>
        <w:t>Emphasise that challenges are part of the process and can be managed.</w:t>
      </w:r>
    </w:p>
    <w:p w14:paraId="562A4E17" w14:textId="5089D2A4" w:rsidR="000F34A0" w:rsidRPr="00791B6F" w:rsidRDefault="000F34A0" w:rsidP="00252768">
      <w:pPr>
        <w:pStyle w:val="Heading2"/>
        <w:ind w:left="142"/>
        <w:rPr>
          <w:rFonts w:asciiTheme="minorHAnsi" w:hAnsiTheme="minorHAnsi"/>
          <w:b/>
          <w:bCs/>
          <w:color w:val="D17406"/>
          <w:u w:val="single"/>
        </w:rPr>
      </w:pPr>
      <w:bookmarkStart w:id="90" w:name="_Toc213939599"/>
      <w:r>
        <w:rPr>
          <w:rFonts w:asciiTheme="minorHAnsi" w:hAnsiTheme="minorHAnsi"/>
          <w:b/>
          <w:bCs/>
          <w:color w:val="D17406"/>
          <w:u w:val="single"/>
        </w:rPr>
        <w:t xml:space="preserve">3. </w:t>
      </w:r>
      <w:r w:rsidRPr="00791B6F">
        <w:rPr>
          <w:rFonts w:asciiTheme="minorHAnsi" w:hAnsiTheme="minorHAnsi"/>
          <w:b/>
          <w:bCs/>
          <w:color w:val="D17406"/>
          <w:u w:val="single"/>
        </w:rPr>
        <w:t xml:space="preserve">Next </w:t>
      </w:r>
      <w:r>
        <w:rPr>
          <w:rFonts w:asciiTheme="minorHAnsi" w:hAnsiTheme="minorHAnsi"/>
          <w:b/>
          <w:bCs/>
          <w:color w:val="D17406"/>
          <w:u w:val="single"/>
        </w:rPr>
        <w:t>S</w:t>
      </w:r>
      <w:r w:rsidRPr="00791B6F">
        <w:rPr>
          <w:rFonts w:asciiTheme="minorHAnsi" w:hAnsiTheme="minorHAnsi"/>
          <w:b/>
          <w:bCs/>
          <w:color w:val="D17406"/>
          <w:u w:val="single"/>
        </w:rPr>
        <w:t>teps:</w:t>
      </w:r>
      <w:bookmarkEnd w:id="90"/>
    </w:p>
    <w:p w14:paraId="723D1101" w14:textId="13283F19" w:rsidR="000F34A0" w:rsidRPr="00B72CCD" w:rsidRDefault="000F34A0" w:rsidP="00F01A99">
      <w:pPr>
        <w:pStyle w:val="ListParagraph"/>
        <w:numPr>
          <w:ilvl w:val="0"/>
          <w:numId w:val="48"/>
        </w:numPr>
        <w:rPr>
          <w:b/>
          <w:bCs/>
          <w:color w:val="auto"/>
        </w:rPr>
      </w:pPr>
      <w:r w:rsidRPr="00B72CCD">
        <w:rPr>
          <w:rFonts w:ascii="Segoe UI Emoji" w:hAnsi="Segoe UI Emoji" w:cs="Segoe UI Emoji"/>
          <w:color w:val="auto"/>
          <w:sz w:val="32"/>
          <w:szCs w:val="32"/>
        </w:rPr>
        <w:t>⚡</w:t>
      </w:r>
      <w:r w:rsidRPr="00B72CCD">
        <w:rPr>
          <w:b/>
          <w:bCs/>
          <w:color w:val="auto"/>
        </w:rPr>
        <w:t xml:space="preserve">Highlight Impact: </w:t>
      </w:r>
      <w:r w:rsidRPr="00B72CCD">
        <w:rPr>
          <w:color w:val="auto"/>
        </w:rPr>
        <w:t xml:space="preserve">Emphasise the long-term benefits of diet and lifestyle changes on blood </w:t>
      </w:r>
      <w:r w:rsidR="000B422D">
        <w:rPr>
          <w:color w:val="auto"/>
        </w:rPr>
        <w:t>sugar</w:t>
      </w:r>
      <w:r w:rsidRPr="00B72CCD">
        <w:rPr>
          <w:color w:val="auto"/>
        </w:rPr>
        <w:t>.</w:t>
      </w:r>
      <w:r w:rsidR="00D2236A" w:rsidRPr="00D2236A">
        <w:rPr>
          <w:noProof/>
          <w:color w:val="FFEECD"/>
          <w14:ligatures w14:val="standardContextual"/>
        </w:rPr>
        <w:t xml:space="preserve"> </w:t>
      </w:r>
    </w:p>
    <w:p w14:paraId="2BC23B24" w14:textId="77777777" w:rsidR="000F34A0" w:rsidRPr="00B72CCD" w:rsidRDefault="000F34A0" w:rsidP="00F01A99">
      <w:pPr>
        <w:pStyle w:val="ListParagraph"/>
        <w:numPr>
          <w:ilvl w:val="0"/>
          <w:numId w:val="48"/>
        </w:numPr>
        <w:rPr>
          <w:color w:val="auto"/>
        </w:rPr>
      </w:pPr>
      <w:r w:rsidRPr="00B72CCD">
        <w:rPr>
          <w:rFonts w:ascii="Segoe UI Emoji" w:hAnsi="Segoe UI Emoji" w:cs="Segoe UI Emoji"/>
          <w:color w:val="auto"/>
          <w:sz w:val="32"/>
          <w:szCs w:val="32"/>
        </w:rPr>
        <w:t>⏩</w:t>
      </w:r>
      <w:r w:rsidRPr="00B72CCD">
        <w:rPr>
          <w:rFonts w:cs="Segoe UI Emoji"/>
          <w:color w:val="auto"/>
        </w:rPr>
        <w:t xml:space="preserve"> After Session 3: </w:t>
      </w:r>
      <w:r w:rsidRPr="00B72CCD">
        <w:rPr>
          <w:b/>
          <w:bCs/>
          <w:color w:val="auto"/>
        </w:rPr>
        <w:t xml:space="preserve">Prepare for transition </w:t>
      </w:r>
      <w:r w:rsidRPr="00B72CCD">
        <w:rPr>
          <w:color w:val="auto"/>
        </w:rPr>
        <w:t>to the next risk factor.</w:t>
      </w:r>
    </w:p>
    <w:p w14:paraId="2D8C5FE6" w14:textId="77777777" w:rsidR="00C7055B" w:rsidRPr="00C7055B" w:rsidRDefault="000F34A0" w:rsidP="00F01A99">
      <w:pPr>
        <w:pStyle w:val="ListParagraph"/>
        <w:numPr>
          <w:ilvl w:val="0"/>
          <w:numId w:val="49"/>
        </w:numPr>
        <w:rPr>
          <w:color w:val="000000" w:themeColor="text1"/>
        </w:rPr>
      </w:pPr>
      <w:r w:rsidRPr="00B72CCD">
        <w:rPr>
          <w:rFonts w:ascii="Segoe UI Emoji" w:hAnsi="Segoe UI Emoji" w:cs="Segoe UI Emoji"/>
          <w:color w:val="auto"/>
          <w:sz w:val="32"/>
          <w:szCs w:val="32"/>
        </w:rPr>
        <w:t>🎉</w:t>
      </w:r>
      <w:r w:rsidRPr="00B72CCD">
        <w:rPr>
          <w:b/>
          <w:bCs/>
        </w:rPr>
        <w:t xml:space="preserve"> </w:t>
      </w:r>
      <w:r w:rsidRPr="00B72CCD">
        <w:rPr>
          <w:b/>
          <w:bCs/>
          <w:color w:val="000000" w:themeColor="text1"/>
        </w:rPr>
        <w:t>Positive Reinforcement:</w:t>
      </w:r>
    </w:p>
    <w:p w14:paraId="49E9B86C" w14:textId="1E169577" w:rsidR="00C7055B" w:rsidRPr="00C7055B" w:rsidRDefault="000F34A0" w:rsidP="00F01A99">
      <w:pPr>
        <w:pStyle w:val="ListParagraph"/>
        <w:numPr>
          <w:ilvl w:val="1"/>
          <w:numId w:val="49"/>
        </w:numPr>
        <w:rPr>
          <w:color w:val="000000" w:themeColor="text1"/>
        </w:rPr>
      </w:pPr>
      <w:r w:rsidRPr="00C7055B">
        <w:rPr>
          <w:b/>
          <w:bCs/>
          <w:color w:val="000000" w:themeColor="text1"/>
        </w:rPr>
        <w:t xml:space="preserve">Celebrate achievements, </w:t>
      </w:r>
      <w:r w:rsidRPr="00C7055B">
        <w:rPr>
          <w:color w:val="000000" w:themeColor="text1"/>
        </w:rPr>
        <w:t>even if small, and highlight how these changes impact blood sugar levels.</w:t>
      </w:r>
      <w:r w:rsidR="00C7055B" w:rsidRPr="00C7055B">
        <w:rPr>
          <w:rFonts w:ascii="Segoe UI Emoji" w:hAnsi="Segoe UI Emoji" w:cs="Segoe UI Emoji"/>
          <w:color w:val="auto"/>
          <w:sz w:val="32"/>
          <w:szCs w:val="32"/>
        </w:rPr>
        <w:t xml:space="preserve"> </w:t>
      </w:r>
    </w:p>
    <w:p w14:paraId="5DF4462C" w14:textId="15787282" w:rsidR="00C7055B" w:rsidRDefault="00C7055B" w:rsidP="00F01A99">
      <w:pPr>
        <w:pStyle w:val="ListParagraph"/>
        <w:numPr>
          <w:ilvl w:val="0"/>
          <w:numId w:val="27"/>
        </w:numPr>
        <w:rPr>
          <w:color w:val="auto"/>
        </w:rPr>
      </w:pPr>
      <w:r w:rsidRPr="00C7055B">
        <w:rPr>
          <w:rFonts w:ascii="Segoe UI Emoji" w:hAnsi="Segoe UI Emoji" w:cs="Segoe UI Emoji"/>
          <w:color w:val="auto"/>
          <w:sz w:val="32"/>
          <w:szCs w:val="32"/>
        </w:rPr>
        <w:t>💡</w:t>
      </w:r>
      <w:r w:rsidRPr="00C7055B">
        <w:rPr>
          <w:rFonts w:cs="Segoe UI Emoji"/>
        </w:rPr>
        <w:t xml:space="preserve"> </w:t>
      </w:r>
      <w:r w:rsidRPr="00C7055B">
        <w:rPr>
          <w:b/>
          <w:bCs/>
          <w:color w:val="auto"/>
        </w:rPr>
        <w:t xml:space="preserve">Continued Monitoring: </w:t>
      </w:r>
      <w:r w:rsidRPr="00C7055B">
        <w:rPr>
          <w:color w:val="auto"/>
        </w:rPr>
        <w:t xml:space="preserve">Emphasise that the </w:t>
      </w:r>
      <w:r w:rsidR="00DB047B">
        <w:rPr>
          <w:color w:val="auto"/>
        </w:rPr>
        <w:t>Participant</w:t>
      </w:r>
      <w:r w:rsidRPr="00C7055B">
        <w:rPr>
          <w:color w:val="auto"/>
        </w:rPr>
        <w:t xml:space="preserve"> can still </w:t>
      </w:r>
      <w:r w:rsidRPr="00C7055B">
        <w:rPr>
          <w:b/>
          <w:bCs/>
          <w:color w:val="auto"/>
        </w:rPr>
        <w:t>maintain blood sugar goals</w:t>
      </w:r>
      <w:r w:rsidRPr="00C7055B">
        <w:rPr>
          <w:color w:val="auto"/>
        </w:rPr>
        <w:t xml:space="preserve"> as they move on to the next area of focus.</w:t>
      </w:r>
    </w:p>
    <w:p w14:paraId="6969E4EE" w14:textId="61418EB3" w:rsidR="00C7055B" w:rsidRPr="00C7055B" w:rsidRDefault="007E60FF" w:rsidP="00C7055B">
      <w:pPr>
        <w:pStyle w:val="ListParagraph"/>
        <w:ind w:left="360"/>
        <w:rPr>
          <w:color w:val="auto"/>
        </w:rPr>
      </w:pPr>
      <w:r w:rsidRPr="0032525F">
        <w:rPr>
          <w:noProof/>
          <w:color w:val="FFEECD"/>
          <w14:ligatures w14:val="standardContextual"/>
        </w:rPr>
        <mc:AlternateContent>
          <mc:Choice Requires="wps">
            <w:drawing>
              <wp:anchor distT="0" distB="0" distL="114300" distR="114300" simplePos="0" relativeHeight="251658512" behindDoc="0" locked="0" layoutInCell="1" allowOverlap="1" wp14:anchorId="36B91FF8" wp14:editId="77DCFF09">
                <wp:simplePos x="0" y="0"/>
                <wp:positionH relativeFrom="margin">
                  <wp:align>left</wp:align>
                </wp:positionH>
                <wp:positionV relativeFrom="paragraph">
                  <wp:posOffset>153604</wp:posOffset>
                </wp:positionV>
                <wp:extent cx="6453220" cy="1240971"/>
                <wp:effectExtent l="0" t="0" r="24130" b="16510"/>
                <wp:wrapNone/>
                <wp:docPr id="1379165071" name="Rectangle 1"/>
                <wp:cNvGraphicFramePr/>
                <a:graphic xmlns:a="http://schemas.openxmlformats.org/drawingml/2006/main">
                  <a:graphicData uri="http://schemas.microsoft.com/office/word/2010/wordprocessingShape">
                    <wps:wsp>
                      <wps:cNvSpPr/>
                      <wps:spPr>
                        <a:xfrm>
                          <a:off x="0" y="0"/>
                          <a:ext cx="6453220" cy="1240971"/>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90C3504">
              <v:rect id="Rectangle 1" style="position:absolute;margin-left:0;margin-top:12.1pt;width:508.15pt;height:97.7pt;z-index:25165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f6c5ac [1301]" strokeweight="1.5pt" w14:anchorId="03375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">
                <v:stroke dashstyle="dash"/>
                <w10:wrap anchorx="margin"/>
              </v:rect>
            </w:pict>
          </mc:Fallback>
        </mc:AlternateContent>
      </w:r>
    </w:p>
    <w:p w14:paraId="3F758A70" w14:textId="15925F59" w:rsidR="00C7055B" w:rsidRPr="00C7055B" w:rsidRDefault="00C7055B" w:rsidP="00C7055B">
      <w:pPr>
        <w:jc w:val="center"/>
        <w:rPr>
          <w:rStyle w:val="normaltextrun"/>
          <w:b/>
          <w:bCs/>
          <w:color w:val="FF0000"/>
        </w:rPr>
      </w:pPr>
      <w:r w:rsidRPr="00A12998">
        <w:rPr>
          <w:rFonts w:ascii="Segoe UI Emoji" w:hAnsi="Segoe UI Emoji" w:cs="Segoe UI Emoji"/>
          <w:noProof/>
          <w:color w:val="auto"/>
          <w:sz w:val="32"/>
          <w:szCs w:val="32"/>
          <w14:ligatures w14:val="standardContextual"/>
        </w:rPr>
        <mc:AlternateContent>
          <mc:Choice Requires="wps">
            <w:drawing>
              <wp:anchor distT="0" distB="0" distL="114300" distR="114300" simplePos="0" relativeHeight="251658278" behindDoc="1" locked="0" layoutInCell="1" allowOverlap="1" wp14:anchorId="3E804176" wp14:editId="03DEDA96">
                <wp:simplePos x="0" y="0"/>
                <wp:positionH relativeFrom="margin">
                  <wp:posOffset>2274285</wp:posOffset>
                </wp:positionH>
                <wp:positionV relativeFrom="paragraph">
                  <wp:posOffset>307975</wp:posOffset>
                </wp:positionV>
                <wp:extent cx="2639419" cy="700617"/>
                <wp:effectExtent l="19050" t="19050" r="27940" b="23495"/>
                <wp:wrapNone/>
                <wp:docPr id="936423426" name="Rectangle 1"/>
                <wp:cNvGraphicFramePr/>
                <a:graphic xmlns:a="http://schemas.openxmlformats.org/drawingml/2006/main">
                  <a:graphicData uri="http://schemas.microsoft.com/office/word/2010/wordprocessingShape">
                    <wps:wsp>
                      <wps:cNvSpPr/>
                      <wps:spPr>
                        <a:xfrm>
                          <a:off x="0" y="0"/>
                          <a:ext cx="2639419" cy="700617"/>
                        </a:xfrm>
                        <a:prstGeom prst="rect">
                          <a:avLst/>
                        </a:prstGeom>
                        <a:noFill/>
                        <a:ln w="38100">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69E49FD">
              <v:rect id="Rectangle 1" style="position:absolute;margin-left:179.1pt;margin-top:24.25pt;width:207.85pt;height:55.15pt;z-index:-251658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3pt" w14:anchorId="5C75A9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">
                <w10:wrap anchorx="margin"/>
              </v:rect>
            </w:pict>
          </mc:Fallback>
        </mc:AlternateContent>
      </w:r>
      <w:r w:rsidR="00DB047B" w:rsidRPr="00A12998">
        <w:rPr>
          <w:rStyle w:val="normaltextrun"/>
          <w:b/>
          <w:bCs/>
          <w:color w:val="FF0000"/>
          <w:sz w:val="32"/>
          <w:szCs w:val="32"/>
        </w:rPr>
        <w:t>COACH</w:t>
      </w:r>
      <w:r w:rsidRPr="00A12998">
        <w:rPr>
          <w:rStyle w:val="normaltextrun"/>
          <w:b/>
          <w:bCs/>
          <w:color w:val="FF0000"/>
          <w:sz w:val="32"/>
          <w:szCs w:val="32"/>
        </w:rPr>
        <w:t xml:space="preserve"> ACTION: Record Information from Session in </w:t>
      </w:r>
      <w:proofErr w:type="spellStart"/>
      <w:r w:rsidR="00A12998" w:rsidRPr="00A12998">
        <w:rPr>
          <w:rStyle w:val="normaltextrun"/>
          <w:b/>
          <w:bCs/>
          <w:color w:val="FF0000"/>
          <w:sz w:val="32"/>
          <w:szCs w:val="32"/>
        </w:rPr>
        <w:t>SealedEnvelope</w:t>
      </w:r>
      <w:proofErr w:type="spellEnd"/>
    </w:p>
    <w:p w14:paraId="0E20349A" w14:textId="2B608B03" w:rsidR="00DC2589" w:rsidRDefault="00160305" w:rsidP="00DC2589">
      <w:pPr>
        <w:spacing w:before="0" w:after="0"/>
        <w:jc w:val="center"/>
        <w:rPr>
          <w:b/>
          <w:bCs/>
          <w:color w:val="000000" w:themeColor="text1"/>
        </w:rPr>
      </w:pPr>
      <w:r w:rsidRPr="00603E7E">
        <w:rPr>
          <w:rStyle w:val="normaltextrun"/>
          <w:b/>
          <w:bCs/>
          <w:noProof/>
          <w:color w:val="FF0000"/>
          <w:sz w:val="32"/>
          <w:szCs w:val="32"/>
        </w:rPr>
        <w:drawing>
          <wp:anchor distT="0" distB="0" distL="114300" distR="114300" simplePos="0" relativeHeight="251658479" behindDoc="1" locked="0" layoutInCell="1" allowOverlap="1" wp14:anchorId="70F6F888" wp14:editId="7221537F">
            <wp:simplePos x="0" y="0"/>
            <wp:positionH relativeFrom="margin">
              <wp:posOffset>97972</wp:posOffset>
            </wp:positionH>
            <wp:positionV relativeFrom="paragraph">
              <wp:posOffset>156210</wp:posOffset>
            </wp:positionV>
            <wp:extent cx="596265" cy="424180"/>
            <wp:effectExtent l="0" t="0" r="0" b="0"/>
            <wp:wrapTight wrapText="bothSides">
              <wp:wrapPolygon edited="0">
                <wp:start x="0" y="0"/>
                <wp:lineTo x="0" y="12611"/>
                <wp:lineTo x="14492" y="16491"/>
                <wp:lineTo x="16562" y="20371"/>
                <wp:lineTo x="17252" y="20371"/>
                <wp:lineTo x="20703" y="20371"/>
                <wp:lineTo x="20703" y="0"/>
                <wp:lineTo x="0" y="0"/>
              </wp:wrapPolygon>
            </wp:wrapTight>
            <wp:docPr id="1119967009"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2589">
        <w:rPr>
          <w:b/>
          <w:bCs/>
          <w:color w:val="000000" w:themeColor="text1"/>
        </w:rPr>
        <w:t>Log</w:t>
      </w:r>
      <w:r w:rsidR="00C84616">
        <w:rPr>
          <w:b/>
          <w:bCs/>
          <w:color w:val="000000" w:themeColor="text1"/>
        </w:rPr>
        <w:t xml:space="preserve"> In</w:t>
      </w:r>
      <w:r w:rsidR="00DC2589">
        <w:rPr>
          <w:b/>
          <w:bCs/>
          <w:color w:val="000000" w:themeColor="text1"/>
        </w:rPr>
        <w:t xml:space="preserve"> to </w:t>
      </w:r>
      <w:proofErr w:type="spellStart"/>
      <w:r w:rsidR="00DC2589">
        <w:rPr>
          <w:b/>
          <w:bCs/>
          <w:color w:val="000000" w:themeColor="text1"/>
        </w:rPr>
        <w:t>SealedEnvelope</w:t>
      </w:r>
      <w:proofErr w:type="spellEnd"/>
      <w:r w:rsidR="00DC2589">
        <w:rPr>
          <w:b/>
          <w:bCs/>
          <w:color w:val="000000" w:themeColor="text1"/>
        </w:rPr>
        <w:t xml:space="preserve"> Here</w:t>
      </w:r>
    </w:p>
    <w:p w14:paraId="048EAFB2" w14:textId="40346624" w:rsidR="00DC2589" w:rsidRDefault="00DC2589" w:rsidP="00DC2589">
      <w:pPr>
        <w:spacing w:before="0" w:after="0"/>
        <w:jc w:val="center"/>
        <w:rPr>
          <w:b/>
          <w:bCs/>
        </w:rPr>
      </w:pPr>
      <w:hyperlink r:id="rId108" w:history="1">
        <w:r w:rsidRPr="001E2A2C">
          <w:rPr>
            <w:rStyle w:val="Hyperlink"/>
            <w:b/>
            <w:bCs/>
          </w:rPr>
          <w:t>SealedEnvelope.com/access</w:t>
        </w:r>
      </w:hyperlink>
    </w:p>
    <w:p w14:paraId="0797721E" w14:textId="4A11BF8E" w:rsidR="000F34A0" w:rsidRPr="00C85569" w:rsidRDefault="000F34A0" w:rsidP="000F34A0">
      <w:pPr>
        <w:spacing w:before="0" w:after="0"/>
        <w:jc w:val="center"/>
        <w:rPr>
          <w:i/>
          <w:iCs/>
          <w:color w:val="000000" w:themeColor="text1"/>
          <w:sz w:val="18"/>
          <w:szCs w:val="18"/>
        </w:rPr>
      </w:pPr>
      <w:r w:rsidRPr="008A1202">
        <w:rPr>
          <w:b/>
          <w:bCs/>
          <w:color w:val="000000" w:themeColor="text1"/>
        </w:rPr>
        <w:t xml:space="preserve"> </w:t>
      </w:r>
      <w:r w:rsidRPr="008A1202">
        <w:rPr>
          <w:i/>
          <w:iCs/>
          <w:color w:val="000000" w:themeColor="text1"/>
          <w:sz w:val="18"/>
          <w:szCs w:val="18"/>
        </w:rPr>
        <w:t>Press CTRL + click the link with the mouse to open</w:t>
      </w:r>
    </w:p>
    <w:p w14:paraId="58019208" w14:textId="5749DA1E" w:rsidR="000F34A0" w:rsidRPr="00A32704" w:rsidRDefault="000F34A0" w:rsidP="000F34A0">
      <w:pPr>
        <w:spacing w:before="0" w:after="160"/>
        <w:rPr>
          <w:rStyle w:val="eop"/>
          <w:b/>
          <w:bCs/>
        </w:rPr>
      </w:pPr>
    </w:p>
    <w:p w14:paraId="39361F57" w14:textId="36A30957" w:rsidR="000F34A0" w:rsidRPr="007E6CD1" w:rsidRDefault="000F34A0" w:rsidP="00841EC5">
      <w:r w:rsidRPr="007E6CD1">
        <w:t xml:space="preserve">Additional Notes for </w:t>
      </w:r>
      <w:r w:rsidR="00DB047B">
        <w:t>Coach</w:t>
      </w:r>
      <w:r w:rsidRPr="007E6CD1">
        <w:t>es:</w:t>
      </w:r>
    </w:p>
    <w:p w14:paraId="48DB8027" w14:textId="296C521F" w:rsidR="000F34A0" w:rsidRPr="00A32704" w:rsidRDefault="000F34A0" w:rsidP="00F01A99">
      <w:pPr>
        <w:pStyle w:val="ListParagraph"/>
        <w:numPr>
          <w:ilvl w:val="0"/>
          <w:numId w:val="27"/>
        </w:numPr>
      </w:pPr>
      <w:r w:rsidRPr="00AC11B7">
        <w:rPr>
          <w:rFonts w:ascii="Segoe UI Emoji" w:hAnsi="Segoe UI Emoji" w:cs="Segoe UI Emoji"/>
          <w:color w:val="auto"/>
          <w:sz w:val="32"/>
          <w:szCs w:val="32"/>
        </w:rPr>
        <w:t>🏃</w:t>
      </w:r>
      <w:r w:rsidRPr="00AC11B7">
        <w:rPr>
          <w:color w:val="auto"/>
          <w:sz w:val="32"/>
          <w:szCs w:val="32"/>
        </w:rPr>
        <w:t>‍</w:t>
      </w:r>
      <w:r w:rsidRPr="00AC11B7">
        <w:rPr>
          <w:rFonts w:ascii="Segoe UI Emoji" w:hAnsi="Segoe UI Emoji" w:cs="Segoe UI Emoji"/>
          <w:color w:val="auto"/>
          <w:sz w:val="32"/>
          <w:szCs w:val="32"/>
        </w:rPr>
        <w:t>♂️</w:t>
      </w:r>
      <w:r w:rsidRPr="00A32704">
        <w:rPr>
          <w:rFonts w:cs="Segoe UI Emoji"/>
        </w:rPr>
        <w:t xml:space="preserve"> </w:t>
      </w:r>
      <w:r w:rsidRPr="003A5418">
        <w:rPr>
          <w:b/>
          <w:bCs/>
          <w:color w:val="auto"/>
        </w:rPr>
        <w:t xml:space="preserve">Emphasise long-term effort: </w:t>
      </w:r>
      <w:r w:rsidRPr="003A5418">
        <w:rPr>
          <w:color w:val="auto"/>
        </w:rPr>
        <w:t xml:space="preserve">Reinforce that managing </w:t>
      </w:r>
      <w:r w:rsidR="009A405A">
        <w:rPr>
          <w:color w:val="auto"/>
        </w:rPr>
        <w:t>blood sugar</w:t>
      </w:r>
      <w:r w:rsidRPr="003A5418">
        <w:rPr>
          <w:color w:val="auto"/>
        </w:rPr>
        <w:t xml:space="preserve"> is an ongoing process.</w:t>
      </w:r>
    </w:p>
    <w:p w14:paraId="27D028DE" w14:textId="567F9892" w:rsidR="00C003F6" w:rsidRDefault="000F34A0" w:rsidP="00F01A99">
      <w:pPr>
        <w:pStyle w:val="ListParagraph"/>
        <w:numPr>
          <w:ilvl w:val="0"/>
          <w:numId w:val="27"/>
        </w:numPr>
        <w:rPr>
          <w:color w:val="auto"/>
        </w:rPr>
      </w:pPr>
      <w:r w:rsidRPr="00AC11B7">
        <w:rPr>
          <w:rFonts w:ascii="Segoe UI Emoji" w:hAnsi="Segoe UI Emoji" w:cs="Segoe UI Emoji"/>
          <w:color w:val="auto"/>
          <w:sz w:val="32"/>
          <w:szCs w:val="32"/>
        </w:rPr>
        <w:t>🔄</w:t>
      </w:r>
      <w:r w:rsidRPr="00A32704">
        <w:rPr>
          <w:rFonts w:cs="Segoe UI Emoji"/>
        </w:rPr>
        <w:t xml:space="preserve"> </w:t>
      </w:r>
      <w:r w:rsidRPr="003A5418">
        <w:rPr>
          <w:b/>
          <w:bCs/>
          <w:color w:val="auto"/>
        </w:rPr>
        <w:t xml:space="preserve">Flexibility in progress: </w:t>
      </w:r>
      <w:r w:rsidRPr="003A5418">
        <w:rPr>
          <w:color w:val="auto"/>
        </w:rPr>
        <w:t xml:space="preserve">Acknowledge that everyone moves at their own pace. The </w:t>
      </w:r>
      <w:r w:rsidR="00DB047B">
        <w:rPr>
          <w:color w:val="auto"/>
        </w:rPr>
        <w:t>Participant</w:t>
      </w:r>
      <w:r w:rsidRPr="003A5418">
        <w:rPr>
          <w:color w:val="auto"/>
        </w:rPr>
        <w:t xml:space="preserve"> should feel comfortable with where they are in their journey.</w:t>
      </w:r>
    </w:p>
    <w:p w14:paraId="76B03D8C" w14:textId="7348E75D" w:rsidR="00DE3CA6" w:rsidRDefault="00DE3CA6" w:rsidP="00C7055B">
      <w:pPr>
        <w:spacing w:before="0" w:after="160"/>
        <w:rPr>
          <w:color w:val="auto"/>
        </w:rPr>
      </w:pPr>
      <w:r>
        <w:rPr>
          <w:rFonts w:eastAsia="Arial" w:cs="Arial"/>
          <w:noProof/>
          <w:color w:val="auto"/>
        </w:rPr>
        <w:lastRenderedPageBreak/>
        <w:drawing>
          <wp:anchor distT="0" distB="0" distL="114300" distR="114300" simplePos="0" relativeHeight="251658282" behindDoc="1" locked="0" layoutInCell="1" allowOverlap="1" wp14:anchorId="327E4A2F" wp14:editId="38A87B22">
            <wp:simplePos x="0" y="0"/>
            <wp:positionH relativeFrom="page">
              <wp:align>right</wp:align>
            </wp:positionH>
            <wp:positionV relativeFrom="paragraph">
              <wp:posOffset>258160</wp:posOffset>
            </wp:positionV>
            <wp:extent cx="6885305" cy="5138420"/>
            <wp:effectExtent l="0" t="0" r="0" b="0"/>
            <wp:wrapTight wrapText="bothSides">
              <wp:wrapPolygon edited="0">
                <wp:start x="12132" y="3363"/>
                <wp:lineTo x="9203" y="3764"/>
                <wp:lineTo x="6813" y="4324"/>
                <wp:lineTo x="6693" y="6086"/>
                <wp:lineTo x="5618" y="6807"/>
                <wp:lineTo x="5199" y="7207"/>
                <wp:lineTo x="5199" y="7527"/>
                <wp:lineTo x="5259" y="8649"/>
                <wp:lineTo x="5618" y="9930"/>
                <wp:lineTo x="3048" y="10010"/>
                <wp:lineTo x="2331" y="10250"/>
                <wp:lineTo x="2390" y="11531"/>
                <wp:lineTo x="4124" y="12492"/>
                <wp:lineTo x="4661" y="12492"/>
                <wp:lineTo x="6454" y="13774"/>
                <wp:lineTo x="5080" y="13934"/>
                <wp:lineTo x="4303" y="14414"/>
                <wp:lineTo x="4303" y="15776"/>
                <wp:lineTo x="5438" y="16336"/>
                <wp:lineTo x="6813" y="16336"/>
                <wp:lineTo x="7291" y="17617"/>
                <wp:lineTo x="7351" y="18098"/>
                <wp:lineTo x="7709" y="18899"/>
                <wp:lineTo x="8725" y="19780"/>
                <wp:lineTo x="8785" y="19940"/>
                <wp:lineTo x="9383" y="19940"/>
                <wp:lineTo x="9562" y="19780"/>
                <wp:lineTo x="13088" y="18979"/>
                <wp:lineTo x="13865" y="18899"/>
                <wp:lineTo x="14403" y="18338"/>
                <wp:lineTo x="14343" y="16336"/>
                <wp:lineTo x="14761" y="16336"/>
                <wp:lineTo x="15956" y="15375"/>
                <wp:lineTo x="15897" y="15055"/>
                <wp:lineTo x="16255" y="15055"/>
                <wp:lineTo x="17690" y="14014"/>
                <wp:lineTo x="17749" y="13293"/>
                <wp:lineTo x="17092" y="12893"/>
                <wp:lineTo x="15419" y="12492"/>
                <wp:lineTo x="16016" y="12492"/>
                <wp:lineTo x="17988" y="11531"/>
                <wp:lineTo x="18586" y="10170"/>
                <wp:lineTo x="18706" y="9770"/>
                <wp:lineTo x="14164" y="8649"/>
                <wp:lineTo x="14223" y="6086"/>
                <wp:lineTo x="14522" y="5606"/>
                <wp:lineTo x="14522" y="5205"/>
                <wp:lineTo x="14164" y="4805"/>
                <wp:lineTo x="12729" y="3363"/>
                <wp:lineTo x="12132" y="3363"/>
              </wp:wrapPolygon>
            </wp:wrapTight>
            <wp:docPr id="203163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885305" cy="5138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63AE4" w14:textId="6DE0BC0A" w:rsidR="00DE3CA6" w:rsidRDefault="00DE3CA6" w:rsidP="00C7055B">
      <w:pPr>
        <w:spacing w:before="0" w:after="160"/>
        <w:rPr>
          <w:color w:val="auto"/>
        </w:rPr>
      </w:pPr>
      <w:r>
        <w:rPr>
          <w:rFonts w:eastAsia="Arial" w:cs="Arial"/>
          <w:b/>
          <w:bCs/>
          <w:noProof/>
          <w:color w:val="auto"/>
          <w:sz w:val="36"/>
          <w:szCs w:val="36"/>
          <w14:ligatures w14:val="standardContextual"/>
        </w:rPr>
        <mc:AlternateContent>
          <mc:Choice Requires="wps">
            <w:drawing>
              <wp:anchor distT="0" distB="0" distL="114300" distR="114300" simplePos="0" relativeHeight="251658242" behindDoc="0" locked="0" layoutInCell="1" allowOverlap="1" wp14:anchorId="1D453837" wp14:editId="1F8A3E3F">
                <wp:simplePos x="0" y="0"/>
                <wp:positionH relativeFrom="margin">
                  <wp:posOffset>458383</wp:posOffset>
                </wp:positionH>
                <wp:positionV relativeFrom="paragraph">
                  <wp:posOffset>258861</wp:posOffset>
                </wp:positionV>
                <wp:extent cx="5606143" cy="5170714"/>
                <wp:effectExtent l="0" t="0" r="13970" b="11430"/>
                <wp:wrapNone/>
                <wp:docPr id="1406289589" name="Oval 2"/>
                <wp:cNvGraphicFramePr/>
                <a:graphic xmlns:a="http://schemas.openxmlformats.org/drawingml/2006/main">
                  <a:graphicData uri="http://schemas.microsoft.com/office/word/2010/wordprocessingShape">
                    <wps:wsp>
                      <wps:cNvSpPr/>
                      <wps:spPr>
                        <a:xfrm>
                          <a:off x="0" y="0"/>
                          <a:ext cx="5606143" cy="5170714"/>
                        </a:xfrm>
                        <a:prstGeom prst="ellipse">
                          <a:avLst/>
                        </a:prstGeom>
                        <a:solidFill>
                          <a:srgbClr val="E5FF97"/>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A359A97">
              <v:oval id="Oval 2" style="position:absolute;margin-left:36.1pt;margin-top:20.4pt;width:441.45pt;height:407.15pt;z-index:251658242;visibility:visible;mso-wrap-style:square;mso-wrap-distance-left:9pt;mso-wrap-distance-top:0;mso-wrap-distance-right:9pt;mso-wrap-distance-bottom:0;mso-position-horizontal:absolute;mso-position-horizontal-relative:margin;mso-position-vertical:absolute;mso-position-vertical-relative:text;v-text-anchor:middle" o:spid="_x0000_s1026" fillcolor="#e5ff97" strokecolor="black [3213]" strokeweight="1.5pt" w14:anchorId="01482B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">
                <v:stroke joinstyle="miter"/>
                <w10:wrap anchorx="margin"/>
              </v:oval>
            </w:pict>
          </mc:Fallback>
        </mc:AlternateContent>
      </w:r>
    </w:p>
    <w:p w14:paraId="3DC42F97" w14:textId="2EAA7356" w:rsidR="00DE3CA6" w:rsidRDefault="00DE3CA6" w:rsidP="00C7055B">
      <w:pPr>
        <w:spacing w:before="0" w:after="160"/>
        <w:rPr>
          <w:color w:val="auto"/>
        </w:rPr>
      </w:pPr>
    </w:p>
    <w:p w14:paraId="2347274D" w14:textId="24243987" w:rsidR="00DE3CA6" w:rsidRDefault="00DE3CA6" w:rsidP="00C7055B">
      <w:pPr>
        <w:spacing w:before="0" w:after="160"/>
        <w:rPr>
          <w:color w:val="auto"/>
        </w:rPr>
      </w:pPr>
    </w:p>
    <w:p w14:paraId="6379E938" w14:textId="20DF5EA4" w:rsidR="00DE3CA6" w:rsidRDefault="00DE3CA6" w:rsidP="00C7055B">
      <w:pPr>
        <w:spacing w:before="0" w:after="160"/>
        <w:rPr>
          <w:color w:val="auto"/>
        </w:rPr>
      </w:pPr>
    </w:p>
    <w:p w14:paraId="0D2C4332" w14:textId="2A7A4859" w:rsidR="00DE3CA6" w:rsidRDefault="00DE3CA6" w:rsidP="00C7055B">
      <w:pPr>
        <w:spacing w:before="0" w:after="160"/>
        <w:rPr>
          <w:color w:val="auto"/>
        </w:rPr>
      </w:pPr>
    </w:p>
    <w:p w14:paraId="4E069A69" w14:textId="1CFE9B7B" w:rsidR="00C7055B" w:rsidRDefault="00C7055B" w:rsidP="00C7055B">
      <w:pPr>
        <w:spacing w:before="0" w:after="160"/>
        <w:rPr>
          <w:color w:val="auto"/>
        </w:rPr>
      </w:pPr>
    </w:p>
    <w:p w14:paraId="3C204BE0" w14:textId="71F8BC08" w:rsidR="00C7055B" w:rsidRDefault="00C7055B" w:rsidP="00C7055B">
      <w:pPr>
        <w:spacing w:before="0" w:after="160"/>
        <w:rPr>
          <w:color w:val="auto"/>
        </w:rPr>
      </w:pPr>
    </w:p>
    <w:p w14:paraId="61B30476" w14:textId="77777777" w:rsidR="00C7055B" w:rsidRDefault="00C7055B" w:rsidP="00C7055B">
      <w:pPr>
        <w:spacing w:before="0" w:after="160"/>
        <w:rPr>
          <w:color w:val="auto"/>
        </w:rPr>
      </w:pPr>
    </w:p>
    <w:p w14:paraId="591F7B5B" w14:textId="2AF14C3A" w:rsidR="00C7055B" w:rsidRDefault="00C7055B" w:rsidP="00C7055B">
      <w:pPr>
        <w:spacing w:before="0" w:after="160"/>
        <w:rPr>
          <w:color w:val="auto"/>
        </w:rPr>
      </w:pPr>
    </w:p>
    <w:p w14:paraId="60499661" w14:textId="7E7540EE" w:rsidR="00C7055B" w:rsidRDefault="00C7055B" w:rsidP="00C7055B">
      <w:pPr>
        <w:spacing w:before="0" w:after="160"/>
        <w:rPr>
          <w:color w:val="auto"/>
        </w:rPr>
      </w:pPr>
    </w:p>
    <w:p w14:paraId="5D2B0313" w14:textId="77777777" w:rsidR="00C7055B" w:rsidRDefault="00C7055B" w:rsidP="00C7055B">
      <w:pPr>
        <w:spacing w:before="0" w:after="160"/>
        <w:rPr>
          <w:color w:val="auto"/>
        </w:rPr>
      </w:pPr>
    </w:p>
    <w:p w14:paraId="18301B4C" w14:textId="77777777" w:rsidR="00C7055B" w:rsidRDefault="00C7055B" w:rsidP="00C7055B">
      <w:pPr>
        <w:spacing w:before="0" w:after="160"/>
        <w:rPr>
          <w:color w:val="auto"/>
        </w:rPr>
      </w:pPr>
    </w:p>
    <w:p w14:paraId="7760AAE1" w14:textId="77777777" w:rsidR="00C7055B" w:rsidRDefault="00C7055B" w:rsidP="00C7055B">
      <w:pPr>
        <w:spacing w:before="0" w:after="160"/>
        <w:rPr>
          <w:color w:val="auto"/>
        </w:rPr>
      </w:pPr>
    </w:p>
    <w:p w14:paraId="56034398" w14:textId="77777777" w:rsidR="00C7055B" w:rsidRDefault="00C7055B" w:rsidP="00C7055B">
      <w:pPr>
        <w:spacing w:before="0" w:after="160"/>
        <w:rPr>
          <w:color w:val="auto"/>
        </w:rPr>
      </w:pPr>
    </w:p>
    <w:p w14:paraId="2FE17E21" w14:textId="77777777" w:rsidR="00C7055B" w:rsidRDefault="00C7055B" w:rsidP="00C7055B">
      <w:pPr>
        <w:spacing w:before="0" w:after="160"/>
        <w:rPr>
          <w:color w:val="auto"/>
        </w:rPr>
      </w:pPr>
    </w:p>
    <w:p w14:paraId="28056D21" w14:textId="77777777" w:rsidR="00C7055B" w:rsidRDefault="00C7055B" w:rsidP="00C7055B">
      <w:pPr>
        <w:spacing w:before="0" w:after="160"/>
        <w:rPr>
          <w:color w:val="auto"/>
        </w:rPr>
      </w:pPr>
    </w:p>
    <w:p w14:paraId="5489B5CF" w14:textId="77777777" w:rsidR="00C7055B" w:rsidRDefault="00C7055B" w:rsidP="00C7055B">
      <w:pPr>
        <w:spacing w:before="0" w:after="160"/>
        <w:rPr>
          <w:color w:val="auto"/>
        </w:rPr>
      </w:pPr>
    </w:p>
    <w:p w14:paraId="6911A906" w14:textId="385C6B2E" w:rsidR="00C7055B" w:rsidRDefault="00C7055B" w:rsidP="00C7055B">
      <w:pPr>
        <w:spacing w:before="0" w:after="160"/>
        <w:rPr>
          <w:color w:val="auto"/>
        </w:rPr>
      </w:pPr>
    </w:p>
    <w:p w14:paraId="63EAC2D4" w14:textId="0F07F574" w:rsidR="008D0EB7" w:rsidRDefault="008D0EB7" w:rsidP="00C7055B">
      <w:pPr>
        <w:spacing w:before="0" w:after="160"/>
        <w:rPr>
          <w:rFonts w:eastAsiaTheme="majorEastAsia" w:cstheme="majorBidi"/>
          <w:b/>
          <w:bCs/>
          <w:color w:val="0B769F" w:themeColor="accent4" w:themeShade="BF"/>
          <w:sz w:val="40"/>
          <w:szCs w:val="40"/>
        </w:rPr>
      </w:pPr>
    </w:p>
    <w:p w14:paraId="6AE70721" w14:textId="1C227198" w:rsidR="00C003F6" w:rsidRPr="008D0EB7" w:rsidRDefault="00C003F6" w:rsidP="004D76AA">
      <w:pPr>
        <w:pStyle w:val="ListParagraph"/>
        <w:numPr>
          <w:ilvl w:val="0"/>
          <w:numId w:val="51"/>
        </w:numPr>
        <w:jc w:val="center"/>
        <w:rPr>
          <w:rFonts w:eastAsiaTheme="majorEastAsia" w:cstheme="majorBidi"/>
          <w:b/>
          <w:bCs/>
          <w:color w:val="0B769F" w:themeColor="accent4" w:themeShade="BF"/>
          <w:sz w:val="40"/>
          <w:szCs w:val="40"/>
        </w:rPr>
      </w:pPr>
      <w:r w:rsidRPr="008D0EB7">
        <w:rPr>
          <w:rFonts w:eastAsiaTheme="majorEastAsia" w:cstheme="majorBidi"/>
          <w:b/>
          <w:bCs/>
          <w:color w:val="0B769F" w:themeColor="accent4" w:themeShade="BF"/>
          <w:sz w:val="40"/>
          <w:szCs w:val="40"/>
        </w:rPr>
        <w:t>Quitting Smoking Intervention</w:t>
      </w:r>
    </w:p>
    <w:p w14:paraId="0707B6A2" w14:textId="251344CC" w:rsidR="0096087B" w:rsidRDefault="00C003F6" w:rsidP="009A405A">
      <w:pPr>
        <w:ind w:firstLine="720"/>
        <w:jc w:val="center"/>
        <w:rPr>
          <w:rFonts w:eastAsia="Arial" w:cs="Arial"/>
          <w:color w:val="auto"/>
        </w:rPr>
      </w:pPr>
      <w:r>
        <w:rPr>
          <w:rFonts w:eastAsia="Arial" w:cs="Arial"/>
          <w:color w:val="auto"/>
        </w:rPr>
        <w:t xml:space="preserve">At this point, the </w:t>
      </w:r>
      <w:r w:rsidR="00DB047B">
        <w:rPr>
          <w:rFonts w:eastAsia="Arial" w:cs="Arial"/>
          <w:color w:val="auto"/>
        </w:rPr>
        <w:t>Participant</w:t>
      </w:r>
      <w:r>
        <w:rPr>
          <w:rFonts w:eastAsia="Arial" w:cs="Arial"/>
          <w:color w:val="auto"/>
        </w:rPr>
        <w:t xml:space="preserve"> has chosen Quitting Smoking to focus</w:t>
      </w:r>
      <w:r w:rsidR="008D0EB7">
        <w:rPr>
          <w:rFonts w:eastAsia="Arial" w:cs="Arial"/>
          <w:color w:val="auto"/>
        </w:rPr>
        <w:t xml:space="preserve"> on.</w:t>
      </w:r>
    </w:p>
    <w:p w14:paraId="6985E48B" w14:textId="634BAAEC" w:rsidR="002D67BC" w:rsidRPr="00841EC5" w:rsidRDefault="0096087B" w:rsidP="00841EC5">
      <w:pPr>
        <w:pStyle w:val="Heading1"/>
        <w:rPr>
          <w:b/>
          <w:bCs/>
          <w:color w:val="0B769F" w:themeColor="accent4" w:themeShade="BF"/>
        </w:rPr>
      </w:pPr>
      <w:r w:rsidRPr="00841EC5">
        <w:rPr>
          <w:rFonts w:eastAsia="Arial" w:cs="Arial"/>
          <w:b/>
          <w:bCs/>
          <w:color w:val="0B769F" w:themeColor="accent4" w:themeShade="BF"/>
        </w:rPr>
        <w:br w:type="page"/>
      </w:r>
      <w:bookmarkStart w:id="91" w:name="_Toc179275759"/>
      <w:bookmarkStart w:id="92" w:name="_Toc213939600"/>
      <w:r w:rsidR="00C7055B" w:rsidRPr="00841EC5">
        <w:rPr>
          <w:b/>
          <w:bCs/>
          <w:noProof/>
          <w:color w:val="0B769F" w:themeColor="accent4" w:themeShade="BF"/>
        </w:rPr>
        <w:lastRenderedPageBreak/>
        <mc:AlternateContent>
          <mc:Choice Requires="wps">
            <w:drawing>
              <wp:anchor distT="0" distB="0" distL="114300" distR="114300" simplePos="0" relativeHeight="251658299" behindDoc="0" locked="0" layoutInCell="1" allowOverlap="1" wp14:anchorId="3154A4D7" wp14:editId="5DAAB262">
                <wp:simplePos x="0" y="0"/>
                <wp:positionH relativeFrom="column">
                  <wp:posOffset>-15529</wp:posOffset>
                </wp:positionH>
                <wp:positionV relativeFrom="paragraph">
                  <wp:posOffset>303068</wp:posOffset>
                </wp:positionV>
                <wp:extent cx="6291696" cy="0"/>
                <wp:effectExtent l="0" t="19050" r="33020" b="19050"/>
                <wp:wrapNone/>
                <wp:docPr id="77053915" name="Straight Connector 1"/>
                <wp:cNvGraphicFramePr/>
                <a:graphic xmlns:a="http://schemas.openxmlformats.org/drawingml/2006/main">
                  <a:graphicData uri="http://schemas.microsoft.com/office/word/2010/wordprocessingShape">
                    <wps:wsp>
                      <wps:cNvCnPr/>
                      <wps:spPr>
                        <a:xfrm>
                          <a:off x="0" y="0"/>
                          <a:ext cx="6291696" cy="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0170701">
              <v:line id="Straight Connector 1" style="position:absolute;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1.2pt,23.85pt" to="494.2pt,23.85pt" w14:anchorId="05B460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">
                <v:stroke joinstyle="miter"/>
              </v:line>
            </w:pict>
          </mc:Fallback>
        </mc:AlternateContent>
      </w:r>
      <w:r w:rsidR="002D67BC" w:rsidRPr="00841EC5">
        <w:rPr>
          <w:b/>
          <w:bCs/>
          <w:color w:val="0B769F" w:themeColor="accent4" w:themeShade="BF"/>
        </w:rPr>
        <w:t>Overview of the Quitting</w:t>
      </w:r>
      <w:ins w:id="93" w:author="Yu, Tsz Kiu" w:date="2024-10-07T15:00:00Z">
        <w:r w:rsidR="002D67BC" w:rsidRPr="00841EC5">
          <w:rPr>
            <w:b/>
            <w:bCs/>
            <w:color w:val="0B769F" w:themeColor="accent4" w:themeShade="BF"/>
          </w:rPr>
          <w:t xml:space="preserve"> </w:t>
        </w:r>
      </w:ins>
      <w:r w:rsidR="002D67BC" w:rsidRPr="00841EC5">
        <w:rPr>
          <w:b/>
          <w:bCs/>
          <w:color w:val="0B769F" w:themeColor="accent4" w:themeShade="BF"/>
        </w:rPr>
        <w:t>Smoking Intervention in ENHANCE</w:t>
      </w:r>
      <w:bookmarkEnd w:id="91"/>
      <w:bookmarkEnd w:id="92"/>
    </w:p>
    <w:p w14:paraId="509D9C2F" w14:textId="2354E944" w:rsidR="002D67BC" w:rsidRPr="00F75057" w:rsidRDefault="009D3F65" w:rsidP="002D67BC">
      <w:pPr>
        <w:rPr>
          <w:rStyle w:val="normaltextrun"/>
          <w:color w:val="000000" w:themeColor="text1"/>
        </w:rPr>
      </w:pPr>
      <w:r w:rsidRPr="009D3F65">
        <w:rPr>
          <w:rStyle w:val="normaltextrun"/>
          <w:noProof/>
          <w:color w:val="000000" w:themeColor="text1"/>
        </w:rPr>
        <w:drawing>
          <wp:anchor distT="0" distB="0" distL="114300" distR="114300" simplePos="0" relativeHeight="251658345" behindDoc="1" locked="0" layoutInCell="1" allowOverlap="1" wp14:anchorId="53F892A3" wp14:editId="0CAB40B2">
            <wp:simplePos x="0" y="0"/>
            <wp:positionH relativeFrom="margin">
              <wp:posOffset>5369254</wp:posOffset>
            </wp:positionH>
            <wp:positionV relativeFrom="paragraph">
              <wp:posOffset>133547</wp:posOffset>
            </wp:positionV>
            <wp:extent cx="1125643" cy="1125643"/>
            <wp:effectExtent l="0" t="0" r="0" b="0"/>
            <wp:wrapNone/>
            <wp:docPr id="1348407373" name="Picture 1" descr="A no smok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7373" name="Picture 1" descr="A no smoking sign&#10;&#10;Description automatically generated"/>
                    <pic:cNvPicPr/>
                  </pic:nvPicPr>
                  <pic:blipFill>
                    <a:blip r:embed="rId110" cstate="print">
                      <a:alphaModFix amt="20000"/>
                      <a:extLst>
                        <a:ext uri="{28A0092B-C50C-407E-A947-70E740481C1C}">
                          <a14:useLocalDpi xmlns:a14="http://schemas.microsoft.com/office/drawing/2010/main" val="0"/>
                        </a:ext>
                      </a:extLst>
                    </a:blip>
                    <a:stretch>
                      <a:fillRect/>
                    </a:stretch>
                  </pic:blipFill>
                  <pic:spPr>
                    <a:xfrm>
                      <a:off x="0" y="0"/>
                      <a:ext cx="1125643" cy="1125643"/>
                    </a:xfrm>
                    <a:prstGeom prst="rect">
                      <a:avLst/>
                    </a:prstGeom>
                  </pic:spPr>
                </pic:pic>
              </a:graphicData>
            </a:graphic>
            <wp14:sizeRelH relativeFrom="margin">
              <wp14:pctWidth>0</wp14:pctWidth>
            </wp14:sizeRelH>
            <wp14:sizeRelV relativeFrom="margin">
              <wp14:pctHeight>0</wp14:pctHeight>
            </wp14:sizeRelV>
          </wp:anchor>
        </w:drawing>
      </w:r>
      <w:r w:rsidR="002D67BC">
        <w:rPr>
          <w:rStyle w:val="normaltextrun"/>
          <w:color w:val="000000" w:themeColor="text1"/>
        </w:rPr>
        <w:t>Smoking increases the risk of heart attack, stroke</w:t>
      </w:r>
      <w:r w:rsidR="005D0B43">
        <w:rPr>
          <w:rStyle w:val="normaltextrun"/>
          <w:color w:val="000000" w:themeColor="text1"/>
        </w:rPr>
        <w:t>,</w:t>
      </w:r>
      <w:r w:rsidR="002D67BC">
        <w:rPr>
          <w:rStyle w:val="normaltextrun"/>
          <w:color w:val="000000" w:themeColor="text1"/>
        </w:rPr>
        <w:t xml:space="preserve"> dementia and other health issues. Quitting smoking is one of the most impactful and positive lifestyle changes individuals can make to enhance their brain health and overall well-being.</w:t>
      </w:r>
      <w:r w:rsidRPr="009D3F65">
        <w:rPr>
          <w:noProof/>
          <w14:ligatures w14:val="standardContextual"/>
        </w:rPr>
        <w:t xml:space="preserve"> </w:t>
      </w:r>
    </w:p>
    <w:p w14:paraId="497DA24C" w14:textId="77777777" w:rsidR="002D67BC" w:rsidRPr="00841EC5" w:rsidRDefault="002D67BC" w:rsidP="002D67BC">
      <w:pPr>
        <w:pStyle w:val="paragraph"/>
        <w:spacing w:before="0" w:beforeAutospacing="0" w:after="0" w:afterAutospacing="0" w:line="276" w:lineRule="auto"/>
        <w:rPr>
          <w:rFonts w:asciiTheme="minorHAnsi" w:hAnsiTheme="minorHAnsi" w:cstheme="minorBidi"/>
          <w:color w:val="D17405"/>
        </w:rPr>
      </w:pPr>
      <w:r w:rsidRPr="00841EC5">
        <w:rPr>
          <w:rStyle w:val="normaltextrun"/>
          <w:rFonts w:asciiTheme="minorHAnsi" w:hAnsiTheme="minorHAnsi" w:cstheme="minorBidi"/>
          <w:b/>
          <w:bCs/>
          <w:color w:val="D17405"/>
        </w:rPr>
        <w:t>The Primary Goal:</w:t>
      </w:r>
      <w:r w:rsidRPr="00841EC5">
        <w:rPr>
          <w:rStyle w:val="eop"/>
          <w:rFonts w:asciiTheme="minorHAnsi" w:hAnsiTheme="minorHAnsi" w:cstheme="minorBidi"/>
          <w:color w:val="D17405"/>
        </w:rPr>
        <w:t> </w:t>
      </w:r>
    </w:p>
    <w:p w14:paraId="73C814AC" w14:textId="0B85A342" w:rsidR="002D67BC" w:rsidRPr="00EA26CE" w:rsidRDefault="002D67BC" w:rsidP="00F01A99">
      <w:pPr>
        <w:pStyle w:val="ListBullet"/>
        <w:numPr>
          <w:ilvl w:val="1"/>
          <w:numId w:val="13"/>
        </w:numPr>
        <w:ind w:left="360"/>
        <w:rPr>
          <w:color w:val="000000" w:themeColor="text1"/>
        </w:rPr>
      </w:pPr>
      <w:r>
        <w:rPr>
          <w:color w:val="000000" w:themeColor="text1"/>
        </w:rPr>
        <w:t xml:space="preserve">Assist </w:t>
      </w:r>
      <w:r w:rsidR="00FD5294">
        <w:rPr>
          <w:color w:val="000000" w:themeColor="text1"/>
        </w:rPr>
        <w:t xml:space="preserve">the </w:t>
      </w:r>
      <w:r w:rsidR="00DB047B">
        <w:rPr>
          <w:color w:val="000000" w:themeColor="text1"/>
        </w:rPr>
        <w:t>Participant</w:t>
      </w:r>
      <w:r>
        <w:rPr>
          <w:color w:val="000000" w:themeColor="text1"/>
        </w:rPr>
        <w:t xml:space="preserve"> in setting a quit date and developing a personalised quit plan. This includes goal setting, identifying triggers, and creating strategies to cope with cravings.</w:t>
      </w:r>
    </w:p>
    <w:p w14:paraId="5DCE0D3C" w14:textId="77777777" w:rsidR="002D67BC" w:rsidRPr="00A32704" w:rsidRDefault="002D67BC" w:rsidP="002D67BC">
      <w:pPr>
        <w:pStyle w:val="Heading2"/>
        <w:rPr>
          <w:rFonts w:asciiTheme="minorHAnsi" w:eastAsia="Arial" w:hAnsiTheme="minorHAnsi" w:cs="Arial"/>
          <w:b/>
          <w:bCs/>
          <w:color w:val="D17406"/>
          <w:sz w:val="28"/>
          <w:szCs w:val="28"/>
        </w:rPr>
      </w:pPr>
      <w:bookmarkStart w:id="94" w:name="_Toc179275760"/>
      <w:bookmarkStart w:id="95" w:name="_Toc213939601"/>
      <w:r>
        <w:rPr>
          <w:rFonts w:asciiTheme="minorHAnsi" w:hAnsiTheme="minorHAnsi"/>
          <w:b/>
          <w:bCs/>
          <w:color w:val="D17406"/>
        </w:rPr>
        <w:t>Quitting Smoking Plan</w:t>
      </w:r>
      <w:r w:rsidRPr="00A32704">
        <w:rPr>
          <w:rFonts w:asciiTheme="minorHAnsi" w:hAnsiTheme="minorHAnsi"/>
          <w:b/>
          <w:bCs/>
          <w:color w:val="D17406"/>
        </w:rPr>
        <w:t xml:space="preserve"> in </w:t>
      </w:r>
      <w:r w:rsidRPr="00C7055B">
        <w:rPr>
          <w:rFonts w:asciiTheme="minorHAnsi" w:hAnsiTheme="minorHAnsi"/>
          <w:b/>
          <w:bCs/>
          <w:color w:val="D17406"/>
        </w:rPr>
        <w:t>ENHANCE</w:t>
      </w:r>
      <w:bookmarkEnd w:id="94"/>
      <w:bookmarkEnd w:id="95"/>
    </w:p>
    <w:p w14:paraId="44DE8F4A" w14:textId="3219A3C1" w:rsidR="002D67BC" w:rsidRPr="00992A4B" w:rsidRDefault="002D67BC" w:rsidP="00F01A99">
      <w:pPr>
        <w:pStyle w:val="ListParagraph"/>
        <w:numPr>
          <w:ilvl w:val="0"/>
          <w:numId w:val="14"/>
        </w:numPr>
        <w:rPr>
          <w:rFonts w:eastAsia="Arial" w:cs="Arial"/>
          <w:color w:val="auto"/>
        </w:rPr>
      </w:pPr>
      <w:r w:rsidRPr="00992A4B">
        <w:rPr>
          <w:rFonts w:eastAsia="Arial" w:cs="Arial"/>
          <w:b/>
          <w:bCs/>
          <w:color w:val="auto"/>
        </w:rPr>
        <w:t>Baseline Assessment (</w:t>
      </w:r>
      <w:r>
        <w:rPr>
          <w:rFonts w:eastAsia="Arial" w:cs="Arial"/>
          <w:b/>
          <w:bCs/>
          <w:color w:val="auto"/>
        </w:rPr>
        <w:t>Pre-Onboarding</w:t>
      </w:r>
      <w:r w:rsidRPr="00992A4B">
        <w:rPr>
          <w:rFonts w:eastAsia="Arial" w:cs="Arial"/>
          <w:b/>
          <w:bCs/>
          <w:color w:val="auto"/>
        </w:rPr>
        <w:t xml:space="preserve">): </w:t>
      </w:r>
      <w:r w:rsidR="00E748E7">
        <w:rPr>
          <w:rFonts w:eastAsia="Arial" w:cs="Arial"/>
          <w:color w:val="auto"/>
        </w:rPr>
        <w:t xml:space="preserve">Nurse confirms </w:t>
      </w:r>
      <w:r w:rsidR="00DB047B">
        <w:rPr>
          <w:rFonts w:eastAsia="Arial" w:cs="Arial"/>
          <w:color w:val="auto"/>
        </w:rPr>
        <w:t>Participant</w:t>
      </w:r>
      <w:r w:rsidR="00E748E7">
        <w:rPr>
          <w:rFonts w:eastAsia="Arial" w:cs="Arial"/>
          <w:color w:val="auto"/>
        </w:rPr>
        <w:t xml:space="preserve"> is a current smoker.</w:t>
      </w:r>
    </w:p>
    <w:p w14:paraId="292BD137" w14:textId="2F9EEB39" w:rsidR="002D67BC" w:rsidRDefault="002D67BC" w:rsidP="00F01A99">
      <w:pPr>
        <w:pStyle w:val="ListParagraph"/>
        <w:numPr>
          <w:ilvl w:val="0"/>
          <w:numId w:val="14"/>
        </w:numPr>
        <w:rPr>
          <w:rFonts w:eastAsia="Arial" w:cs="Arial"/>
          <w:color w:val="auto"/>
        </w:rPr>
      </w:pPr>
      <w:r w:rsidRPr="00614CBC">
        <w:rPr>
          <w:rFonts w:eastAsia="Arial" w:cs="Arial"/>
          <w:b/>
          <w:bCs/>
          <w:color w:val="auto"/>
        </w:rPr>
        <w:t xml:space="preserve">Onboarding </w:t>
      </w:r>
      <w:r w:rsidR="21BF258E" w:rsidRPr="171CAAEE">
        <w:rPr>
          <w:rFonts w:eastAsia="Arial" w:cs="Arial"/>
          <w:b/>
          <w:bCs/>
          <w:color w:val="auto"/>
        </w:rPr>
        <w:t xml:space="preserve">Session </w:t>
      </w:r>
      <w:r w:rsidRPr="00614CBC">
        <w:rPr>
          <w:rFonts w:eastAsia="Arial" w:cs="Arial"/>
          <w:b/>
          <w:bCs/>
          <w:color w:val="auto"/>
        </w:rPr>
        <w:t>(Session 0):</w:t>
      </w:r>
      <w:r w:rsidRPr="00614CBC">
        <w:rPr>
          <w:rFonts w:eastAsia="Arial" w:cs="Arial"/>
          <w:color w:val="auto"/>
        </w:rPr>
        <w:t xml:space="preserve"> The </w:t>
      </w:r>
      <w:r w:rsidR="00DB047B">
        <w:rPr>
          <w:rFonts w:eastAsia="Arial" w:cs="Arial"/>
          <w:color w:val="auto"/>
        </w:rPr>
        <w:t>Coach</w:t>
      </w:r>
      <w:r w:rsidRPr="00614CBC">
        <w:rPr>
          <w:rFonts w:eastAsia="Arial" w:cs="Arial"/>
          <w:color w:val="auto"/>
        </w:rPr>
        <w:t xml:space="preserve"> discusses</w:t>
      </w:r>
      <w:r>
        <w:rPr>
          <w:rFonts w:eastAsia="Arial" w:cs="Arial"/>
          <w:color w:val="auto"/>
        </w:rPr>
        <w:t xml:space="preserve"> the option of targeting smoking as a risk factor</w:t>
      </w:r>
      <w:r w:rsidRPr="00614CBC">
        <w:rPr>
          <w:rFonts w:eastAsia="Arial" w:cs="Arial"/>
          <w:color w:val="auto"/>
        </w:rPr>
        <w:t>.</w:t>
      </w:r>
    </w:p>
    <w:p w14:paraId="110601D3" w14:textId="29BA2969" w:rsidR="002D67BC" w:rsidRDefault="002D67BC" w:rsidP="00F01A99">
      <w:pPr>
        <w:pStyle w:val="ListParagraph"/>
        <w:numPr>
          <w:ilvl w:val="2"/>
          <w:numId w:val="14"/>
        </w:numPr>
        <w:ind w:left="928"/>
        <w:rPr>
          <w:rFonts w:eastAsia="Arial" w:cs="Arial"/>
          <w:color w:val="auto"/>
        </w:rPr>
      </w:pPr>
      <w:r>
        <w:rPr>
          <w:rFonts w:eastAsia="Arial" w:cs="Arial"/>
          <w:b/>
          <w:bCs/>
          <w:color w:val="auto"/>
        </w:rPr>
        <w:t xml:space="preserve">If interested: </w:t>
      </w:r>
      <w:r w:rsidR="00DB047B">
        <w:rPr>
          <w:rFonts w:eastAsia="Arial" w:cs="Arial"/>
          <w:color w:val="auto"/>
        </w:rPr>
        <w:t>Participant</w:t>
      </w:r>
      <w:r>
        <w:rPr>
          <w:rFonts w:eastAsia="Arial" w:cs="Arial"/>
          <w:color w:val="auto"/>
        </w:rPr>
        <w:t xml:space="preserve"> is introduced to the Quitting Smoking intervention. The </w:t>
      </w:r>
      <w:r w:rsidR="00DB047B">
        <w:rPr>
          <w:rFonts w:eastAsia="Arial" w:cs="Arial"/>
          <w:color w:val="auto"/>
        </w:rPr>
        <w:t>Coach</w:t>
      </w:r>
      <w:r>
        <w:rPr>
          <w:rFonts w:eastAsia="Arial" w:cs="Arial"/>
          <w:color w:val="auto"/>
        </w:rPr>
        <w:t xml:space="preserve"> helps them choose a quit date and develop a quit plan.</w:t>
      </w:r>
    </w:p>
    <w:p w14:paraId="2E80C323" w14:textId="6493D05D" w:rsidR="002D67BC" w:rsidRPr="00CF2DA7" w:rsidRDefault="002D67BC" w:rsidP="00F01A99">
      <w:pPr>
        <w:pStyle w:val="ListParagraph"/>
        <w:numPr>
          <w:ilvl w:val="2"/>
          <w:numId w:val="14"/>
        </w:numPr>
        <w:ind w:left="928"/>
        <w:rPr>
          <w:rFonts w:eastAsia="Arial" w:cs="Arial"/>
          <w:color w:val="auto"/>
        </w:rPr>
      </w:pPr>
      <w:r w:rsidRPr="00992A4B">
        <w:rPr>
          <w:rFonts w:eastAsia="Arial" w:cs="Arial"/>
          <w:b/>
          <w:bCs/>
          <w:color w:val="auto"/>
        </w:rPr>
        <w:t>If not ready to quit</w:t>
      </w:r>
      <w:r>
        <w:rPr>
          <w:rFonts w:eastAsia="Arial" w:cs="Arial"/>
          <w:color w:val="auto"/>
        </w:rPr>
        <w:t xml:space="preserve">: The </w:t>
      </w:r>
      <w:r w:rsidR="00DB047B">
        <w:rPr>
          <w:rFonts w:eastAsia="Arial" w:cs="Arial"/>
          <w:color w:val="auto"/>
        </w:rPr>
        <w:t>Participant</w:t>
      </w:r>
      <w:r>
        <w:rPr>
          <w:rFonts w:eastAsia="Arial" w:cs="Arial"/>
          <w:color w:val="auto"/>
        </w:rPr>
        <w:t xml:space="preserve"> can choose another risk factor, and the Quitting Smoking </w:t>
      </w:r>
      <w:r w:rsidRPr="00CF2DA7">
        <w:rPr>
          <w:rFonts w:eastAsia="Arial" w:cs="Arial"/>
          <w:color w:val="auto"/>
        </w:rPr>
        <w:t xml:space="preserve">intervention is not offered. </w:t>
      </w:r>
    </w:p>
    <w:bookmarkStart w:id="96" w:name="_Toc179275761"/>
    <w:bookmarkStart w:id="97" w:name="_Toc213939602"/>
    <w:p w14:paraId="1CCAD422" w14:textId="78032230" w:rsidR="002D67BC" w:rsidRPr="00CF2DA7" w:rsidRDefault="002D67BC" w:rsidP="00CF2DA7">
      <w:pPr>
        <w:pStyle w:val="Heading2"/>
        <w:rPr>
          <w:rFonts w:asciiTheme="minorHAnsi" w:hAnsiTheme="minorHAnsi"/>
          <w:b/>
          <w:bCs/>
          <w:color w:val="0B769F" w:themeColor="accent4" w:themeShade="BF"/>
        </w:rPr>
      </w:pPr>
      <w:r w:rsidRPr="00CF2DA7">
        <w:rPr>
          <w:rFonts w:asciiTheme="minorHAnsi" w:hAnsiTheme="minorHAnsi"/>
          <w:b/>
          <w:bCs/>
          <w:noProof/>
          <w:color w:val="0B769F" w:themeColor="accent4" w:themeShade="BF"/>
        </w:rPr>
        <mc:AlternateContent>
          <mc:Choice Requires="wps">
            <w:drawing>
              <wp:anchor distT="0" distB="0" distL="114300" distR="114300" simplePos="0" relativeHeight="251658298" behindDoc="0" locked="0" layoutInCell="1" allowOverlap="1" wp14:anchorId="3C26CE8C" wp14:editId="33D3C148">
                <wp:simplePos x="0" y="0"/>
                <wp:positionH relativeFrom="column">
                  <wp:posOffset>-69742</wp:posOffset>
                </wp:positionH>
                <wp:positionV relativeFrom="paragraph">
                  <wp:posOffset>323515</wp:posOffset>
                </wp:positionV>
                <wp:extent cx="5924550" cy="7620"/>
                <wp:effectExtent l="19050" t="19050" r="19050" b="30480"/>
                <wp:wrapNone/>
                <wp:docPr id="545767542"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2805794">
              <v:line id="Straight Connector 1" style="position:absolute;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5.5pt,25.45pt" to="461pt,26.05pt" w14:anchorId="67E4CE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">
                <v:stroke joinstyle="miter"/>
              </v:line>
            </w:pict>
          </mc:Fallback>
        </mc:AlternateContent>
      </w:r>
      <w:r w:rsidRPr="00CF2DA7">
        <w:rPr>
          <w:rFonts w:asciiTheme="minorHAnsi" w:hAnsiTheme="minorHAnsi"/>
          <w:b/>
          <w:bCs/>
          <w:color w:val="0B769F" w:themeColor="accent4" w:themeShade="BF"/>
        </w:rPr>
        <w:t xml:space="preserve">The </w:t>
      </w:r>
      <w:r w:rsidR="00DB047B">
        <w:rPr>
          <w:rFonts w:asciiTheme="minorHAnsi" w:hAnsiTheme="minorHAnsi"/>
          <w:b/>
          <w:bCs/>
          <w:color w:val="0B769F" w:themeColor="accent4" w:themeShade="BF"/>
        </w:rPr>
        <w:t>Coach</w:t>
      </w:r>
      <w:r w:rsidRPr="00CF2DA7">
        <w:rPr>
          <w:rFonts w:asciiTheme="minorHAnsi" w:hAnsiTheme="minorHAnsi"/>
          <w:b/>
          <w:bCs/>
          <w:color w:val="0B769F" w:themeColor="accent4" w:themeShade="BF"/>
        </w:rPr>
        <w:t xml:space="preserve">ing Role: </w:t>
      </w:r>
      <w:bookmarkEnd w:id="96"/>
      <w:r w:rsidRPr="00CF2DA7">
        <w:rPr>
          <w:rFonts w:asciiTheme="minorHAnsi" w:hAnsiTheme="minorHAnsi"/>
          <w:b/>
          <w:bCs/>
          <w:color w:val="0B769F" w:themeColor="accent4" w:themeShade="BF"/>
        </w:rPr>
        <w:t xml:space="preserve">Supporting </w:t>
      </w:r>
      <w:r w:rsidR="00DB047B">
        <w:rPr>
          <w:rFonts w:asciiTheme="minorHAnsi" w:hAnsiTheme="minorHAnsi"/>
          <w:b/>
          <w:bCs/>
          <w:color w:val="0B769F" w:themeColor="accent4" w:themeShade="BF"/>
        </w:rPr>
        <w:t>Participant</w:t>
      </w:r>
      <w:r w:rsidRPr="00CF2DA7">
        <w:rPr>
          <w:rFonts w:asciiTheme="minorHAnsi" w:hAnsiTheme="minorHAnsi"/>
          <w:b/>
          <w:bCs/>
          <w:color w:val="0B769F" w:themeColor="accent4" w:themeShade="BF"/>
        </w:rPr>
        <w:t>s</w:t>
      </w:r>
      <w:bookmarkEnd w:id="97"/>
    </w:p>
    <w:p w14:paraId="2C38DB98" w14:textId="77777777" w:rsidR="002D67BC" w:rsidRPr="004D76AA" w:rsidRDefault="002D67BC" w:rsidP="004D76AA">
      <w:pPr>
        <w:jc w:val="center"/>
        <w:rPr>
          <w:rStyle w:val="apple-converted-space"/>
          <w:rFonts w:eastAsia="Arial" w:cs="Arial"/>
          <w:b/>
          <w:bCs/>
          <w:color w:val="000000" w:themeColor="text1"/>
          <w:u w:val="single"/>
        </w:rPr>
      </w:pPr>
      <w:r w:rsidRPr="004D76AA">
        <w:rPr>
          <w:rFonts w:ascii="Segoe UI Emoji" w:hAnsi="Segoe UI Emoji" w:cs="Segoe UI Emoji"/>
          <w:color w:val="auto"/>
          <w:u w:val="single"/>
        </w:rPr>
        <w:t>📝</w:t>
      </w:r>
      <w:r w:rsidRPr="004D76AA">
        <w:rPr>
          <w:rStyle w:val="apple-converted-space"/>
          <w:rFonts w:eastAsia="Arial" w:cs="Arial"/>
          <w:b/>
          <w:bCs/>
          <w:color w:val="000000" w:themeColor="text1"/>
          <w:u w:val="single"/>
        </w:rPr>
        <w:t xml:space="preserve"> Setting Up the Quit Plan:</w:t>
      </w:r>
    </w:p>
    <w:p w14:paraId="35EAB7DA" w14:textId="77777777" w:rsidR="004D76AA" w:rsidRDefault="002D67BC" w:rsidP="004D76AA">
      <w:pPr>
        <w:rPr>
          <w:rStyle w:val="apple-converted-space"/>
          <w:rFonts w:eastAsia="Arial" w:cs="Arial"/>
          <w:color w:val="000000" w:themeColor="text1"/>
        </w:rPr>
      </w:pPr>
      <w:r w:rsidRPr="004D76AA">
        <w:rPr>
          <w:rStyle w:val="apple-converted-space"/>
          <w:rFonts w:ascii="Segoe UI Emoji" w:eastAsia="Arial" w:hAnsi="Segoe UI Emoji" w:cs="Segoe UI Emoji"/>
          <w:color w:val="auto"/>
        </w:rPr>
        <w:t>📅</w:t>
      </w:r>
      <w:r w:rsidR="00BA24BE" w:rsidRPr="004D76AA">
        <w:rPr>
          <w:rStyle w:val="apple-converted-space"/>
          <w:rFonts w:ascii="Segoe UI Emoji" w:eastAsia="Arial" w:hAnsi="Segoe UI Emoji" w:cs="Segoe UI Emoji"/>
          <w:color w:val="auto"/>
        </w:rPr>
        <w:t xml:space="preserve"> </w:t>
      </w:r>
      <w:r w:rsidRPr="004D76AA">
        <w:rPr>
          <w:rStyle w:val="apple-converted-space"/>
          <w:rFonts w:eastAsia="Arial" w:cs="Arial"/>
          <w:b/>
          <w:bCs/>
          <w:color w:val="000000" w:themeColor="text1"/>
          <w:u w:val="single"/>
        </w:rPr>
        <w:t>Quit Date:</w:t>
      </w:r>
      <w:r w:rsidRPr="004D76AA">
        <w:rPr>
          <w:rStyle w:val="apple-converted-space"/>
          <w:rFonts w:eastAsia="Arial" w:cs="Arial"/>
          <w:b/>
          <w:bCs/>
          <w:color w:val="000000" w:themeColor="text1"/>
        </w:rPr>
        <w:t xml:space="preserve">  </w:t>
      </w:r>
      <w:r w:rsidRPr="004D76AA">
        <w:rPr>
          <w:rStyle w:val="apple-converted-space"/>
          <w:rFonts w:eastAsia="Arial" w:cs="Arial"/>
          <w:color w:val="000000" w:themeColor="text1"/>
        </w:rPr>
        <w:t xml:space="preserve">In the first week, support </w:t>
      </w:r>
      <w:r w:rsidR="00FD5294" w:rsidRPr="004D76AA">
        <w:rPr>
          <w:rStyle w:val="apple-converted-space"/>
          <w:rFonts w:eastAsia="Arial" w:cs="Arial"/>
          <w:color w:val="000000" w:themeColor="text1"/>
        </w:rPr>
        <w:t xml:space="preserve">the </w:t>
      </w:r>
      <w:r w:rsidR="00DB047B" w:rsidRPr="004D76AA">
        <w:rPr>
          <w:rStyle w:val="apple-converted-space"/>
          <w:rFonts w:eastAsia="Arial" w:cs="Arial"/>
          <w:color w:val="000000" w:themeColor="text1"/>
        </w:rPr>
        <w:t>Participant</w:t>
      </w:r>
      <w:r w:rsidRPr="004D76AA">
        <w:rPr>
          <w:rStyle w:val="apple-converted-space"/>
          <w:rFonts w:eastAsia="Arial" w:cs="Arial"/>
          <w:color w:val="000000" w:themeColor="text1"/>
        </w:rPr>
        <w:t xml:space="preserve"> in selecting their quit date on the app’s calendar.</w:t>
      </w:r>
    </w:p>
    <w:p w14:paraId="6B785BB5" w14:textId="1D99F222" w:rsidR="002D67BC" w:rsidRPr="004D76AA" w:rsidRDefault="002D67BC" w:rsidP="004D76AA">
      <w:pPr>
        <w:pStyle w:val="ListParagraph"/>
        <w:numPr>
          <w:ilvl w:val="0"/>
          <w:numId w:val="138"/>
        </w:numPr>
        <w:rPr>
          <w:rStyle w:val="apple-converted-space"/>
          <w:rFonts w:eastAsia="Arial" w:cs="Arial"/>
          <w:color w:val="000000" w:themeColor="text1"/>
        </w:rPr>
      </w:pPr>
      <w:r w:rsidRPr="004D76AA">
        <w:rPr>
          <w:rStyle w:val="apple-converted-space"/>
          <w:rFonts w:eastAsia="Arial" w:cs="Segoe UI Emoji"/>
          <w:b/>
          <w:bCs/>
          <w:color w:val="auto"/>
        </w:rPr>
        <w:t xml:space="preserve">Quit Plan Development: </w:t>
      </w:r>
      <w:r w:rsidRPr="004D76AA">
        <w:rPr>
          <w:rStyle w:val="apple-converted-space"/>
          <w:rFonts w:eastAsia="Arial" w:cs="Segoe UI Emoji"/>
          <w:color w:val="auto"/>
        </w:rPr>
        <w:t xml:space="preserve">Assist </w:t>
      </w:r>
      <w:r w:rsidR="00FD5294" w:rsidRPr="004D76AA">
        <w:rPr>
          <w:rStyle w:val="apple-converted-space"/>
          <w:rFonts w:eastAsia="Arial" w:cs="Segoe UI Emoji"/>
          <w:color w:val="auto"/>
        </w:rPr>
        <w:t xml:space="preserve">the </w:t>
      </w:r>
      <w:r w:rsidR="00DB047B" w:rsidRPr="004D76AA">
        <w:rPr>
          <w:rStyle w:val="apple-converted-space"/>
          <w:rFonts w:eastAsia="Arial" w:cs="Segoe UI Emoji"/>
          <w:color w:val="auto"/>
        </w:rPr>
        <w:t>Participant</w:t>
      </w:r>
      <w:r w:rsidRPr="004D76AA">
        <w:rPr>
          <w:rStyle w:val="apple-converted-space"/>
          <w:rFonts w:eastAsia="Arial" w:cs="Segoe UI Emoji"/>
          <w:color w:val="auto"/>
        </w:rPr>
        <w:t xml:space="preserve"> in completing their quit plan, which includes identifying reasons to quit and recognising triggers.</w:t>
      </w:r>
    </w:p>
    <w:p w14:paraId="03631496" w14:textId="77777777" w:rsidR="002D67BC" w:rsidRPr="007451EB" w:rsidRDefault="002D67BC" w:rsidP="002D67BC">
      <w:pPr>
        <w:rPr>
          <w:rStyle w:val="apple-converted-space"/>
          <w:rFonts w:eastAsia="Arial" w:cs="Arial"/>
          <w:color w:val="000000" w:themeColor="text1"/>
        </w:rPr>
      </w:pPr>
      <w:r w:rsidRPr="007451EB">
        <w:rPr>
          <w:rStyle w:val="apple-converted-space"/>
          <w:rFonts w:ascii="Segoe UI Emoji" w:eastAsia="Arial" w:hAnsi="Segoe UI Emoji" w:cs="Segoe UI Emoji"/>
          <w:color w:val="auto"/>
        </w:rPr>
        <w:t>⚠️</w:t>
      </w:r>
      <w:r w:rsidRPr="007451EB">
        <w:rPr>
          <w:rStyle w:val="apple-converted-space"/>
          <w:rFonts w:eastAsia="Arial" w:cs="Arial"/>
          <w:color w:val="auto"/>
        </w:rPr>
        <w:t xml:space="preserve"> </w:t>
      </w:r>
      <w:r w:rsidRPr="004D76AA">
        <w:rPr>
          <w:rStyle w:val="apple-converted-space"/>
          <w:rFonts w:eastAsia="Arial" w:cs="Arial"/>
          <w:b/>
          <w:bCs/>
          <w:color w:val="000000" w:themeColor="text1"/>
          <w:u w:val="single"/>
        </w:rPr>
        <w:t xml:space="preserve">Monitoring </w:t>
      </w:r>
    </w:p>
    <w:p w14:paraId="0B196C47" w14:textId="77777777" w:rsidR="002D67BC" w:rsidRPr="00EE3E94" w:rsidRDefault="002D67BC" w:rsidP="00F01A99">
      <w:pPr>
        <w:pStyle w:val="ListParagraph"/>
        <w:numPr>
          <w:ilvl w:val="0"/>
          <w:numId w:val="14"/>
        </w:numPr>
        <w:rPr>
          <w:rStyle w:val="apple-converted-space"/>
          <w:rFonts w:eastAsia="Arial" w:cs="Arial"/>
          <w:b/>
          <w:bCs/>
          <w:color w:val="000000" w:themeColor="text1"/>
        </w:rPr>
      </w:pPr>
      <w:r>
        <w:rPr>
          <w:rStyle w:val="apple-converted-space"/>
          <w:rFonts w:eastAsia="Arial" w:cs="Segoe UI Emoji"/>
          <w:b/>
          <w:bCs/>
          <w:color w:val="auto"/>
        </w:rPr>
        <w:t xml:space="preserve">Check-ins: </w:t>
      </w:r>
      <w:r>
        <w:rPr>
          <w:rStyle w:val="apple-converted-space"/>
          <w:rFonts w:eastAsia="Arial" w:cs="Segoe UI Emoji"/>
          <w:color w:val="auto"/>
        </w:rPr>
        <w:t>Regularly follow up on their quit date and progress with the plan.</w:t>
      </w:r>
    </w:p>
    <w:p w14:paraId="7913B0E6" w14:textId="00ABCFD6" w:rsidR="002D67BC" w:rsidRPr="004D76AA" w:rsidRDefault="002D67BC" w:rsidP="004D76AA">
      <w:pPr>
        <w:pStyle w:val="ListParagraph"/>
        <w:numPr>
          <w:ilvl w:val="0"/>
          <w:numId w:val="14"/>
        </w:numPr>
        <w:rPr>
          <w:rStyle w:val="apple-converted-space"/>
          <w:rFonts w:eastAsia="Arial" w:cs="Arial"/>
          <w:b/>
          <w:bCs/>
          <w:color w:val="000000" w:themeColor="text1"/>
        </w:rPr>
      </w:pPr>
      <w:r>
        <w:rPr>
          <w:rStyle w:val="apple-converted-space"/>
          <w:rFonts w:eastAsia="Arial" w:cs="Segoe UI Emoji"/>
          <w:b/>
          <w:bCs/>
          <w:color w:val="auto"/>
        </w:rPr>
        <w:t>Problem-</w:t>
      </w:r>
      <w:r>
        <w:rPr>
          <w:rStyle w:val="apple-converted-space"/>
          <w:rFonts w:eastAsia="Arial" w:cs="Arial"/>
          <w:b/>
          <w:bCs/>
          <w:color w:val="000000" w:themeColor="text1"/>
        </w:rPr>
        <w:t xml:space="preserve">Solving: </w:t>
      </w:r>
      <w:r>
        <w:rPr>
          <w:rStyle w:val="apple-converted-space"/>
          <w:rFonts w:eastAsia="Arial" w:cs="Arial"/>
          <w:color w:val="000000" w:themeColor="text1"/>
        </w:rPr>
        <w:t xml:space="preserve">If challenges arise, help </w:t>
      </w:r>
      <w:r w:rsidR="00FD5294">
        <w:rPr>
          <w:rStyle w:val="apple-converted-space"/>
          <w:rFonts w:eastAsia="Arial" w:cs="Arial"/>
          <w:color w:val="000000" w:themeColor="text1"/>
        </w:rPr>
        <w:t xml:space="preserve">the </w:t>
      </w:r>
      <w:r w:rsidR="00DB047B">
        <w:rPr>
          <w:rStyle w:val="apple-converted-space"/>
          <w:rFonts w:eastAsia="Arial" w:cs="Arial"/>
          <w:color w:val="000000" w:themeColor="text1"/>
        </w:rPr>
        <w:t>Participant</w:t>
      </w:r>
      <w:r>
        <w:rPr>
          <w:rStyle w:val="apple-converted-space"/>
          <w:rFonts w:eastAsia="Arial" w:cs="Arial"/>
          <w:color w:val="000000" w:themeColor="text1"/>
        </w:rPr>
        <w:t xml:space="preserve"> adjust their plan to overcome obstacles. </w:t>
      </w:r>
    </w:p>
    <w:p w14:paraId="0376660A" w14:textId="77777777" w:rsidR="002D67BC" w:rsidRPr="002870A1" w:rsidRDefault="002D67BC" w:rsidP="002D67BC">
      <w:pPr>
        <w:rPr>
          <w:rStyle w:val="apple-converted-space"/>
          <w:rFonts w:eastAsia="Arial" w:cs="Arial"/>
          <w:color w:val="000000" w:themeColor="text1"/>
        </w:rPr>
      </w:pPr>
      <w:r w:rsidRPr="003D124B">
        <w:rPr>
          <w:rStyle w:val="apple-converted-space"/>
          <w:rFonts w:ascii="Segoe UI Emoji" w:eastAsia="Arial" w:hAnsi="Segoe UI Emoji" w:cs="Segoe UI Emoji"/>
          <w:color w:val="auto"/>
        </w:rPr>
        <w:t>🚨</w:t>
      </w:r>
      <w:r w:rsidRPr="003D124B">
        <w:rPr>
          <w:rStyle w:val="apple-converted-space"/>
          <w:rFonts w:eastAsia="Arial" w:cs="Arial"/>
          <w:color w:val="auto"/>
        </w:rPr>
        <w:t xml:space="preserve"> </w:t>
      </w:r>
      <w:r w:rsidRPr="004D76AA">
        <w:rPr>
          <w:rStyle w:val="apple-converted-space"/>
          <w:rFonts w:eastAsia="Arial" w:cs="Arial"/>
          <w:b/>
          <w:bCs/>
          <w:color w:val="auto"/>
          <w:u w:val="single"/>
        </w:rPr>
        <w:t>Quit Date</w:t>
      </w:r>
      <w:r w:rsidRPr="004D76AA">
        <w:rPr>
          <w:rStyle w:val="apple-converted-space"/>
          <w:rFonts w:eastAsia="Arial" w:cs="Arial"/>
          <w:b/>
          <w:bCs/>
          <w:color w:val="000000" w:themeColor="text1"/>
          <w:u w:val="single"/>
        </w:rPr>
        <w:t xml:space="preserve"> Alerts</w:t>
      </w:r>
    </w:p>
    <w:p w14:paraId="7035321F" w14:textId="230B8919" w:rsidR="002D67BC" w:rsidRDefault="002D67BC" w:rsidP="00F01A99">
      <w:pPr>
        <w:pStyle w:val="ListParagraph"/>
        <w:numPr>
          <w:ilvl w:val="0"/>
          <w:numId w:val="14"/>
        </w:numPr>
        <w:rPr>
          <w:rStyle w:val="apple-converted-space"/>
          <w:rFonts w:eastAsia="Arial" w:cs="Arial"/>
          <w:color w:val="000000" w:themeColor="text1"/>
        </w:rPr>
      </w:pPr>
      <w:r>
        <w:rPr>
          <w:rStyle w:val="apple-converted-space"/>
          <w:rFonts w:eastAsia="Arial" w:cs="Arial"/>
          <w:color w:val="000000" w:themeColor="text1"/>
        </w:rPr>
        <w:t xml:space="preserve">Use the app to send reminders via the app/SMS/email as the quit date approaches, encouraging </w:t>
      </w:r>
      <w:r w:rsidR="00FD5294">
        <w:rPr>
          <w:rStyle w:val="apple-converted-space"/>
          <w:rFonts w:eastAsia="Arial" w:cs="Arial"/>
          <w:color w:val="000000" w:themeColor="text1"/>
        </w:rPr>
        <w:t xml:space="preserve">the </w:t>
      </w:r>
      <w:r w:rsidR="00DB047B">
        <w:rPr>
          <w:rStyle w:val="apple-converted-space"/>
          <w:rFonts w:eastAsia="Arial" w:cs="Arial"/>
          <w:color w:val="000000" w:themeColor="text1"/>
        </w:rPr>
        <w:t>Participant</w:t>
      </w:r>
      <w:r>
        <w:rPr>
          <w:rStyle w:val="apple-converted-space"/>
          <w:rFonts w:eastAsia="Arial" w:cs="Arial"/>
          <w:color w:val="000000" w:themeColor="text1"/>
        </w:rPr>
        <w:t xml:space="preserve"> to review their quit plan and reinforce their commitment.</w:t>
      </w:r>
    </w:p>
    <w:p w14:paraId="43D0BAB6" w14:textId="77777777" w:rsidR="002D67BC" w:rsidRDefault="002D67BC" w:rsidP="002D67BC">
      <w:pPr>
        <w:pStyle w:val="ListParagraph"/>
        <w:ind w:left="360"/>
        <w:rPr>
          <w:rStyle w:val="apple-converted-space"/>
          <w:rFonts w:eastAsia="Arial" w:cs="Arial"/>
          <w:color w:val="000000" w:themeColor="text1"/>
        </w:rPr>
      </w:pPr>
    </w:p>
    <w:p w14:paraId="29654C8B" w14:textId="228B5FFB" w:rsidR="002D67BC" w:rsidRPr="00C7055B" w:rsidRDefault="002D67BC" w:rsidP="00C7055B">
      <w:pPr>
        <w:pStyle w:val="ListNumber"/>
        <w:numPr>
          <w:ilvl w:val="0"/>
          <w:numId w:val="0"/>
        </w:numPr>
        <w:rPr>
          <w:rFonts w:eastAsia="Arial" w:cs="Arial"/>
          <w:color w:val="000000" w:themeColor="text1"/>
        </w:rPr>
      </w:pPr>
      <w:r w:rsidRPr="003D124B">
        <w:rPr>
          <w:rFonts w:ascii="Segoe UI Emoji" w:hAnsi="Segoe UI Emoji" w:cs="Segoe UI Emoji"/>
          <w:color w:val="auto"/>
        </w:rPr>
        <w:t>⚠️</w:t>
      </w:r>
      <w:r w:rsidRPr="004D76AA">
        <w:rPr>
          <w:rFonts w:eastAsia="Arial" w:cs="Arial"/>
          <w:b/>
          <w:bCs/>
          <w:color w:val="000000" w:themeColor="text1"/>
        </w:rPr>
        <w:t>Your role is to</w:t>
      </w:r>
      <w:r>
        <w:rPr>
          <w:rFonts w:eastAsia="Arial" w:cs="Arial"/>
          <w:color w:val="000000" w:themeColor="text1"/>
        </w:rPr>
        <w:t xml:space="preserve"> </w:t>
      </w:r>
      <w:r w:rsidRPr="00B02406">
        <w:rPr>
          <w:rFonts w:eastAsia="Arial" w:cs="Arial"/>
          <w:color w:val="000000" w:themeColor="text1"/>
        </w:rPr>
        <w:t>provid</w:t>
      </w:r>
      <w:r>
        <w:rPr>
          <w:rFonts w:eastAsia="Arial" w:cs="Arial"/>
          <w:color w:val="000000" w:themeColor="text1"/>
        </w:rPr>
        <w:t>e</w:t>
      </w:r>
      <w:r w:rsidRPr="00DA60DC">
        <w:rPr>
          <w:rFonts w:eastAsia="Arial" w:cs="Arial"/>
          <w:color w:val="000000" w:themeColor="text1"/>
        </w:rPr>
        <w:t xml:space="preserve"> support and guidance.</w:t>
      </w:r>
      <w:r w:rsidR="00C7055B">
        <w:rPr>
          <w:rFonts w:eastAsia="Arial" w:cs="Arial"/>
          <w:color w:val="000000" w:themeColor="text1"/>
        </w:rPr>
        <w:t xml:space="preserve"> </w:t>
      </w:r>
      <w:r w:rsidRPr="00C7055B">
        <w:rPr>
          <w:rFonts w:eastAsia="Arial" w:cs="Arial"/>
          <w:b/>
          <w:bCs/>
          <w:color w:val="000000" w:themeColor="text1"/>
        </w:rPr>
        <w:t>Reassure</w:t>
      </w:r>
      <w:r w:rsidRPr="00C7055B">
        <w:rPr>
          <w:rFonts w:eastAsia="Arial" w:cs="Arial"/>
          <w:color w:val="000000" w:themeColor="text1"/>
        </w:rPr>
        <w:t xml:space="preserve"> </w:t>
      </w:r>
      <w:r w:rsidR="00FD5294" w:rsidRPr="00C7055B">
        <w:rPr>
          <w:rFonts w:eastAsia="Arial" w:cs="Arial"/>
          <w:color w:val="000000" w:themeColor="text1"/>
        </w:rPr>
        <w:t xml:space="preserve">the </w:t>
      </w:r>
      <w:r w:rsidR="00DB047B">
        <w:rPr>
          <w:rFonts w:eastAsia="Arial" w:cs="Arial"/>
          <w:color w:val="000000" w:themeColor="text1"/>
        </w:rPr>
        <w:t>Participant</w:t>
      </w:r>
      <w:r w:rsidRPr="00C7055B">
        <w:rPr>
          <w:rFonts w:eastAsia="Arial" w:cs="Arial"/>
          <w:color w:val="000000" w:themeColor="text1"/>
        </w:rPr>
        <w:t xml:space="preserve"> that quitting smoking is challenging and that setbacks are common. </w:t>
      </w:r>
      <w:r w:rsidRPr="00C7055B">
        <w:rPr>
          <w:rFonts w:eastAsia="Arial" w:cs="Arial"/>
          <w:b/>
          <w:bCs/>
          <w:color w:val="000000" w:themeColor="text1"/>
        </w:rPr>
        <w:t>Encourage</w:t>
      </w:r>
      <w:r w:rsidRPr="00C7055B">
        <w:rPr>
          <w:rFonts w:eastAsia="Arial" w:cs="Arial"/>
          <w:color w:val="000000" w:themeColor="text1"/>
        </w:rPr>
        <w:t xml:space="preserve"> them to view their journey as a process and celebrate small victories along the way.</w:t>
      </w:r>
    </w:p>
    <w:p w14:paraId="2E36270C" w14:textId="5ECE9329" w:rsidR="002D67BC" w:rsidRDefault="002D67BC" w:rsidP="00F01A99">
      <w:pPr>
        <w:pStyle w:val="ListParagraph"/>
        <w:numPr>
          <w:ilvl w:val="0"/>
          <w:numId w:val="14"/>
        </w:numPr>
        <w:spacing w:before="0" w:after="160"/>
        <w:rPr>
          <w:rFonts w:eastAsia="Arial" w:cs="Arial"/>
          <w:color w:val="000000" w:themeColor="text1"/>
        </w:rPr>
      </w:pPr>
      <w:r>
        <w:rPr>
          <w:rFonts w:eastAsia="Arial" w:cs="Arial"/>
          <w:color w:val="000000" w:themeColor="text1"/>
        </w:rPr>
        <w:t xml:space="preserve">If the </w:t>
      </w:r>
      <w:r w:rsidR="00DB047B">
        <w:rPr>
          <w:rFonts w:eastAsia="Arial" w:cs="Arial"/>
          <w:color w:val="000000" w:themeColor="text1"/>
        </w:rPr>
        <w:t>Participant</w:t>
      </w:r>
      <w:r>
        <w:rPr>
          <w:rFonts w:eastAsia="Arial" w:cs="Arial"/>
          <w:color w:val="000000" w:themeColor="text1"/>
        </w:rPr>
        <w:t xml:space="preserve"> ask</w:t>
      </w:r>
      <w:r w:rsidR="00FD5294">
        <w:rPr>
          <w:rFonts w:eastAsia="Arial" w:cs="Arial"/>
          <w:color w:val="000000" w:themeColor="text1"/>
        </w:rPr>
        <w:t>s</w:t>
      </w:r>
      <w:r>
        <w:rPr>
          <w:rFonts w:eastAsia="Arial" w:cs="Arial"/>
          <w:color w:val="000000" w:themeColor="text1"/>
        </w:rPr>
        <w:t xml:space="preserve"> you questions about medical symptoms (e.g. breathing problems related to smoking) please ask them to speak to their GP practice.</w:t>
      </w:r>
    </w:p>
    <w:p w14:paraId="6E84B3D3" w14:textId="77777777" w:rsidR="002D67BC" w:rsidRPr="007E0E50" w:rsidRDefault="002D67BC" w:rsidP="007E0E50">
      <w:pPr>
        <w:pStyle w:val="Heading2"/>
        <w:rPr>
          <w:b/>
          <w:bCs/>
        </w:rPr>
      </w:pPr>
      <w:r w:rsidRPr="0067108B">
        <w:rPr>
          <w:rFonts w:eastAsia="Arial" w:cs="Arial"/>
          <w:color w:val="000000" w:themeColor="text1"/>
        </w:rPr>
        <w:br w:type="page"/>
      </w:r>
      <w:bookmarkStart w:id="98" w:name="_Toc179275762"/>
      <w:bookmarkStart w:id="99" w:name="_Toc213939603"/>
      <w:r w:rsidRPr="007E0E50">
        <w:rPr>
          <w:b/>
          <w:bCs/>
          <w:noProof/>
          <w:color w:val="0B769F" w:themeColor="accent4" w:themeShade="BF"/>
        </w:rPr>
        <w:lastRenderedPageBreak/>
        <mc:AlternateContent>
          <mc:Choice Requires="wps">
            <w:drawing>
              <wp:anchor distT="0" distB="0" distL="114300" distR="114300" simplePos="0" relativeHeight="251658300" behindDoc="0" locked="0" layoutInCell="1" allowOverlap="1" wp14:anchorId="0F82BAAD" wp14:editId="788A4186">
                <wp:simplePos x="0" y="0"/>
                <wp:positionH relativeFrom="column">
                  <wp:posOffset>-33867</wp:posOffset>
                </wp:positionH>
                <wp:positionV relativeFrom="paragraph">
                  <wp:posOffset>302260</wp:posOffset>
                </wp:positionV>
                <wp:extent cx="5924550" cy="7620"/>
                <wp:effectExtent l="19050" t="19050" r="19050" b="30480"/>
                <wp:wrapNone/>
                <wp:docPr id="804407216"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9932A53">
              <v:line id="Straight Connector 1" style="position:absolute;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65pt,23.8pt" to="463.85pt,24.4pt" w14:anchorId="6E5443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">
                <v:stroke joinstyle="miter"/>
              </v:line>
            </w:pict>
          </mc:Fallback>
        </mc:AlternateContent>
      </w:r>
      <w:r w:rsidRPr="007E0E50">
        <w:rPr>
          <w:b/>
          <w:bCs/>
          <w:color w:val="0B769F" w:themeColor="accent4" w:themeShade="BF"/>
        </w:rPr>
        <w:t xml:space="preserve">App Content: </w:t>
      </w:r>
      <w:bookmarkEnd w:id="98"/>
      <w:r w:rsidRPr="007E0E50">
        <w:rPr>
          <w:b/>
          <w:bCs/>
          <w:color w:val="0B769F" w:themeColor="accent4" w:themeShade="BF"/>
        </w:rPr>
        <w:t>Quitting Smoking (for reference)</w:t>
      </w:r>
      <w:bookmarkEnd w:id="99"/>
    </w:p>
    <w:p w14:paraId="73F395E4" w14:textId="66A33F1E" w:rsidR="002D67BC" w:rsidRPr="002F195D" w:rsidRDefault="002D67BC" w:rsidP="002D67BC">
      <w:pPr>
        <w:rPr>
          <w:color w:val="000000" w:themeColor="text1"/>
        </w:rPr>
      </w:pPr>
      <w:r w:rsidRPr="002F195D">
        <w:rPr>
          <w:color w:val="000000" w:themeColor="text1"/>
        </w:rPr>
        <w:t xml:space="preserve">Each week, </w:t>
      </w:r>
      <w:r w:rsidR="00FD5294">
        <w:rPr>
          <w:color w:val="000000" w:themeColor="text1"/>
        </w:rPr>
        <w:t xml:space="preserve">the </w:t>
      </w:r>
      <w:r w:rsidR="00DB047B">
        <w:rPr>
          <w:color w:val="000000" w:themeColor="text1"/>
        </w:rPr>
        <w:t>Participant</w:t>
      </w:r>
      <w:r w:rsidRPr="002F195D">
        <w:rPr>
          <w:color w:val="000000" w:themeColor="text1"/>
        </w:rPr>
        <w:t xml:space="preserve"> will be encouraged to </w:t>
      </w:r>
      <w:r>
        <w:rPr>
          <w:color w:val="000000" w:themeColor="text1"/>
        </w:rPr>
        <w:t xml:space="preserve">reflect on their quit date </w:t>
      </w:r>
      <w:r w:rsidRPr="002F195D">
        <w:rPr>
          <w:color w:val="000000" w:themeColor="text1"/>
        </w:rPr>
        <w:t xml:space="preserve">in the app, play some of the games, and watch </w:t>
      </w:r>
      <w:r>
        <w:rPr>
          <w:color w:val="000000" w:themeColor="text1"/>
        </w:rPr>
        <w:t>two</w:t>
      </w:r>
      <w:r w:rsidRPr="002F195D">
        <w:rPr>
          <w:color w:val="000000" w:themeColor="text1"/>
        </w:rPr>
        <w:t xml:space="preserve"> video</w:t>
      </w:r>
      <w:r>
        <w:rPr>
          <w:color w:val="000000" w:themeColor="text1"/>
        </w:rPr>
        <w:t>s</w:t>
      </w:r>
      <w:r w:rsidRPr="002F195D">
        <w:rPr>
          <w:color w:val="000000" w:themeColor="text1"/>
        </w:rPr>
        <w:t xml:space="preserve"> </w:t>
      </w:r>
      <w:r>
        <w:rPr>
          <w:color w:val="000000" w:themeColor="text1"/>
        </w:rPr>
        <w:t>every fortnight</w:t>
      </w:r>
      <w:r w:rsidRPr="002F195D">
        <w:rPr>
          <w:color w:val="000000" w:themeColor="text1"/>
        </w:rPr>
        <w:t>.</w:t>
      </w:r>
    </w:p>
    <w:tbl>
      <w:tblPr>
        <w:tblStyle w:val="GridTable6ColourfulAccent2"/>
        <w:tblpPr w:leftFromText="180" w:rightFromText="180" w:vertAnchor="text" w:horzAnchor="margin" w:tblpY="164"/>
        <w:tblW w:w="10060" w:type="dxa"/>
        <w:tblLayout w:type="fixed"/>
        <w:tblLook w:val="06A0" w:firstRow="1" w:lastRow="0" w:firstColumn="1" w:lastColumn="0" w:noHBand="1" w:noVBand="1"/>
      </w:tblPr>
      <w:tblGrid>
        <w:gridCol w:w="1980"/>
        <w:gridCol w:w="8080"/>
      </w:tblGrid>
      <w:tr w:rsidR="00221F3B" w:rsidRPr="00552C84" w14:paraId="71E5DDE7" w14:textId="77777777" w:rsidTr="00221F3B">
        <w:trPr>
          <w:cnfStyle w:val="100000000000" w:firstRow="1" w:lastRow="0" w:firstColumn="0" w:lastColumn="0" w:oddVBand="0" w:evenVBand="0" w:oddHBand="0" w:evenHBand="0" w:firstRowFirstColumn="0" w:firstRowLastColumn="0" w:lastRowFirstColumn="0" w:lastRowLastColumn="0"/>
          <w:trHeight w:val="1833"/>
        </w:trPr>
        <w:tc>
          <w:tcPr>
            <w:cnfStyle w:val="001000000000" w:firstRow="0" w:lastRow="0" w:firstColumn="1" w:lastColumn="0" w:oddVBand="0" w:evenVBand="0" w:oddHBand="0" w:evenHBand="0" w:firstRowFirstColumn="0" w:firstRowLastColumn="0" w:lastRowFirstColumn="0" w:lastRowLastColumn="0"/>
            <w:tcW w:w="1980" w:type="dxa"/>
          </w:tcPr>
          <w:p w14:paraId="6F5ADEAA" w14:textId="77777777" w:rsidR="00221F3B" w:rsidRPr="003C4621" w:rsidRDefault="00221F3B" w:rsidP="00221F3B">
            <w:pPr>
              <w:spacing w:before="0" w:after="0"/>
              <w:jc w:val="center"/>
              <w:rPr>
                <w:rStyle w:val="normaltextrun"/>
                <w:color w:val="000000" w:themeColor="text1"/>
              </w:rPr>
            </w:pPr>
            <w:r w:rsidRPr="003C4621">
              <w:rPr>
                <w:color w:val="000000" w:themeColor="text1"/>
              </w:rPr>
              <w:t>Quitting Smoking: Getting Started</w:t>
            </w:r>
          </w:p>
        </w:tc>
        <w:tc>
          <w:tcPr>
            <w:tcW w:w="8080" w:type="dxa"/>
          </w:tcPr>
          <w:p w14:paraId="0C1D072A" w14:textId="77777777" w:rsidR="00221F3B" w:rsidRPr="003C4621" w:rsidRDefault="00221F3B" w:rsidP="00221F3B">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Pr>
                <w:rFonts w:eastAsia="Arial" w:cs="Arial"/>
                <w:noProof/>
                <w:color w:val="auto"/>
              </w:rPr>
              <w:drawing>
                <wp:anchor distT="0" distB="0" distL="114300" distR="114300" simplePos="0" relativeHeight="251658534" behindDoc="1" locked="0" layoutInCell="1" allowOverlap="1" wp14:anchorId="77EB9FDC" wp14:editId="5CDAAE72">
                  <wp:simplePos x="0" y="0"/>
                  <wp:positionH relativeFrom="column">
                    <wp:posOffset>3961393</wp:posOffset>
                  </wp:positionH>
                  <wp:positionV relativeFrom="paragraph">
                    <wp:posOffset>129102</wp:posOffset>
                  </wp:positionV>
                  <wp:extent cx="1092835" cy="915670"/>
                  <wp:effectExtent l="0" t="0" r="0" b="0"/>
                  <wp:wrapTight wrapText="bothSides">
                    <wp:wrapPolygon edited="0">
                      <wp:start x="11672" y="2247"/>
                      <wp:lineTo x="7531" y="3595"/>
                      <wp:lineTo x="1883" y="7639"/>
                      <wp:lineTo x="1883" y="12133"/>
                      <wp:lineTo x="6024" y="17526"/>
                      <wp:lineTo x="8660" y="19773"/>
                      <wp:lineTo x="9037" y="20671"/>
                      <wp:lineTo x="10919" y="20671"/>
                      <wp:lineTo x="16944" y="18424"/>
                      <wp:lineTo x="21085" y="12133"/>
                      <wp:lineTo x="21085" y="9437"/>
                      <wp:lineTo x="19579" y="8089"/>
                      <wp:lineTo x="14684" y="2247"/>
                      <wp:lineTo x="11672" y="2247"/>
                    </wp:wrapPolygon>
                  </wp:wrapTight>
                  <wp:docPr id="298240809" name="Picture 1" descr="A box of cigarettes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40809" name="Picture 1" descr="A box of cigarettes with a black background&#10;&#10;AI-generated content may be incorrect."/>
                          <pic:cNvPicPr>
                            <a:picLocks noChangeAspect="1" noChangeArrowheads="1"/>
                          </pic:cNvPicPr>
                        </pic:nvPicPr>
                        <pic:blipFill rotWithShape="1">
                          <a:blip r:embed="rId111" cstate="print">
                            <a:alphaModFix amt="70000"/>
                            <a:extLst>
                              <a:ext uri="{28A0092B-C50C-407E-A947-70E740481C1C}">
                                <a14:useLocalDpi xmlns:a14="http://schemas.microsoft.com/office/drawing/2010/main" val="0"/>
                              </a:ext>
                            </a:extLst>
                          </a:blip>
                          <a:srcRect r="10948"/>
                          <a:stretch/>
                        </pic:blipFill>
                        <pic:spPr bwMode="auto">
                          <a:xfrm>
                            <a:off x="0" y="0"/>
                            <a:ext cx="1092835" cy="915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4621">
              <w:rPr>
                <w:rStyle w:val="normaltextrun"/>
                <w:b w:val="0"/>
                <w:bCs w:val="0"/>
                <w:color w:val="000000" w:themeColor="text1"/>
              </w:rPr>
              <w:t xml:space="preserve">Explanation of the </w:t>
            </w:r>
            <w:r w:rsidRPr="00B04ACF">
              <w:rPr>
                <w:rStyle w:val="normaltextrun"/>
                <w:color w:val="000000" w:themeColor="text1"/>
              </w:rPr>
              <w:t>health benefits of quitting</w:t>
            </w:r>
            <w:r w:rsidRPr="003C4621">
              <w:rPr>
                <w:rStyle w:val="normaltextrun"/>
                <w:b w:val="0"/>
                <w:bCs w:val="0"/>
                <w:color w:val="000000" w:themeColor="text1"/>
              </w:rPr>
              <w:t xml:space="preserve"> smoking</w:t>
            </w:r>
          </w:p>
          <w:p w14:paraId="50A87CD8" w14:textId="77777777" w:rsidR="00221F3B" w:rsidRPr="003C4621" w:rsidRDefault="00221F3B" w:rsidP="00221F3B">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B04ACF">
              <w:rPr>
                <w:rStyle w:val="normaltextrun"/>
                <w:color w:val="000000" w:themeColor="text1"/>
              </w:rPr>
              <w:t>Personal reasons to quit</w:t>
            </w:r>
            <w:r w:rsidRPr="003C4621">
              <w:rPr>
                <w:rStyle w:val="normaltextrun"/>
                <w:b w:val="0"/>
                <w:bCs w:val="0"/>
                <w:color w:val="000000" w:themeColor="text1"/>
              </w:rPr>
              <w:t xml:space="preserve"> smoking</w:t>
            </w:r>
          </w:p>
          <w:p w14:paraId="6ACA5936" w14:textId="77777777" w:rsidR="00221F3B" w:rsidRPr="003C4621" w:rsidRDefault="00221F3B" w:rsidP="00221F3B">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3C4621">
              <w:rPr>
                <w:rStyle w:val="normaltextrun"/>
                <w:b w:val="0"/>
                <w:bCs w:val="0"/>
                <w:color w:val="000000" w:themeColor="text1"/>
              </w:rPr>
              <w:t xml:space="preserve">Overview of </w:t>
            </w:r>
            <w:r w:rsidRPr="00B04ACF">
              <w:rPr>
                <w:rStyle w:val="normaltextrun"/>
                <w:color w:val="000000" w:themeColor="text1"/>
              </w:rPr>
              <w:t>cravings</w:t>
            </w:r>
          </w:p>
          <w:p w14:paraId="6FCD5849" w14:textId="77777777" w:rsidR="00221F3B" w:rsidRPr="003C4621" w:rsidRDefault="00221F3B" w:rsidP="00221F3B">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B04ACF">
              <w:rPr>
                <w:rStyle w:val="normaltextrun"/>
                <w:color w:val="000000" w:themeColor="text1"/>
              </w:rPr>
              <w:t>Services for support</w:t>
            </w:r>
            <w:r w:rsidRPr="003C4621">
              <w:rPr>
                <w:rStyle w:val="normaltextrun"/>
                <w:b w:val="0"/>
                <w:bCs w:val="0"/>
                <w:color w:val="000000" w:themeColor="text1"/>
              </w:rPr>
              <w:t xml:space="preserve"> and smoking </w:t>
            </w:r>
            <w:r w:rsidRPr="00B04ACF">
              <w:rPr>
                <w:rStyle w:val="normaltextrun"/>
                <w:color w:val="000000" w:themeColor="text1"/>
              </w:rPr>
              <w:t>alternatives</w:t>
            </w:r>
          </w:p>
          <w:p w14:paraId="33C0E979" w14:textId="77777777" w:rsidR="00221F3B" w:rsidRPr="003C4621" w:rsidRDefault="00221F3B" w:rsidP="00221F3B">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3C4621">
              <w:rPr>
                <w:rStyle w:val="normaltextrun"/>
                <w:b w:val="0"/>
                <w:bCs w:val="0"/>
                <w:color w:val="000000" w:themeColor="text1"/>
              </w:rPr>
              <w:t xml:space="preserve">Introducing </w:t>
            </w:r>
            <w:r w:rsidRPr="00B04ACF">
              <w:rPr>
                <w:rStyle w:val="normaltextrun"/>
                <w:color w:val="000000" w:themeColor="text1"/>
              </w:rPr>
              <w:t>the quit plan</w:t>
            </w:r>
          </w:p>
          <w:p w14:paraId="0AC991AA" w14:textId="77777777" w:rsidR="00221F3B" w:rsidRPr="003C4621" w:rsidRDefault="00221F3B" w:rsidP="00221F3B">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B04ACF">
              <w:rPr>
                <w:rStyle w:val="normaltextrun"/>
                <w:color w:val="000000" w:themeColor="text1"/>
              </w:rPr>
              <w:t>Personal story</w:t>
            </w:r>
            <w:r w:rsidRPr="003C4621">
              <w:rPr>
                <w:rStyle w:val="normaltextrun"/>
                <w:b w:val="0"/>
                <w:bCs w:val="0"/>
                <w:color w:val="000000" w:themeColor="text1"/>
              </w:rPr>
              <w:t xml:space="preserve"> of quitting smoking</w:t>
            </w:r>
          </w:p>
        </w:tc>
      </w:tr>
      <w:tr w:rsidR="00221F3B" w:rsidRPr="00552C84" w14:paraId="4AC0B09C" w14:textId="77777777" w:rsidTr="00221F3B">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1A7EDB22" w14:textId="77777777" w:rsidR="00221F3B" w:rsidRPr="003C4621" w:rsidRDefault="00221F3B" w:rsidP="00221F3B">
            <w:pPr>
              <w:spacing w:before="0" w:after="0"/>
              <w:jc w:val="center"/>
              <w:rPr>
                <w:rStyle w:val="normaltextrun"/>
                <w:color w:val="000000" w:themeColor="text1"/>
              </w:rPr>
            </w:pPr>
            <w:r w:rsidRPr="003C4621">
              <w:rPr>
                <w:color w:val="000000" w:themeColor="text1"/>
              </w:rPr>
              <w:t>Quitting Smoking: Your Triggers</w:t>
            </w:r>
          </w:p>
        </w:tc>
        <w:tc>
          <w:tcPr>
            <w:tcW w:w="8080" w:type="dxa"/>
          </w:tcPr>
          <w:p w14:paraId="0FA976B4" w14:textId="77777777" w:rsidR="00221F3B" w:rsidRPr="003C4621" w:rsidRDefault="00221F3B" w:rsidP="00221F3B">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760BFC">
              <w:rPr>
                <w:rStyle w:val="normaltextrun"/>
                <w:b/>
                <w:bCs/>
                <w:noProof/>
                <w:color w:val="000000" w:themeColor="text1"/>
              </w:rPr>
              <w:drawing>
                <wp:anchor distT="0" distB="0" distL="114300" distR="114300" simplePos="0" relativeHeight="251658535" behindDoc="1" locked="0" layoutInCell="1" allowOverlap="1" wp14:anchorId="0B81862B" wp14:editId="4A6ACA83">
                  <wp:simplePos x="0" y="0"/>
                  <wp:positionH relativeFrom="column">
                    <wp:posOffset>4341918</wp:posOffset>
                  </wp:positionH>
                  <wp:positionV relativeFrom="paragraph">
                    <wp:posOffset>101600</wp:posOffset>
                  </wp:positionV>
                  <wp:extent cx="862965" cy="862965"/>
                  <wp:effectExtent l="0" t="0" r="0" b="0"/>
                  <wp:wrapTight wrapText="bothSides">
                    <wp:wrapPolygon edited="0">
                      <wp:start x="9536" y="0"/>
                      <wp:lineTo x="6675" y="954"/>
                      <wp:lineTo x="1430" y="6199"/>
                      <wp:lineTo x="0" y="14305"/>
                      <wp:lineTo x="0" y="20026"/>
                      <wp:lineTo x="12874" y="20980"/>
                      <wp:lineTo x="16689" y="20980"/>
                      <wp:lineTo x="20980" y="15735"/>
                      <wp:lineTo x="20980" y="3815"/>
                      <wp:lineTo x="14305" y="0"/>
                      <wp:lineTo x="9536" y="0"/>
                    </wp:wrapPolygon>
                  </wp:wrapTight>
                  <wp:docPr id="361258839" name="Picture 1" descr="A brain with a hand pointing at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8839" name="Picture 1" descr="A brain with a hand pointing at it&#10;&#10;AI-generated content may be incorrect."/>
                          <pic:cNvPicPr/>
                        </pic:nvPicPr>
                        <pic:blipFill>
                          <a:blip r:embed="rId112" cstate="print">
                            <a:alphaModFix amt="70000"/>
                            <a:extLst>
                              <a:ext uri="{28A0092B-C50C-407E-A947-70E740481C1C}">
                                <a14:useLocalDpi xmlns:a14="http://schemas.microsoft.com/office/drawing/2010/main" val="0"/>
                              </a:ext>
                            </a:extLst>
                          </a:blip>
                          <a:stretch>
                            <a:fillRect/>
                          </a:stretch>
                        </pic:blipFill>
                        <pic:spPr>
                          <a:xfrm>
                            <a:off x="0" y="0"/>
                            <a:ext cx="862965" cy="862965"/>
                          </a:xfrm>
                          <a:prstGeom prst="rect">
                            <a:avLst/>
                          </a:prstGeom>
                        </pic:spPr>
                      </pic:pic>
                    </a:graphicData>
                  </a:graphic>
                  <wp14:sizeRelH relativeFrom="margin">
                    <wp14:pctWidth>0</wp14:pctWidth>
                  </wp14:sizeRelH>
                  <wp14:sizeRelV relativeFrom="margin">
                    <wp14:pctHeight>0</wp14:pctHeight>
                  </wp14:sizeRelV>
                </wp:anchor>
              </w:drawing>
            </w:r>
            <w:r w:rsidRPr="003C4621">
              <w:rPr>
                <w:rStyle w:val="normaltextrun"/>
                <w:color w:val="000000" w:themeColor="text1"/>
              </w:rPr>
              <w:t xml:space="preserve">Overview of smoking </w:t>
            </w:r>
            <w:r w:rsidRPr="00B04ACF">
              <w:rPr>
                <w:rStyle w:val="normaltextrun"/>
                <w:b/>
                <w:bCs/>
                <w:color w:val="000000" w:themeColor="text1"/>
              </w:rPr>
              <w:t>triggers</w:t>
            </w:r>
          </w:p>
          <w:p w14:paraId="733B9893" w14:textId="77777777" w:rsidR="00221F3B" w:rsidRPr="00B04ACF" w:rsidRDefault="00221F3B" w:rsidP="00221F3B">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3C4621">
              <w:rPr>
                <w:rStyle w:val="normaltextrun"/>
                <w:color w:val="000000" w:themeColor="text1"/>
              </w:rPr>
              <w:t xml:space="preserve">Explanation of </w:t>
            </w:r>
            <w:r w:rsidRPr="00B04ACF">
              <w:rPr>
                <w:rStyle w:val="normaltextrun"/>
                <w:b/>
                <w:bCs/>
                <w:color w:val="000000" w:themeColor="text1"/>
              </w:rPr>
              <w:t>personal triggers</w:t>
            </w:r>
          </w:p>
          <w:p w14:paraId="505940A7" w14:textId="77777777" w:rsidR="00221F3B" w:rsidRPr="00B04ACF" w:rsidRDefault="00221F3B" w:rsidP="00221F3B">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Breaking the connection between triggers and smoking</w:t>
            </w:r>
          </w:p>
          <w:p w14:paraId="0B122D40" w14:textId="77777777" w:rsidR="00221F3B" w:rsidRPr="003C4621" w:rsidRDefault="00221F3B" w:rsidP="00221F3B">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3C4621">
              <w:rPr>
                <w:rStyle w:val="normaltextrun"/>
                <w:color w:val="000000" w:themeColor="text1"/>
              </w:rPr>
              <w:t>Nicotine cravings</w:t>
            </w:r>
          </w:p>
          <w:p w14:paraId="535E96EA" w14:textId="77777777" w:rsidR="00221F3B" w:rsidRPr="00B04ACF" w:rsidRDefault="00221F3B" w:rsidP="00221F3B">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Understanding emotional triggers</w:t>
            </w:r>
          </w:p>
          <w:p w14:paraId="6ED05E5B" w14:textId="77777777" w:rsidR="00221F3B" w:rsidRPr="00B04ACF" w:rsidRDefault="00221F3B" w:rsidP="00221F3B">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B04ACF">
              <w:rPr>
                <w:rStyle w:val="normaltextrun"/>
                <w:b/>
                <w:bCs/>
                <w:color w:val="000000" w:themeColor="text1"/>
              </w:rPr>
              <w:t>The impact of social events</w:t>
            </w:r>
            <w:r w:rsidRPr="003C4621">
              <w:rPr>
                <w:rStyle w:val="normaltextrun"/>
                <w:color w:val="000000" w:themeColor="text1"/>
              </w:rPr>
              <w:t xml:space="preserve"> on smoking</w:t>
            </w:r>
          </w:p>
        </w:tc>
      </w:tr>
      <w:tr w:rsidR="00221F3B" w:rsidRPr="00552C84" w14:paraId="5560A1A9" w14:textId="77777777" w:rsidTr="00221F3B">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5D442BB5" w14:textId="77777777" w:rsidR="00221F3B" w:rsidRPr="003C4621" w:rsidRDefault="00221F3B" w:rsidP="00221F3B">
            <w:pPr>
              <w:spacing w:before="0" w:after="0"/>
              <w:jc w:val="center"/>
              <w:rPr>
                <w:rStyle w:val="normaltextrun"/>
                <w:color w:val="000000" w:themeColor="text1"/>
              </w:rPr>
            </w:pPr>
            <w:r w:rsidRPr="003C4621">
              <w:rPr>
                <w:color w:val="000000" w:themeColor="text1"/>
              </w:rPr>
              <w:t>Quittin</w:t>
            </w:r>
            <w:r w:rsidRPr="003C4621">
              <w:rPr>
                <w:b w:val="0"/>
                <w:bCs w:val="0"/>
                <w:color w:val="000000" w:themeColor="text1"/>
              </w:rPr>
              <w:t>g</w:t>
            </w:r>
            <w:r w:rsidRPr="003C4621">
              <w:rPr>
                <w:color w:val="000000" w:themeColor="text1"/>
              </w:rPr>
              <w:t xml:space="preserve"> Smoking: Your Reasons to Stop</w:t>
            </w:r>
          </w:p>
        </w:tc>
        <w:tc>
          <w:tcPr>
            <w:tcW w:w="8080" w:type="dxa"/>
          </w:tcPr>
          <w:p w14:paraId="1B4DB332" w14:textId="77777777" w:rsidR="00221F3B" w:rsidRPr="00B04ACF" w:rsidRDefault="00221F3B" w:rsidP="00221F3B">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D235E2">
              <w:rPr>
                <w:rStyle w:val="normaltextrun"/>
                <w:b/>
                <w:bCs/>
                <w:noProof/>
                <w:color w:val="000000" w:themeColor="text1"/>
              </w:rPr>
              <w:drawing>
                <wp:anchor distT="0" distB="0" distL="114300" distR="114300" simplePos="0" relativeHeight="251658536" behindDoc="1" locked="0" layoutInCell="1" allowOverlap="1" wp14:anchorId="6B3756D9" wp14:editId="7DE7DA81">
                  <wp:simplePos x="0" y="0"/>
                  <wp:positionH relativeFrom="column">
                    <wp:posOffset>4401396</wp:posOffset>
                  </wp:positionH>
                  <wp:positionV relativeFrom="paragraph">
                    <wp:posOffset>69215</wp:posOffset>
                  </wp:positionV>
                  <wp:extent cx="829310" cy="829310"/>
                  <wp:effectExtent l="0" t="0" r="8890" b="8890"/>
                  <wp:wrapTight wrapText="bothSides">
                    <wp:wrapPolygon edited="0">
                      <wp:start x="5458" y="0"/>
                      <wp:lineTo x="0" y="7443"/>
                      <wp:lineTo x="0" y="12404"/>
                      <wp:lineTo x="992" y="16870"/>
                      <wp:lineTo x="4962" y="20343"/>
                      <wp:lineTo x="5458" y="21335"/>
                      <wp:lineTo x="15877" y="21335"/>
                      <wp:lineTo x="16374" y="20343"/>
                      <wp:lineTo x="20343" y="16870"/>
                      <wp:lineTo x="21335" y="12404"/>
                      <wp:lineTo x="21335" y="7443"/>
                      <wp:lineTo x="15877" y="0"/>
                      <wp:lineTo x="5458" y="0"/>
                    </wp:wrapPolygon>
                  </wp:wrapTight>
                  <wp:docPr id="1081298224" name="Picture 1" descr="A red and white stop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98224" name="Picture 1" descr="A red and white stop sign&#10;&#10;AI-generated content may be incorrect."/>
                          <pic:cNvPicPr/>
                        </pic:nvPicPr>
                        <pic:blipFill>
                          <a:blip r:embed="rId113" cstate="print">
                            <a:alphaModFix amt="70000"/>
                            <a:extLst>
                              <a:ext uri="{28A0092B-C50C-407E-A947-70E740481C1C}">
                                <a14:useLocalDpi xmlns:a14="http://schemas.microsoft.com/office/drawing/2010/main" val="0"/>
                              </a:ext>
                            </a:extLst>
                          </a:blip>
                          <a:stretch>
                            <a:fillRect/>
                          </a:stretch>
                        </pic:blipFill>
                        <pic:spPr>
                          <a:xfrm>
                            <a:off x="0" y="0"/>
                            <a:ext cx="829310" cy="829310"/>
                          </a:xfrm>
                          <a:prstGeom prst="rect">
                            <a:avLst/>
                          </a:prstGeom>
                        </pic:spPr>
                      </pic:pic>
                    </a:graphicData>
                  </a:graphic>
                  <wp14:sizeRelH relativeFrom="margin">
                    <wp14:pctWidth>0</wp14:pctWidth>
                  </wp14:sizeRelH>
                  <wp14:sizeRelV relativeFrom="margin">
                    <wp14:pctHeight>0</wp14:pctHeight>
                  </wp14:sizeRelV>
                </wp:anchor>
              </w:drawing>
            </w:r>
            <w:r w:rsidRPr="00B04ACF">
              <w:rPr>
                <w:rStyle w:val="normaltextrun"/>
                <w:b/>
                <w:bCs/>
                <w:color w:val="000000" w:themeColor="text1"/>
              </w:rPr>
              <w:t>Reasons to go smoke-free</w:t>
            </w:r>
          </w:p>
          <w:p w14:paraId="0EE042FC" w14:textId="77777777" w:rsidR="00221F3B" w:rsidRDefault="00221F3B" w:rsidP="00221F3B">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Improvement in physical and mental health</w:t>
            </w:r>
          </w:p>
          <w:p w14:paraId="4C766B67" w14:textId="77777777" w:rsidR="00221F3B" w:rsidRPr="00BA24BE" w:rsidRDefault="00221F3B" w:rsidP="00221F3B">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ins w:id="100" w:author="Saifeldeen, Reem" w:date="2024-10-07T15:31:00Z" w16du:dateUtc="2024-10-07T15:31:48Z"/>
                <w:rStyle w:val="normaltextrun"/>
                <w:b/>
                <w:bCs/>
                <w:color w:val="000000" w:themeColor="text1"/>
              </w:rPr>
            </w:pPr>
            <w:r w:rsidRPr="00BA24BE">
              <w:rPr>
                <w:rStyle w:val="normaltextrun"/>
                <w:b/>
                <w:bCs/>
                <w:color w:val="000000" w:themeColor="text1"/>
              </w:rPr>
              <w:t>Benefits</w:t>
            </w:r>
            <w:r w:rsidRPr="00BA24BE">
              <w:rPr>
                <w:rStyle w:val="normaltextrun"/>
                <w:color w:val="000000" w:themeColor="text1"/>
              </w:rPr>
              <w:t xml:space="preserve"> for family members</w:t>
            </w:r>
          </w:p>
          <w:p w14:paraId="76032E8C" w14:textId="77777777" w:rsidR="00221F3B" w:rsidRPr="00B04ACF" w:rsidRDefault="00221F3B" w:rsidP="00221F3B">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3C4621">
              <w:rPr>
                <w:rStyle w:val="normaltextrun"/>
                <w:color w:val="000000" w:themeColor="text1"/>
              </w:rPr>
              <w:t xml:space="preserve">How </w:t>
            </w:r>
            <w:r w:rsidRPr="00B04ACF">
              <w:rPr>
                <w:rStyle w:val="normaltextrun"/>
                <w:b/>
                <w:bCs/>
                <w:color w:val="000000" w:themeColor="text1"/>
              </w:rPr>
              <w:t>quitting saves money</w:t>
            </w:r>
          </w:p>
          <w:p w14:paraId="731DB2C8" w14:textId="77777777" w:rsidR="00221F3B" w:rsidRPr="003C4621" w:rsidRDefault="00221F3B" w:rsidP="00221F3B">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3C4621">
              <w:rPr>
                <w:rStyle w:val="normaltextrun"/>
                <w:color w:val="000000" w:themeColor="text1"/>
              </w:rPr>
              <w:t xml:space="preserve">Encourages </w:t>
            </w:r>
            <w:r w:rsidRPr="00B04ACF">
              <w:rPr>
                <w:rStyle w:val="normaltextrun"/>
                <w:b/>
                <w:bCs/>
                <w:color w:val="000000" w:themeColor="text1"/>
              </w:rPr>
              <w:t>listing personal motivations to quit</w:t>
            </w:r>
          </w:p>
        </w:tc>
      </w:tr>
      <w:tr w:rsidR="00221F3B" w:rsidRPr="00552C84" w14:paraId="2E7B0D94" w14:textId="77777777" w:rsidTr="00221F3B">
        <w:trPr>
          <w:trHeight w:val="1579"/>
        </w:trPr>
        <w:tc>
          <w:tcPr>
            <w:cnfStyle w:val="001000000000" w:firstRow="0" w:lastRow="0" w:firstColumn="1" w:lastColumn="0" w:oddVBand="0" w:evenVBand="0" w:oddHBand="0" w:evenHBand="0" w:firstRowFirstColumn="0" w:firstRowLastColumn="0" w:lastRowFirstColumn="0" w:lastRowLastColumn="0"/>
            <w:tcW w:w="1980" w:type="dxa"/>
          </w:tcPr>
          <w:p w14:paraId="7726A5BC" w14:textId="77777777" w:rsidR="00221F3B" w:rsidRPr="003C4621" w:rsidRDefault="00221F3B" w:rsidP="00221F3B">
            <w:pPr>
              <w:spacing w:before="0" w:after="0"/>
              <w:jc w:val="center"/>
              <w:rPr>
                <w:rStyle w:val="normaltextrun"/>
                <w:color w:val="000000" w:themeColor="text1"/>
              </w:rPr>
            </w:pPr>
            <w:r w:rsidRPr="003C4621">
              <w:rPr>
                <w:color w:val="000000" w:themeColor="text1"/>
              </w:rPr>
              <w:t xml:space="preserve">Quitting Smoking: Benefits Of Stopping </w:t>
            </w:r>
          </w:p>
        </w:tc>
        <w:tc>
          <w:tcPr>
            <w:tcW w:w="8080" w:type="dxa"/>
          </w:tcPr>
          <w:p w14:paraId="20B1193B" w14:textId="77777777" w:rsidR="00221F3B" w:rsidRPr="003C4621" w:rsidRDefault="00221F3B" w:rsidP="00221F3B">
            <w:pPr>
              <w:pStyle w:val="ListParagraph"/>
              <w:numPr>
                <w:ilvl w:val="0"/>
                <w:numId w:val="68"/>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1C1E84">
              <w:rPr>
                <w:rStyle w:val="normaltextrun"/>
                <w:noProof/>
                <w:color w:val="000000" w:themeColor="text1"/>
              </w:rPr>
              <w:drawing>
                <wp:anchor distT="0" distB="0" distL="114300" distR="114300" simplePos="0" relativeHeight="251658537" behindDoc="1" locked="0" layoutInCell="1" allowOverlap="1" wp14:anchorId="6AE22B95" wp14:editId="42B67BAD">
                  <wp:simplePos x="0" y="0"/>
                  <wp:positionH relativeFrom="column">
                    <wp:posOffset>4379595</wp:posOffset>
                  </wp:positionH>
                  <wp:positionV relativeFrom="paragraph">
                    <wp:posOffset>33866</wp:posOffset>
                  </wp:positionV>
                  <wp:extent cx="888365" cy="888365"/>
                  <wp:effectExtent l="0" t="0" r="6985" b="6985"/>
                  <wp:wrapTight wrapText="bothSides">
                    <wp:wrapPolygon edited="0">
                      <wp:start x="2779" y="0"/>
                      <wp:lineTo x="926" y="2779"/>
                      <wp:lineTo x="926" y="5558"/>
                      <wp:lineTo x="2316" y="7874"/>
                      <wp:lineTo x="0" y="14359"/>
                      <wp:lineTo x="0" y="15285"/>
                      <wp:lineTo x="5095" y="21307"/>
                      <wp:lineTo x="5558" y="21307"/>
                      <wp:lineTo x="7874" y="21307"/>
                      <wp:lineTo x="18064" y="15285"/>
                      <wp:lineTo x="20380" y="9727"/>
                      <wp:lineTo x="21307" y="5558"/>
                      <wp:lineTo x="21307" y="2779"/>
                      <wp:lineTo x="18991" y="0"/>
                      <wp:lineTo x="2779" y="0"/>
                    </wp:wrapPolygon>
                  </wp:wrapTight>
                  <wp:docPr id="416044906" name="Picture 1" descr="A hand holding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44906" name="Picture 1" descr="A hand holding a sign&#10;&#10;AI-generated content may be incorrect."/>
                          <pic:cNvPicPr/>
                        </pic:nvPicPr>
                        <pic:blipFill>
                          <a:blip r:embed="rId114" cstate="print">
                            <a:alphaModFix amt="70000"/>
                            <a:extLst>
                              <a:ext uri="{28A0092B-C50C-407E-A947-70E740481C1C}">
                                <a14:useLocalDpi xmlns:a14="http://schemas.microsoft.com/office/drawing/2010/main" val="0"/>
                              </a:ext>
                            </a:extLst>
                          </a:blip>
                          <a:stretch>
                            <a:fillRect/>
                          </a:stretch>
                        </pic:blipFill>
                        <pic:spPr>
                          <a:xfrm>
                            <a:off x="0" y="0"/>
                            <a:ext cx="888365" cy="888365"/>
                          </a:xfrm>
                          <a:prstGeom prst="rect">
                            <a:avLst/>
                          </a:prstGeom>
                        </pic:spPr>
                      </pic:pic>
                    </a:graphicData>
                  </a:graphic>
                  <wp14:sizeRelH relativeFrom="margin">
                    <wp14:pctWidth>0</wp14:pctWidth>
                  </wp14:sizeRelH>
                  <wp14:sizeRelV relativeFrom="margin">
                    <wp14:pctHeight>0</wp14:pctHeight>
                  </wp14:sizeRelV>
                </wp:anchor>
              </w:drawing>
            </w:r>
            <w:r w:rsidRPr="003C4621">
              <w:rPr>
                <w:rStyle w:val="normaltextrun"/>
                <w:color w:val="000000" w:themeColor="text1"/>
              </w:rPr>
              <w:t xml:space="preserve">The </w:t>
            </w:r>
            <w:r w:rsidRPr="00B04ACF">
              <w:rPr>
                <w:rStyle w:val="normaltextrun"/>
                <w:b/>
                <w:bCs/>
                <w:color w:val="000000" w:themeColor="text1"/>
              </w:rPr>
              <w:t>immediate</w:t>
            </w:r>
            <w:r w:rsidRPr="003C4621">
              <w:rPr>
                <w:rStyle w:val="normaltextrun"/>
                <w:color w:val="000000" w:themeColor="text1"/>
              </w:rPr>
              <w:t xml:space="preserve"> </w:t>
            </w:r>
            <w:r w:rsidRPr="00B04ACF">
              <w:rPr>
                <w:rStyle w:val="normaltextrun"/>
                <w:b/>
                <w:bCs/>
                <w:color w:val="000000" w:themeColor="text1"/>
              </w:rPr>
              <w:t>benefits</w:t>
            </w:r>
            <w:r w:rsidRPr="003C4621">
              <w:rPr>
                <w:rStyle w:val="normaltextrun"/>
                <w:color w:val="000000" w:themeColor="text1"/>
              </w:rPr>
              <w:t xml:space="preserve"> of quitting </w:t>
            </w:r>
          </w:p>
          <w:p w14:paraId="4521B0B1" w14:textId="77777777" w:rsidR="00221F3B" w:rsidRPr="003C4621" w:rsidRDefault="00221F3B" w:rsidP="00221F3B">
            <w:pPr>
              <w:pStyle w:val="ListParagraph"/>
              <w:numPr>
                <w:ilvl w:val="0"/>
                <w:numId w:val="68"/>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B04ACF">
              <w:rPr>
                <w:rStyle w:val="normaltextrun"/>
                <w:b/>
                <w:bCs/>
                <w:color w:val="000000" w:themeColor="text1"/>
              </w:rPr>
              <w:t>Long term benefits</w:t>
            </w:r>
            <w:r w:rsidRPr="003C4621">
              <w:rPr>
                <w:rStyle w:val="normaltextrun"/>
                <w:color w:val="000000" w:themeColor="text1"/>
              </w:rPr>
              <w:t xml:space="preserve"> of quitting </w:t>
            </w:r>
          </w:p>
          <w:p w14:paraId="38846259" w14:textId="77777777" w:rsidR="00221F3B" w:rsidRPr="003C4621" w:rsidRDefault="00221F3B" w:rsidP="00221F3B">
            <w:pPr>
              <w:pStyle w:val="ListParagraph"/>
              <w:numPr>
                <w:ilvl w:val="0"/>
                <w:numId w:val="68"/>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B04ACF">
              <w:rPr>
                <w:rStyle w:val="normaltextrun"/>
                <w:b/>
                <w:bCs/>
                <w:color w:val="000000" w:themeColor="text1"/>
              </w:rPr>
              <w:t>Brain, heart, and lung benefits</w:t>
            </w:r>
            <w:r w:rsidRPr="003C4621">
              <w:rPr>
                <w:rStyle w:val="normaltextrun"/>
                <w:color w:val="000000" w:themeColor="text1"/>
              </w:rPr>
              <w:t xml:space="preserve"> of quitting</w:t>
            </w:r>
          </w:p>
          <w:p w14:paraId="49BDC753" w14:textId="77777777" w:rsidR="00221F3B" w:rsidRPr="00B04ACF" w:rsidRDefault="00221F3B" w:rsidP="00221F3B">
            <w:pPr>
              <w:pStyle w:val="ListParagraph"/>
              <w:numPr>
                <w:ilvl w:val="0"/>
                <w:numId w:val="68"/>
              </w:numPr>
              <w:spacing w:before="0" w:after="0"/>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Improvements</w:t>
            </w:r>
            <w:r w:rsidRPr="003C4621">
              <w:rPr>
                <w:rStyle w:val="normaltextrun"/>
                <w:color w:val="000000" w:themeColor="text1"/>
              </w:rPr>
              <w:t xml:space="preserve"> to </w:t>
            </w:r>
            <w:r w:rsidRPr="00B04ACF">
              <w:rPr>
                <w:rStyle w:val="normaltextrun"/>
                <w:b/>
                <w:bCs/>
                <w:color w:val="000000" w:themeColor="text1"/>
              </w:rPr>
              <w:t>mental health</w:t>
            </w:r>
          </w:p>
          <w:p w14:paraId="10949093" w14:textId="77777777" w:rsidR="00221F3B" w:rsidRPr="003C4621" w:rsidRDefault="00221F3B" w:rsidP="00221F3B">
            <w:pPr>
              <w:pStyle w:val="ListParagraph"/>
              <w:numPr>
                <w:ilvl w:val="0"/>
                <w:numId w:val="68"/>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3C4621">
              <w:rPr>
                <w:rStyle w:val="normaltextrun"/>
                <w:color w:val="000000" w:themeColor="text1"/>
              </w:rPr>
              <w:t>Better Health video</w:t>
            </w:r>
          </w:p>
        </w:tc>
      </w:tr>
      <w:tr w:rsidR="00221F3B" w:rsidRPr="00552C84" w14:paraId="2A17D22C" w14:textId="77777777" w:rsidTr="00221F3B">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41C4A6C1" w14:textId="77777777" w:rsidR="00221F3B" w:rsidRPr="003C4621" w:rsidRDefault="00221F3B" w:rsidP="00221F3B">
            <w:pPr>
              <w:spacing w:before="0" w:after="0"/>
              <w:jc w:val="center"/>
              <w:rPr>
                <w:rStyle w:val="normaltextrun"/>
                <w:color w:val="000000" w:themeColor="text1"/>
              </w:rPr>
            </w:pPr>
            <w:r w:rsidRPr="003C4621">
              <w:rPr>
                <w:color w:val="000000" w:themeColor="text1"/>
              </w:rPr>
              <w:t>Quittin</w:t>
            </w:r>
            <w:r w:rsidRPr="003C4621">
              <w:rPr>
                <w:b w:val="0"/>
                <w:bCs w:val="0"/>
                <w:color w:val="000000" w:themeColor="text1"/>
              </w:rPr>
              <w:t>g</w:t>
            </w:r>
            <w:r w:rsidRPr="003C4621">
              <w:rPr>
                <w:color w:val="000000" w:themeColor="text1"/>
              </w:rPr>
              <w:t xml:space="preserve"> Smoking: Becoming Smoke-Free</w:t>
            </w:r>
          </w:p>
        </w:tc>
        <w:tc>
          <w:tcPr>
            <w:tcW w:w="8080" w:type="dxa"/>
          </w:tcPr>
          <w:p w14:paraId="303E1899" w14:textId="77777777" w:rsidR="00221F3B" w:rsidRPr="00B04ACF" w:rsidRDefault="00221F3B" w:rsidP="00221F3B">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6F645D">
              <w:rPr>
                <w:rStyle w:val="normaltextrun"/>
                <w:b/>
                <w:bCs/>
                <w:noProof/>
                <w:color w:val="000000" w:themeColor="text1"/>
              </w:rPr>
              <w:drawing>
                <wp:anchor distT="0" distB="0" distL="114300" distR="114300" simplePos="0" relativeHeight="251658538" behindDoc="1" locked="0" layoutInCell="1" allowOverlap="1" wp14:anchorId="2F5AF9F8" wp14:editId="6DB37C94">
                  <wp:simplePos x="0" y="0"/>
                  <wp:positionH relativeFrom="column">
                    <wp:posOffset>4460451</wp:posOffset>
                  </wp:positionH>
                  <wp:positionV relativeFrom="paragraph">
                    <wp:posOffset>110067</wp:posOffset>
                  </wp:positionV>
                  <wp:extent cx="719455" cy="719455"/>
                  <wp:effectExtent l="0" t="0" r="4445" b="4445"/>
                  <wp:wrapTight wrapText="bothSides">
                    <wp:wrapPolygon edited="0">
                      <wp:start x="5719" y="0"/>
                      <wp:lineTo x="0" y="4004"/>
                      <wp:lineTo x="0" y="14870"/>
                      <wp:lineTo x="1716" y="18302"/>
                      <wp:lineTo x="5147" y="21162"/>
                      <wp:lineTo x="5719" y="21162"/>
                      <wp:lineTo x="15442" y="21162"/>
                      <wp:lineTo x="16014" y="21162"/>
                      <wp:lineTo x="19446" y="18302"/>
                      <wp:lineTo x="21162" y="14870"/>
                      <wp:lineTo x="21162" y="4004"/>
                      <wp:lineTo x="15442" y="0"/>
                      <wp:lineTo x="5719" y="0"/>
                    </wp:wrapPolygon>
                  </wp:wrapTight>
                  <wp:docPr id="773716115" name="Picture 1" descr="A no smoking sign with smo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16115" name="Picture 1" descr="A no smoking sign with smoke&#10;&#10;AI-generated content may be incorrect."/>
                          <pic:cNvPicPr/>
                        </pic:nvPicPr>
                        <pic:blipFill>
                          <a:blip r:embed="rId115" cstate="print">
                            <a:alphaModFix amt="70000"/>
                            <a:extLst>
                              <a:ext uri="{28A0092B-C50C-407E-A947-70E740481C1C}">
                                <a14:useLocalDpi xmlns:a14="http://schemas.microsoft.com/office/drawing/2010/main" val="0"/>
                              </a:ext>
                            </a:extLst>
                          </a:blip>
                          <a:stretch>
                            <a:fillRect/>
                          </a:stretch>
                        </pic:blipFill>
                        <pic:spPr>
                          <a:xfrm>
                            <a:off x="0" y="0"/>
                            <a:ext cx="719455" cy="719455"/>
                          </a:xfrm>
                          <a:prstGeom prst="rect">
                            <a:avLst/>
                          </a:prstGeom>
                        </pic:spPr>
                      </pic:pic>
                    </a:graphicData>
                  </a:graphic>
                  <wp14:sizeRelH relativeFrom="margin">
                    <wp14:pctWidth>0</wp14:pctWidth>
                  </wp14:sizeRelH>
                  <wp14:sizeRelV relativeFrom="margin">
                    <wp14:pctHeight>0</wp14:pctHeight>
                  </wp14:sizeRelV>
                </wp:anchor>
              </w:drawing>
            </w:r>
            <w:r w:rsidRPr="003C4621">
              <w:rPr>
                <w:rStyle w:val="normaltextrun"/>
                <w:color w:val="000000" w:themeColor="text1"/>
              </w:rPr>
              <w:t xml:space="preserve">Description of </w:t>
            </w:r>
            <w:r w:rsidRPr="00B04ACF">
              <w:rPr>
                <w:rStyle w:val="normaltextrun"/>
                <w:b/>
                <w:bCs/>
                <w:color w:val="000000" w:themeColor="text1"/>
              </w:rPr>
              <w:t>stop smoking aids</w:t>
            </w:r>
          </w:p>
          <w:p w14:paraId="5942814B" w14:textId="77777777" w:rsidR="00221F3B" w:rsidRPr="003C4621" w:rsidRDefault="00221F3B" w:rsidP="00221F3B">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B04ACF">
              <w:rPr>
                <w:rStyle w:val="normaltextrun"/>
                <w:b/>
                <w:bCs/>
                <w:color w:val="000000" w:themeColor="text1"/>
              </w:rPr>
              <w:t>Techniques</w:t>
            </w:r>
            <w:r w:rsidRPr="003C4621">
              <w:rPr>
                <w:rStyle w:val="normaltextrun"/>
                <w:color w:val="000000" w:themeColor="text1"/>
              </w:rPr>
              <w:t xml:space="preserve"> to </w:t>
            </w:r>
            <w:r w:rsidRPr="00B04ACF">
              <w:rPr>
                <w:rStyle w:val="normaltextrun"/>
                <w:b/>
                <w:bCs/>
                <w:color w:val="000000" w:themeColor="text1"/>
              </w:rPr>
              <w:t>fight cravings</w:t>
            </w:r>
          </w:p>
          <w:p w14:paraId="676700AC" w14:textId="77777777" w:rsidR="00221F3B" w:rsidRPr="003C4621" w:rsidRDefault="00221F3B" w:rsidP="00221F3B">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B04ACF">
              <w:rPr>
                <w:rStyle w:val="normaltextrun"/>
                <w:b/>
                <w:bCs/>
                <w:color w:val="000000" w:themeColor="text1"/>
              </w:rPr>
              <w:t>Importance</w:t>
            </w:r>
            <w:r w:rsidRPr="003C4621">
              <w:rPr>
                <w:rStyle w:val="normaltextrun"/>
                <w:color w:val="000000" w:themeColor="text1"/>
              </w:rPr>
              <w:t xml:space="preserve"> of </w:t>
            </w:r>
            <w:r w:rsidRPr="00B04ACF">
              <w:rPr>
                <w:rStyle w:val="normaltextrun"/>
                <w:b/>
                <w:bCs/>
                <w:color w:val="000000" w:themeColor="text1"/>
              </w:rPr>
              <w:t>family motivation</w:t>
            </w:r>
          </w:p>
          <w:p w14:paraId="7591ABEF" w14:textId="77777777" w:rsidR="00221F3B" w:rsidRPr="003C4621" w:rsidRDefault="00221F3B" w:rsidP="00221F3B">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3C4621">
              <w:rPr>
                <w:rStyle w:val="normaltextrun"/>
                <w:color w:val="000000" w:themeColor="text1"/>
              </w:rPr>
              <w:t xml:space="preserve">Details </w:t>
            </w:r>
            <w:r w:rsidRPr="00B04ACF">
              <w:rPr>
                <w:rStyle w:val="normaltextrun"/>
                <w:color w:val="000000" w:themeColor="text1"/>
              </w:rPr>
              <w:t>of</w:t>
            </w:r>
            <w:r w:rsidRPr="00B04ACF">
              <w:rPr>
                <w:rStyle w:val="normaltextrun"/>
                <w:b/>
                <w:bCs/>
                <w:color w:val="000000" w:themeColor="text1"/>
              </w:rPr>
              <w:t xml:space="preserve"> sto</w:t>
            </w:r>
            <w:r>
              <w:rPr>
                <w:rStyle w:val="normaltextrun"/>
                <w:b/>
                <w:bCs/>
                <w:color w:val="000000" w:themeColor="text1"/>
              </w:rPr>
              <w:t>p</w:t>
            </w:r>
            <w:r w:rsidRPr="00B04ACF">
              <w:rPr>
                <w:rStyle w:val="normaltextrun"/>
                <w:b/>
                <w:bCs/>
                <w:color w:val="000000" w:themeColor="text1"/>
              </w:rPr>
              <w:t>p</w:t>
            </w:r>
            <w:r>
              <w:rPr>
                <w:rStyle w:val="normaltextrun"/>
                <w:b/>
                <w:bCs/>
                <w:color w:val="000000" w:themeColor="text1"/>
              </w:rPr>
              <w:t>ing</w:t>
            </w:r>
            <w:r w:rsidRPr="00B04ACF">
              <w:rPr>
                <w:rStyle w:val="normaltextrun"/>
                <w:b/>
                <w:bCs/>
                <w:color w:val="000000" w:themeColor="text1"/>
              </w:rPr>
              <w:t xml:space="preserve"> smoking services</w:t>
            </w:r>
            <w:r w:rsidRPr="003C4621">
              <w:rPr>
                <w:rStyle w:val="normaltextrun"/>
                <w:color w:val="000000" w:themeColor="text1"/>
              </w:rPr>
              <w:t xml:space="preserve"> available</w:t>
            </w:r>
          </w:p>
          <w:p w14:paraId="707DEDC7" w14:textId="77777777" w:rsidR="00221F3B" w:rsidRPr="003C4621" w:rsidRDefault="00221F3B" w:rsidP="00221F3B">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3C4621">
              <w:rPr>
                <w:rStyle w:val="normaltextrun"/>
                <w:color w:val="000000" w:themeColor="text1"/>
              </w:rPr>
              <w:t>Better Health video</w:t>
            </w:r>
          </w:p>
        </w:tc>
      </w:tr>
      <w:tr w:rsidR="00221F3B" w:rsidRPr="00552C84" w14:paraId="79D1926F" w14:textId="77777777" w:rsidTr="00221F3B">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6EE6A498" w14:textId="77777777" w:rsidR="00221F3B" w:rsidRPr="003C4621" w:rsidRDefault="00221F3B" w:rsidP="00221F3B">
            <w:pPr>
              <w:jc w:val="center"/>
              <w:rPr>
                <w:rStyle w:val="normaltextrun"/>
                <w:color w:val="000000" w:themeColor="text1"/>
              </w:rPr>
            </w:pPr>
            <w:r w:rsidRPr="003C4621">
              <w:rPr>
                <w:color w:val="000000" w:themeColor="text1"/>
              </w:rPr>
              <w:t>Quitting Smoking: Kath's Story</w:t>
            </w:r>
          </w:p>
        </w:tc>
        <w:tc>
          <w:tcPr>
            <w:tcW w:w="8080" w:type="dxa"/>
          </w:tcPr>
          <w:p w14:paraId="2145476B" w14:textId="77777777" w:rsidR="00221F3B" w:rsidRPr="003C4621" w:rsidRDefault="00221F3B" w:rsidP="00221F3B">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BA6172">
              <w:rPr>
                <w:rStyle w:val="normaltextrun"/>
                <w:noProof/>
                <w:color w:val="000000" w:themeColor="text1"/>
              </w:rPr>
              <w:drawing>
                <wp:anchor distT="0" distB="0" distL="114300" distR="114300" simplePos="0" relativeHeight="251658539" behindDoc="1" locked="0" layoutInCell="1" allowOverlap="1" wp14:anchorId="0777F85B" wp14:editId="06D416C4">
                  <wp:simplePos x="0" y="0"/>
                  <wp:positionH relativeFrom="column">
                    <wp:posOffset>4527762</wp:posOffset>
                  </wp:positionH>
                  <wp:positionV relativeFrom="paragraph">
                    <wp:posOffset>47625</wp:posOffset>
                  </wp:positionV>
                  <wp:extent cx="584200" cy="584200"/>
                  <wp:effectExtent l="0" t="0" r="0" b="6350"/>
                  <wp:wrapTight wrapText="bothSides">
                    <wp:wrapPolygon edited="0">
                      <wp:start x="1409" y="0"/>
                      <wp:lineTo x="1409" y="21130"/>
                      <wp:lineTo x="19722" y="21130"/>
                      <wp:lineTo x="19017" y="4226"/>
                      <wp:lineTo x="15496" y="0"/>
                      <wp:lineTo x="1409" y="0"/>
                    </wp:wrapPolygon>
                  </wp:wrapTight>
                  <wp:docPr id="1578587914" name="Picture 1" descr="A paper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87914" name="Picture 1" descr="A paper with different colored squares&#10;&#10;AI-generated content may be incorrect."/>
                          <pic:cNvPicPr/>
                        </pic:nvPicPr>
                        <pic:blipFill>
                          <a:blip r:embed="rId92" cstate="print">
                            <a:alphaModFix amt="70000"/>
                            <a:extLst>
                              <a:ext uri="{28A0092B-C50C-407E-A947-70E740481C1C}">
                                <a14:useLocalDpi xmlns:a14="http://schemas.microsoft.com/office/drawing/2010/main" val="0"/>
                              </a:ext>
                            </a:extLst>
                          </a:blip>
                          <a:stretch>
                            <a:fillRect/>
                          </a:stretch>
                        </pic:blipFill>
                        <pic:spPr>
                          <a:xfrm>
                            <a:off x="0" y="0"/>
                            <a:ext cx="584200" cy="584200"/>
                          </a:xfrm>
                          <a:prstGeom prst="rect">
                            <a:avLst/>
                          </a:prstGeom>
                        </pic:spPr>
                      </pic:pic>
                    </a:graphicData>
                  </a:graphic>
                  <wp14:sizeRelH relativeFrom="margin">
                    <wp14:pctWidth>0</wp14:pctWidth>
                  </wp14:sizeRelH>
                  <wp14:sizeRelV relativeFrom="margin">
                    <wp14:pctHeight>0</wp14:pctHeight>
                  </wp14:sizeRelV>
                </wp:anchor>
              </w:drawing>
            </w:r>
            <w:r w:rsidRPr="003C4621">
              <w:rPr>
                <w:rStyle w:val="normaltextrun"/>
                <w:color w:val="000000" w:themeColor="text1"/>
              </w:rPr>
              <w:t>Person</w:t>
            </w:r>
            <w:r>
              <w:rPr>
                <w:rStyle w:val="normaltextrun"/>
                <w:color w:val="000000" w:themeColor="text1"/>
              </w:rPr>
              <w:t>a</w:t>
            </w:r>
            <w:r w:rsidRPr="003C4621">
              <w:rPr>
                <w:rStyle w:val="normaltextrun"/>
                <w:color w:val="000000" w:themeColor="text1"/>
              </w:rPr>
              <w:t>l story about quitting smoking</w:t>
            </w:r>
          </w:p>
        </w:tc>
      </w:tr>
    </w:tbl>
    <w:p w14:paraId="6C5041FE" w14:textId="77777777" w:rsidR="002D67BC" w:rsidRPr="003C4621" w:rsidRDefault="002D67BC" w:rsidP="007B14B1">
      <w:pPr>
        <w:spacing w:before="0" w:after="160"/>
        <w:jc w:val="both"/>
        <w:rPr>
          <w:color w:val="000000" w:themeColor="text1"/>
        </w:rPr>
      </w:pPr>
    </w:p>
    <w:p w14:paraId="5E00A169" w14:textId="77777777" w:rsidR="002D67BC" w:rsidRDefault="002D67BC" w:rsidP="002D67BC">
      <w:pPr>
        <w:spacing w:before="0" w:after="160"/>
        <w:rPr>
          <w:rFonts w:eastAsiaTheme="majorEastAsia" w:cstheme="majorBidi"/>
          <w:b/>
          <w:bCs/>
          <w:color w:val="0B769F" w:themeColor="accent4" w:themeShade="BF"/>
          <w:sz w:val="40"/>
          <w:szCs w:val="40"/>
        </w:rPr>
      </w:pPr>
      <w:bookmarkStart w:id="101" w:name="_Toc179275763"/>
      <w:r>
        <w:rPr>
          <w:b/>
          <w:bCs/>
          <w:color w:val="0B769F" w:themeColor="accent4" w:themeShade="BF"/>
        </w:rPr>
        <w:br w:type="page"/>
      </w:r>
    </w:p>
    <w:bookmarkStart w:id="102" w:name="_Toc213939604"/>
    <w:p w14:paraId="2B1D2DCB" w14:textId="7D2781EA" w:rsidR="00AF4D98" w:rsidRPr="00AF4D98" w:rsidRDefault="002D67BC" w:rsidP="00AF4D98">
      <w:pPr>
        <w:pStyle w:val="Heading1"/>
        <w:rPr>
          <w:rFonts w:asciiTheme="minorHAnsi" w:hAnsiTheme="minorHAnsi"/>
          <w:b/>
          <w:bCs/>
          <w:color w:val="0B769F" w:themeColor="accent4" w:themeShade="BF"/>
        </w:rPr>
      </w:pPr>
      <w:r w:rsidRPr="00A32704">
        <w:rPr>
          <w:b/>
          <w:bCs/>
          <w:noProof/>
          <w:color w:val="0F9ED5" w:themeColor="accent4"/>
        </w:rPr>
        <w:lastRenderedPageBreak/>
        <mc:AlternateContent>
          <mc:Choice Requires="wps">
            <w:drawing>
              <wp:anchor distT="0" distB="0" distL="114300" distR="114300" simplePos="0" relativeHeight="251658301" behindDoc="1" locked="0" layoutInCell="1" allowOverlap="1" wp14:anchorId="2AD48BF5" wp14:editId="6B00AF68">
                <wp:simplePos x="0" y="0"/>
                <wp:positionH relativeFrom="margin">
                  <wp:align>left</wp:align>
                </wp:positionH>
                <wp:positionV relativeFrom="paragraph">
                  <wp:posOffset>363913</wp:posOffset>
                </wp:positionV>
                <wp:extent cx="5924550" cy="7620"/>
                <wp:effectExtent l="19050" t="19050" r="19050" b="30480"/>
                <wp:wrapTight wrapText="bothSides">
                  <wp:wrapPolygon edited="0">
                    <wp:start x="-69" y="-54000"/>
                    <wp:lineTo x="-69" y="54000"/>
                    <wp:lineTo x="21600" y="54000"/>
                    <wp:lineTo x="21600" y="-54000"/>
                    <wp:lineTo x="-69" y="-54000"/>
                  </wp:wrapPolygon>
                </wp:wrapTight>
                <wp:docPr id="373320801"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893853C">
              <v:line id="Straight Connector 1" style="position:absolute;z-index:-2516581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8.65pt" to="466.5pt,29.25pt" w14:anchorId="73993B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">
                <v:stroke joinstyle="miter"/>
                <w10:wrap type="tight" anchorx="margin"/>
              </v:line>
            </w:pict>
          </mc:Fallback>
        </mc:AlternateContent>
      </w:r>
      <w:r>
        <w:rPr>
          <w:rFonts w:asciiTheme="minorHAnsi" w:hAnsiTheme="minorHAnsi"/>
          <w:b/>
          <w:bCs/>
          <w:color w:val="0B769F" w:themeColor="accent4" w:themeShade="BF"/>
        </w:rPr>
        <w:t>Quitting Smoking</w:t>
      </w:r>
      <w:r w:rsidRPr="00E123C3">
        <w:rPr>
          <w:rFonts w:asciiTheme="minorHAnsi" w:hAnsiTheme="minorHAnsi"/>
          <w:b/>
          <w:bCs/>
          <w:color w:val="0B769F" w:themeColor="accent4" w:themeShade="BF"/>
        </w:rPr>
        <w:t>: Session 1 (30-60 minutes)</w:t>
      </w:r>
      <w:bookmarkStart w:id="103" w:name="_Toc179275765"/>
      <w:bookmarkEnd w:id="101"/>
      <w:bookmarkEnd w:id="102"/>
    </w:p>
    <w:bookmarkEnd w:id="103"/>
    <w:p w14:paraId="1EDD4C1A" w14:textId="0E909CE3" w:rsidR="006E6844" w:rsidRDefault="00221F3B" w:rsidP="004A66EC">
      <w:pPr>
        <w:spacing w:before="0" w:after="0"/>
        <w:jc w:val="center"/>
        <w:rPr>
          <w:color w:val="auto"/>
        </w:rPr>
      </w:pPr>
      <w:r w:rsidRPr="006500AE">
        <w:rPr>
          <w:noProof/>
          <w:color w:val="000000" w:themeColor="text1"/>
        </w:rPr>
        <w:drawing>
          <wp:anchor distT="0" distB="0" distL="114300" distR="114300" simplePos="0" relativeHeight="251658347" behindDoc="1" locked="0" layoutInCell="1" allowOverlap="1" wp14:anchorId="02CEFC1B" wp14:editId="784EEC81">
            <wp:simplePos x="0" y="0"/>
            <wp:positionH relativeFrom="margin">
              <wp:align>right</wp:align>
            </wp:positionH>
            <wp:positionV relativeFrom="paragraph">
              <wp:posOffset>365694</wp:posOffset>
            </wp:positionV>
            <wp:extent cx="1032510" cy="1032510"/>
            <wp:effectExtent l="0" t="0" r="0" b="0"/>
            <wp:wrapNone/>
            <wp:docPr id="1118427210"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895" name="Picture 1" descr="A black background with a black square&#10;&#10;Description automatically generated with medium confidence"/>
                    <pic:cNvPicPr/>
                  </pic:nvPicPr>
                  <pic:blipFill>
                    <a:blip r:embed="rId93" cstate="print">
                      <a:alphaModFix amt="20000"/>
                      <a:extLst>
                        <a:ext uri="{28A0092B-C50C-407E-A947-70E740481C1C}">
                          <a14:useLocalDpi xmlns:a14="http://schemas.microsoft.com/office/drawing/2010/main" val="0"/>
                        </a:ext>
                      </a:extLst>
                    </a:blip>
                    <a:stretch>
                      <a:fillRect/>
                    </a:stretch>
                  </pic:blipFill>
                  <pic:spPr>
                    <a:xfrm>
                      <a:off x="0" y="0"/>
                      <a:ext cx="1032510" cy="1032510"/>
                    </a:xfrm>
                    <a:prstGeom prst="rect">
                      <a:avLst/>
                    </a:prstGeom>
                  </pic:spPr>
                </pic:pic>
              </a:graphicData>
            </a:graphic>
            <wp14:sizeRelH relativeFrom="margin">
              <wp14:pctWidth>0</wp14:pctWidth>
            </wp14:sizeRelH>
            <wp14:sizeRelV relativeFrom="margin">
              <wp14:pctHeight>0</wp14:pctHeight>
            </wp14:sizeRelV>
          </wp:anchor>
        </w:drawing>
      </w:r>
      <w:r w:rsidR="002D67BC" w:rsidRPr="00D409E0">
        <w:rPr>
          <w:rFonts w:ascii="Segoe UI Emoji" w:hAnsi="Segoe UI Emoji" w:cs="Segoe UI Emoji"/>
          <w:color w:val="auto"/>
        </w:rPr>
        <w:t>🧠</w:t>
      </w:r>
      <w:r w:rsidR="00D409E0">
        <w:rPr>
          <w:rFonts w:ascii="Segoe UI Emoji" w:hAnsi="Segoe UI Emoji" w:cs="Segoe UI Emoji"/>
          <w:color w:val="auto"/>
        </w:rPr>
        <w:t xml:space="preserve"> </w:t>
      </w:r>
      <w:r w:rsidR="00D409E0" w:rsidRPr="00D409E0">
        <w:rPr>
          <w:b/>
          <w:bCs/>
          <w:color w:val="auto"/>
        </w:rPr>
        <w:t>Meeting Preparation</w:t>
      </w:r>
      <w:r w:rsidR="00D409E0" w:rsidRPr="00D409E0">
        <w:rPr>
          <w:color w:val="auto"/>
        </w:rPr>
        <w:t xml:space="preserve">: Read the </w:t>
      </w:r>
      <w:r w:rsidR="00DB047B">
        <w:rPr>
          <w:b/>
          <w:bCs/>
          <w:color w:val="auto"/>
        </w:rPr>
        <w:t>Participant</w:t>
      </w:r>
      <w:r w:rsidR="00D409E0" w:rsidRPr="00D409E0">
        <w:rPr>
          <w:b/>
          <w:bCs/>
          <w:color w:val="auto"/>
        </w:rPr>
        <w:t xml:space="preserve"> activity report that the ENHANCE core team will send you</w:t>
      </w:r>
      <w:r w:rsidR="00D409E0" w:rsidRPr="00D409E0">
        <w:rPr>
          <w:color w:val="auto"/>
        </w:rPr>
        <w:t xml:space="preserve">. In many cases </w:t>
      </w:r>
      <w:proofErr w:type="gramStart"/>
      <w:r w:rsidR="00D409E0" w:rsidRPr="00D409E0">
        <w:rPr>
          <w:color w:val="auto"/>
        </w:rPr>
        <w:t xml:space="preserve">the </w:t>
      </w:r>
      <w:r>
        <w:rPr>
          <w:color w:val="auto"/>
        </w:rPr>
        <w:t>they</w:t>
      </w:r>
      <w:proofErr w:type="gramEnd"/>
      <w:r w:rsidR="00D409E0" w:rsidRPr="00D409E0">
        <w:rPr>
          <w:color w:val="auto"/>
        </w:rPr>
        <w:t xml:space="preserve"> will not have completed the check-in questions, that’s OK.</w:t>
      </w:r>
    </w:p>
    <w:p w14:paraId="30D4521F" w14:textId="5B375A50" w:rsidR="002D67BC" w:rsidRPr="00AF4D98" w:rsidRDefault="006E6844" w:rsidP="00DE3CA6">
      <w:pPr>
        <w:pStyle w:val="Heading2"/>
        <w:spacing w:before="0" w:after="0"/>
        <w:rPr>
          <w:rFonts w:asciiTheme="minorHAnsi" w:hAnsiTheme="minorHAnsi"/>
          <w:color w:val="D17406"/>
        </w:rPr>
      </w:pPr>
      <w:bookmarkStart w:id="104" w:name="_Toc213939605"/>
      <w:r w:rsidRPr="006E6844">
        <w:rPr>
          <w:rStyle w:val="Heading2Char"/>
          <w:b/>
          <w:bCs/>
          <w:color w:val="E97132" w:themeColor="accent2"/>
          <w:u w:val="single"/>
        </w:rPr>
        <w:t>1. C</w:t>
      </w:r>
      <w:r w:rsidR="00AF4D98" w:rsidRPr="006E6844">
        <w:rPr>
          <w:rStyle w:val="Heading2Char"/>
          <w:b/>
          <w:bCs/>
          <w:color w:val="E97132" w:themeColor="accent2"/>
          <w:u w:val="single"/>
        </w:rPr>
        <w:t>heck-In &amp; Review (10-15 minutes)</w:t>
      </w:r>
      <w:bookmarkEnd w:id="104"/>
      <w:r w:rsidR="00833815" w:rsidRPr="00833815">
        <w:rPr>
          <w:color w:val="000000" w:themeColor="text1"/>
        </w:rPr>
        <w:t xml:space="preserve"> </w:t>
      </w:r>
    </w:p>
    <w:p w14:paraId="5C5F334C" w14:textId="0DF13B90" w:rsidR="002D67BC" w:rsidRDefault="00DB047B" w:rsidP="002D67BC">
      <w:pPr>
        <w:spacing w:line="288" w:lineRule="auto"/>
        <w:rPr>
          <w:i/>
          <w:iCs/>
          <w:color w:val="000000" w:themeColor="text1"/>
        </w:rPr>
      </w:pPr>
      <w:r>
        <w:rPr>
          <w:b/>
          <w:bCs/>
          <w:color w:val="000000" w:themeColor="text1"/>
        </w:rPr>
        <w:t>Participant</w:t>
      </w:r>
      <w:r w:rsidR="002D67BC">
        <w:rPr>
          <w:b/>
          <w:bCs/>
          <w:color w:val="000000" w:themeColor="text1"/>
        </w:rPr>
        <w:t xml:space="preserve"> is first asked in the app: </w:t>
      </w:r>
      <w:r w:rsidR="002D67BC">
        <w:rPr>
          <w:i/>
          <w:iCs/>
          <w:color w:val="000000" w:themeColor="text1"/>
        </w:rPr>
        <w:t>“Are you ready to set a quit date</w:t>
      </w:r>
      <w:r w:rsidR="002D67BC" w:rsidRPr="00CD26A4">
        <w:rPr>
          <w:i/>
          <w:iCs/>
          <w:color w:val="000000" w:themeColor="text1"/>
        </w:rPr>
        <w:t>?”</w:t>
      </w:r>
    </w:p>
    <w:p w14:paraId="4B3FC1C0" w14:textId="69AD0C53" w:rsidR="002D67BC" w:rsidRDefault="002D67BC" w:rsidP="002D67BC">
      <w:pPr>
        <w:spacing w:line="288" w:lineRule="auto"/>
        <w:rPr>
          <w:i/>
          <w:iCs/>
          <w:color w:val="000000" w:themeColor="text1"/>
        </w:rPr>
      </w:pPr>
      <w:r>
        <w:rPr>
          <w:color w:val="000000" w:themeColor="text1"/>
        </w:rPr>
        <w:t xml:space="preserve">If </w:t>
      </w:r>
      <w:r w:rsidR="0053322A">
        <w:rPr>
          <w:color w:val="000000" w:themeColor="text1"/>
        </w:rPr>
        <w:t xml:space="preserve">the </w:t>
      </w:r>
      <w:r w:rsidR="00DB047B">
        <w:rPr>
          <w:color w:val="000000" w:themeColor="text1"/>
        </w:rPr>
        <w:t>Participant</w:t>
      </w:r>
      <w:r>
        <w:rPr>
          <w:color w:val="000000" w:themeColor="text1"/>
        </w:rPr>
        <w:t xml:space="preserve"> select</w:t>
      </w:r>
      <w:r w:rsidR="0053322A">
        <w:rPr>
          <w:color w:val="000000" w:themeColor="text1"/>
        </w:rPr>
        <w:t>s</w:t>
      </w:r>
      <w:r>
        <w:rPr>
          <w:color w:val="000000" w:themeColor="text1"/>
        </w:rPr>
        <w:t xml:space="preserve"> </w:t>
      </w:r>
      <w:r w:rsidRPr="002850F7">
        <w:rPr>
          <w:b/>
          <w:bCs/>
          <w:color w:val="000000" w:themeColor="text1"/>
        </w:rPr>
        <w:t>yes</w:t>
      </w:r>
      <w:r>
        <w:rPr>
          <w:color w:val="000000" w:themeColor="text1"/>
        </w:rPr>
        <w:t>, then the app asks:</w:t>
      </w:r>
      <w:r>
        <w:rPr>
          <w:i/>
          <w:iCs/>
          <w:color w:val="000000" w:themeColor="text1"/>
        </w:rPr>
        <w:t xml:space="preserve"> “Please select a date” </w:t>
      </w:r>
      <w:r w:rsidRPr="009273A2">
        <w:rPr>
          <w:rFonts w:ascii="Wingdings" w:eastAsia="Wingdings" w:hAnsi="Wingdings" w:cs="Wingdings"/>
          <w:i/>
          <w:color w:val="000000" w:themeColor="text1"/>
        </w:rPr>
        <w:t>à</w:t>
      </w:r>
      <w:r>
        <w:rPr>
          <w:i/>
          <w:iCs/>
          <w:color w:val="000000" w:themeColor="text1"/>
        </w:rPr>
        <w:t xml:space="preserve"> “How many cigarettes did you smoke in the last week?” </w:t>
      </w:r>
      <w:r w:rsidRPr="00F74F4F">
        <w:rPr>
          <w:rFonts w:ascii="Wingdings" w:eastAsia="Wingdings" w:hAnsi="Wingdings" w:cs="Wingdings"/>
          <w:i/>
          <w:color w:val="000000" w:themeColor="text1"/>
        </w:rPr>
        <w:t>à</w:t>
      </w:r>
      <w:r>
        <w:rPr>
          <w:i/>
          <w:iCs/>
          <w:color w:val="000000" w:themeColor="text1"/>
        </w:rPr>
        <w:t xml:space="preserve"> “Why are you quitting?” </w:t>
      </w:r>
      <w:r w:rsidRPr="00F74F4F">
        <w:rPr>
          <w:rFonts w:ascii="Wingdings" w:eastAsia="Wingdings" w:hAnsi="Wingdings" w:cs="Wingdings"/>
          <w:i/>
          <w:color w:val="000000" w:themeColor="text1"/>
        </w:rPr>
        <w:t>à</w:t>
      </w:r>
      <w:r>
        <w:rPr>
          <w:i/>
          <w:iCs/>
          <w:color w:val="000000" w:themeColor="text1"/>
        </w:rPr>
        <w:t xml:space="preserve"> “What makes you smoke?”</w:t>
      </w:r>
    </w:p>
    <w:p w14:paraId="67F8C61A" w14:textId="56218588" w:rsidR="002D67BC" w:rsidRPr="00CD26A4" w:rsidRDefault="002D67BC" w:rsidP="002D67BC">
      <w:pPr>
        <w:spacing w:line="288" w:lineRule="auto"/>
        <w:rPr>
          <w:i/>
          <w:iCs/>
          <w:color w:val="000000" w:themeColor="text1"/>
        </w:rPr>
      </w:pPr>
      <w:r w:rsidRPr="00242413">
        <w:rPr>
          <w:color w:val="000000" w:themeColor="text1"/>
        </w:rPr>
        <w:t>Then from their second week onwards, they will only be asked</w:t>
      </w:r>
      <w:r>
        <w:rPr>
          <w:i/>
          <w:iCs/>
          <w:color w:val="000000" w:themeColor="text1"/>
        </w:rPr>
        <w:t xml:space="preserve"> “How many cigarettes did you smoke in the last week?”</w:t>
      </w:r>
    </w:p>
    <w:p w14:paraId="4DD4CE1A" w14:textId="34981E5D" w:rsidR="002D67BC" w:rsidRDefault="002D67BC" w:rsidP="00F01A99">
      <w:pPr>
        <w:pStyle w:val="ListParagraph"/>
        <w:numPr>
          <w:ilvl w:val="0"/>
          <w:numId w:val="29"/>
        </w:numPr>
        <w:spacing w:line="288" w:lineRule="auto"/>
        <w:ind w:left="360"/>
        <w:rPr>
          <w:color w:val="000000" w:themeColor="text1"/>
        </w:rPr>
      </w:pPr>
      <w:r w:rsidRPr="000E28F8">
        <w:rPr>
          <w:rFonts w:ascii="Segoe UI Emoji" w:hAnsi="Segoe UI Emoji" w:cs="Segoe UI Emoji"/>
          <w:color w:val="00B050"/>
        </w:rPr>
        <w:t xml:space="preserve">✔️ </w:t>
      </w:r>
      <w:r w:rsidR="00DB047B">
        <w:rPr>
          <w:b/>
          <w:bCs/>
          <w:color w:val="000000" w:themeColor="text1"/>
        </w:rPr>
        <w:t>Participant</w:t>
      </w:r>
      <w:r>
        <w:rPr>
          <w:b/>
          <w:bCs/>
          <w:color w:val="000000" w:themeColor="text1"/>
        </w:rPr>
        <w:t xml:space="preserve"> is ready to set a quit date and has shared their triggers and motivations to quit:</w:t>
      </w:r>
      <w:r w:rsidRPr="000E28F8">
        <w:rPr>
          <w:color w:val="000000" w:themeColor="text1"/>
        </w:rPr>
        <w:t xml:space="preserve"> Discuss</w:t>
      </w:r>
      <w:r>
        <w:rPr>
          <w:color w:val="000000" w:themeColor="text1"/>
        </w:rPr>
        <w:t xml:space="preserve"> this with them to create a tailored quit plan.</w:t>
      </w:r>
    </w:p>
    <w:p w14:paraId="77F3A28B" w14:textId="3E06B709" w:rsidR="002D67BC" w:rsidRPr="00501AD7" w:rsidRDefault="00221F3B" w:rsidP="00F01A99">
      <w:pPr>
        <w:pStyle w:val="ListParagraph"/>
        <w:numPr>
          <w:ilvl w:val="0"/>
          <w:numId w:val="29"/>
        </w:numPr>
        <w:spacing w:line="288" w:lineRule="auto"/>
        <w:ind w:left="360"/>
        <w:rPr>
          <w:color w:val="000000" w:themeColor="text1"/>
        </w:rPr>
      </w:pPr>
      <w:r w:rsidRPr="00E33574">
        <w:rPr>
          <w:rStyle w:val="SubtleEmphasis"/>
          <w:rFonts w:asciiTheme="minorHAnsi" w:hAnsiTheme="minorHAnsi"/>
          <w:b w:val="0"/>
          <w:noProof/>
          <w:color w:val="000000" w:themeColor="text1"/>
          <w:sz w:val="24"/>
          <w:szCs w:val="22"/>
        </w:rPr>
        <w:drawing>
          <wp:anchor distT="0" distB="0" distL="114300" distR="114300" simplePos="0" relativeHeight="251658346" behindDoc="1" locked="0" layoutInCell="1" allowOverlap="1" wp14:anchorId="3BBA692F" wp14:editId="22A8B873">
            <wp:simplePos x="0" y="0"/>
            <wp:positionH relativeFrom="margin">
              <wp:align>right</wp:align>
            </wp:positionH>
            <wp:positionV relativeFrom="paragraph">
              <wp:posOffset>691822</wp:posOffset>
            </wp:positionV>
            <wp:extent cx="1134534" cy="1134534"/>
            <wp:effectExtent l="0" t="0" r="8890" b="8890"/>
            <wp:wrapNone/>
            <wp:docPr id="1106811526" name="Picture 1" descr="A calendar with a clock and colorful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1526" name="Picture 1" descr="A calendar with a clock and colorful boxes&#10;&#10;Description automatically generated"/>
                    <pic:cNvPicPr/>
                  </pic:nvPicPr>
                  <pic:blipFill>
                    <a:blip r:embed="rId116" cstate="print">
                      <a:alphaModFix amt="20000"/>
                      <a:extLst>
                        <a:ext uri="{28A0092B-C50C-407E-A947-70E740481C1C}">
                          <a14:useLocalDpi xmlns:a14="http://schemas.microsoft.com/office/drawing/2010/main" val="0"/>
                        </a:ext>
                      </a:extLst>
                    </a:blip>
                    <a:stretch>
                      <a:fillRect/>
                    </a:stretch>
                  </pic:blipFill>
                  <pic:spPr>
                    <a:xfrm>
                      <a:off x="0" y="0"/>
                      <a:ext cx="1134534" cy="1134534"/>
                    </a:xfrm>
                    <a:prstGeom prst="rect">
                      <a:avLst/>
                    </a:prstGeom>
                  </pic:spPr>
                </pic:pic>
              </a:graphicData>
            </a:graphic>
            <wp14:sizeRelH relativeFrom="margin">
              <wp14:pctWidth>0</wp14:pctWidth>
            </wp14:sizeRelH>
            <wp14:sizeRelV relativeFrom="margin">
              <wp14:pctHeight>0</wp14:pctHeight>
            </wp14:sizeRelV>
          </wp:anchor>
        </w:drawing>
      </w:r>
      <w:r w:rsidR="002D67BC" w:rsidRPr="00DC0245">
        <w:rPr>
          <w:rFonts w:ascii="Segoe UI Emoji" w:hAnsi="Segoe UI Emoji" w:cs="Segoe UI Emoji"/>
          <w:color w:val="FF0000"/>
        </w:rPr>
        <w:t>❌</w:t>
      </w:r>
      <w:r w:rsidR="002D67BC">
        <w:rPr>
          <w:rFonts w:ascii="Segoe UI Emoji" w:hAnsi="Segoe UI Emoji" w:cs="Segoe UI Emoji"/>
          <w:color w:val="FF0000"/>
        </w:rPr>
        <w:t xml:space="preserve"> </w:t>
      </w:r>
      <w:r w:rsidR="00DB047B">
        <w:rPr>
          <w:b/>
          <w:bCs/>
          <w:color w:val="000000" w:themeColor="text1"/>
        </w:rPr>
        <w:t>Participant</w:t>
      </w:r>
      <w:r w:rsidR="002D67BC">
        <w:rPr>
          <w:b/>
          <w:bCs/>
          <w:color w:val="000000" w:themeColor="text1"/>
        </w:rPr>
        <w:t xml:space="preserve"> is not ready to set a quit date: </w:t>
      </w:r>
      <w:r w:rsidR="002D67BC">
        <w:rPr>
          <w:color w:val="000000" w:themeColor="text1"/>
        </w:rPr>
        <w:t>Problem-solve, inform them that this is an important aspect of the Quitting Smoking intervention and see if they would like to try to set one or move to a different risk factor.</w:t>
      </w:r>
    </w:p>
    <w:p w14:paraId="58AFAC4D" w14:textId="295FA6B4" w:rsidR="002D67BC" w:rsidRPr="003D12D1" w:rsidRDefault="002D67BC" w:rsidP="00DE3CA6">
      <w:pPr>
        <w:pStyle w:val="Heading2"/>
        <w:numPr>
          <w:ilvl w:val="0"/>
          <w:numId w:val="92"/>
        </w:numPr>
        <w:spacing w:before="0" w:after="0"/>
        <w:rPr>
          <w:rFonts w:asciiTheme="minorHAnsi" w:hAnsiTheme="minorHAnsi"/>
          <w:b/>
          <w:bCs/>
          <w:color w:val="D17406"/>
          <w:sz w:val="28"/>
          <w:szCs w:val="28"/>
          <w:u w:val="single"/>
        </w:rPr>
      </w:pPr>
      <w:bookmarkStart w:id="105" w:name="_Toc179275767"/>
      <w:bookmarkStart w:id="106" w:name="_Toc213939606"/>
      <w:r>
        <w:rPr>
          <w:rFonts w:asciiTheme="minorHAnsi" w:hAnsiTheme="minorHAnsi"/>
          <w:b/>
          <w:bCs/>
          <w:color w:val="D17406"/>
          <w:u w:val="single"/>
        </w:rPr>
        <w:t>Setting a Quit Date &amp; Developing the Quit Plan</w:t>
      </w:r>
      <w:r w:rsidRPr="0075726C">
        <w:rPr>
          <w:rFonts w:asciiTheme="minorHAnsi" w:hAnsiTheme="minorHAnsi"/>
          <w:b/>
          <w:bCs/>
          <w:color w:val="D17406"/>
          <w:u w:val="single"/>
        </w:rPr>
        <w:t xml:space="preserve"> </w:t>
      </w:r>
      <w:r w:rsidRPr="0075726C">
        <w:rPr>
          <w:rFonts w:asciiTheme="minorHAnsi" w:hAnsiTheme="minorHAnsi"/>
          <w:b/>
          <w:bCs/>
          <w:color w:val="D17406"/>
          <w:sz w:val="28"/>
          <w:szCs w:val="28"/>
          <w:u w:val="single"/>
        </w:rPr>
        <w:t>(20 minutes)</w:t>
      </w:r>
      <w:bookmarkEnd w:id="105"/>
      <w:bookmarkEnd w:id="106"/>
    </w:p>
    <w:p w14:paraId="6671DEE9" w14:textId="397E516E" w:rsidR="002D67BC" w:rsidRPr="00902A21" w:rsidRDefault="002D67BC" w:rsidP="00252768">
      <w:pPr>
        <w:spacing w:line="288" w:lineRule="auto"/>
        <w:jc w:val="center"/>
        <w:rPr>
          <w:rStyle w:val="SubtleEmphasis"/>
          <w:rFonts w:asciiTheme="minorHAnsi" w:hAnsiTheme="minorHAnsi"/>
          <w:bCs/>
          <w:color w:val="0B769F" w:themeColor="accent4" w:themeShade="BF"/>
          <w:sz w:val="24"/>
          <w:szCs w:val="22"/>
        </w:rPr>
      </w:pPr>
      <w:r w:rsidRPr="00902A21">
        <w:rPr>
          <w:rFonts w:ascii="Segoe UI Emoji" w:hAnsi="Segoe UI Emoji" w:cs="Segoe UI Emoji"/>
          <w:color w:val="auto"/>
          <w:sz w:val="32"/>
          <w:szCs w:val="32"/>
        </w:rPr>
        <w:t>📅</w:t>
      </w:r>
      <w:r>
        <w:rPr>
          <w:rFonts w:ascii="Segoe UI Emoji" w:hAnsi="Segoe UI Emoji" w:cs="Segoe UI Emoji"/>
          <w:color w:val="auto"/>
          <w:sz w:val="32"/>
          <w:szCs w:val="32"/>
        </w:rPr>
        <w:t xml:space="preserve"> </w:t>
      </w:r>
      <w:r>
        <w:rPr>
          <w:rStyle w:val="SubtleEmphasis"/>
          <w:rFonts w:asciiTheme="minorHAnsi" w:hAnsiTheme="minorHAnsi"/>
          <w:bCs/>
          <w:color w:val="0B769F" w:themeColor="accent4" w:themeShade="BF"/>
        </w:rPr>
        <w:t>Setting up the Quit Date</w:t>
      </w:r>
      <w:r w:rsidRPr="00902A21">
        <w:rPr>
          <w:rStyle w:val="SubtleEmphasis"/>
          <w:rFonts w:asciiTheme="minorHAnsi" w:hAnsiTheme="minorHAnsi"/>
          <w:bCs/>
          <w:color w:val="0B769F" w:themeColor="accent4" w:themeShade="BF"/>
        </w:rPr>
        <w:t>:</w:t>
      </w:r>
    </w:p>
    <w:p w14:paraId="398181C9" w14:textId="2729E375" w:rsidR="002D67BC" w:rsidRDefault="002D67BC" w:rsidP="00240362">
      <w:pPr>
        <w:pStyle w:val="ListParagraph"/>
        <w:numPr>
          <w:ilvl w:val="0"/>
          <w:numId w:val="66"/>
        </w:numPr>
        <w:spacing w:line="288" w:lineRule="auto"/>
        <w:ind w:left="499" w:hanging="357"/>
        <w:rPr>
          <w:rFonts w:cs="Segoe UI Emoji"/>
          <w:color w:val="000000" w:themeColor="text1"/>
        </w:rPr>
      </w:pPr>
      <w:r>
        <w:rPr>
          <w:rFonts w:cs="Segoe UI Emoji"/>
          <w:color w:val="000000" w:themeColor="text1"/>
        </w:rPr>
        <w:t xml:space="preserve">Help the </w:t>
      </w:r>
      <w:r w:rsidR="00DB047B">
        <w:rPr>
          <w:rFonts w:cs="Segoe UI Emoji"/>
          <w:color w:val="000000" w:themeColor="text1"/>
        </w:rPr>
        <w:t>Participant</w:t>
      </w:r>
      <w:r>
        <w:rPr>
          <w:rFonts w:cs="Segoe UI Emoji"/>
          <w:color w:val="000000" w:themeColor="text1"/>
        </w:rPr>
        <w:t xml:space="preserve"> choose a quit date, aiming for a realistic and achievable timeline that they feel comfortable with</w:t>
      </w:r>
      <w:r w:rsidR="00534ED6">
        <w:rPr>
          <w:rFonts w:cs="Segoe UI Emoji"/>
          <w:color w:val="000000" w:themeColor="text1"/>
        </w:rPr>
        <w:t>. Quit dates can be anytime during the 6-week risk factor module.</w:t>
      </w:r>
      <w:r>
        <w:rPr>
          <w:rFonts w:cs="Segoe UI Emoji"/>
          <w:color w:val="000000" w:themeColor="text1"/>
        </w:rPr>
        <w:t xml:space="preserve"> </w:t>
      </w:r>
      <w:r>
        <w:rPr>
          <w:rFonts w:cs="Segoe UI Emoji"/>
          <w:b/>
          <w:bCs/>
          <w:color w:val="000000" w:themeColor="text1"/>
        </w:rPr>
        <w:t>You can send this completed plan via the app/SMS.</w:t>
      </w:r>
    </w:p>
    <w:p w14:paraId="385CE080" w14:textId="75082745" w:rsidR="002D67BC" w:rsidRDefault="002D67BC" w:rsidP="00252768">
      <w:pPr>
        <w:pStyle w:val="paragraph"/>
        <w:spacing w:beforeAutospacing="0" w:afterAutospacing="0"/>
        <w:jc w:val="center"/>
        <w:rPr>
          <w:rStyle w:val="SubtleEmphasis"/>
          <w:rFonts w:asciiTheme="minorHAnsi" w:hAnsiTheme="minorHAnsi"/>
          <w:bCs/>
          <w:color w:val="0B769F" w:themeColor="accent4" w:themeShade="BF"/>
        </w:rPr>
      </w:pPr>
      <w:r w:rsidRPr="004C38D2">
        <w:rPr>
          <w:rFonts w:ascii="Segoe UI Emoji" w:hAnsi="Segoe UI Emoji" w:cs="Segoe UI Emoji"/>
          <w:sz w:val="32"/>
          <w:szCs w:val="32"/>
        </w:rPr>
        <w:t xml:space="preserve">🚬 </w:t>
      </w:r>
      <w:r w:rsidRPr="004C38D2">
        <w:rPr>
          <w:rStyle w:val="SubtleEmphasis"/>
          <w:rFonts w:asciiTheme="minorHAnsi" w:eastAsiaTheme="majorEastAsia" w:hAnsiTheme="minorHAnsi"/>
          <w:bCs/>
          <w:color w:val="0B769F" w:themeColor="accent4" w:themeShade="BF"/>
        </w:rPr>
        <w:t>Develop a Quit Plan</w:t>
      </w:r>
      <w:r w:rsidRPr="004C38D2">
        <w:rPr>
          <w:rStyle w:val="SubtleEmphasis"/>
          <w:rFonts w:asciiTheme="minorHAnsi" w:hAnsiTheme="minorHAnsi"/>
          <w:bCs/>
          <w:color w:val="0B769F" w:themeColor="accent4" w:themeShade="BF"/>
        </w:rPr>
        <w:t>:</w:t>
      </w:r>
    </w:p>
    <w:p w14:paraId="5E1D583A" w14:textId="704E0AFA" w:rsidR="002D67BC" w:rsidRPr="00501AD7" w:rsidRDefault="002D67BC" w:rsidP="00240362">
      <w:pPr>
        <w:pStyle w:val="paragraph"/>
        <w:numPr>
          <w:ilvl w:val="0"/>
          <w:numId w:val="66"/>
        </w:numPr>
        <w:spacing w:beforeAutospacing="0" w:afterAutospacing="0"/>
        <w:rPr>
          <w:rStyle w:val="SubtleEmphasis"/>
          <w:rFonts w:asciiTheme="minorHAnsi" w:hAnsiTheme="minorHAnsi"/>
          <w:bCs/>
          <w:color w:val="000000" w:themeColor="text1"/>
          <w:sz w:val="24"/>
          <w:szCs w:val="22"/>
        </w:rPr>
      </w:pPr>
      <w:r w:rsidRPr="007D51B3">
        <w:rPr>
          <w:rFonts w:ascii="Segoe UI Emoji" w:hAnsi="Segoe UI Emoji" w:cs="Segoe UI Emoji"/>
          <w:b/>
          <w:bCs/>
          <w:szCs w:val="22"/>
        </w:rPr>
        <w:t>💪</w:t>
      </w:r>
      <w:r>
        <w:rPr>
          <w:rFonts w:asciiTheme="minorHAnsi" w:hAnsiTheme="minorHAnsi"/>
          <w:b/>
          <w:bCs/>
          <w:color w:val="000000" w:themeColor="text1"/>
          <w:szCs w:val="22"/>
        </w:rPr>
        <w:t xml:space="preserve"> </w:t>
      </w:r>
      <w:r w:rsidRPr="00501AD7">
        <w:rPr>
          <w:rStyle w:val="SubtleEmphasis"/>
          <w:rFonts w:asciiTheme="minorHAnsi" w:hAnsiTheme="minorHAnsi"/>
          <w:bCs/>
          <w:color w:val="000000" w:themeColor="text1"/>
          <w:sz w:val="24"/>
          <w:szCs w:val="22"/>
        </w:rPr>
        <w:t xml:space="preserve">Reasons/Motivations for Quitting: </w:t>
      </w:r>
      <w:r w:rsidRPr="00501AD7">
        <w:rPr>
          <w:rStyle w:val="SubtleEmphasis"/>
          <w:rFonts w:asciiTheme="minorHAnsi" w:hAnsiTheme="minorHAnsi"/>
          <w:b w:val="0"/>
          <w:color w:val="000000" w:themeColor="text1"/>
          <w:sz w:val="24"/>
          <w:szCs w:val="22"/>
        </w:rPr>
        <w:t xml:space="preserve">Using the </w:t>
      </w:r>
      <w:r w:rsidR="00DB047B">
        <w:rPr>
          <w:rStyle w:val="SubtleEmphasis"/>
          <w:rFonts w:asciiTheme="minorHAnsi" w:hAnsiTheme="minorHAnsi"/>
          <w:b w:val="0"/>
          <w:color w:val="000000" w:themeColor="text1"/>
          <w:sz w:val="24"/>
          <w:szCs w:val="22"/>
        </w:rPr>
        <w:t>Participant</w:t>
      </w:r>
      <w:r w:rsidRPr="00501AD7">
        <w:rPr>
          <w:rStyle w:val="SubtleEmphasis"/>
          <w:rFonts w:asciiTheme="minorHAnsi" w:hAnsiTheme="minorHAnsi"/>
          <w:b w:val="0"/>
          <w:color w:val="000000" w:themeColor="text1"/>
          <w:sz w:val="24"/>
          <w:szCs w:val="22"/>
        </w:rPr>
        <w:t>’s app answers, engage in a discussion about the reasons they want to quit. Encourage the</w:t>
      </w:r>
      <w:r w:rsidR="00534ED6">
        <w:rPr>
          <w:rStyle w:val="SubtleEmphasis"/>
          <w:rFonts w:asciiTheme="minorHAnsi" w:hAnsiTheme="minorHAnsi"/>
          <w:b w:val="0"/>
          <w:color w:val="000000" w:themeColor="text1"/>
          <w:sz w:val="24"/>
          <w:szCs w:val="22"/>
        </w:rPr>
        <w:t>m</w:t>
      </w:r>
      <w:r w:rsidRPr="00501AD7">
        <w:rPr>
          <w:rStyle w:val="SubtleEmphasis"/>
          <w:rFonts w:asciiTheme="minorHAnsi" w:hAnsiTheme="minorHAnsi"/>
          <w:b w:val="0"/>
          <w:color w:val="000000" w:themeColor="text1"/>
          <w:sz w:val="24"/>
          <w:szCs w:val="22"/>
        </w:rPr>
        <w:t xml:space="preserve"> to reflect on motivations</w:t>
      </w:r>
      <w:r w:rsidR="00534ED6">
        <w:rPr>
          <w:rStyle w:val="SubtleEmphasis"/>
          <w:rFonts w:asciiTheme="minorHAnsi" w:hAnsiTheme="minorHAnsi"/>
          <w:b w:val="0"/>
          <w:color w:val="000000" w:themeColor="text1"/>
          <w:sz w:val="24"/>
          <w:szCs w:val="22"/>
        </w:rPr>
        <w:t>.</w:t>
      </w:r>
    </w:p>
    <w:p w14:paraId="26CE9F16" w14:textId="5E1DA1A8" w:rsidR="002D67BC" w:rsidRPr="008A5A52" w:rsidRDefault="002D67BC" w:rsidP="00240362">
      <w:pPr>
        <w:pStyle w:val="paragraph"/>
        <w:numPr>
          <w:ilvl w:val="1"/>
          <w:numId w:val="69"/>
        </w:numPr>
        <w:spacing w:beforeAutospacing="0" w:afterAutospacing="0"/>
        <w:rPr>
          <w:rStyle w:val="SubtleEmphasis"/>
          <w:rFonts w:asciiTheme="minorHAnsi" w:hAnsiTheme="minorHAnsi"/>
          <w:bCs/>
          <w:color w:val="000000" w:themeColor="text1"/>
          <w:sz w:val="24"/>
          <w:szCs w:val="22"/>
        </w:rPr>
      </w:pPr>
      <w:r w:rsidRPr="008A5A52">
        <w:rPr>
          <w:rFonts w:ascii="Segoe UI Emoji" w:hAnsi="Segoe UI Emoji" w:cs="Segoe UI Emoji"/>
          <w:b/>
          <w:bCs/>
          <w:szCs w:val="22"/>
        </w:rPr>
        <w:t>🔥</w:t>
      </w:r>
      <w:r w:rsidRPr="008A5A52">
        <w:rPr>
          <w:rFonts w:asciiTheme="minorHAnsi" w:hAnsiTheme="minorHAnsi"/>
          <w:b/>
          <w:bCs/>
          <w:color w:val="000000" w:themeColor="text1"/>
          <w:szCs w:val="22"/>
        </w:rPr>
        <w:t xml:space="preserve"> </w:t>
      </w:r>
      <w:r w:rsidRPr="008A5A52">
        <w:rPr>
          <w:rStyle w:val="SubtleEmphasis"/>
          <w:rFonts w:asciiTheme="minorHAnsi" w:hAnsiTheme="minorHAnsi"/>
          <w:bCs/>
          <w:color w:val="000000" w:themeColor="text1"/>
          <w:sz w:val="24"/>
          <w:szCs w:val="22"/>
        </w:rPr>
        <w:t>Identifying Triggers:</w:t>
      </w:r>
      <w:r>
        <w:rPr>
          <w:rStyle w:val="SubtleEmphasis"/>
          <w:rFonts w:asciiTheme="minorHAnsi" w:hAnsiTheme="minorHAnsi"/>
          <w:bCs/>
          <w:color w:val="000000" w:themeColor="text1"/>
          <w:sz w:val="24"/>
          <w:szCs w:val="22"/>
        </w:rPr>
        <w:t xml:space="preserve"> </w:t>
      </w:r>
      <w:r w:rsidRPr="008A5A52">
        <w:rPr>
          <w:rStyle w:val="SubtleEmphasis"/>
          <w:rFonts w:asciiTheme="minorHAnsi" w:hAnsiTheme="minorHAnsi"/>
          <w:b w:val="0"/>
          <w:color w:val="000000" w:themeColor="text1"/>
          <w:sz w:val="24"/>
          <w:szCs w:val="22"/>
        </w:rPr>
        <w:t xml:space="preserve">Using the </w:t>
      </w:r>
      <w:r w:rsidR="00DB047B">
        <w:rPr>
          <w:rStyle w:val="SubtleEmphasis"/>
          <w:rFonts w:asciiTheme="minorHAnsi" w:hAnsiTheme="minorHAnsi"/>
          <w:b w:val="0"/>
          <w:color w:val="000000" w:themeColor="text1"/>
          <w:sz w:val="24"/>
          <w:szCs w:val="22"/>
        </w:rPr>
        <w:t>Participant</w:t>
      </w:r>
      <w:r w:rsidRPr="008A5A52">
        <w:rPr>
          <w:rStyle w:val="SubtleEmphasis"/>
          <w:rFonts w:asciiTheme="minorHAnsi" w:hAnsiTheme="minorHAnsi"/>
          <w:b w:val="0"/>
          <w:color w:val="000000" w:themeColor="text1"/>
          <w:sz w:val="24"/>
          <w:szCs w:val="22"/>
        </w:rPr>
        <w:t>’s app answers, guide them in recognising the key moments or situations that trigger their smoking.</w:t>
      </w:r>
      <w:r w:rsidR="00E33574" w:rsidRPr="00E33574">
        <w:rPr>
          <w:noProof/>
          <w14:ligatures w14:val="standardContextual"/>
        </w:rPr>
        <w:t xml:space="preserve"> </w:t>
      </w:r>
    </w:p>
    <w:p w14:paraId="5FB9C5B0" w14:textId="015646F1" w:rsidR="002D67BC" w:rsidRPr="008A5A52" w:rsidRDefault="002D67BC" w:rsidP="00240362">
      <w:pPr>
        <w:pStyle w:val="paragraph"/>
        <w:numPr>
          <w:ilvl w:val="0"/>
          <w:numId w:val="66"/>
        </w:numPr>
        <w:spacing w:beforeAutospacing="0" w:afterAutospacing="0"/>
        <w:rPr>
          <w:rStyle w:val="SubtleEmphasis"/>
          <w:rFonts w:asciiTheme="minorHAnsi" w:hAnsiTheme="minorHAnsi"/>
          <w:bCs/>
          <w:color w:val="000000" w:themeColor="text1"/>
          <w:sz w:val="24"/>
          <w:szCs w:val="22"/>
        </w:rPr>
      </w:pPr>
      <w:r w:rsidRPr="007D51B3">
        <w:rPr>
          <w:rFonts w:ascii="Segoe UI Emoji" w:hAnsi="Segoe UI Emoji" w:cs="Segoe UI Emoji"/>
          <w:b/>
          <w:bCs/>
          <w:szCs w:val="22"/>
        </w:rPr>
        <w:t>👨</w:t>
      </w:r>
      <w:r w:rsidRPr="007D51B3">
        <w:rPr>
          <w:rFonts w:asciiTheme="minorHAnsi" w:hAnsiTheme="minorHAnsi"/>
          <w:b/>
          <w:bCs/>
          <w:szCs w:val="22"/>
        </w:rPr>
        <w:t>‍</w:t>
      </w:r>
      <w:r w:rsidRPr="007D51B3">
        <w:rPr>
          <w:rFonts w:ascii="Segoe UI Emoji" w:hAnsi="Segoe UI Emoji" w:cs="Segoe UI Emoji"/>
          <w:b/>
          <w:bCs/>
          <w:szCs w:val="22"/>
        </w:rPr>
        <w:t>👩</w:t>
      </w:r>
      <w:r w:rsidRPr="007D51B3">
        <w:rPr>
          <w:rFonts w:asciiTheme="minorHAnsi" w:hAnsiTheme="minorHAnsi"/>
          <w:b/>
          <w:bCs/>
          <w:szCs w:val="22"/>
        </w:rPr>
        <w:t>‍</w:t>
      </w:r>
      <w:r w:rsidRPr="007D51B3">
        <w:rPr>
          <w:rFonts w:ascii="Segoe UI Emoji" w:hAnsi="Segoe UI Emoji" w:cs="Segoe UI Emoji"/>
          <w:b/>
          <w:bCs/>
          <w:szCs w:val="22"/>
        </w:rPr>
        <w:t>👧</w:t>
      </w:r>
      <w:r w:rsidRPr="007D51B3">
        <w:rPr>
          <w:rFonts w:asciiTheme="minorHAnsi" w:hAnsiTheme="minorHAnsi"/>
          <w:b/>
          <w:bCs/>
          <w:szCs w:val="22"/>
        </w:rPr>
        <w:t>‍</w:t>
      </w:r>
      <w:r w:rsidRPr="007D51B3">
        <w:rPr>
          <w:rFonts w:ascii="Segoe UI Emoji" w:hAnsi="Segoe UI Emoji" w:cs="Segoe UI Emoji"/>
          <w:b/>
          <w:bCs/>
          <w:szCs w:val="22"/>
        </w:rPr>
        <w:t>👦</w:t>
      </w:r>
      <w:r>
        <w:rPr>
          <w:rFonts w:asciiTheme="minorHAnsi" w:hAnsiTheme="minorHAnsi"/>
          <w:b/>
          <w:bCs/>
          <w:color w:val="000000" w:themeColor="text1"/>
          <w:szCs w:val="22"/>
        </w:rPr>
        <w:t xml:space="preserve"> </w:t>
      </w:r>
      <w:r>
        <w:rPr>
          <w:rStyle w:val="SubtleEmphasis"/>
          <w:rFonts w:asciiTheme="minorHAnsi" w:hAnsiTheme="minorHAnsi"/>
          <w:bCs/>
          <w:color w:val="000000" w:themeColor="text1"/>
          <w:sz w:val="24"/>
          <w:szCs w:val="22"/>
        </w:rPr>
        <w:t xml:space="preserve">Identifying Sources of Support and Coping Strategies: </w:t>
      </w:r>
      <w:r w:rsidRPr="008A5A52">
        <w:rPr>
          <w:rStyle w:val="SubtleEmphasis"/>
          <w:rFonts w:asciiTheme="minorHAnsi" w:hAnsiTheme="minorHAnsi"/>
          <w:b w:val="0"/>
          <w:color w:val="000000" w:themeColor="text1"/>
          <w:sz w:val="24"/>
          <w:szCs w:val="22"/>
        </w:rPr>
        <w:t xml:space="preserve">Encourage </w:t>
      </w:r>
      <w:r w:rsidR="0053322A">
        <w:rPr>
          <w:rStyle w:val="SubtleEmphasis"/>
          <w:rFonts w:asciiTheme="minorHAnsi" w:hAnsiTheme="minorHAnsi"/>
          <w:b w:val="0"/>
          <w:color w:val="000000" w:themeColor="text1"/>
          <w:sz w:val="24"/>
          <w:szCs w:val="22"/>
        </w:rPr>
        <w:t xml:space="preserve">the </w:t>
      </w:r>
      <w:r w:rsidR="00DB047B">
        <w:rPr>
          <w:rStyle w:val="SubtleEmphasis"/>
          <w:rFonts w:asciiTheme="minorHAnsi" w:hAnsiTheme="minorHAnsi"/>
          <w:b w:val="0"/>
          <w:color w:val="000000" w:themeColor="text1"/>
          <w:sz w:val="24"/>
          <w:szCs w:val="22"/>
        </w:rPr>
        <w:t>Participant</w:t>
      </w:r>
      <w:r w:rsidRPr="008A5A52">
        <w:rPr>
          <w:rStyle w:val="SubtleEmphasis"/>
          <w:rFonts w:asciiTheme="minorHAnsi" w:hAnsiTheme="minorHAnsi"/>
          <w:b w:val="0"/>
          <w:color w:val="000000" w:themeColor="text1"/>
          <w:sz w:val="24"/>
          <w:szCs w:val="22"/>
        </w:rPr>
        <w:t xml:space="preserve"> to access NHS resources to support them quitting smoking, including clinics and nicotine replacement.</w:t>
      </w:r>
    </w:p>
    <w:p w14:paraId="74E1E1B4" w14:textId="31241946" w:rsidR="002D67BC" w:rsidRPr="00CF5509" w:rsidRDefault="002D67BC" w:rsidP="00240362">
      <w:pPr>
        <w:pStyle w:val="paragraph"/>
        <w:numPr>
          <w:ilvl w:val="1"/>
          <w:numId w:val="70"/>
        </w:numPr>
        <w:spacing w:beforeAutospacing="0" w:afterAutospacing="0"/>
        <w:rPr>
          <w:rStyle w:val="SubtleEmphasis"/>
          <w:rFonts w:asciiTheme="minorHAnsi" w:hAnsiTheme="minorHAnsi"/>
          <w:bCs/>
          <w:color w:val="000000" w:themeColor="text1"/>
          <w:sz w:val="24"/>
          <w:szCs w:val="22"/>
        </w:rPr>
      </w:pPr>
      <w:r w:rsidRPr="00985E0D">
        <w:rPr>
          <w:rStyle w:val="SubtleEmphasis"/>
          <w:rFonts w:asciiTheme="minorHAnsi" w:hAnsiTheme="minorHAnsi"/>
          <w:b w:val="0"/>
          <w:color w:val="000000" w:themeColor="text1"/>
          <w:sz w:val="24"/>
          <w:szCs w:val="22"/>
        </w:rPr>
        <w:t xml:space="preserve">Tell </w:t>
      </w:r>
      <w:r w:rsidR="0053322A">
        <w:rPr>
          <w:rStyle w:val="SubtleEmphasis"/>
          <w:rFonts w:asciiTheme="minorHAnsi" w:hAnsiTheme="minorHAnsi"/>
          <w:b w:val="0"/>
          <w:color w:val="000000" w:themeColor="text1"/>
          <w:sz w:val="24"/>
          <w:szCs w:val="22"/>
        </w:rPr>
        <w:t xml:space="preserve">the </w:t>
      </w:r>
      <w:r w:rsidR="00DB047B">
        <w:rPr>
          <w:rStyle w:val="SubtleEmphasis"/>
          <w:rFonts w:asciiTheme="minorHAnsi" w:hAnsiTheme="minorHAnsi"/>
          <w:b w:val="0"/>
          <w:color w:val="000000" w:themeColor="text1"/>
          <w:sz w:val="24"/>
          <w:szCs w:val="22"/>
        </w:rPr>
        <w:t>Participant</w:t>
      </w:r>
      <w:r w:rsidRPr="00985E0D">
        <w:rPr>
          <w:rStyle w:val="SubtleEmphasis"/>
          <w:rFonts w:asciiTheme="minorHAnsi" w:hAnsiTheme="minorHAnsi"/>
          <w:b w:val="0"/>
          <w:color w:val="000000" w:themeColor="text1"/>
          <w:sz w:val="24"/>
          <w:szCs w:val="22"/>
        </w:rPr>
        <w:t xml:space="preserve"> they </w:t>
      </w:r>
      <w:r>
        <w:rPr>
          <w:rStyle w:val="SubtleEmphasis"/>
          <w:rFonts w:asciiTheme="minorHAnsi" w:hAnsiTheme="minorHAnsi"/>
          <w:b w:val="0"/>
          <w:color w:val="000000" w:themeColor="text1"/>
          <w:sz w:val="24"/>
          <w:szCs w:val="22"/>
        </w:rPr>
        <w:t>c</w:t>
      </w:r>
      <w:r w:rsidRPr="00985E0D">
        <w:rPr>
          <w:rStyle w:val="SubtleEmphasis"/>
          <w:rFonts w:asciiTheme="minorHAnsi" w:hAnsiTheme="minorHAnsi"/>
          <w:b w:val="0"/>
          <w:color w:val="000000" w:themeColor="text1"/>
          <w:sz w:val="24"/>
          <w:szCs w:val="22"/>
        </w:rPr>
        <w:t xml:space="preserve">an Google </w:t>
      </w:r>
      <w:r w:rsidRPr="008A5A52">
        <w:rPr>
          <w:rStyle w:val="SubtleEmphasis"/>
          <w:rFonts w:asciiTheme="minorHAnsi" w:hAnsiTheme="minorHAnsi"/>
          <w:bCs/>
          <w:i/>
          <w:iCs/>
          <w:color w:val="000000" w:themeColor="text1"/>
          <w:sz w:val="24"/>
          <w:szCs w:val="22"/>
        </w:rPr>
        <w:t>‘NHS Stop Smoking Service’</w:t>
      </w:r>
      <w:r w:rsidRPr="00985E0D">
        <w:rPr>
          <w:rStyle w:val="SubtleEmphasis"/>
          <w:rFonts w:asciiTheme="minorHAnsi" w:hAnsiTheme="minorHAnsi"/>
          <w:b w:val="0"/>
          <w:color w:val="000000" w:themeColor="text1"/>
          <w:sz w:val="24"/>
          <w:szCs w:val="22"/>
        </w:rPr>
        <w:t xml:space="preserve"> for a list of resources.</w:t>
      </w:r>
    </w:p>
    <w:p w14:paraId="189C9E65" w14:textId="2A0A588B" w:rsidR="002D67BC" w:rsidRPr="00A32704" w:rsidRDefault="002D67BC" w:rsidP="00221F3B">
      <w:pPr>
        <w:pStyle w:val="paragraph"/>
        <w:spacing w:before="0" w:beforeAutospacing="0" w:after="0" w:afterAutospacing="0" w:line="240" w:lineRule="auto"/>
        <w:rPr>
          <w:rStyle w:val="SubtleEmphasis"/>
          <w:rFonts w:asciiTheme="minorHAnsi" w:hAnsiTheme="minorHAnsi"/>
          <w:color w:val="0B769F" w:themeColor="accent4" w:themeShade="BF"/>
        </w:rPr>
      </w:pPr>
      <w:r w:rsidRPr="008F03F3">
        <w:rPr>
          <w:rFonts w:ascii="Segoe UI Emoji" w:hAnsi="Segoe UI Emoji" w:cs="Segoe UI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Assess Motivation and Barriers</w:t>
      </w:r>
    </w:p>
    <w:p w14:paraId="4B7540AA" w14:textId="3C6D7361" w:rsidR="002D67BC" w:rsidRPr="003E0DEE" w:rsidRDefault="002D67BC" w:rsidP="00F01A99">
      <w:pPr>
        <w:pStyle w:val="ListParagraph"/>
        <w:numPr>
          <w:ilvl w:val="0"/>
          <w:numId w:val="21"/>
        </w:numPr>
        <w:spacing w:line="288" w:lineRule="auto"/>
        <w:rPr>
          <w:color w:val="000000" w:themeColor="text1"/>
        </w:rPr>
      </w:pPr>
      <w:r w:rsidRPr="003E0DEE">
        <w:rPr>
          <w:b/>
          <w:bCs/>
          <w:color w:val="000000" w:themeColor="text1"/>
        </w:rPr>
        <w:t>Explore</w:t>
      </w:r>
      <w:r>
        <w:rPr>
          <w:b/>
          <w:bCs/>
          <w:color w:val="000000" w:themeColor="text1"/>
        </w:rPr>
        <w:t xml:space="preserve"> and tackle</w:t>
      </w:r>
      <w:r w:rsidRPr="003E0DEE">
        <w:rPr>
          <w:b/>
          <w:bCs/>
          <w:color w:val="000000" w:themeColor="text1"/>
        </w:rPr>
        <w:t xml:space="preserve"> any emotional or practical challenges</w:t>
      </w:r>
      <w:r w:rsidRPr="003E0DEE">
        <w:rPr>
          <w:color w:val="000000" w:themeColor="text1"/>
        </w:rPr>
        <w:t xml:space="preserve"> that may have surfaced</w:t>
      </w:r>
      <w:r>
        <w:rPr>
          <w:color w:val="000000" w:themeColor="text1"/>
        </w:rPr>
        <w:t>.</w:t>
      </w:r>
    </w:p>
    <w:p w14:paraId="6C3E8788" w14:textId="77777777" w:rsidR="002D67BC" w:rsidRPr="00A32704" w:rsidRDefault="002D67BC" w:rsidP="002D67BC">
      <w:pPr>
        <w:pStyle w:val="paragraph"/>
        <w:spacing w:before="0" w:beforeAutospacing="0" w:after="0" w:afterAutospacing="0"/>
        <w:rPr>
          <w:rStyle w:val="SubtleEmphasis"/>
          <w:rFonts w:asciiTheme="minorHAnsi" w:hAnsiTheme="minorHAnsi"/>
          <w:color w:val="0B769F" w:themeColor="accent4" w:themeShade="BF"/>
        </w:rPr>
      </w:pPr>
      <w:r w:rsidRPr="007C589B">
        <w:rPr>
          <w:rFonts w:ascii="Segoe UI Emoji" w:hAnsi="Segoe UI Emoji" w:cs="Segoe UI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Assess Readiness for Change</w:t>
      </w:r>
    </w:p>
    <w:p w14:paraId="30419F22" w14:textId="7CC45B24" w:rsidR="00DC2589" w:rsidRPr="00C84616" w:rsidRDefault="002D67BC" w:rsidP="00DC2589">
      <w:pPr>
        <w:pStyle w:val="ListParagraph"/>
        <w:numPr>
          <w:ilvl w:val="2"/>
          <w:numId w:val="44"/>
        </w:numPr>
        <w:spacing w:line="288" w:lineRule="auto"/>
        <w:rPr>
          <w:color w:val="000000" w:themeColor="text1"/>
        </w:rPr>
      </w:pPr>
      <w:r>
        <w:rPr>
          <w:noProof/>
          <w14:ligatures w14:val="standardContextual"/>
        </w:rPr>
        <mc:AlternateContent>
          <mc:Choice Requires="wps">
            <w:drawing>
              <wp:anchor distT="0" distB="0" distL="114300" distR="114300" simplePos="0" relativeHeight="251658303" behindDoc="0" locked="0" layoutInCell="1" allowOverlap="1" wp14:anchorId="12DBBF06" wp14:editId="47442ABE">
                <wp:simplePos x="0" y="0"/>
                <wp:positionH relativeFrom="margin">
                  <wp:posOffset>450215</wp:posOffset>
                </wp:positionH>
                <wp:positionV relativeFrom="paragraph">
                  <wp:posOffset>54822</wp:posOffset>
                </wp:positionV>
                <wp:extent cx="5122333" cy="254000"/>
                <wp:effectExtent l="0" t="0" r="21590" b="12700"/>
                <wp:wrapNone/>
                <wp:docPr id="1949729639" name="Rectangle 2"/>
                <wp:cNvGraphicFramePr/>
                <a:graphic xmlns:a="http://schemas.openxmlformats.org/drawingml/2006/main">
                  <a:graphicData uri="http://schemas.microsoft.com/office/word/2010/wordprocessingShape">
                    <wps:wsp>
                      <wps:cNvSpPr/>
                      <wps:spPr>
                        <a:xfrm>
                          <a:off x="0" y="0"/>
                          <a:ext cx="5122333" cy="25400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4088014">
              <v:rect id="Rectangle 2" style="position:absolute;margin-left:35.45pt;margin-top:4.3pt;width:403.35pt;height:20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6F9E9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">
                <v:stroke dashstyle="1 1"/>
                <w10:wrap anchorx="margin"/>
              </v:rect>
            </w:pict>
          </mc:Fallback>
        </mc:AlternateContent>
      </w:r>
      <w:r w:rsidRPr="00245551">
        <w:rPr>
          <w:b/>
          <w:bCs/>
          <w:color w:val="000000" w:themeColor="text1"/>
        </w:rPr>
        <w:t xml:space="preserve">Example: </w:t>
      </w:r>
      <w:r>
        <w:rPr>
          <w:i/>
          <w:iCs/>
          <w:color w:val="000000" w:themeColor="text1"/>
        </w:rPr>
        <w:t>“What do you think is the next step for you in quitting smoking?”</w:t>
      </w:r>
    </w:p>
    <w:p w14:paraId="47CCCCAE" w14:textId="6547F9C7" w:rsidR="002D67BC" w:rsidRPr="00A32704" w:rsidRDefault="002D67BC" w:rsidP="002D67BC">
      <w:pPr>
        <w:pStyle w:val="paragraph"/>
        <w:spacing w:before="0" w:beforeAutospacing="0" w:after="0" w:afterAutospacing="0"/>
        <w:rPr>
          <w:rStyle w:val="SubtleEmphasis"/>
          <w:rFonts w:asciiTheme="minorHAnsi" w:hAnsiTheme="minorHAnsi"/>
          <w:color w:val="0B769F" w:themeColor="accent4" w:themeShade="BF"/>
        </w:rPr>
      </w:pPr>
      <w:r w:rsidRPr="008F03F3">
        <w:rPr>
          <w:rFonts w:ascii="Segoe UI Emoji" w:hAnsi="Segoe UI Emoji" w:cs="Segoe UI Emoji"/>
          <w:sz w:val="32"/>
          <w:szCs w:val="32"/>
        </w:rPr>
        <w:t xml:space="preserve">📌 </w:t>
      </w:r>
      <w:r w:rsidRPr="00A32704">
        <w:rPr>
          <w:rStyle w:val="SubtleEmphasis"/>
          <w:rFonts w:asciiTheme="minorHAnsi" w:hAnsiTheme="minorHAnsi"/>
          <w:color w:val="0B769F" w:themeColor="accent4" w:themeShade="BF"/>
        </w:rPr>
        <w:t>Key Points to Address</w:t>
      </w:r>
    </w:p>
    <w:p w14:paraId="16D514D1" w14:textId="42491933" w:rsidR="002D67BC" w:rsidRPr="003E0DEE" w:rsidRDefault="002D67BC" w:rsidP="002D67BC">
      <w:pPr>
        <w:spacing w:before="0" w:after="0" w:line="288" w:lineRule="auto"/>
        <w:rPr>
          <w:i/>
          <w:iCs/>
          <w:color w:val="000000" w:themeColor="text1"/>
        </w:rPr>
      </w:pPr>
      <w:r w:rsidRPr="003E0DEE">
        <w:rPr>
          <w:i/>
          <w:iCs/>
          <w:color w:val="000000" w:themeColor="text1"/>
        </w:rPr>
        <w:lastRenderedPageBreak/>
        <w:t xml:space="preserve">Even if the </w:t>
      </w:r>
      <w:r w:rsidR="00DB047B">
        <w:rPr>
          <w:i/>
          <w:iCs/>
          <w:color w:val="000000" w:themeColor="text1"/>
        </w:rPr>
        <w:t>Participant</w:t>
      </w:r>
      <w:r w:rsidRPr="003E0DEE">
        <w:rPr>
          <w:i/>
          <w:iCs/>
          <w:color w:val="000000" w:themeColor="text1"/>
        </w:rPr>
        <w:t xml:space="preserve"> doesn’t bring it up, make sure to cover these</w:t>
      </w:r>
      <w:r w:rsidRPr="003E0DEE">
        <w:rPr>
          <w:b/>
          <w:bCs/>
          <w:i/>
          <w:iCs/>
          <w:color w:val="000000" w:themeColor="text1"/>
        </w:rPr>
        <w:t xml:space="preserve"> critical points</w:t>
      </w:r>
      <w:r w:rsidRPr="003E0DEE">
        <w:rPr>
          <w:i/>
          <w:iCs/>
          <w:color w:val="000000" w:themeColor="text1"/>
        </w:rPr>
        <w:t>:</w:t>
      </w:r>
    </w:p>
    <w:p w14:paraId="078C5518" w14:textId="77777777" w:rsidR="002D67BC" w:rsidRPr="006744D4" w:rsidRDefault="002D67BC" w:rsidP="00F01A99">
      <w:pPr>
        <w:pStyle w:val="ListParagraph"/>
        <w:numPr>
          <w:ilvl w:val="0"/>
          <w:numId w:val="22"/>
        </w:numPr>
        <w:spacing w:before="0" w:after="0" w:line="288" w:lineRule="auto"/>
        <w:rPr>
          <w:i/>
          <w:iCs/>
          <w:color w:val="000000" w:themeColor="text1"/>
        </w:rPr>
      </w:pPr>
      <w:r w:rsidRPr="003E0DEE">
        <w:rPr>
          <w:b/>
          <w:bCs/>
          <w:color w:val="000000" w:themeColor="text1"/>
        </w:rPr>
        <w:t>L</w:t>
      </w:r>
      <w:r>
        <w:rPr>
          <w:b/>
          <w:bCs/>
          <w:color w:val="000000" w:themeColor="text1"/>
        </w:rPr>
        <w:t xml:space="preserve">ong-Term Benefits: </w:t>
      </w:r>
      <w:r>
        <w:rPr>
          <w:color w:val="000000" w:themeColor="text1"/>
        </w:rPr>
        <w:t>“</w:t>
      </w:r>
      <w:r w:rsidRPr="00EB4530">
        <w:rPr>
          <w:i/>
          <w:iCs/>
          <w:color w:val="000000" w:themeColor="text1"/>
        </w:rPr>
        <w:t>Quitting smoking is one of the most positive changes you can make for your long-term brain health and overall well-being.</w:t>
      </w:r>
      <w:r>
        <w:rPr>
          <w:color w:val="000000" w:themeColor="text1"/>
        </w:rPr>
        <w:t>”</w:t>
      </w:r>
    </w:p>
    <w:p w14:paraId="2DA931EB" w14:textId="7A1C3BC7" w:rsidR="002D67BC" w:rsidRDefault="002D67BC" w:rsidP="00F01A99">
      <w:pPr>
        <w:pStyle w:val="ListParagraph"/>
        <w:numPr>
          <w:ilvl w:val="0"/>
          <w:numId w:val="30"/>
        </w:numPr>
        <w:spacing w:before="0" w:after="0" w:line="288" w:lineRule="auto"/>
        <w:rPr>
          <w:i/>
          <w:iCs/>
          <w:color w:val="000000" w:themeColor="text1"/>
        </w:rPr>
      </w:pPr>
      <w:r>
        <w:rPr>
          <w:b/>
          <w:bCs/>
          <w:color w:val="000000" w:themeColor="text1"/>
        </w:rPr>
        <w:t>Health Risks</w:t>
      </w:r>
      <w:r w:rsidRPr="001D459E">
        <w:rPr>
          <w:b/>
          <w:bCs/>
          <w:color w:val="000000" w:themeColor="text1"/>
        </w:rPr>
        <w:t xml:space="preserve">: </w:t>
      </w:r>
      <w:r w:rsidRPr="001D459E">
        <w:rPr>
          <w:i/>
          <w:iCs/>
          <w:color w:val="000000" w:themeColor="text1"/>
        </w:rPr>
        <w:t>“</w:t>
      </w:r>
      <w:r>
        <w:rPr>
          <w:i/>
          <w:iCs/>
          <w:color w:val="000000" w:themeColor="text1"/>
        </w:rPr>
        <w:t>Smoking harms your brain and increases the risk of dementia. Every cigarette avoided is a step towards protecting your health.”</w:t>
      </w:r>
    </w:p>
    <w:p w14:paraId="4EECC0B0" w14:textId="15462781" w:rsidR="002D67BC" w:rsidRDefault="002D67BC" w:rsidP="00F01A99">
      <w:pPr>
        <w:pStyle w:val="ListParagraph"/>
        <w:numPr>
          <w:ilvl w:val="0"/>
          <w:numId w:val="30"/>
        </w:numPr>
        <w:spacing w:before="0" w:after="0" w:line="288" w:lineRule="auto"/>
        <w:rPr>
          <w:i/>
          <w:iCs/>
          <w:color w:val="000000" w:themeColor="text1"/>
        </w:rPr>
      </w:pPr>
      <w:r>
        <w:rPr>
          <w:b/>
          <w:bCs/>
          <w:color w:val="000000" w:themeColor="text1"/>
        </w:rPr>
        <w:t xml:space="preserve">There </w:t>
      </w:r>
      <w:r w:rsidR="00C65D2E">
        <w:rPr>
          <w:b/>
          <w:bCs/>
          <w:color w:val="000000" w:themeColor="text1"/>
        </w:rPr>
        <w:t>is</w:t>
      </w:r>
      <w:r>
        <w:rPr>
          <w:b/>
          <w:bCs/>
          <w:color w:val="000000" w:themeColor="text1"/>
        </w:rPr>
        <w:t xml:space="preserve"> a lot of help available.</w:t>
      </w:r>
      <w:r>
        <w:rPr>
          <w:i/>
          <w:iCs/>
          <w:color w:val="000000" w:themeColor="text1"/>
        </w:rPr>
        <w:t xml:space="preserve"> </w:t>
      </w:r>
      <w:r w:rsidR="00EB4530">
        <w:rPr>
          <w:i/>
          <w:iCs/>
          <w:color w:val="000000" w:themeColor="text1"/>
        </w:rPr>
        <w:t>“</w:t>
      </w:r>
      <w:r>
        <w:rPr>
          <w:i/>
          <w:iCs/>
          <w:color w:val="000000" w:themeColor="text1"/>
        </w:rPr>
        <w:t>You are not alone</w:t>
      </w:r>
      <w:r w:rsidR="00EB4530">
        <w:rPr>
          <w:i/>
          <w:iCs/>
          <w:color w:val="000000" w:themeColor="text1"/>
        </w:rPr>
        <w:t>”</w:t>
      </w:r>
      <w:r>
        <w:rPr>
          <w:i/>
          <w:iCs/>
          <w:color w:val="000000" w:themeColor="text1"/>
        </w:rPr>
        <w:t>.</w:t>
      </w:r>
    </w:p>
    <w:p w14:paraId="6BA9023E" w14:textId="61978043" w:rsidR="002D67BC" w:rsidRPr="0075726C" w:rsidRDefault="002D67BC" w:rsidP="00DE3CA6">
      <w:pPr>
        <w:pStyle w:val="Heading2"/>
        <w:numPr>
          <w:ilvl w:val="0"/>
          <w:numId w:val="92"/>
        </w:numPr>
        <w:spacing w:before="0"/>
        <w:rPr>
          <w:rStyle w:val="eop"/>
          <w:rFonts w:asciiTheme="minorHAnsi" w:hAnsiTheme="minorHAnsi" w:cs="Calibri"/>
          <w:b/>
          <w:bCs/>
          <w:color w:val="D17406"/>
          <w:u w:val="single"/>
        </w:rPr>
      </w:pPr>
      <w:bookmarkStart w:id="107" w:name="_Toc179275768"/>
      <w:bookmarkStart w:id="108" w:name="_Toc213939607"/>
      <w:r w:rsidRPr="0075726C">
        <w:rPr>
          <w:rFonts w:asciiTheme="minorHAnsi" w:hAnsiTheme="minorHAnsi"/>
          <w:b/>
          <w:bCs/>
          <w:color w:val="D17406"/>
          <w:u w:val="single"/>
        </w:rPr>
        <w:t xml:space="preserve">Set </w:t>
      </w:r>
      <w:r>
        <w:rPr>
          <w:rFonts w:asciiTheme="minorHAnsi" w:hAnsiTheme="minorHAnsi"/>
          <w:b/>
          <w:bCs/>
          <w:color w:val="D17406"/>
          <w:u w:val="single"/>
        </w:rPr>
        <w:t>1-3</w:t>
      </w:r>
      <w:r w:rsidRPr="0075726C">
        <w:rPr>
          <w:rFonts w:asciiTheme="minorHAnsi" w:hAnsiTheme="minorHAnsi"/>
          <w:b/>
          <w:bCs/>
          <w:color w:val="D17406"/>
          <w:u w:val="single"/>
        </w:rPr>
        <w:t xml:space="preserve"> Goals </w:t>
      </w:r>
      <w:r>
        <w:rPr>
          <w:rFonts w:asciiTheme="minorHAnsi" w:hAnsiTheme="minorHAnsi"/>
          <w:b/>
          <w:bCs/>
          <w:color w:val="D17406"/>
          <w:u w:val="single"/>
        </w:rPr>
        <w:t>–</w:t>
      </w:r>
      <w:r w:rsidRPr="0075726C">
        <w:rPr>
          <w:rFonts w:asciiTheme="minorHAnsi" w:hAnsiTheme="minorHAnsi"/>
          <w:b/>
          <w:bCs/>
          <w:color w:val="D17406"/>
          <w:u w:val="single"/>
        </w:rPr>
        <w:t xml:space="preserve"> </w:t>
      </w:r>
      <w:r>
        <w:rPr>
          <w:rFonts w:asciiTheme="minorHAnsi" w:hAnsiTheme="minorHAnsi"/>
          <w:b/>
          <w:bCs/>
          <w:color w:val="D17406"/>
          <w:u w:val="single"/>
        </w:rPr>
        <w:t>Quitting</w:t>
      </w:r>
      <w:r w:rsidRPr="0075726C">
        <w:rPr>
          <w:rFonts w:asciiTheme="minorHAnsi" w:hAnsiTheme="minorHAnsi"/>
          <w:b/>
          <w:bCs/>
          <w:color w:val="D17406"/>
          <w:u w:val="single"/>
        </w:rPr>
        <w:t xml:space="preserve"> </w:t>
      </w:r>
      <w:r>
        <w:rPr>
          <w:rFonts w:asciiTheme="minorHAnsi" w:hAnsiTheme="minorHAnsi"/>
          <w:b/>
          <w:bCs/>
          <w:color w:val="D17406"/>
          <w:u w:val="single"/>
        </w:rPr>
        <w:t>Smoking</w:t>
      </w:r>
      <w:r w:rsidRPr="0075726C">
        <w:rPr>
          <w:rFonts w:asciiTheme="minorHAnsi" w:hAnsiTheme="minorHAnsi"/>
          <w:b/>
          <w:bCs/>
          <w:color w:val="D17406"/>
          <w:u w:val="single"/>
        </w:rPr>
        <w:t xml:space="preserve"> (15-20 minutes)</w:t>
      </w:r>
      <w:bookmarkEnd w:id="107"/>
      <w:bookmarkEnd w:id="108"/>
    </w:p>
    <w:p w14:paraId="4DC7EA5A" w14:textId="6C5978DA" w:rsidR="002D67BC" w:rsidRPr="0091244C" w:rsidRDefault="002D67BC" w:rsidP="002D67BC">
      <w:pPr>
        <w:spacing w:before="0" w:after="240" w:line="240" w:lineRule="auto"/>
        <w:rPr>
          <w:b/>
          <w:color w:val="0B769F" w:themeColor="accent4" w:themeShade="BF"/>
          <w:sz w:val="28"/>
        </w:rPr>
      </w:pPr>
      <w:r w:rsidRPr="0091244C">
        <w:rPr>
          <w:rFonts w:ascii="Segoe UI Emoji" w:hAnsi="Segoe UI Emoji" w:cs="Segoe UI Emoji"/>
          <w:color w:val="auto"/>
          <w:sz w:val="32"/>
          <w:szCs w:val="32"/>
        </w:rPr>
        <w:t>🎯</w:t>
      </w:r>
      <w:r w:rsidRPr="0091244C">
        <w:rPr>
          <w:rFonts w:ascii="Segoe UI Emoji" w:hAnsi="Segoe UI Emoji" w:cs="Segoe UI Emoji"/>
        </w:rPr>
        <w:t xml:space="preserve"> </w:t>
      </w:r>
      <w:r w:rsidRPr="0091244C">
        <w:rPr>
          <w:i/>
          <w:iCs/>
          <w:color w:val="000000" w:themeColor="text1"/>
        </w:rPr>
        <w:t xml:space="preserve">Encourage the </w:t>
      </w:r>
      <w:r w:rsidR="00DB047B">
        <w:rPr>
          <w:i/>
          <w:iCs/>
          <w:color w:val="000000" w:themeColor="text1"/>
        </w:rPr>
        <w:t>Participant</w:t>
      </w:r>
      <w:r w:rsidRPr="0091244C">
        <w:rPr>
          <w:i/>
          <w:iCs/>
          <w:color w:val="000000" w:themeColor="text1"/>
        </w:rPr>
        <w:t xml:space="preserve"> to take the lead, ask them to set up to three goals to work on over the next few weeks for </w:t>
      </w:r>
      <w:r w:rsidR="008A0227">
        <w:rPr>
          <w:i/>
          <w:iCs/>
          <w:color w:val="000000" w:themeColor="text1"/>
        </w:rPr>
        <w:t>quitting smoking</w:t>
      </w:r>
      <w:r w:rsidRPr="0091244C">
        <w:rPr>
          <w:i/>
          <w:iCs/>
          <w:color w:val="000000" w:themeColor="text1"/>
        </w:rPr>
        <w:t xml:space="preserve">. </w:t>
      </w:r>
    </w:p>
    <w:p w14:paraId="1B54DB46" w14:textId="02D5261C" w:rsidR="002D67BC" w:rsidRPr="00C2604B" w:rsidRDefault="002D67BC" w:rsidP="00C2604B">
      <w:pPr>
        <w:pStyle w:val="ListParagraph"/>
        <w:numPr>
          <w:ilvl w:val="0"/>
          <w:numId w:val="26"/>
        </w:numPr>
        <w:spacing w:before="240" w:after="240"/>
        <w:rPr>
          <w:color w:val="000000" w:themeColor="text1"/>
        </w:rPr>
      </w:pPr>
      <w:r w:rsidRPr="00D17163">
        <w:rPr>
          <w:color w:val="000000" w:themeColor="text1"/>
        </w:rPr>
        <w:t>Ensure the goals are</w:t>
      </w:r>
      <w:r w:rsidRPr="00D17163">
        <w:rPr>
          <w:b/>
          <w:bCs/>
          <w:color w:val="000000" w:themeColor="text1"/>
        </w:rPr>
        <w:t xml:space="preserve"> SMART</w:t>
      </w:r>
      <w:r>
        <w:rPr>
          <w:b/>
          <w:bCs/>
          <w:color w:val="000000" w:themeColor="text1"/>
        </w:rPr>
        <w:t xml:space="preserve"> </w:t>
      </w:r>
      <w:r>
        <w:rPr>
          <w:color w:val="000000" w:themeColor="text1"/>
        </w:rPr>
        <w:t>and p</w:t>
      </w:r>
      <w:r w:rsidRPr="0033291E">
        <w:rPr>
          <w:color w:val="000000" w:themeColor="text1"/>
        </w:rPr>
        <w:t>ersonalise</w:t>
      </w:r>
      <w:r>
        <w:rPr>
          <w:color w:val="000000" w:themeColor="text1"/>
        </w:rPr>
        <w:t>d</w:t>
      </w:r>
      <w:r w:rsidRPr="0033291E">
        <w:rPr>
          <w:color w:val="000000" w:themeColor="text1"/>
        </w:rPr>
        <w:t xml:space="preserve"> to the </w:t>
      </w:r>
      <w:r w:rsidR="00DB047B">
        <w:rPr>
          <w:color w:val="000000" w:themeColor="text1"/>
        </w:rPr>
        <w:t>Participant</w:t>
      </w:r>
      <w:r w:rsidRPr="0033291E">
        <w:rPr>
          <w:color w:val="000000" w:themeColor="text1"/>
        </w:rPr>
        <w:t>’s readiness and motivation</w:t>
      </w:r>
      <w:r>
        <w:rPr>
          <w:color w:val="000000" w:themeColor="text1"/>
        </w:rPr>
        <w:t>.</w:t>
      </w:r>
      <w:r w:rsidRPr="00C2604B">
        <w:rPr>
          <w:i/>
          <w:iCs/>
          <w:noProof/>
          <w14:ligatures w14:val="standardContextual"/>
        </w:rPr>
        <w:t xml:space="preserve"> </w:t>
      </w:r>
    </w:p>
    <w:p w14:paraId="216CC5C1" w14:textId="1020EBDA" w:rsidR="002D67BC" w:rsidRPr="00B8781C" w:rsidRDefault="002D67BC" w:rsidP="002D67BC">
      <w:pPr>
        <w:spacing w:before="0" w:after="160"/>
        <w:rPr>
          <w:color w:val="000000" w:themeColor="text1"/>
        </w:rPr>
      </w:pPr>
      <w:r w:rsidRPr="00B8781C">
        <w:rPr>
          <w:rFonts w:ascii="Apple Color Emoji" w:hAnsi="Apple Color Emoji" w:cs="Apple Color Emoji"/>
          <w:color w:val="auto"/>
          <w:sz w:val="32"/>
          <w:szCs w:val="32"/>
        </w:rPr>
        <w:t>💡</w:t>
      </w:r>
      <w:r w:rsidRPr="00B8781C">
        <w:rPr>
          <w:rFonts w:ascii="Segoe UI Emoji" w:hAnsi="Segoe UI Emoji" w:cs="Segoe UI Emoji"/>
        </w:rPr>
        <w:t xml:space="preserve"> </w:t>
      </w:r>
      <w:r w:rsidR="00CA7E20" w:rsidRPr="006F4357">
        <w:rPr>
          <w:rStyle w:val="SubtleEmphasis"/>
          <w:rFonts w:asciiTheme="minorHAnsi" w:hAnsiTheme="minorHAnsi"/>
          <w:color w:val="0B769F" w:themeColor="accent4" w:themeShade="BF"/>
        </w:rPr>
        <w:t>Example of</w:t>
      </w:r>
      <w:r w:rsidR="00CA7E20" w:rsidRPr="00CF483A">
        <w:rPr>
          <w:rStyle w:val="SubtleEmphasis"/>
          <w:rFonts w:asciiTheme="minorHAnsi" w:hAnsiTheme="minorHAnsi"/>
          <w:color w:val="0B769F" w:themeColor="accent4" w:themeShade="BF"/>
          <w:szCs w:val="28"/>
        </w:rPr>
        <w:t xml:space="preserve"> </w:t>
      </w:r>
      <w:r w:rsidR="00CA7E20" w:rsidRPr="00CF483A">
        <w:rPr>
          <w:b/>
          <w:bCs/>
          <w:color w:val="A02B93" w:themeColor="accent5"/>
          <w:sz w:val="28"/>
          <w:szCs w:val="28"/>
        </w:rPr>
        <w:t>S</w:t>
      </w:r>
      <w:r w:rsidR="00CA7E20" w:rsidRPr="00CF483A">
        <w:rPr>
          <w:b/>
          <w:bCs/>
          <w:color w:val="0F9ED5" w:themeColor="accent4"/>
          <w:sz w:val="28"/>
          <w:szCs w:val="28"/>
        </w:rPr>
        <w:t>M</w:t>
      </w:r>
      <w:r w:rsidR="00CA7E20" w:rsidRPr="00CF483A">
        <w:rPr>
          <w:b/>
          <w:bCs/>
          <w:color w:val="FFC000"/>
          <w:sz w:val="28"/>
          <w:szCs w:val="28"/>
        </w:rPr>
        <w:t>A</w:t>
      </w:r>
      <w:r w:rsidR="00CA7E20" w:rsidRPr="00CF483A">
        <w:rPr>
          <w:b/>
          <w:bCs/>
          <w:color w:val="FF0000"/>
          <w:sz w:val="28"/>
          <w:szCs w:val="28"/>
        </w:rPr>
        <w:t>R</w:t>
      </w:r>
      <w:r w:rsidR="00CA7E20" w:rsidRPr="00CF483A">
        <w:rPr>
          <w:b/>
          <w:bCs/>
          <w:color w:val="4EA72E" w:themeColor="accent6"/>
          <w:sz w:val="28"/>
          <w:szCs w:val="28"/>
        </w:rPr>
        <w:t>T</w:t>
      </w:r>
      <w:r w:rsidR="00CA7E20" w:rsidRPr="00CF483A">
        <w:rPr>
          <w:rStyle w:val="SubtleEmphasis"/>
          <w:rFonts w:asciiTheme="minorHAnsi" w:hAnsiTheme="minorHAnsi"/>
          <w:color w:val="0B769F" w:themeColor="accent4" w:themeShade="BF"/>
          <w:szCs w:val="28"/>
        </w:rPr>
        <w:t xml:space="preserve"> </w:t>
      </w:r>
      <w:r w:rsidR="00CA7E20" w:rsidRPr="006F4357">
        <w:rPr>
          <w:rStyle w:val="SubtleEmphasis"/>
          <w:rFonts w:asciiTheme="minorHAnsi" w:hAnsiTheme="minorHAnsi"/>
          <w:color w:val="0B769F" w:themeColor="accent4" w:themeShade="BF"/>
        </w:rPr>
        <w:t>Goal</w:t>
      </w:r>
      <w:r w:rsidR="00CA7E20">
        <w:rPr>
          <w:rStyle w:val="SubtleEmphasis"/>
          <w:rFonts w:asciiTheme="minorHAnsi" w:hAnsiTheme="minorHAnsi"/>
          <w:color w:val="0B769F" w:themeColor="accent4" w:themeShade="BF"/>
        </w:rPr>
        <w:t>s:</w:t>
      </w:r>
      <w:r w:rsidR="00CA7E20" w:rsidRPr="00B8781C">
        <w:rPr>
          <w:rStyle w:val="SubtleEmphasis"/>
          <w:rFonts w:asciiTheme="minorHAnsi" w:hAnsiTheme="minorHAnsi"/>
          <w:color w:val="0B769F" w:themeColor="accent4" w:themeShade="BF"/>
        </w:rPr>
        <w:t xml:space="preserve"> </w:t>
      </w:r>
      <w:r w:rsidRPr="00B8781C">
        <w:rPr>
          <w:color w:val="000000" w:themeColor="text1"/>
        </w:rPr>
        <w:t xml:space="preserve">Offer some suggestions, but ensure the </w:t>
      </w:r>
      <w:r w:rsidR="00DB047B">
        <w:rPr>
          <w:color w:val="000000" w:themeColor="text1"/>
        </w:rPr>
        <w:t>Participant</w:t>
      </w:r>
      <w:r w:rsidRPr="00B8781C">
        <w:rPr>
          <w:color w:val="000000" w:themeColor="text1"/>
        </w:rPr>
        <w:t xml:space="preserve"> has the final say:</w:t>
      </w:r>
    </w:p>
    <w:tbl>
      <w:tblPr>
        <w:tblStyle w:val="TableGrid"/>
        <w:tblW w:w="9995" w:type="dxa"/>
        <w:jc w:val="center"/>
        <w:tblLook w:val="04A0" w:firstRow="1" w:lastRow="0" w:firstColumn="1" w:lastColumn="0" w:noHBand="0" w:noVBand="1"/>
      </w:tblPr>
      <w:tblGrid>
        <w:gridCol w:w="1555"/>
        <w:gridCol w:w="2126"/>
        <w:gridCol w:w="1701"/>
        <w:gridCol w:w="1559"/>
        <w:gridCol w:w="1843"/>
        <w:gridCol w:w="1211"/>
      </w:tblGrid>
      <w:tr w:rsidR="002D67BC" w:rsidRPr="005F55FC" w14:paraId="2392FFA8" w14:textId="77777777" w:rsidTr="00874A32">
        <w:trPr>
          <w:trHeight w:val="346"/>
          <w:jc w:val="center"/>
        </w:trPr>
        <w:tc>
          <w:tcPr>
            <w:tcW w:w="1555" w:type="dxa"/>
          </w:tcPr>
          <w:p w14:paraId="64EB2EDD" w14:textId="77777777" w:rsidR="002D67BC" w:rsidRPr="001E6DA1" w:rsidRDefault="002D67BC" w:rsidP="00874A32">
            <w:pPr>
              <w:spacing w:before="0" w:after="160"/>
              <w:jc w:val="center"/>
              <w:rPr>
                <w:b/>
                <w:bCs/>
                <w:color w:val="auto"/>
                <w:sz w:val="22"/>
                <w:szCs w:val="22"/>
              </w:rPr>
            </w:pPr>
            <w:r>
              <w:rPr>
                <w:noProof/>
              </w:rPr>
              <w:drawing>
                <wp:anchor distT="0" distB="0" distL="114300" distR="114300" simplePos="0" relativeHeight="251658304" behindDoc="1" locked="0" layoutInCell="1" allowOverlap="1" wp14:anchorId="612C3E4A" wp14:editId="1D28A1FA">
                  <wp:simplePos x="0" y="0"/>
                  <wp:positionH relativeFrom="margin">
                    <wp:posOffset>-48048</wp:posOffset>
                  </wp:positionH>
                  <wp:positionV relativeFrom="paragraph">
                    <wp:posOffset>20320</wp:posOffset>
                  </wp:positionV>
                  <wp:extent cx="421640" cy="363855"/>
                  <wp:effectExtent l="0" t="0" r="0" b="0"/>
                  <wp:wrapTight wrapText="bothSides">
                    <wp:wrapPolygon edited="0">
                      <wp:start x="8783" y="0"/>
                      <wp:lineTo x="0" y="1131"/>
                      <wp:lineTo x="0" y="13571"/>
                      <wp:lineTo x="4880" y="18094"/>
                      <wp:lineTo x="5855" y="20356"/>
                      <wp:lineTo x="11711" y="20356"/>
                      <wp:lineTo x="16590" y="18094"/>
                      <wp:lineTo x="20494" y="12440"/>
                      <wp:lineTo x="20494" y="7916"/>
                      <wp:lineTo x="14639" y="0"/>
                      <wp:lineTo x="8783" y="0"/>
                    </wp:wrapPolygon>
                  </wp:wrapTight>
                  <wp:docPr id="220574159" name="Picture 7" descr="A pack of cigarettes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4159" name="Picture 7" descr="A pack of cigarettes with leaves&#10;&#10;Description automatically generated"/>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1511" t="12550" r="12949"/>
                          <a:stretch/>
                        </pic:blipFill>
                        <pic:spPr bwMode="auto">
                          <a:xfrm>
                            <a:off x="0" y="0"/>
                            <a:ext cx="421640" cy="36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6DA1">
              <w:rPr>
                <w:b/>
                <w:bCs/>
                <w:color w:val="auto"/>
                <w:sz w:val="22"/>
                <w:szCs w:val="22"/>
              </w:rPr>
              <w:t>Goal Type</w:t>
            </w:r>
          </w:p>
        </w:tc>
        <w:tc>
          <w:tcPr>
            <w:tcW w:w="2126" w:type="dxa"/>
          </w:tcPr>
          <w:p w14:paraId="2D71C581" w14:textId="77777777" w:rsidR="002D67BC" w:rsidRPr="005F55FC" w:rsidRDefault="002D67BC" w:rsidP="00874A32">
            <w:pPr>
              <w:spacing w:before="0" w:after="160"/>
              <w:rPr>
                <w:b/>
                <w:bCs/>
                <w:color w:val="auto"/>
              </w:rPr>
            </w:pPr>
            <w:r w:rsidRPr="005F55FC">
              <w:rPr>
                <w:b/>
                <w:bCs/>
                <w:color w:val="auto"/>
              </w:rPr>
              <w:t>Specific</w:t>
            </w:r>
          </w:p>
        </w:tc>
        <w:tc>
          <w:tcPr>
            <w:tcW w:w="1701" w:type="dxa"/>
          </w:tcPr>
          <w:p w14:paraId="00B2AAF4" w14:textId="77777777" w:rsidR="002D67BC" w:rsidRPr="005F55FC" w:rsidRDefault="002D67BC" w:rsidP="00874A32">
            <w:pPr>
              <w:spacing w:before="0" w:after="160"/>
              <w:rPr>
                <w:b/>
                <w:bCs/>
                <w:color w:val="auto"/>
              </w:rPr>
            </w:pPr>
            <w:r w:rsidRPr="005F55FC">
              <w:rPr>
                <w:b/>
                <w:bCs/>
                <w:color w:val="auto"/>
              </w:rPr>
              <w:t>Measurable</w:t>
            </w:r>
          </w:p>
        </w:tc>
        <w:tc>
          <w:tcPr>
            <w:tcW w:w="1559" w:type="dxa"/>
          </w:tcPr>
          <w:p w14:paraId="6154F1E2" w14:textId="77777777" w:rsidR="002D67BC" w:rsidRPr="005F55FC" w:rsidRDefault="002D67BC" w:rsidP="00874A32">
            <w:pPr>
              <w:spacing w:before="0" w:after="160"/>
              <w:rPr>
                <w:b/>
                <w:bCs/>
                <w:color w:val="auto"/>
              </w:rPr>
            </w:pPr>
            <w:r w:rsidRPr="005F55FC">
              <w:rPr>
                <w:b/>
                <w:bCs/>
                <w:color w:val="auto"/>
              </w:rPr>
              <w:t>Achievable</w:t>
            </w:r>
          </w:p>
        </w:tc>
        <w:tc>
          <w:tcPr>
            <w:tcW w:w="1843" w:type="dxa"/>
          </w:tcPr>
          <w:p w14:paraId="12D0617E" w14:textId="77777777" w:rsidR="002D67BC" w:rsidRPr="005F55FC" w:rsidRDefault="002D67BC" w:rsidP="00874A32">
            <w:pPr>
              <w:spacing w:before="0" w:after="160"/>
              <w:rPr>
                <w:b/>
                <w:bCs/>
                <w:color w:val="auto"/>
              </w:rPr>
            </w:pPr>
            <w:r w:rsidRPr="005F55FC">
              <w:rPr>
                <w:b/>
                <w:bCs/>
                <w:color w:val="auto"/>
              </w:rPr>
              <w:t>Relevant</w:t>
            </w:r>
          </w:p>
        </w:tc>
        <w:tc>
          <w:tcPr>
            <w:tcW w:w="1211" w:type="dxa"/>
          </w:tcPr>
          <w:p w14:paraId="5F38DD69" w14:textId="77777777" w:rsidR="002D67BC" w:rsidRPr="005F55FC" w:rsidRDefault="002D67BC" w:rsidP="00874A32">
            <w:pPr>
              <w:spacing w:before="0" w:after="160"/>
              <w:rPr>
                <w:b/>
                <w:bCs/>
                <w:color w:val="auto"/>
              </w:rPr>
            </w:pPr>
            <w:r w:rsidRPr="005F55FC">
              <w:rPr>
                <w:b/>
                <w:bCs/>
                <w:color w:val="auto"/>
              </w:rPr>
              <w:t>Time-bound</w:t>
            </w:r>
          </w:p>
        </w:tc>
      </w:tr>
      <w:tr w:rsidR="002D67BC" w14:paraId="36C52872" w14:textId="77777777" w:rsidTr="00874A32">
        <w:trPr>
          <w:trHeight w:val="869"/>
          <w:jc w:val="center"/>
        </w:trPr>
        <w:tc>
          <w:tcPr>
            <w:tcW w:w="1555" w:type="dxa"/>
            <w:shd w:val="clear" w:color="auto" w:fill="FAE2D5" w:themeFill="accent2" w:themeFillTint="33"/>
          </w:tcPr>
          <w:p w14:paraId="596682D5" w14:textId="77777777" w:rsidR="002D67BC" w:rsidRPr="00FC1C71" w:rsidRDefault="002D67BC" w:rsidP="00874A32">
            <w:pPr>
              <w:spacing w:before="0" w:after="240"/>
              <w:rPr>
                <w:b/>
                <w:bCs/>
                <w:color w:val="auto"/>
                <w:sz w:val="22"/>
                <w:szCs w:val="22"/>
              </w:rPr>
            </w:pPr>
            <w:r w:rsidRPr="00FC1C71">
              <w:rPr>
                <w:b/>
                <w:bCs/>
                <w:color w:val="auto"/>
                <w:sz w:val="22"/>
                <w:szCs w:val="22"/>
              </w:rPr>
              <w:t>Quit Plan</w:t>
            </w:r>
          </w:p>
        </w:tc>
        <w:tc>
          <w:tcPr>
            <w:tcW w:w="2126" w:type="dxa"/>
            <w:shd w:val="clear" w:color="auto" w:fill="FAE2D5" w:themeFill="accent2" w:themeFillTint="33"/>
          </w:tcPr>
          <w:p w14:paraId="4CB60510" w14:textId="77777777" w:rsidR="002D67BC" w:rsidRPr="00FC1C71" w:rsidRDefault="002D67BC" w:rsidP="00874A32">
            <w:pPr>
              <w:spacing w:before="0" w:after="160"/>
              <w:rPr>
                <w:color w:val="auto"/>
                <w:sz w:val="22"/>
                <w:szCs w:val="22"/>
              </w:rPr>
            </w:pPr>
            <w:r w:rsidRPr="00FC1C71">
              <w:rPr>
                <w:color w:val="auto"/>
                <w:sz w:val="22"/>
                <w:szCs w:val="22"/>
                <w:lang w:val="en-GB"/>
              </w:rPr>
              <w:t>Develop a plan with strategies to manage cravings</w:t>
            </w:r>
          </w:p>
        </w:tc>
        <w:tc>
          <w:tcPr>
            <w:tcW w:w="1701" w:type="dxa"/>
            <w:shd w:val="clear" w:color="auto" w:fill="FAE2D5" w:themeFill="accent2" w:themeFillTint="33"/>
          </w:tcPr>
          <w:p w14:paraId="7DED0EED" w14:textId="77777777" w:rsidR="002D67BC" w:rsidRPr="00FC1C71" w:rsidRDefault="002D67BC" w:rsidP="00874A32">
            <w:pPr>
              <w:spacing w:before="0" w:after="160"/>
              <w:rPr>
                <w:color w:val="auto"/>
                <w:sz w:val="22"/>
                <w:szCs w:val="22"/>
              </w:rPr>
            </w:pPr>
            <w:r w:rsidRPr="00FC1C71">
              <w:rPr>
                <w:color w:val="auto"/>
                <w:sz w:val="22"/>
                <w:szCs w:val="22"/>
              </w:rPr>
              <w:t>Track progress on the app</w:t>
            </w:r>
          </w:p>
        </w:tc>
        <w:tc>
          <w:tcPr>
            <w:tcW w:w="1559" w:type="dxa"/>
            <w:shd w:val="clear" w:color="auto" w:fill="FAE2D5" w:themeFill="accent2" w:themeFillTint="33"/>
          </w:tcPr>
          <w:p w14:paraId="0A628B51" w14:textId="77777777" w:rsidR="002D67BC" w:rsidRPr="00FC1C71" w:rsidRDefault="002D67BC" w:rsidP="00874A32">
            <w:pPr>
              <w:spacing w:before="0" w:after="160"/>
              <w:rPr>
                <w:color w:val="auto"/>
                <w:sz w:val="22"/>
                <w:szCs w:val="22"/>
              </w:rPr>
            </w:pPr>
            <w:r w:rsidRPr="00FC1C71">
              <w:rPr>
                <w:color w:val="auto"/>
                <w:sz w:val="22"/>
                <w:szCs w:val="22"/>
                <w:lang w:val="en-GB"/>
              </w:rPr>
              <w:t>Practice 1 strategy daily</w:t>
            </w:r>
          </w:p>
        </w:tc>
        <w:tc>
          <w:tcPr>
            <w:tcW w:w="1843" w:type="dxa"/>
            <w:shd w:val="clear" w:color="auto" w:fill="FAE2D5" w:themeFill="accent2" w:themeFillTint="33"/>
          </w:tcPr>
          <w:p w14:paraId="01876797" w14:textId="77777777" w:rsidR="002D67BC" w:rsidRPr="00FC1C71" w:rsidRDefault="002D67BC" w:rsidP="00874A32">
            <w:pPr>
              <w:spacing w:before="0" w:after="160"/>
              <w:rPr>
                <w:color w:val="auto"/>
                <w:sz w:val="22"/>
                <w:szCs w:val="22"/>
              </w:rPr>
            </w:pPr>
            <w:r w:rsidRPr="00FC1C71">
              <w:rPr>
                <w:color w:val="auto"/>
                <w:sz w:val="22"/>
                <w:szCs w:val="22"/>
                <w:lang w:val="en-GB"/>
              </w:rPr>
              <w:t>Essential for staying on track</w:t>
            </w:r>
          </w:p>
        </w:tc>
        <w:tc>
          <w:tcPr>
            <w:tcW w:w="1211" w:type="dxa"/>
            <w:shd w:val="clear" w:color="auto" w:fill="FAE2D5" w:themeFill="accent2" w:themeFillTint="33"/>
          </w:tcPr>
          <w:p w14:paraId="429DB212" w14:textId="77777777" w:rsidR="002D67BC" w:rsidRPr="00FC1C71" w:rsidRDefault="002D67BC" w:rsidP="00874A32">
            <w:pPr>
              <w:spacing w:before="0" w:after="160"/>
              <w:rPr>
                <w:color w:val="auto"/>
                <w:sz w:val="22"/>
                <w:szCs w:val="22"/>
              </w:rPr>
            </w:pPr>
            <w:r w:rsidRPr="00FC1C71">
              <w:rPr>
                <w:color w:val="auto"/>
                <w:sz w:val="22"/>
                <w:szCs w:val="22"/>
              </w:rPr>
              <w:t>Over the next 4 weeks</w:t>
            </w:r>
          </w:p>
        </w:tc>
      </w:tr>
      <w:tr w:rsidR="002D67BC" w14:paraId="736BA62A" w14:textId="77777777" w:rsidTr="00874A32">
        <w:trPr>
          <w:trHeight w:val="685"/>
          <w:jc w:val="center"/>
        </w:trPr>
        <w:tc>
          <w:tcPr>
            <w:tcW w:w="1555" w:type="dxa"/>
            <w:shd w:val="clear" w:color="auto" w:fill="D9F2D0" w:themeFill="accent6" w:themeFillTint="33"/>
          </w:tcPr>
          <w:p w14:paraId="44AD5C6E" w14:textId="77777777" w:rsidR="002D67BC" w:rsidRPr="00FC1C71" w:rsidRDefault="002D67BC" w:rsidP="00874A32">
            <w:pPr>
              <w:spacing w:before="0" w:after="160"/>
              <w:rPr>
                <w:b/>
                <w:bCs/>
                <w:color w:val="auto"/>
                <w:sz w:val="22"/>
                <w:szCs w:val="22"/>
              </w:rPr>
            </w:pPr>
            <w:r w:rsidRPr="00FC1C71">
              <w:rPr>
                <w:b/>
                <w:bCs/>
                <w:color w:val="auto"/>
                <w:sz w:val="22"/>
                <w:szCs w:val="22"/>
              </w:rPr>
              <w:t>Triggers</w:t>
            </w:r>
          </w:p>
        </w:tc>
        <w:tc>
          <w:tcPr>
            <w:tcW w:w="2126" w:type="dxa"/>
            <w:shd w:val="clear" w:color="auto" w:fill="D9F2D0" w:themeFill="accent6" w:themeFillTint="33"/>
          </w:tcPr>
          <w:p w14:paraId="49BFB895" w14:textId="59B0C952" w:rsidR="002D67BC" w:rsidRPr="00FC1C71" w:rsidRDefault="002D67BC" w:rsidP="00874A32">
            <w:pPr>
              <w:spacing w:before="0" w:after="160"/>
              <w:rPr>
                <w:color w:val="auto"/>
                <w:sz w:val="22"/>
                <w:szCs w:val="22"/>
              </w:rPr>
            </w:pPr>
            <w:r w:rsidRPr="00FC1C71">
              <w:rPr>
                <w:color w:val="auto"/>
                <w:sz w:val="22"/>
                <w:szCs w:val="22"/>
              </w:rPr>
              <w:t xml:space="preserve">Identify </w:t>
            </w:r>
            <w:r w:rsidR="00B62DEE" w:rsidRPr="00FC1C71">
              <w:rPr>
                <w:color w:val="auto"/>
                <w:sz w:val="22"/>
                <w:szCs w:val="22"/>
              </w:rPr>
              <w:t>five</w:t>
            </w:r>
            <w:r w:rsidRPr="00FC1C71">
              <w:rPr>
                <w:color w:val="auto"/>
                <w:sz w:val="22"/>
                <w:szCs w:val="22"/>
              </w:rPr>
              <w:t xml:space="preserve"> smoking triggers</w:t>
            </w:r>
          </w:p>
        </w:tc>
        <w:tc>
          <w:tcPr>
            <w:tcW w:w="1701" w:type="dxa"/>
            <w:shd w:val="clear" w:color="auto" w:fill="D9F2D0" w:themeFill="accent6" w:themeFillTint="33"/>
          </w:tcPr>
          <w:p w14:paraId="5B19170D" w14:textId="77777777" w:rsidR="002D67BC" w:rsidRPr="00FC1C71" w:rsidRDefault="002D67BC" w:rsidP="00874A32">
            <w:pPr>
              <w:spacing w:before="0" w:after="160"/>
              <w:rPr>
                <w:color w:val="auto"/>
                <w:sz w:val="22"/>
                <w:szCs w:val="22"/>
              </w:rPr>
            </w:pPr>
            <w:r w:rsidRPr="00FC1C71">
              <w:rPr>
                <w:color w:val="auto"/>
                <w:sz w:val="22"/>
                <w:szCs w:val="22"/>
              </w:rPr>
              <w:t>Log them in the app</w:t>
            </w:r>
          </w:p>
        </w:tc>
        <w:tc>
          <w:tcPr>
            <w:tcW w:w="1559" w:type="dxa"/>
            <w:shd w:val="clear" w:color="auto" w:fill="D9F2D0" w:themeFill="accent6" w:themeFillTint="33"/>
          </w:tcPr>
          <w:p w14:paraId="6C962F47" w14:textId="6CA8D49F" w:rsidR="002D67BC" w:rsidRPr="00FC1C71" w:rsidRDefault="002D67BC" w:rsidP="00874A32">
            <w:pPr>
              <w:spacing w:before="0" w:after="160"/>
              <w:rPr>
                <w:color w:val="auto"/>
                <w:sz w:val="22"/>
                <w:szCs w:val="22"/>
              </w:rPr>
            </w:pPr>
            <w:r w:rsidRPr="00FC1C71">
              <w:rPr>
                <w:color w:val="auto"/>
                <w:sz w:val="22"/>
                <w:szCs w:val="22"/>
              </w:rPr>
              <w:t xml:space="preserve">Review them in each </w:t>
            </w:r>
            <w:r w:rsidR="00DB047B">
              <w:rPr>
                <w:color w:val="auto"/>
                <w:sz w:val="22"/>
                <w:szCs w:val="22"/>
              </w:rPr>
              <w:t>Coach</w:t>
            </w:r>
            <w:r w:rsidRPr="00FC1C71">
              <w:rPr>
                <w:color w:val="auto"/>
                <w:sz w:val="22"/>
                <w:szCs w:val="22"/>
              </w:rPr>
              <w:t>ing session</w:t>
            </w:r>
          </w:p>
        </w:tc>
        <w:tc>
          <w:tcPr>
            <w:tcW w:w="1843" w:type="dxa"/>
            <w:shd w:val="clear" w:color="auto" w:fill="D9F2D0" w:themeFill="accent6" w:themeFillTint="33"/>
          </w:tcPr>
          <w:p w14:paraId="58A0A3AA" w14:textId="77777777" w:rsidR="002D67BC" w:rsidRPr="00FC1C71" w:rsidRDefault="002D67BC" w:rsidP="00874A32">
            <w:pPr>
              <w:spacing w:before="0" w:after="160"/>
              <w:rPr>
                <w:color w:val="auto"/>
                <w:sz w:val="22"/>
                <w:szCs w:val="22"/>
              </w:rPr>
            </w:pPr>
            <w:r w:rsidRPr="00FC1C71">
              <w:rPr>
                <w:color w:val="auto"/>
                <w:sz w:val="22"/>
                <w:szCs w:val="22"/>
              </w:rPr>
              <w:t>Helps reduce smoking habits</w:t>
            </w:r>
          </w:p>
        </w:tc>
        <w:tc>
          <w:tcPr>
            <w:tcW w:w="1211" w:type="dxa"/>
            <w:shd w:val="clear" w:color="auto" w:fill="D9F2D0" w:themeFill="accent6" w:themeFillTint="33"/>
          </w:tcPr>
          <w:p w14:paraId="25B387C0" w14:textId="77777777" w:rsidR="002D67BC" w:rsidRPr="00FC1C71" w:rsidRDefault="002D67BC" w:rsidP="00874A32">
            <w:pPr>
              <w:spacing w:before="0" w:after="160"/>
              <w:rPr>
                <w:color w:val="auto"/>
                <w:sz w:val="22"/>
                <w:szCs w:val="22"/>
              </w:rPr>
            </w:pPr>
            <w:r w:rsidRPr="00FC1C71">
              <w:rPr>
                <w:color w:val="auto"/>
                <w:sz w:val="22"/>
                <w:szCs w:val="22"/>
              </w:rPr>
              <w:t>Over the next 4 weeks</w:t>
            </w:r>
          </w:p>
        </w:tc>
      </w:tr>
    </w:tbl>
    <w:p w14:paraId="03D29C29" w14:textId="77777777" w:rsidR="002D67BC" w:rsidRDefault="002D67BC" w:rsidP="002D67BC">
      <w:pPr>
        <w:spacing w:before="0" w:after="160"/>
        <w:jc w:val="center"/>
        <w:rPr>
          <w:i/>
          <w:color w:val="000000" w:themeColor="text1"/>
        </w:rPr>
      </w:pPr>
      <w:r w:rsidRPr="001A29B0">
        <w:rPr>
          <w:i/>
          <w:iCs/>
          <w:color w:val="000000" w:themeColor="text1"/>
        </w:rPr>
        <w:t>“These are just ideas—what do you think? Are there any other goals you’d like to set?”</w:t>
      </w:r>
    </w:p>
    <w:p w14:paraId="4C348EAB" w14:textId="72F8EB71" w:rsidR="003F2548" w:rsidRDefault="003F2548" w:rsidP="00DC2589">
      <w:pPr>
        <w:spacing w:before="0" w:after="0" w:line="240" w:lineRule="auto"/>
        <w:jc w:val="both"/>
        <w:rPr>
          <w:color w:val="000000" w:themeColor="text1"/>
        </w:rPr>
      </w:pPr>
      <w:r w:rsidRPr="003F2548">
        <w:rPr>
          <w:b/>
          <w:bCs/>
          <w:color w:val="000000" w:themeColor="text1"/>
        </w:rPr>
        <w:t>Checking Goal Confidence (Achievable)</w:t>
      </w:r>
      <w:r w:rsidRPr="00136561">
        <w:rPr>
          <w:color w:val="000000" w:themeColor="text1"/>
        </w:rPr>
        <w:t>:</w:t>
      </w:r>
      <w:r>
        <w:rPr>
          <w:color w:val="000000" w:themeColor="text1"/>
        </w:rPr>
        <w:t xml:space="preserve"> IF the </w:t>
      </w:r>
      <w:r w:rsidR="00DB047B">
        <w:rPr>
          <w:color w:val="000000" w:themeColor="text1"/>
        </w:rPr>
        <w:t>Participant</w:t>
      </w:r>
      <w:r>
        <w:rPr>
          <w:color w:val="000000" w:themeColor="text1"/>
        </w:rPr>
        <w:t xml:space="preserve"> is struggling with motivation, ask</w:t>
      </w:r>
      <w:r w:rsidR="00221F3B">
        <w:rPr>
          <w:color w:val="000000" w:themeColor="text1"/>
        </w:rPr>
        <w:t>:</w:t>
      </w:r>
    </w:p>
    <w:p w14:paraId="17521A87" w14:textId="77777777" w:rsidR="003F2548" w:rsidRPr="00136561" w:rsidRDefault="003F2548" w:rsidP="00DC2589">
      <w:pPr>
        <w:spacing w:before="0" w:after="0" w:line="240" w:lineRule="auto"/>
        <w:rPr>
          <w:color w:val="000000" w:themeColor="text1"/>
        </w:rPr>
      </w:pPr>
      <w:r w:rsidRPr="00136561">
        <w:rPr>
          <w:color w:val="000000" w:themeColor="text1"/>
        </w:rPr>
        <w:t>"On a scale of 1-10, how confident do you feel about achieving this in the next two weeks?"</w:t>
      </w:r>
    </w:p>
    <w:p w14:paraId="43D06FCE" w14:textId="77777777" w:rsidR="003F2548" w:rsidRPr="00136561" w:rsidRDefault="003F2548" w:rsidP="00DC2589">
      <w:pPr>
        <w:spacing w:before="0" w:after="0" w:line="240" w:lineRule="auto"/>
        <w:rPr>
          <w:color w:val="000000" w:themeColor="text1"/>
        </w:rPr>
      </w:pPr>
      <w:r w:rsidRPr="00136561">
        <w:rPr>
          <w:color w:val="000000" w:themeColor="text1"/>
        </w:rPr>
        <w:t>1 = Not at all confident</w:t>
      </w:r>
    </w:p>
    <w:p w14:paraId="2E5E059B" w14:textId="77777777" w:rsidR="003F2548" w:rsidRPr="00136561" w:rsidRDefault="003F2548" w:rsidP="00DC2589">
      <w:pPr>
        <w:spacing w:before="0" w:after="0" w:line="240" w:lineRule="auto"/>
        <w:rPr>
          <w:color w:val="000000" w:themeColor="text1"/>
        </w:rPr>
      </w:pPr>
      <w:r w:rsidRPr="00136561">
        <w:rPr>
          <w:color w:val="000000" w:themeColor="text1"/>
        </w:rPr>
        <w:t>10 = Extremely confident</w:t>
      </w:r>
    </w:p>
    <w:p w14:paraId="41BD90F5" w14:textId="77777777" w:rsidR="002D67BC" w:rsidRPr="003C784A" w:rsidRDefault="002D67BC" w:rsidP="00986DB4">
      <w:pPr>
        <w:pStyle w:val="Heading2"/>
        <w:numPr>
          <w:ilvl w:val="0"/>
          <w:numId w:val="92"/>
        </w:numPr>
        <w:spacing w:before="0"/>
        <w:rPr>
          <w:b/>
          <w:bCs/>
          <w:color w:val="E97132" w:themeColor="accent2"/>
        </w:rPr>
      </w:pPr>
      <w:bookmarkStart w:id="109" w:name="_Toc213939608"/>
      <w:r w:rsidRPr="003C784A">
        <w:rPr>
          <w:rFonts w:asciiTheme="minorHAnsi" w:hAnsiTheme="minorHAnsi"/>
          <w:b/>
          <w:bCs/>
          <w:color w:val="E97132" w:themeColor="accent2"/>
          <w:u w:val="single"/>
        </w:rPr>
        <w:t>Closing and Next Steps (5 minutes)</w:t>
      </w:r>
      <w:bookmarkEnd w:id="109"/>
    </w:p>
    <w:p w14:paraId="10A7BEA9" w14:textId="77777777" w:rsidR="00C84616" w:rsidRDefault="002D67BC" w:rsidP="002D67BC">
      <w:pPr>
        <w:spacing w:before="0" w:after="0" w:line="240" w:lineRule="auto"/>
        <w:rPr>
          <w:color w:val="000000" w:themeColor="text1"/>
        </w:rPr>
      </w:pPr>
      <w:r w:rsidRPr="00836AB9">
        <w:rPr>
          <w:rFonts w:ascii="Segoe UI Emoji" w:hAnsi="Segoe UI Emoji" w:cs="Segoe UI Emoji"/>
          <w:color w:val="auto"/>
          <w:sz w:val="32"/>
          <w:szCs w:val="32"/>
        </w:rPr>
        <w:t>🔑</w:t>
      </w:r>
      <w:r w:rsidRPr="00836AB9">
        <w:rPr>
          <w:rFonts w:ascii="Segoe UI Emoji" w:hAnsi="Segoe UI Emoji" w:cs="Segoe UI Emoji"/>
        </w:rPr>
        <w:t xml:space="preserve"> </w:t>
      </w:r>
      <w:r w:rsidRPr="00836AB9">
        <w:rPr>
          <w:color w:val="000000" w:themeColor="text1"/>
        </w:rPr>
        <w:t xml:space="preserve">Briefly recap the key points and schedule the next session for two weeks’ time. </w:t>
      </w:r>
      <w:r w:rsidRPr="00836AB9">
        <w:rPr>
          <w:b/>
          <w:bCs/>
          <w:i/>
          <w:iCs/>
          <w:color w:val="000000" w:themeColor="text1"/>
        </w:rPr>
        <w:t xml:space="preserve">Be flexible if two weeks does not work. </w:t>
      </w:r>
      <w:r w:rsidRPr="00836AB9">
        <w:rPr>
          <w:color w:val="000000" w:themeColor="text1"/>
        </w:rPr>
        <w:t>Remind them they can reach out via the app if needed.</w:t>
      </w:r>
    </w:p>
    <w:p w14:paraId="206EEC76" w14:textId="49626120" w:rsidR="002D67BC" w:rsidRPr="00836AB9" w:rsidRDefault="00221F3B" w:rsidP="002D67BC">
      <w:pPr>
        <w:spacing w:before="0" w:after="0" w:line="240" w:lineRule="auto"/>
        <w:rPr>
          <w:rStyle w:val="eop"/>
          <w:b/>
          <w:bCs/>
          <w:i/>
          <w:iCs/>
          <w:color w:val="000000" w:themeColor="text1"/>
        </w:rPr>
      </w:pPr>
      <w:r w:rsidRPr="0032525F">
        <w:rPr>
          <w:noProof/>
          <w:color w:val="FFEECD"/>
          <w14:ligatures w14:val="standardContextual"/>
        </w:rPr>
        <mc:AlternateContent>
          <mc:Choice Requires="wps">
            <w:drawing>
              <wp:anchor distT="0" distB="0" distL="114300" distR="114300" simplePos="0" relativeHeight="251658513" behindDoc="0" locked="0" layoutInCell="1" allowOverlap="1" wp14:anchorId="77DE9FD2" wp14:editId="2DB882B7">
                <wp:simplePos x="0" y="0"/>
                <wp:positionH relativeFrom="margin">
                  <wp:posOffset>-15875</wp:posOffset>
                </wp:positionH>
                <wp:positionV relativeFrom="paragraph">
                  <wp:posOffset>210185</wp:posOffset>
                </wp:positionV>
                <wp:extent cx="6494780" cy="924560"/>
                <wp:effectExtent l="0" t="0" r="20320" b="27940"/>
                <wp:wrapNone/>
                <wp:docPr id="244317100" name="Rectangle 1"/>
                <wp:cNvGraphicFramePr/>
                <a:graphic xmlns:a="http://schemas.openxmlformats.org/drawingml/2006/main">
                  <a:graphicData uri="http://schemas.microsoft.com/office/word/2010/wordprocessingShape">
                    <wps:wsp>
                      <wps:cNvSpPr/>
                      <wps:spPr>
                        <a:xfrm>
                          <a:off x="0" y="0"/>
                          <a:ext cx="6494780" cy="924560"/>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6A4558C">
              <v:rect id="Rectangle 1" style="position:absolute;margin-left:-1.25pt;margin-top:16.55pt;width:511.4pt;height:72.8pt;z-index:251658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48A2EE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">
                <v:stroke dashstyle="dash"/>
                <w10:wrap anchorx="margin"/>
              </v:rect>
            </w:pict>
          </mc:Fallback>
        </mc:AlternateContent>
      </w:r>
      <w:r w:rsidR="002D67BC" w:rsidRPr="00836AB9">
        <w:rPr>
          <w:rStyle w:val="eop"/>
          <w:rFonts w:cs="Calibri"/>
          <w:sz w:val="22"/>
          <w:szCs w:val="22"/>
        </w:rPr>
        <w:tab/>
      </w:r>
      <w:r w:rsidR="002D67BC">
        <w:rPr>
          <w:rStyle w:val="eop"/>
          <w:rFonts w:cs="Calibri"/>
          <w:sz w:val="22"/>
          <w:szCs w:val="22"/>
        </w:rPr>
        <w:tab/>
      </w:r>
    </w:p>
    <w:p w14:paraId="093CEF40" w14:textId="4C5DE68C" w:rsidR="002D67BC" w:rsidRPr="00C2604B" w:rsidRDefault="00DB047B" w:rsidP="00C84616">
      <w:pPr>
        <w:spacing w:after="0" w:line="240" w:lineRule="auto"/>
        <w:jc w:val="center"/>
        <w:rPr>
          <w:b/>
          <w:bCs/>
          <w:color w:val="FF0000"/>
          <w:sz w:val="32"/>
          <w:szCs w:val="32"/>
          <w:u w:val="single"/>
        </w:rPr>
      </w:pPr>
      <w:r w:rsidRPr="00C2604B">
        <w:rPr>
          <w:rStyle w:val="normaltextrun"/>
          <w:b/>
          <w:bCs/>
          <w:color w:val="FF0000"/>
          <w:sz w:val="32"/>
          <w:szCs w:val="32"/>
          <w:u w:val="single"/>
        </w:rPr>
        <w:t>COACH</w:t>
      </w:r>
      <w:r w:rsidR="002D67BC" w:rsidRPr="00C2604B">
        <w:rPr>
          <w:rStyle w:val="normaltextrun"/>
          <w:b/>
          <w:bCs/>
          <w:color w:val="FF0000"/>
          <w:sz w:val="32"/>
          <w:szCs w:val="32"/>
          <w:u w:val="single"/>
        </w:rPr>
        <w:t xml:space="preserve"> ACTION: Record Information from Session in </w:t>
      </w:r>
      <w:proofErr w:type="spellStart"/>
      <w:r w:rsidR="00C2604B">
        <w:rPr>
          <w:rStyle w:val="normaltextrun"/>
          <w:b/>
          <w:bCs/>
          <w:color w:val="FF0000"/>
          <w:sz w:val="32"/>
          <w:szCs w:val="32"/>
          <w:u w:val="single"/>
        </w:rPr>
        <w:t>SealedEnvelope</w:t>
      </w:r>
      <w:proofErr w:type="spellEnd"/>
    </w:p>
    <w:p w14:paraId="7EE28D36" w14:textId="4C1E9521" w:rsidR="00C2604B" w:rsidRDefault="00221F3B" w:rsidP="00C2604B">
      <w:pPr>
        <w:spacing w:before="0" w:after="0"/>
        <w:jc w:val="center"/>
        <w:rPr>
          <w:b/>
          <w:bCs/>
          <w:color w:val="000000" w:themeColor="text1"/>
        </w:rPr>
      </w:pPr>
      <w:r>
        <w:rPr>
          <w:noProof/>
        </w:rPr>
        <mc:AlternateContent>
          <mc:Choice Requires="wps">
            <w:drawing>
              <wp:anchor distT="0" distB="0" distL="114300" distR="114300" simplePos="0" relativeHeight="251658305" behindDoc="1" locked="0" layoutInCell="1" allowOverlap="1" wp14:anchorId="3B4D62BA" wp14:editId="503D4FCB">
                <wp:simplePos x="0" y="0"/>
                <wp:positionH relativeFrom="column">
                  <wp:posOffset>2138942</wp:posOffset>
                </wp:positionH>
                <wp:positionV relativeFrom="paragraph">
                  <wp:posOffset>11715</wp:posOffset>
                </wp:positionV>
                <wp:extent cx="2634095" cy="562264"/>
                <wp:effectExtent l="19050" t="19050" r="13970" b="28575"/>
                <wp:wrapNone/>
                <wp:docPr id="1277921073" name="Rectangle 1"/>
                <wp:cNvGraphicFramePr/>
                <a:graphic xmlns:a="http://schemas.openxmlformats.org/drawingml/2006/main">
                  <a:graphicData uri="http://schemas.microsoft.com/office/word/2010/wordprocessingShape">
                    <wps:wsp>
                      <wps:cNvSpPr/>
                      <wps:spPr>
                        <a:xfrm>
                          <a:off x="0" y="0"/>
                          <a:ext cx="2634095" cy="562264"/>
                        </a:xfrm>
                        <a:prstGeom prst="rect">
                          <a:avLst/>
                        </a:prstGeom>
                        <a:noFill/>
                        <a:ln w="38100">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232025F">
              <v:rect id="Rectangle 1" style="position:absolute;margin-left:168.4pt;margin-top:.9pt;width:207.4pt;height:44.25pt;z-index:-251658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5ac [1301]" strokeweight="3pt" w14:anchorId="7A7A8B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"/>
            </w:pict>
          </mc:Fallback>
        </mc:AlternateContent>
      </w:r>
      <w:r w:rsidR="00C84616" w:rsidRPr="00603E7E">
        <w:rPr>
          <w:rStyle w:val="normaltextrun"/>
          <w:b/>
          <w:bCs/>
          <w:noProof/>
          <w:color w:val="FF0000"/>
          <w:sz w:val="32"/>
          <w:szCs w:val="32"/>
        </w:rPr>
        <w:drawing>
          <wp:anchor distT="0" distB="0" distL="114300" distR="114300" simplePos="0" relativeHeight="251658480" behindDoc="1" locked="0" layoutInCell="1" allowOverlap="1" wp14:anchorId="24FD7F49" wp14:editId="1A558DC4">
            <wp:simplePos x="0" y="0"/>
            <wp:positionH relativeFrom="margin">
              <wp:align>left</wp:align>
            </wp:positionH>
            <wp:positionV relativeFrom="paragraph">
              <wp:posOffset>131560</wp:posOffset>
            </wp:positionV>
            <wp:extent cx="596265" cy="424180"/>
            <wp:effectExtent l="0" t="0" r="0" b="0"/>
            <wp:wrapTight wrapText="bothSides">
              <wp:wrapPolygon edited="0">
                <wp:start x="0" y="0"/>
                <wp:lineTo x="0" y="12611"/>
                <wp:lineTo x="14492" y="16491"/>
                <wp:lineTo x="16562" y="20371"/>
                <wp:lineTo x="17252" y="20371"/>
                <wp:lineTo x="20703" y="20371"/>
                <wp:lineTo x="20703" y="0"/>
                <wp:lineTo x="0" y="0"/>
              </wp:wrapPolygon>
            </wp:wrapTight>
            <wp:docPr id="1285497716"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604B">
        <w:rPr>
          <w:b/>
          <w:bCs/>
          <w:color w:val="000000" w:themeColor="text1"/>
        </w:rPr>
        <w:t xml:space="preserve">Login to </w:t>
      </w:r>
      <w:proofErr w:type="spellStart"/>
      <w:r w:rsidR="00C2604B">
        <w:rPr>
          <w:b/>
          <w:bCs/>
          <w:color w:val="000000" w:themeColor="text1"/>
        </w:rPr>
        <w:t>SealedEnvelope</w:t>
      </w:r>
      <w:proofErr w:type="spellEnd"/>
      <w:r w:rsidR="00C2604B">
        <w:rPr>
          <w:b/>
          <w:bCs/>
          <w:color w:val="000000" w:themeColor="text1"/>
        </w:rPr>
        <w:t xml:space="preserve"> Here</w:t>
      </w:r>
    </w:p>
    <w:p w14:paraId="54503B3D" w14:textId="7F051403" w:rsidR="00C2604B" w:rsidRDefault="00C2604B" w:rsidP="00C2604B">
      <w:pPr>
        <w:spacing w:before="0" w:after="0"/>
        <w:jc w:val="center"/>
        <w:rPr>
          <w:b/>
          <w:bCs/>
        </w:rPr>
      </w:pPr>
      <w:hyperlink r:id="rId118" w:history="1">
        <w:r w:rsidRPr="001E2A2C">
          <w:rPr>
            <w:rStyle w:val="Hyperlink"/>
            <w:b/>
            <w:bCs/>
          </w:rPr>
          <w:t>SealedEnvelope.com/access</w:t>
        </w:r>
      </w:hyperlink>
    </w:p>
    <w:p w14:paraId="631ED548" w14:textId="77777777" w:rsidR="002D67BC" w:rsidRDefault="002D67BC" w:rsidP="002D67BC">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061562BB" w14:textId="77777777" w:rsidR="00221F3B" w:rsidRPr="00545DE7" w:rsidRDefault="00221F3B" w:rsidP="002D67BC">
      <w:pPr>
        <w:spacing w:before="0" w:after="0" w:line="240" w:lineRule="auto"/>
        <w:ind w:left="360"/>
        <w:jc w:val="center"/>
        <w:rPr>
          <w:i/>
          <w:iCs/>
          <w:color w:val="000000" w:themeColor="text1"/>
          <w:sz w:val="18"/>
          <w:szCs w:val="18"/>
        </w:rPr>
      </w:pPr>
    </w:p>
    <w:p w14:paraId="7846073A" w14:textId="0B377CE0" w:rsidR="002D67BC" w:rsidRPr="00E946FE" w:rsidRDefault="002D67BC" w:rsidP="00221F3B">
      <w:pPr>
        <w:tabs>
          <w:tab w:val="left" w:pos="3147"/>
        </w:tabs>
        <w:spacing w:before="0" w:after="160"/>
        <w:jc w:val="center"/>
        <w:rPr>
          <w:rStyle w:val="eop"/>
          <w:rFonts w:cs="Calibri"/>
          <w:b/>
          <w:bCs/>
          <w:sz w:val="18"/>
          <w:szCs w:val="18"/>
        </w:rPr>
      </w:pPr>
      <w:r>
        <w:rPr>
          <w:rStyle w:val="eop"/>
          <w:rFonts w:cs="Calibri"/>
          <w:b/>
          <w:bCs/>
          <w:sz w:val="18"/>
          <w:szCs w:val="18"/>
        </w:rPr>
        <w:t>End of Quitting Smoking</w:t>
      </w:r>
      <w:r w:rsidRPr="00E946FE">
        <w:rPr>
          <w:rStyle w:val="eop"/>
          <w:rFonts w:cs="Calibri"/>
          <w:b/>
          <w:bCs/>
          <w:sz w:val="18"/>
          <w:szCs w:val="18"/>
        </w:rPr>
        <w:t xml:space="preserve"> Session 1</w:t>
      </w:r>
      <w:r>
        <w:rPr>
          <w:rStyle w:val="eop"/>
          <w:rFonts w:cs="Calibri"/>
          <w:b/>
          <w:bCs/>
          <w:sz w:val="18"/>
          <w:szCs w:val="18"/>
        </w:rPr>
        <w:t>.</w:t>
      </w:r>
    </w:p>
    <w:bookmarkStart w:id="110" w:name="_Toc213939609"/>
    <w:p w14:paraId="31902845" w14:textId="1812E0CF" w:rsidR="002D67BC" w:rsidRDefault="00F224A5" w:rsidP="002D67BC">
      <w:pPr>
        <w:pStyle w:val="Heading1"/>
        <w:rPr>
          <w:rFonts w:asciiTheme="minorHAnsi" w:hAnsiTheme="minorHAnsi"/>
          <w:b/>
          <w:bCs/>
          <w:color w:val="0B769F" w:themeColor="accent4" w:themeShade="BF"/>
        </w:rPr>
      </w:pPr>
      <w:r w:rsidRPr="00B23B7A">
        <w:rPr>
          <w:rFonts w:asciiTheme="minorHAnsi" w:hAnsiTheme="minorHAnsi"/>
          <w:b/>
          <w:bCs/>
          <w:noProof/>
          <w:color w:val="D17406"/>
          <w:u w:val="single"/>
        </w:rPr>
        <w:lastRenderedPageBreak/>
        <mc:AlternateContent>
          <mc:Choice Requires="wps">
            <w:drawing>
              <wp:anchor distT="0" distB="0" distL="114300" distR="114300" simplePos="0" relativeHeight="251658302" behindDoc="0" locked="0" layoutInCell="1" allowOverlap="1" wp14:anchorId="553460E6" wp14:editId="02BE572A">
                <wp:simplePos x="0" y="0"/>
                <wp:positionH relativeFrom="column">
                  <wp:posOffset>-29936</wp:posOffset>
                </wp:positionH>
                <wp:positionV relativeFrom="paragraph">
                  <wp:posOffset>327660</wp:posOffset>
                </wp:positionV>
                <wp:extent cx="5924550" cy="7620"/>
                <wp:effectExtent l="19050" t="19050" r="19050" b="30480"/>
                <wp:wrapNone/>
                <wp:docPr id="1087504585"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22D4635">
              <v:line id="Straight Connector 1" style="position:absolute;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35pt,25.8pt" to="464.15pt,26.4pt" w14:anchorId="7929E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">
                <v:stroke joinstyle="miter"/>
              </v:line>
            </w:pict>
          </mc:Fallback>
        </mc:AlternateContent>
      </w:r>
      <w:r w:rsidR="002D67BC">
        <w:rPr>
          <w:rFonts w:asciiTheme="minorHAnsi" w:hAnsiTheme="minorHAnsi"/>
          <w:b/>
          <w:bCs/>
          <w:color w:val="0B769F" w:themeColor="accent4" w:themeShade="BF"/>
        </w:rPr>
        <w:t>Quitting Smoking Session 2 &amp; 3 – Progress Check</w:t>
      </w:r>
      <w:bookmarkEnd w:id="110"/>
    </w:p>
    <w:p w14:paraId="02659DA3" w14:textId="3F663C08" w:rsidR="002D67BC" w:rsidRPr="00B23B7A" w:rsidRDefault="002D67BC" w:rsidP="00C84616">
      <w:pPr>
        <w:pStyle w:val="Heading2"/>
        <w:numPr>
          <w:ilvl w:val="0"/>
          <w:numId w:val="115"/>
        </w:numPr>
        <w:rPr>
          <w:rFonts w:asciiTheme="minorHAnsi" w:hAnsiTheme="minorHAnsi"/>
          <w:b/>
          <w:bCs/>
          <w:color w:val="D17406"/>
          <w:u w:val="single"/>
        </w:rPr>
      </w:pPr>
      <w:bookmarkStart w:id="111" w:name="_Toc179275771"/>
      <w:bookmarkStart w:id="112" w:name="_Toc213939610"/>
      <w:r w:rsidRPr="00B23B7A">
        <w:rPr>
          <w:rFonts w:asciiTheme="minorHAnsi" w:hAnsiTheme="minorHAnsi"/>
          <w:b/>
          <w:bCs/>
          <w:color w:val="D17406"/>
          <w:u w:val="single"/>
        </w:rPr>
        <w:t xml:space="preserve">Review the </w:t>
      </w:r>
      <w:r w:rsidR="00DB047B">
        <w:rPr>
          <w:rFonts w:asciiTheme="minorHAnsi" w:hAnsiTheme="minorHAnsi"/>
          <w:b/>
          <w:bCs/>
          <w:color w:val="D17406"/>
          <w:u w:val="single"/>
        </w:rPr>
        <w:t>Participant</w:t>
      </w:r>
      <w:r w:rsidRPr="00B23B7A">
        <w:rPr>
          <w:rFonts w:asciiTheme="minorHAnsi" w:hAnsiTheme="minorHAnsi"/>
          <w:b/>
          <w:bCs/>
          <w:color w:val="D17406"/>
          <w:u w:val="single"/>
        </w:rPr>
        <w:t>’s Progress</w:t>
      </w:r>
      <w:bookmarkEnd w:id="111"/>
      <w:bookmarkEnd w:id="112"/>
    </w:p>
    <w:p w14:paraId="0F5D1D08" w14:textId="65BAB951" w:rsidR="002D67BC" w:rsidRDefault="002D67BC" w:rsidP="00240362">
      <w:pPr>
        <w:pStyle w:val="ListParagraph"/>
        <w:numPr>
          <w:ilvl w:val="0"/>
          <w:numId w:val="71"/>
        </w:numPr>
        <w:rPr>
          <w:color w:val="000000" w:themeColor="text1"/>
        </w:rPr>
      </w:pPr>
      <w:bookmarkStart w:id="113" w:name="_Toc179275772"/>
      <w:r w:rsidRPr="004C50AA">
        <w:rPr>
          <w:rFonts w:ascii="Segoe UI Emoji" w:hAnsi="Segoe UI Emoji" w:cs="Segoe UI Emoji"/>
          <w:color w:val="auto"/>
          <w:sz w:val="32"/>
          <w:szCs w:val="32"/>
        </w:rPr>
        <w:t>🎯</w:t>
      </w:r>
      <w:r w:rsidRPr="004C50AA">
        <w:rPr>
          <w:b/>
          <w:bCs/>
        </w:rPr>
        <w:t xml:space="preserve"> </w:t>
      </w:r>
      <w:r w:rsidRPr="004C50AA">
        <w:rPr>
          <w:b/>
          <w:bCs/>
          <w:color w:val="000000" w:themeColor="text1"/>
        </w:rPr>
        <w:t>Goal Review:</w:t>
      </w:r>
      <w:r w:rsidRPr="004C50AA">
        <w:rPr>
          <w:color w:val="000000" w:themeColor="text1"/>
        </w:rPr>
        <w:t xml:space="preserve"> Reflect on the goals from Session 1, highlighting successes, discuss obstacles, and adjust goals if needed.</w:t>
      </w:r>
      <w:r>
        <w:rPr>
          <w:color w:val="000000" w:themeColor="text1"/>
        </w:rPr>
        <w:t xml:space="preserve"> Review their quit plan regularly and update it if needed.</w:t>
      </w:r>
    </w:p>
    <w:p w14:paraId="022F72D6" w14:textId="3A21AD43" w:rsidR="002D67BC" w:rsidRPr="005B0EDA" w:rsidRDefault="002D67BC" w:rsidP="00240362">
      <w:pPr>
        <w:pStyle w:val="ListParagraph"/>
        <w:numPr>
          <w:ilvl w:val="1"/>
          <w:numId w:val="71"/>
        </w:numPr>
        <w:spacing w:before="100" w:beforeAutospacing="1" w:after="0" w:line="240" w:lineRule="auto"/>
        <w:rPr>
          <w:rFonts w:eastAsia="Times New Roman" w:cs="Times New Roman"/>
          <w:color w:val="auto"/>
          <w:lang w:eastAsia="en-GB"/>
        </w:rPr>
      </w:pPr>
      <w:r w:rsidRPr="004164DE">
        <w:rPr>
          <w:rFonts w:eastAsia="Times New Roman" w:cs="Times New Roman"/>
          <w:color w:val="auto"/>
          <w:lang w:eastAsia="en-GB"/>
        </w:rPr>
        <w:t>Note any patterns, such as avoiding triggers or managing cravings, and explore what helped them stay on track.</w:t>
      </w:r>
      <w:r w:rsidR="00F224A5" w:rsidRPr="00F224A5">
        <w:rPr>
          <w:noProof/>
          <w:color w:val="FFEECD"/>
          <w14:ligatures w14:val="standardContextual"/>
        </w:rPr>
        <w:t xml:space="preserve"> </w:t>
      </w:r>
    </w:p>
    <w:p w14:paraId="71552553" w14:textId="77777777" w:rsidR="002D67BC" w:rsidRPr="004C50AA" w:rsidRDefault="002D67BC" w:rsidP="00240362">
      <w:pPr>
        <w:pStyle w:val="ListParagraph"/>
        <w:numPr>
          <w:ilvl w:val="0"/>
          <w:numId w:val="71"/>
        </w:numPr>
        <w:rPr>
          <w:color w:val="000000" w:themeColor="text1"/>
        </w:rPr>
      </w:pPr>
      <w:r w:rsidRPr="004C50AA">
        <w:rPr>
          <w:rFonts w:ascii="Segoe UI Emoji" w:hAnsi="Segoe UI Emoji" w:cs="Segoe UI Emoji"/>
          <w:color w:val="auto"/>
          <w:sz w:val="32"/>
          <w:szCs w:val="32"/>
        </w:rPr>
        <w:t>📱</w:t>
      </w:r>
      <w:r w:rsidRPr="004C50AA">
        <w:rPr>
          <w:b/>
          <w:bCs/>
        </w:rPr>
        <w:t xml:space="preserve"> </w:t>
      </w:r>
      <w:r w:rsidRPr="004C50AA">
        <w:rPr>
          <w:b/>
          <w:bCs/>
          <w:color w:val="000000" w:themeColor="text1"/>
        </w:rPr>
        <w:t>App Usage:</w:t>
      </w:r>
      <w:r w:rsidRPr="004C50AA">
        <w:rPr>
          <w:color w:val="000000" w:themeColor="text1"/>
        </w:rPr>
        <w:t xml:space="preserve"> Review app engagement, including watching videos</w:t>
      </w:r>
      <w:r>
        <w:rPr>
          <w:color w:val="000000" w:themeColor="text1"/>
        </w:rPr>
        <w:t>.</w:t>
      </w:r>
    </w:p>
    <w:p w14:paraId="6A85DA16" w14:textId="77777777" w:rsidR="002D67BC" w:rsidRPr="005B0EDA" w:rsidRDefault="002D67BC" w:rsidP="00240362">
      <w:pPr>
        <w:pStyle w:val="ListParagraph"/>
        <w:numPr>
          <w:ilvl w:val="1"/>
          <w:numId w:val="71"/>
        </w:numPr>
        <w:rPr>
          <w:color w:val="000000" w:themeColor="text1"/>
        </w:rPr>
      </w:pPr>
      <w:r w:rsidRPr="004C50AA">
        <w:rPr>
          <w:b/>
          <w:bCs/>
          <w:color w:val="000000" w:themeColor="text1"/>
        </w:rPr>
        <w:t>Praise</w:t>
      </w:r>
      <w:r w:rsidRPr="004C50AA">
        <w:rPr>
          <w:color w:val="000000" w:themeColor="text1"/>
        </w:rPr>
        <w:t xml:space="preserve"> any engagement and offer help if they face challenges using the app</w:t>
      </w:r>
      <w:r>
        <w:rPr>
          <w:color w:val="000000" w:themeColor="text1"/>
        </w:rPr>
        <w:t xml:space="preserve"> or their plan</w:t>
      </w:r>
      <w:r w:rsidRPr="00A32704">
        <w:t>.</w:t>
      </w:r>
    </w:p>
    <w:p w14:paraId="2C0C755B" w14:textId="7BED69AA" w:rsidR="002D67BC" w:rsidRPr="00791B6F" w:rsidRDefault="002D67BC" w:rsidP="00C84616">
      <w:pPr>
        <w:pStyle w:val="Heading2"/>
        <w:numPr>
          <w:ilvl w:val="0"/>
          <w:numId w:val="115"/>
        </w:numPr>
        <w:rPr>
          <w:rFonts w:asciiTheme="minorHAnsi" w:hAnsiTheme="minorHAnsi"/>
          <w:b/>
          <w:bCs/>
          <w:color w:val="D17406"/>
          <w:u w:val="single"/>
        </w:rPr>
      </w:pPr>
      <w:bookmarkStart w:id="114" w:name="_Toc213939611"/>
      <w:r w:rsidRPr="00791B6F">
        <w:rPr>
          <w:rFonts w:asciiTheme="minorHAnsi" w:hAnsiTheme="minorHAnsi"/>
          <w:b/>
          <w:bCs/>
          <w:color w:val="D17406"/>
          <w:u w:val="single"/>
        </w:rPr>
        <w:t>Problem-Solving:</w:t>
      </w:r>
      <w:bookmarkEnd w:id="114"/>
    </w:p>
    <w:p w14:paraId="74FEE518" w14:textId="77777777" w:rsidR="002D67BC" w:rsidRPr="00B72CCD" w:rsidRDefault="002D67BC" w:rsidP="00F01A99">
      <w:pPr>
        <w:pStyle w:val="ListParagraph"/>
        <w:numPr>
          <w:ilvl w:val="0"/>
          <w:numId w:val="48"/>
        </w:numPr>
        <w:rPr>
          <w:color w:val="000000" w:themeColor="text1"/>
        </w:rPr>
      </w:pPr>
      <w:r w:rsidRPr="00B72CCD">
        <w:rPr>
          <w:rFonts w:ascii="Segoe UI Emoji" w:hAnsi="Segoe UI Emoji" w:cs="Segoe UI Emoji"/>
          <w:color w:val="auto"/>
          <w:sz w:val="32"/>
          <w:szCs w:val="32"/>
        </w:rPr>
        <w:t>💡</w:t>
      </w:r>
      <w:r w:rsidRPr="00B72CCD">
        <w:rPr>
          <w:rFonts w:cs="Segoe UI Emoji"/>
          <w:color w:val="auto"/>
          <w:sz w:val="32"/>
          <w:szCs w:val="32"/>
        </w:rPr>
        <w:t xml:space="preserve"> </w:t>
      </w:r>
      <w:r w:rsidRPr="00B72CCD">
        <w:rPr>
          <w:b/>
          <w:bCs/>
          <w:color w:val="000000" w:themeColor="text1"/>
        </w:rPr>
        <w:t xml:space="preserve">Address Issues: </w:t>
      </w:r>
      <w:r w:rsidRPr="00B72CCD">
        <w:rPr>
          <w:color w:val="000000" w:themeColor="text1"/>
        </w:rPr>
        <w:t>Ask about any challenges and offer solutions.</w:t>
      </w:r>
    </w:p>
    <w:p w14:paraId="71A7BD08" w14:textId="77777777" w:rsidR="002D67BC" w:rsidRPr="00B72CCD" w:rsidRDefault="002D67BC" w:rsidP="00F01A99">
      <w:pPr>
        <w:pStyle w:val="ListParagraph"/>
        <w:numPr>
          <w:ilvl w:val="1"/>
          <w:numId w:val="48"/>
        </w:numPr>
        <w:rPr>
          <w:color w:val="000000" w:themeColor="text1"/>
        </w:rPr>
      </w:pPr>
      <w:r w:rsidRPr="00B72CCD">
        <w:rPr>
          <w:rFonts w:cs="Segoe UI Emoji"/>
          <w:b/>
          <w:bCs/>
          <w:color w:val="000000" w:themeColor="text1"/>
        </w:rPr>
        <w:t>Example actions</w:t>
      </w:r>
      <w:r w:rsidRPr="00B72CCD">
        <w:rPr>
          <w:rFonts w:cs="Segoe UI Emoji"/>
          <w:color w:val="000000" w:themeColor="text1"/>
        </w:rPr>
        <w:t>:</w:t>
      </w:r>
      <w:r w:rsidRPr="00B72CCD">
        <w:rPr>
          <w:color w:val="000000" w:themeColor="text1"/>
        </w:rPr>
        <w:t xml:space="preserve"> </w:t>
      </w:r>
      <w:r>
        <w:rPr>
          <w:color w:val="000000" w:themeColor="text1"/>
        </w:rPr>
        <w:t>Support them in adjusting their quit plan</w:t>
      </w:r>
    </w:p>
    <w:p w14:paraId="4B0BCABA" w14:textId="77777777" w:rsidR="002D67BC" w:rsidRPr="00B72CCD" w:rsidRDefault="002D67BC" w:rsidP="00F01A99">
      <w:pPr>
        <w:pStyle w:val="ListParagraph"/>
        <w:numPr>
          <w:ilvl w:val="1"/>
          <w:numId w:val="48"/>
        </w:numPr>
        <w:rPr>
          <w:b/>
          <w:bCs/>
          <w:color w:val="000000" w:themeColor="text1"/>
        </w:rPr>
      </w:pPr>
      <w:r w:rsidRPr="00B72CCD">
        <w:rPr>
          <w:b/>
          <w:bCs/>
          <w:i/>
          <w:iCs/>
          <w:color w:val="000000" w:themeColor="text1"/>
        </w:rPr>
        <w:t xml:space="preserve">Reassurance: </w:t>
      </w:r>
      <w:r w:rsidRPr="00B72CCD">
        <w:rPr>
          <w:i/>
          <w:iCs/>
          <w:color w:val="000000" w:themeColor="text1"/>
        </w:rPr>
        <w:t>Emphasise that challenges are part of the process and can be managed.</w:t>
      </w:r>
    </w:p>
    <w:p w14:paraId="1E6D0DED" w14:textId="77777777" w:rsidR="002D67BC" w:rsidRPr="00791B6F" w:rsidRDefault="002D67BC" w:rsidP="00252768">
      <w:pPr>
        <w:pStyle w:val="Heading2"/>
        <w:rPr>
          <w:rFonts w:asciiTheme="minorHAnsi" w:hAnsiTheme="minorHAnsi"/>
          <w:b/>
          <w:bCs/>
          <w:color w:val="D17406"/>
          <w:u w:val="single"/>
        </w:rPr>
      </w:pPr>
      <w:bookmarkStart w:id="115" w:name="_Toc213939612"/>
      <w:r>
        <w:rPr>
          <w:rFonts w:asciiTheme="minorHAnsi" w:hAnsiTheme="minorHAnsi"/>
          <w:b/>
          <w:bCs/>
          <w:color w:val="D17406"/>
          <w:u w:val="single"/>
        </w:rPr>
        <w:t xml:space="preserve">3. </w:t>
      </w:r>
      <w:r w:rsidRPr="00791B6F">
        <w:rPr>
          <w:rFonts w:asciiTheme="minorHAnsi" w:hAnsiTheme="minorHAnsi"/>
          <w:b/>
          <w:bCs/>
          <w:color w:val="D17406"/>
          <w:u w:val="single"/>
        </w:rPr>
        <w:t xml:space="preserve">Next </w:t>
      </w:r>
      <w:r>
        <w:rPr>
          <w:rFonts w:asciiTheme="minorHAnsi" w:hAnsiTheme="minorHAnsi"/>
          <w:b/>
          <w:bCs/>
          <w:color w:val="D17406"/>
          <w:u w:val="single"/>
        </w:rPr>
        <w:t>S</w:t>
      </w:r>
      <w:r w:rsidRPr="00791B6F">
        <w:rPr>
          <w:rFonts w:asciiTheme="minorHAnsi" w:hAnsiTheme="minorHAnsi"/>
          <w:b/>
          <w:bCs/>
          <w:color w:val="D17406"/>
          <w:u w:val="single"/>
        </w:rPr>
        <w:t>teps:</w:t>
      </w:r>
      <w:bookmarkEnd w:id="115"/>
    </w:p>
    <w:p w14:paraId="58BBF418" w14:textId="7F72AA47" w:rsidR="002D67BC" w:rsidRPr="00B72CCD" w:rsidRDefault="002D67BC" w:rsidP="00F01A99">
      <w:pPr>
        <w:pStyle w:val="ListParagraph"/>
        <w:numPr>
          <w:ilvl w:val="0"/>
          <w:numId w:val="48"/>
        </w:numPr>
        <w:rPr>
          <w:b/>
          <w:bCs/>
          <w:color w:val="auto"/>
        </w:rPr>
      </w:pPr>
      <w:r w:rsidRPr="00B72CCD">
        <w:rPr>
          <w:rFonts w:ascii="Segoe UI Emoji" w:hAnsi="Segoe UI Emoji" w:cs="Segoe UI Emoji"/>
          <w:color w:val="auto"/>
          <w:sz w:val="32"/>
          <w:szCs w:val="32"/>
        </w:rPr>
        <w:t>⚡</w:t>
      </w:r>
      <w:r w:rsidRPr="00B72CCD">
        <w:rPr>
          <w:b/>
          <w:bCs/>
          <w:color w:val="auto"/>
        </w:rPr>
        <w:t xml:space="preserve">Highlight Impact: </w:t>
      </w:r>
      <w:r w:rsidRPr="00B72CCD">
        <w:rPr>
          <w:color w:val="auto"/>
        </w:rPr>
        <w:t xml:space="preserve">Emphasise the long-term benefits </w:t>
      </w:r>
      <w:r>
        <w:rPr>
          <w:color w:val="auto"/>
        </w:rPr>
        <w:t>of strategies to reduce/quit smoking.</w:t>
      </w:r>
    </w:p>
    <w:p w14:paraId="3D9022FF" w14:textId="77777777" w:rsidR="002D67BC" w:rsidRPr="00B72CCD" w:rsidRDefault="002D67BC" w:rsidP="00F01A99">
      <w:pPr>
        <w:pStyle w:val="ListParagraph"/>
        <w:numPr>
          <w:ilvl w:val="0"/>
          <w:numId w:val="48"/>
        </w:numPr>
        <w:rPr>
          <w:color w:val="auto"/>
        </w:rPr>
      </w:pPr>
      <w:r w:rsidRPr="00B72CCD">
        <w:rPr>
          <w:rFonts w:ascii="Segoe UI Emoji" w:hAnsi="Segoe UI Emoji" w:cs="Segoe UI Emoji"/>
          <w:color w:val="auto"/>
          <w:sz w:val="32"/>
          <w:szCs w:val="32"/>
        </w:rPr>
        <w:t>⏩</w:t>
      </w:r>
      <w:r w:rsidRPr="00B72CCD">
        <w:rPr>
          <w:rFonts w:cs="Segoe UI Emoji"/>
          <w:color w:val="auto"/>
        </w:rPr>
        <w:t xml:space="preserve"> After Session 3: </w:t>
      </w:r>
      <w:r w:rsidRPr="00B72CCD">
        <w:rPr>
          <w:b/>
          <w:bCs/>
          <w:color w:val="auto"/>
        </w:rPr>
        <w:t xml:space="preserve">Prepare for transition </w:t>
      </w:r>
      <w:r w:rsidRPr="00B72CCD">
        <w:rPr>
          <w:color w:val="auto"/>
        </w:rPr>
        <w:t>to the next risk factor.</w:t>
      </w:r>
    </w:p>
    <w:p w14:paraId="5D9B6827" w14:textId="77777777" w:rsidR="002D67BC" w:rsidRDefault="002D67BC" w:rsidP="00F01A99">
      <w:pPr>
        <w:pStyle w:val="ListParagraph"/>
        <w:numPr>
          <w:ilvl w:val="0"/>
          <w:numId w:val="49"/>
        </w:numPr>
        <w:rPr>
          <w:color w:val="000000" w:themeColor="text1"/>
        </w:rPr>
      </w:pPr>
      <w:r w:rsidRPr="00B72CCD">
        <w:rPr>
          <w:rFonts w:ascii="Segoe UI Emoji" w:hAnsi="Segoe UI Emoji" w:cs="Segoe UI Emoji"/>
          <w:color w:val="auto"/>
          <w:sz w:val="32"/>
          <w:szCs w:val="32"/>
        </w:rPr>
        <w:t>🎉</w:t>
      </w:r>
      <w:r w:rsidRPr="00B72CCD">
        <w:rPr>
          <w:b/>
          <w:bCs/>
        </w:rPr>
        <w:t xml:space="preserve"> </w:t>
      </w:r>
      <w:r w:rsidRPr="00B72CCD">
        <w:rPr>
          <w:b/>
          <w:bCs/>
          <w:color w:val="000000" w:themeColor="text1"/>
        </w:rPr>
        <w:t>Positive Reinforcement:</w:t>
      </w:r>
    </w:p>
    <w:p w14:paraId="3CF905DA" w14:textId="07373893" w:rsidR="002D67BC" w:rsidRPr="00EF21C3" w:rsidRDefault="002D67BC" w:rsidP="00EF21C3">
      <w:pPr>
        <w:pStyle w:val="ListParagraph"/>
        <w:numPr>
          <w:ilvl w:val="1"/>
          <w:numId w:val="67"/>
        </w:numPr>
        <w:rPr>
          <w:rStyle w:val="eop"/>
          <w:color w:val="000000" w:themeColor="text1"/>
        </w:rPr>
      </w:pPr>
      <w:r w:rsidRPr="000B422D">
        <w:rPr>
          <w:b/>
          <w:bCs/>
          <w:color w:val="000000" w:themeColor="text1"/>
        </w:rPr>
        <w:t xml:space="preserve">Celebrate achievements, </w:t>
      </w:r>
      <w:r w:rsidRPr="000B422D">
        <w:rPr>
          <w:color w:val="000000" w:themeColor="text1"/>
        </w:rPr>
        <w:t xml:space="preserve">even if small, </w:t>
      </w:r>
      <w:r>
        <w:rPr>
          <w:color w:val="000000" w:themeColor="text1"/>
        </w:rPr>
        <w:t>such as remaining smoke-free or reducing smoking frequency and</w:t>
      </w:r>
      <w:r w:rsidRPr="00DA652A">
        <w:rPr>
          <w:color w:val="000000" w:themeColor="text1"/>
        </w:rPr>
        <w:t xml:space="preserve"> discuss any barriers to unmet goals.</w:t>
      </w:r>
    </w:p>
    <w:p w14:paraId="3862495F" w14:textId="3F758CC7" w:rsidR="002D67BC" w:rsidRPr="002809D5" w:rsidRDefault="002D67BC" w:rsidP="00F01A99">
      <w:pPr>
        <w:pStyle w:val="ListParagraph"/>
        <w:numPr>
          <w:ilvl w:val="0"/>
          <w:numId w:val="27"/>
        </w:numPr>
        <w:rPr>
          <w:color w:val="auto"/>
        </w:rPr>
      </w:pPr>
      <w:r w:rsidRPr="00AC11B7">
        <w:rPr>
          <w:rFonts w:ascii="Apple Color Emoji" w:hAnsi="Apple Color Emoji" w:cs="Apple Color Emoji"/>
          <w:color w:val="auto"/>
          <w:sz w:val="32"/>
          <w:szCs w:val="32"/>
        </w:rPr>
        <w:t>💡</w:t>
      </w:r>
      <w:r w:rsidRPr="00A32704">
        <w:rPr>
          <w:rFonts w:cs="Segoe UI Emoji"/>
        </w:rPr>
        <w:t xml:space="preserve"> </w:t>
      </w:r>
      <w:r w:rsidRPr="003A5418">
        <w:rPr>
          <w:b/>
          <w:bCs/>
          <w:color w:val="auto"/>
        </w:rPr>
        <w:t>Continued Monitoring:</w:t>
      </w:r>
      <w:r>
        <w:rPr>
          <w:b/>
          <w:bCs/>
          <w:color w:val="auto"/>
        </w:rPr>
        <w:t xml:space="preserve"> </w:t>
      </w:r>
      <w:r w:rsidRPr="002809D5">
        <w:rPr>
          <w:color w:val="auto"/>
        </w:rPr>
        <w:t xml:space="preserve">Emphasise that </w:t>
      </w:r>
      <w:r w:rsidR="0053322A">
        <w:rPr>
          <w:color w:val="auto"/>
        </w:rPr>
        <w:t xml:space="preserve">the </w:t>
      </w:r>
      <w:r w:rsidR="00DB047B">
        <w:rPr>
          <w:color w:val="auto"/>
        </w:rPr>
        <w:t>Participant</w:t>
      </w:r>
      <w:r w:rsidRPr="002809D5">
        <w:rPr>
          <w:color w:val="auto"/>
        </w:rPr>
        <w:t xml:space="preserve"> can still </w:t>
      </w:r>
      <w:r w:rsidR="00D23438">
        <w:rPr>
          <w:b/>
          <w:bCs/>
          <w:color w:val="auto"/>
        </w:rPr>
        <w:t>follow their quit plan</w:t>
      </w:r>
      <w:r w:rsidRPr="002809D5">
        <w:rPr>
          <w:color w:val="auto"/>
        </w:rPr>
        <w:t xml:space="preserve"> as they move on to the next area of focus.</w:t>
      </w:r>
    </w:p>
    <w:bookmarkEnd w:id="113"/>
    <w:p w14:paraId="27E84232" w14:textId="28D99521" w:rsidR="00266003" w:rsidRDefault="001A7804" w:rsidP="00EF21C3">
      <w:pPr>
        <w:pStyle w:val="ListParagraph"/>
        <w:ind w:left="360"/>
        <w:rPr>
          <w:rStyle w:val="normaltextrun"/>
          <w:b/>
          <w:bCs/>
          <w:color w:val="FF0000"/>
          <w:sz w:val="32"/>
          <w:szCs w:val="32"/>
        </w:rPr>
      </w:pPr>
      <w:r w:rsidRPr="0032525F">
        <w:rPr>
          <w:noProof/>
          <w:color w:val="FFEECD"/>
          <w14:ligatures w14:val="standardContextual"/>
        </w:rPr>
        <mc:AlternateContent>
          <mc:Choice Requires="wps">
            <w:drawing>
              <wp:anchor distT="0" distB="0" distL="114300" distR="114300" simplePos="0" relativeHeight="251658514" behindDoc="0" locked="0" layoutInCell="1" allowOverlap="1" wp14:anchorId="041B54AB" wp14:editId="35F64AF7">
                <wp:simplePos x="0" y="0"/>
                <wp:positionH relativeFrom="margin">
                  <wp:posOffset>-68449</wp:posOffset>
                </wp:positionH>
                <wp:positionV relativeFrom="paragraph">
                  <wp:posOffset>275481</wp:posOffset>
                </wp:positionV>
                <wp:extent cx="6589986" cy="1271751"/>
                <wp:effectExtent l="0" t="0" r="20955" b="24130"/>
                <wp:wrapNone/>
                <wp:docPr id="1952904216" name="Rectangle 1"/>
                <wp:cNvGraphicFramePr/>
                <a:graphic xmlns:a="http://schemas.openxmlformats.org/drawingml/2006/main">
                  <a:graphicData uri="http://schemas.microsoft.com/office/word/2010/wordprocessingShape">
                    <wps:wsp>
                      <wps:cNvSpPr/>
                      <wps:spPr>
                        <a:xfrm>
                          <a:off x="0" y="0"/>
                          <a:ext cx="6589986" cy="1271751"/>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841A2BA">
              <v:rect id="Rectangle 1" style="position:absolute;margin-left:-5.4pt;margin-top:21.7pt;width:518.9pt;height:100.15pt;z-index:251658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2E398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">
                <v:stroke dashstyle="dash"/>
                <w10:wrap anchorx="margin"/>
              </v:rect>
            </w:pict>
          </mc:Fallback>
        </mc:AlternateContent>
      </w:r>
    </w:p>
    <w:p w14:paraId="2A786974" w14:textId="0172B6C0" w:rsidR="00EF21C3" w:rsidRPr="009C743C" w:rsidRDefault="009C743C" w:rsidP="001A7804">
      <w:pPr>
        <w:pStyle w:val="ListParagraph"/>
        <w:ind w:left="360"/>
        <w:jc w:val="center"/>
        <w:rPr>
          <w:rStyle w:val="normaltextrun"/>
          <w:b/>
          <w:bCs/>
          <w:color w:val="FF0000"/>
          <w:u w:val="single"/>
        </w:rPr>
      </w:pPr>
      <w:r w:rsidRPr="00A12998">
        <w:rPr>
          <w:rFonts w:ascii="Segoe UI Emoji" w:hAnsi="Segoe UI Emoji" w:cs="Segoe UI Emoji"/>
          <w:noProof/>
          <w:color w:val="auto"/>
          <w14:ligatures w14:val="standardContextual"/>
        </w:rPr>
        <mc:AlternateContent>
          <mc:Choice Requires="wps">
            <w:drawing>
              <wp:anchor distT="0" distB="0" distL="114300" distR="114300" simplePos="0" relativeHeight="251658481" behindDoc="1" locked="0" layoutInCell="1" allowOverlap="1" wp14:anchorId="02144781" wp14:editId="760F4C45">
                <wp:simplePos x="0" y="0"/>
                <wp:positionH relativeFrom="margin">
                  <wp:posOffset>1904715</wp:posOffset>
                </wp:positionH>
                <wp:positionV relativeFrom="paragraph">
                  <wp:posOffset>573405</wp:posOffset>
                </wp:positionV>
                <wp:extent cx="2839764" cy="639533"/>
                <wp:effectExtent l="19050" t="19050" r="17780" b="27305"/>
                <wp:wrapNone/>
                <wp:docPr id="222489219" name="Rectangle 1"/>
                <wp:cNvGraphicFramePr/>
                <a:graphic xmlns:a="http://schemas.openxmlformats.org/drawingml/2006/main">
                  <a:graphicData uri="http://schemas.microsoft.com/office/word/2010/wordprocessingShape">
                    <wps:wsp>
                      <wps:cNvSpPr/>
                      <wps:spPr>
                        <a:xfrm>
                          <a:off x="0" y="0"/>
                          <a:ext cx="2839764" cy="639533"/>
                        </a:xfrm>
                        <a:prstGeom prst="rect">
                          <a:avLst/>
                        </a:prstGeom>
                        <a:noFill/>
                        <a:ln w="38100">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EB59640">
              <v:rect id="Rectangle 1" style="position:absolute;margin-left:150pt;margin-top:45.15pt;width:223.6pt;height:50.35pt;z-index:-251657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3pt" w14:anchorId="16E10D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">
                <w10:wrap anchorx="margin"/>
              </v:rect>
            </w:pict>
          </mc:Fallback>
        </mc:AlternateContent>
      </w:r>
      <w:r w:rsidR="00EF21C3" w:rsidRPr="00603E7E">
        <w:rPr>
          <w:rStyle w:val="normaltextrun"/>
          <w:b/>
          <w:bCs/>
          <w:noProof/>
          <w:color w:val="FF0000"/>
          <w:sz w:val="32"/>
          <w:szCs w:val="32"/>
        </w:rPr>
        <w:drawing>
          <wp:anchor distT="0" distB="0" distL="114300" distR="114300" simplePos="0" relativeHeight="251658482" behindDoc="1" locked="0" layoutInCell="1" allowOverlap="1" wp14:anchorId="75DCD62C" wp14:editId="76DF916B">
            <wp:simplePos x="0" y="0"/>
            <wp:positionH relativeFrom="column">
              <wp:posOffset>5844803</wp:posOffset>
            </wp:positionH>
            <wp:positionV relativeFrom="paragraph">
              <wp:posOffset>15437</wp:posOffset>
            </wp:positionV>
            <wp:extent cx="596265" cy="424180"/>
            <wp:effectExtent l="0" t="0" r="0" b="5080"/>
            <wp:wrapTight wrapText="bothSides">
              <wp:wrapPolygon edited="0">
                <wp:start x="0" y="0"/>
                <wp:lineTo x="0" y="11641"/>
                <wp:lineTo x="18403" y="20695"/>
                <wp:lineTo x="20703" y="20695"/>
                <wp:lineTo x="21163" y="19401"/>
                <wp:lineTo x="21163" y="0"/>
                <wp:lineTo x="0" y="0"/>
              </wp:wrapPolygon>
            </wp:wrapTight>
            <wp:docPr id="524334793"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1C3" w:rsidRPr="009C743C">
        <w:rPr>
          <w:rStyle w:val="normaltextrun"/>
          <w:b/>
          <w:bCs/>
          <w:color w:val="FF0000"/>
          <w:sz w:val="32"/>
          <w:szCs w:val="32"/>
          <w:u w:val="single"/>
        </w:rPr>
        <w:t xml:space="preserve">COACH ACTION: Record Information from Session in </w:t>
      </w:r>
      <w:proofErr w:type="spellStart"/>
      <w:r w:rsidR="00EF21C3" w:rsidRPr="009C743C">
        <w:rPr>
          <w:rStyle w:val="normaltextrun"/>
          <w:b/>
          <w:bCs/>
          <w:color w:val="FF0000"/>
          <w:sz w:val="32"/>
          <w:szCs w:val="32"/>
          <w:u w:val="single"/>
        </w:rPr>
        <w:t>SealedEnvelope</w:t>
      </w:r>
      <w:proofErr w:type="spellEnd"/>
    </w:p>
    <w:p w14:paraId="224A2475" w14:textId="6BA9270F" w:rsidR="00EF21C3" w:rsidRDefault="00EF21C3" w:rsidP="00EF21C3">
      <w:pPr>
        <w:spacing w:before="0" w:after="0"/>
        <w:jc w:val="center"/>
        <w:rPr>
          <w:b/>
          <w:bCs/>
          <w:color w:val="000000" w:themeColor="text1"/>
        </w:rPr>
      </w:pPr>
      <w:r>
        <w:rPr>
          <w:b/>
          <w:bCs/>
          <w:color w:val="000000" w:themeColor="text1"/>
        </w:rPr>
        <w:t xml:space="preserve">Login to </w:t>
      </w:r>
      <w:proofErr w:type="spellStart"/>
      <w:r>
        <w:rPr>
          <w:b/>
          <w:bCs/>
          <w:color w:val="000000" w:themeColor="text1"/>
        </w:rPr>
        <w:t>SealedEnvelope</w:t>
      </w:r>
      <w:proofErr w:type="spellEnd"/>
      <w:r>
        <w:rPr>
          <w:b/>
          <w:bCs/>
          <w:color w:val="000000" w:themeColor="text1"/>
        </w:rPr>
        <w:t xml:space="preserve"> Here</w:t>
      </w:r>
    </w:p>
    <w:p w14:paraId="11656F61" w14:textId="1EAA0BD8" w:rsidR="00EF21C3" w:rsidRDefault="00EF21C3" w:rsidP="00EF21C3">
      <w:pPr>
        <w:spacing w:before="0" w:after="0"/>
        <w:jc w:val="center"/>
        <w:rPr>
          <w:b/>
          <w:bCs/>
        </w:rPr>
      </w:pPr>
      <w:hyperlink r:id="rId119" w:history="1">
        <w:r w:rsidRPr="001E2A2C">
          <w:rPr>
            <w:rStyle w:val="Hyperlink"/>
            <w:b/>
            <w:bCs/>
          </w:rPr>
          <w:t>SealedEnvelope.com/access</w:t>
        </w:r>
      </w:hyperlink>
    </w:p>
    <w:p w14:paraId="7B6E8BAA" w14:textId="53A86838" w:rsidR="00EF21C3" w:rsidRPr="00545DE7" w:rsidRDefault="00EF21C3" w:rsidP="00EF21C3">
      <w:pPr>
        <w:spacing w:before="0" w:after="0" w:line="240" w:lineRule="auto"/>
        <w:ind w:left="360"/>
        <w:jc w:val="center"/>
        <w:rPr>
          <w:i/>
          <w:iCs/>
          <w:color w:val="000000" w:themeColor="text1"/>
          <w:sz w:val="18"/>
          <w:szCs w:val="18"/>
        </w:rPr>
      </w:pPr>
      <w:r w:rsidRPr="00545DE7">
        <w:rPr>
          <w:b/>
          <w:bCs/>
          <w:color w:val="000000" w:themeColor="text1"/>
        </w:rPr>
        <w:t xml:space="preserve"> </w:t>
      </w:r>
      <w:r>
        <w:rPr>
          <w:b/>
          <w:bCs/>
          <w:color w:val="000000" w:themeColor="text1"/>
        </w:rPr>
        <w:t xml:space="preserve">        </w:t>
      </w:r>
      <w:r w:rsidRPr="00545DE7">
        <w:rPr>
          <w:i/>
          <w:iCs/>
          <w:color w:val="000000" w:themeColor="text1"/>
          <w:sz w:val="18"/>
          <w:szCs w:val="18"/>
        </w:rPr>
        <w:t>Press CTRL + click the link with the mouse to open</w:t>
      </w:r>
    </w:p>
    <w:p w14:paraId="5AF0F822" w14:textId="77777777" w:rsidR="00EF21C3" w:rsidRDefault="00EF21C3" w:rsidP="00EF21C3">
      <w:pPr>
        <w:spacing w:before="0" w:after="0"/>
        <w:jc w:val="center"/>
        <w:rPr>
          <w:i/>
          <w:iCs/>
          <w:color w:val="000000" w:themeColor="text1"/>
          <w:sz w:val="18"/>
          <w:szCs w:val="18"/>
        </w:rPr>
      </w:pPr>
    </w:p>
    <w:p w14:paraId="696AA722" w14:textId="77777777" w:rsidR="009C743C" w:rsidRDefault="009C743C" w:rsidP="00EF21C3">
      <w:pPr>
        <w:spacing w:before="0" w:after="0"/>
        <w:jc w:val="center"/>
        <w:rPr>
          <w:i/>
          <w:iCs/>
          <w:color w:val="000000" w:themeColor="text1"/>
          <w:sz w:val="18"/>
          <w:szCs w:val="18"/>
        </w:rPr>
      </w:pPr>
    </w:p>
    <w:p w14:paraId="696C2876" w14:textId="4E14BFFB" w:rsidR="00EF21C3" w:rsidRPr="00E946FE" w:rsidRDefault="00EF21C3" w:rsidP="00EF21C3">
      <w:pPr>
        <w:tabs>
          <w:tab w:val="left" w:pos="3147"/>
        </w:tabs>
        <w:spacing w:before="0" w:after="160"/>
        <w:jc w:val="center"/>
        <w:rPr>
          <w:rStyle w:val="eop"/>
          <w:rFonts w:cs="Calibri"/>
          <w:b/>
          <w:bCs/>
          <w:sz w:val="18"/>
          <w:szCs w:val="18"/>
        </w:rPr>
      </w:pPr>
      <w:r>
        <w:rPr>
          <w:rStyle w:val="eop"/>
          <w:rFonts w:cs="Calibri"/>
          <w:b/>
          <w:bCs/>
          <w:sz w:val="18"/>
          <w:szCs w:val="18"/>
        </w:rPr>
        <w:t xml:space="preserve">                 End of Quitting Smoking</w:t>
      </w:r>
      <w:r w:rsidRPr="00E946FE">
        <w:rPr>
          <w:rStyle w:val="eop"/>
          <w:rFonts w:cs="Calibri"/>
          <w:b/>
          <w:bCs/>
          <w:sz w:val="18"/>
          <w:szCs w:val="18"/>
        </w:rPr>
        <w:t xml:space="preserve"> </w:t>
      </w:r>
      <w:r>
        <w:rPr>
          <w:rStyle w:val="eop"/>
          <w:rFonts w:cs="Calibri"/>
          <w:b/>
          <w:bCs/>
          <w:sz w:val="18"/>
          <w:szCs w:val="18"/>
        </w:rPr>
        <w:t>Intervention.</w:t>
      </w:r>
    </w:p>
    <w:p w14:paraId="68724029" w14:textId="1EBA7EA9" w:rsidR="00EF21C3" w:rsidRDefault="00EF21C3" w:rsidP="00EF21C3">
      <w:pPr>
        <w:pStyle w:val="ListParagraph"/>
        <w:ind w:left="360"/>
      </w:pPr>
    </w:p>
    <w:p w14:paraId="66E99677" w14:textId="3F91583D" w:rsidR="003F2548" w:rsidRDefault="003F2548" w:rsidP="0096087B">
      <w:pPr>
        <w:rPr>
          <w:rFonts w:eastAsia="Arial" w:cs="Arial"/>
          <w:color w:val="auto"/>
        </w:rPr>
      </w:pPr>
    </w:p>
    <w:p w14:paraId="32954C33" w14:textId="77777777" w:rsidR="003F2548" w:rsidRDefault="003F2548" w:rsidP="0096087B">
      <w:pPr>
        <w:rPr>
          <w:rFonts w:eastAsia="Arial" w:cs="Arial"/>
          <w:color w:val="auto"/>
        </w:rPr>
      </w:pPr>
    </w:p>
    <w:p w14:paraId="1C6AE9CD" w14:textId="77777777" w:rsidR="003F2548" w:rsidRDefault="003F2548" w:rsidP="0096087B">
      <w:pPr>
        <w:rPr>
          <w:rFonts w:eastAsia="Arial" w:cs="Arial"/>
          <w:color w:val="auto"/>
        </w:rPr>
      </w:pPr>
    </w:p>
    <w:p w14:paraId="05A5F437" w14:textId="77777777" w:rsidR="003F2548" w:rsidRDefault="003F2548" w:rsidP="0096087B">
      <w:pPr>
        <w:rPr>
          <w:rFonts w:eastAsia="Arial" w:cs="Arial"/>
          <w:color w:val="auto"/>
        </w:rPr>
      </w:pPr>
    </w:p>
    <w:p w14:paraId="0C276FBE" w14:textId="4F801FB4" w:rsidR="003F2548" w:rsidRDefault="00440415" w:rsidP="0096087B">
      <w:pPr>
        <w:rPr>
          <w:rFonts w:eastAsia="Arial" w:cs="Arial"/>
          <w:color w:val="auto"/>
        </w:rPr>
      </w:pPr>
      <w:r>
        <w:rPr>
          <w:rFonts w:eastAsia="Arial" w:cs="Arial"/>
          <w:b/>
          <w:bCs/>
          <w:noProof/>
          <w:color w:val="auto"/>
          <w:sz w:val="36"/>
          <w:szCs w:val="36"/>
          <w14:ligatures w14:val="standardContextual"/>
        </w:rPr>
        <mc:AlternateContent>
          <mc:Choice Requires="wps">
            <w:drawing>
              <wp:anchor distT="0" distB="0" distL="114300" distR="114300" simplePos="0" relativeHeight="251658241" behindDoc="0" locked="0" layoutInCell="1" allowOverlap="1" wp14:anchorId="7EFC0230" wp14:editId="77D9DBD7">
                <wp:simplePos x="0" y="0"/>
                <wp:positionH relativeFrom="column">
                  <wp:posOffset>554990</wp:posOffset>
                </wp:positionH>
                <wp:positionV relativeFrom="paragraph">
                  <wp:posOffset>231775</wp:posOffset>
                </wp:positionV>
                <wp:extent cx="5605780" cy="5170170"/>
                <wp:effectExtent l="0" t="0" r="13970" b="11430"/>
                <wp:wrapNone/>
                <wp:docPr id="1790156274" name="Oval 2"/>
                <wp:cNvGraphicFramePr/>
                <a:graphic xmlns:a="http://schemas.openxmlformats.org/drawingml/2006/main">
                  <a:graphicData uri="http://schemas.microsoft.com/office/word/2010/wordprocessingShape">
                    <wps:wsp>
                      <wps:cNvSpPr/>
                      <wps:spPr>
                        <a:xfrm>
                          <a:off x="0" y="0"/>
                          <a:ext cx="5605780" cy="5170170"/>
                        </a:xfrm>
                        <a:prstGeom prst="ellipse">
                          <a:avLst/>
                        </a:prstGeom>
                        <a:solidFill>
                          <a:srgbClr val="E5FF97"/>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D9CE44F">
              <v:oval id="Oval 2" style="position:absolute;margin-left:43.7pt;margin-top:18.25pt;width:441.4pt;height:407.1pt;z-index:25165824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e5ff97" strokecolor="black [3213]" strokeweight="1.5pt" w14:anchorId="3C9AFC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">
                <v:stroke joinstyle="miter"/>
              </v:oval>
            </w:pict>
          </mc:Fallback>
        </mc:AlternateContent>
      </w:r>
    </w:p>
    <w:p w14:paraId="0EEABEA6" w14:textId="40D86D9B" w:rsidR="003F2548" w:rsidRDefault="00440415" w:rsidP="0096087B">
      <w:pPr>
        <w:rPr>
          <w:rFonts w:eastAsia="Arial" w:cs="Arial"/>
          <w:color w:val="auto"/>
        </w:rPr>
      </w:pPr>
      <w:r>
        <w:rPr>
          <w:rFonts w:eastAsia="Arial" w:cs="Arial"/>
          <w:noProof/>
          <w:color w:val="auto"/>
        </w:rPr>
        <w:drawing>
          <wp:anchor distT="0" distB="0" distL="114300" distR="114300" simplePos="0" relativeHeight="251658283" behindDoc="1" locked="0" layoutInCell="1" allowOverlap="1" wp14:anchorId="331ACEF1" wp14:editId="0BFB9216">
            <wp:simplePos x="0" y="0"/>
            <wp:positionH relativeFrom="margin">
              <wp:posOffset>-726</wp:posOffset>
            </wp:positionH>
            <wp:positionV relativeFrom="paragraph">
              <wp:posOffset>12337</wp:posOffset>
            </wp:positionV>
            <wp:extent cx="6490437" cy="4843599"/>
            <wp:effectExtent l="0" t="0" r="0" b="0"/>
            <wp:wrapTight wrapText="bothSides">
              <wp:wrapPolygon edited="0">
                <wp:start x="9954" y="1954"/>
                <wp:lineTo x="7037" y="2889"/>
                <wp:lineTo x="6403" y="3144"/>
                <wp:lineTo x="6276" y="4843"/>
                <wp:lineTo x="3297" y="5353"/>
                <wp:lineTo x="2663" y="5607"/>
                <wp:lineTo x="2663" y="6542"/>
                <wp:lineTo x="3233" y="7562"/>
                <wp:lineTo x="5009" y="8921"/>
                <wp:lineTo x="6150" y="10280"/>
                <wp:lineTo x="4818" y="10280"/>
                <wp:lineTo x="3867" y="10790"/>
                <wp:lineTo x="3867" y="12149"/>
                <wp:lineTo x="4882" y="12999"/>
                <wp:lineTo x="5452" y="12999"/>
                <wp:lineTo x="6784" y="14358"/>
                <wp:lineTo x="6720" y="15718"/>
                <wp:lineTo x="7037" y="17077"/>
                <wp:lineTo x="7037" y="17672"/>
                <wp:lineTo x="8495" y="18437"/>
                <wp:lineTo x="9763" y="18437"/>
                <wp:lineTo x="10651" y="19796"/>
                <wp:lineTo x="10714" y="20136"/>
                <wp:lineTo x="12426" y="20561"/>
                <wp:lineTo x="13948" y="20731"/>
                <wp:lineTo x="14265" y="20731"/>
                <wp:lineTo x="13694" y="19881"/>
                <wp:lineTo x="12743" y="17077"/>
                <wp:lineTo x="15406" y="17077"/>
                <wp:lineTo x="16230" y="16737"/>
                <wp:lineTo x="16103" y="15718"/>
                <wp:lineTo x="16611" y="15718"/>
                <wp:lineTo x="18956" y="14613"/>
                <wp:lineTo x="19083" y="14104"/>
                <wp:lineTo x="18766" y="13424"/>
                <wp:lineTo x="18386" y="12914"/>
                <wp:lineTo x="17244" y="12489"/>
                <wp:lineTo x="14265" y="11640"/>
                <wp:lineTo x="16103" y="10280"/>
                <wp:lineTo x="16547" y="8921"/>
                <wp:lineTo x="16737" y="7562"/>
                <wp:lineTo x="16484" y="6797"/>
                <wp:lineTo x="16294" y="6032"/>
                <wp:lineTo x="15152" y="5692"/>
                <wp:lineTo x="11602" y="4843"/>
                <wp:lineTo x="12553" y="4503"/>
                <wp:lineTo x="13187" y="3908"/>
                <wp:lineTo x="12933" y="3229"/>
                <wp:lineTo x="11539" y="2209"/>
                <wp:lineTo x="11031" y="1954"/>
                <wp:lineTo x="9954" y="1954"/>
              </wp:wrapPolygon>
            </wp:wrapTight>
            <wp:docPr id="1736920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90437" cy="48435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88B032" w14:textId="2024DA53" w:rsidR="003F2548" w:rsidRDefault="003F2548" w:rsidP="0096087B">
      <w:pPr>
        <w:rPr>
          <w:rFonts w:eastAsia="Arial" w:cs="Arial"/>
          <w:color w:val="auto"/>
        </w:rPr>
      </w:pPr>
    </w:p>
    <w:p w14:paraId="492D243B" w14:textId="12A22A39" w:rsidR="003F2548" w:rsidRDefault="003F2548" w:rsidP="0096087B">
      <w:pPr>
        <w:rPr>
          <w:rFonts w:eastAsia="Arial" w:cs="Arial"/>
          <w:color w:val="auto"/>
        </w:rPr>
      </w:pPr>
    </w:p>
    <w:p w14:paraId="1C18C445" w14:textId="4B687B3A" w:rsidR="0096087B" w:rsidRDefault="0096087B" w:rsidP="0096087B">
      <w:pPr>
        <w:rPr>
          <w:rFonts w:eastAsia="Arial" w:cs="Arial"/>
          <w:color w:val="auto"/>
        </w:rPr>
      </w:pPr>
    </w:p>
    <w:p w14:paraId="4DA5C737" w14:textId="77777777" w:rsidR="003F2548" w:rsidRDefault="003F2548" w:rsidP="0096087B">
      <w:pPr>
        <w:rPr>
          <w:rFonts w:eastAsia="Arial" w:cs="Arial"/>
          <w:color w:val="auto"/>
        </w:rPr>
      </w:pPr>
    </w:p>
    <w:p w14:paraId="732200A8" w14:textId="392D4896" w:rsidR="0096087B" w:rsidRDefault="0096087B" w:rsidP="0096087B">
      <w:pPr>
        <w:rPr>
          <w:rFonts w:eastAsia="Arial" w:cs="Arial"/>
          <w:color w:val="auto"/>
        </w:rPr>
      </w:pPr>
    </w:p>
    <w:p w14:paraId="1F0CCE4F" w14:textId="537DC268" w:rsidR="0096087B" w:rsidRDefault="0096087B" w:rsidP="0096087B">
      <w:pPr>
        <w:rPr>
          <w:rFonts w:eastAsia="Arial" w:cs="Arial"/>
          <w:color w:val="auto"/>
        </w:rPr>
      </w:pPr>
    </w:p>
    <w:p w14:paraId="1672CD36" w14:textId="5E26C420" w:rsidR="00D23438" w:rsidRDefault="00D23438" w:rsidP="0096087B">
      <w:pPr>
        <w:rPr>
          <w:rFonts w:eastAsia="Arial" w:cs="Arial"/>
          <w:color w:val="auto"/>
        </w:rPr>
      </w:pPr>
    </w:p>
    <w:p w14:paraId="60275141" w14:textId="77777777" w:rsidR="00D23438" w:rsidRDefault="00D23438" w:rsidP="0096087B">
      <w:pPr>
        <w:rPr>
          <w:rFonts w:eastAsia="Arial" w:cs="Arial"/>
          <w:color w:val="auto"/>
        </w:rPr>
      </w:pPr>
    </w:p>
    <w:p w14:paraId="4445A6D6" w14:textId="77777777" w:rsidR="00D23438" w:rsidRDefault="00D23438" w:rsidP="0096087B">
      <w:pPr>
        <w:rPr>
          <w:rFonts w:eastAsia="Arial" w:cs="Arial"/>
          <w:color w:val="auto"/>
        </w:rPr>
      </w:pPr>
    </w:p>
    <w:p w14:paraId="0340D593" w14:textId="77777777" w:rsidR="00D23438" w:rsidRDefault="00D23438" w:rsidP="0096087B">
      <w:pPr>
        <w:rPr>
          <w:rFonts w:eastAsia="Arial" w:cs="Arial"/>
          <w:color w:val="auto"/>
        </w:rPr>
      </w:pPr>
    </w:p>
    <w:p w14:paraId="75DAE989" w14:textId="77777777" w:rsidR="00D23438" w:rsidRDefault="00D23438" w:rsidP="0096087B">
      <w:pPr>
        <w:rPr>
          <w:rFonts w:eastAsia="Arial" w:cs="Arial"/>
          <w:color w:val="auto"/>
        </w:rPr>
      </w:pPr>
    </w:p>
    <w:p w14:paraId="6FA90EAF" w14:textId="77777777" w:rsidR="00D23438" w:rsidRDefault="00D23438" w:rsidP="0096087B">
      <w:pPr>
        <w:rPr>
          <w:rFonts w:eastAsia="Arial" w:cs="Arial"/>
          <w:color w:val="auto"/>
        </w:rPr>
      </w:pPr>
    </w:p>
    <w:p w14:paraId="21B6CC54" w14:textId="1DEAE03B" w:rsidR="0096087B" w:rsidRDefault="0096087B" w:rsidP="0096087B">
      <w:pPr>
        <w:rPr>
          <w:rFonts w:eastAsia="Arial" w:cs="Arial"/>
          <w:color w:val="auto"/>
        </w:rPr>
      </w:pPr>
    </w:p>
    <w:p w14:paraId="574EBC71" w14:textId="77777777" w:rsidR="0096087B" w:rsidRDefault="0096087B" w:rsidP="0096087B">
      <w:pPr>
        <w:rPr>
          <w:rFonts w:eastAsia="Arial" w:cs="Arial"/>
          <w:color w:val="auto"/>
        </w:rPr>
      </w:pPr>
    </w:p>
    <w:p w14:paraId="214EF189" w14:textId="77777777" w:rsidR="006B3869" w:rsidRDefault="006B3869" w:rsidP="0096087B">
      <w:pPr>
        <w:rPr>
          <w:rFonts w:eastAsia="Arial" w:cs="Arial"/>
          <w:color w:val="auto"/>
        </w:rPr>
      </w:pPr>
    </w:p>
    <w:p w14:paraId="04D7E9A9" w14:textId="77777777" w:rsidR="006B3869" w:rsidRDefault="006B3869" w:rsidP="0096087B">
      <w:pPr>
        <w:rPr>
          <w:rFonts w:eastAsia="Arial" w:cs="Arial"/>
          <w:color w:val="auto"/>
        </w:rPr>
      </w:pPr>
    </w:p>
    <w:p w14:paraId="25AFFB3E" w14:textId="77777777" w:rsidR="006B3869" w:rsidRDefault="006B3869" w:rsidP="0096087B">
      <w:pPr>
        <w:rPr>
          <w:rFonts w:eastAsia="Arial" w:cs="Arial"/>
          <w:color w:val="auto"/>
        </w:rPr>
      </w:pPr>
    </w:p>
    <w:p w14:paraId="7F5E5D7A" w14:textId="77777777" w:rsidR="006B3869" w:rsidRDefault="006B3869" w:rsidP="0096087B">
      <w:pPr>
        <w:rPr>
          <w:rFonts w:eastAsia="Arial" w:cs="Arial"/>
          <w:color w:val="auto"/>
        </w:rPr>
      </w:pPr>
    </w:p>
    <w:p w14:paraId="291C115C" w14:textId="77777777" w:rsidR="006B3869" w:rsidRDefault="006B3869" w:rsidP="0096087B">
      <w:pPr>
        <w:rPr>
          <w:rFonts w:eastAsia="Arial" w:cs="Arial"/>
          <w:color w:val="auto"/>
        </w:rPr>
      </w:pPr>
    </w:p>
    <w:p w14:paraId="54032CD7" w14:textId="77777777" w:rsidR="0096087B" w:rsidRDefault="0096087B" w:rsidP="0096087B">
      <w:pPr>
        <w:rPr>
          <w:rFonts w:eastAsia="Arial" w:cs="Arial"/>
          <w:color w:val="auto"/>
        </w:rPr>
      </w:pPr>
    </w:p>
    <w:p w14:paraId="3EDD0180" w14:textId="4D621102" w:rsidR="0096087B" w:rsidRPr="00EF232D" w:rsidRDefault="00D013D4" w:rsidP="00D013D4">
      <w:pPr>
        <w:ind w:left="283"/>
        <w:jc w:val="center"/>
        <w:rPr>
          <w:rFonts w:eastAsiaTheme="majorEastAsia" w:cstheme="majorBidi"/>
          <w:b/>
          <w:bCs/>
          <w:color w:val="0B769F" w:themeColor="accent4" w:themeShade="BF"/>
          <w:sz w:val="40"/>
          <w:szCs w:val="40"/>
        </w:rPr>
      </w:pPr>
      <w:r>
        <w:rPr>
          <w:rFonts w:eastAsiaTheme="majorEastAsia" w:cstheme="majorBidi"/>
          <w:b/>
          <w:bCs/>
          <w:color w:val="0B769F" w:themeColor="accent4" w:themeShade="BF"/>
          <w:sz w:val="40"/>
          <w:szCs w:val="40"/>
        </w:rPr>
        <w:t xml:space="preserve">4. </w:t>
      </w:r>
      <w:r w:rsidR="00EF232D" w:rsidRPr="00EF232D">
        <w:rPr>
          <w:rFonts w:eastAsiaTheme="majorEastAsia" w:cstheme="majorBidi"/>
          <w:b/>
          <w:bCs/>
          <w:color w:val="0B769F" w:themeColor="accent4" w:themeShade="BF"/>
          <w:sz w:val="40"/>
          <w:szCs w:val="40"/>
        </w:rPr>
        <w:t>Better Hearing</w:t>
      </w:r>
      <w:r w:rsidR="0096087B" w:rsidRPr="00EF232D">
        <w:rPr>
          <w:rFonts w:eastAsiaTheme="majorEastAsia" w:cstheme="majorBidi"/>
          <w:b/>
          <w:bCs/>
          <w:color w:val="0B769F" w:themeColor="accent4" w:themeShade="BF"/>
          <w:sz w:val="40"/>
          <w:szCs w:val="40"/>
        </w:rPr>
        <w:t xml:space="preserve"> Intervention</w:t>
      </w:r>
    </w:p>
    <w:p w14:paraId="3F8F5DFF" w14:textId="77777777" w:rsidR="0096087B" w:rsidRDefault="0096087B" w:rsidP="006B3869">
      <w:pPr>
        <w:rPr>
          <w:rFonts w:eastAsia="Arial" w:cs="Arial"/>
          <w:b/>
          <w:bCs/>
          <w:color w:val="auto"/>
          <w:sz w:val="36"/>
          <w:szCs w:val="36"/>
        </w:rPr>
      </w:pPr>
    </w:p>
    <w:p w14:paraId="72A47A80" w14:textId="637CE1A2" w:rsidR="0096087B" w:rsidRDefault="0096087B" w:rsidP="00833815">
      <w:pPr>
        <w:jc w:val="center"/>
        <w:rPr>
          <w:rFonts w:eastAsia="Arial" w:cs="Arial"/>
          <w:color w:val="auto"/>
        </w:rPr>
      </w:pPr>
      <w:r>
        <w:rPr>
          <w:rFonts w:eastAsia="Arial" w:cs="Arial"/>
          <w:color w:val="auto"/>
        </w:rPr>
        <w:t xml:space="preserve">At this point, the </w:t>
      </w:r>
      <w:r w:rsidR="00DB047B">
        <w:rPr>
          <w:rFonts w:eastAsia="Arial" w:cs="Arial"/>
          <w:color w:val="auto"/>
        </w:rPr>
        <w:t>Participant</w:t>
      </w:r>
      <w:r>
        <w:rPr>
          <w:rFonts w:eastAsia="Arial" w:cs="Arial"/>
          <w:color w:val="auto"/>
        </w:rPr>
        <w:t xml:space="preserve"> has chosen </w:t>
      </w:r>
      <w:r w:rsidR="00EF232D">
        <w:rPr>
          <w:rFonts w:eastAsia="Arial" w:cs="Arial"/>
          <w:color w:val="auto"/>
        </w:rPr>
        <w:t>Better Hearing</w:t>
      </w:r>
      <w:r>
        <w:rPr>
          <w:rFonts w:eastAsia="Arial" w:cs="Arial"/>
          <w:color w:val="auto"/>
        </w:rPr>
        <w:t xml:space="preserve"> as the risk factor to focus on</w:t>
      </w:r>
      <w:r w:rsidR="00833815">
        <w:rPr>
          <w:rFonts w:eastAsia="Arial" w:cs="Arial"/>
          <w:color w:val="auto"/>
        </w:rPr>
        <w:t>.</w:t>
      </w:r>
    </w:p>
    <w:p w14:paraId="2AFC7970" w14:textId="77777777" w:rsidR="0096087B" w:rsidRDefault="0096087B" w:rsidP="0096087B">
      <w:pPr>
        <w:spacing w:before="0" w:after="160"/>
        <w:rPr>
          <w:rFonts w:eastAsia="Arial" w:cs="Arial"/>
          <w:color w:val="auto"/>
        </w:rPr>
      </w:pPr>
      <w:r>
        <w:rPr>
          <w:rFonts w:eastAsia="Arial" w:cs="Arial"/>
          <w:color w:val="auto"/>
        </w:rPr>
        <w:br w:type="page"/>
      </w:r>
    </w:p>
    <w:bookmarkStart w:id="116" w:name="_Toc213939613"/>
    <w:p w14:paraId="39F169C5" w14:textId="5BFAFFEE" w:rsidR="00EE23B5" w:rsidRPr="00DC463F" w:rsidRDefault="00EE23B5" w:rsidP="00EE23B5">
      <w:pPr>
        <w:pStyle w:val="Heading1"/>
        <w:spacing w:before="0" w:after="0" w:line="240" w:lineRule="auto"/>
        <w:rPr>
          <w:rFonts w:asciiTheme="minorHAnsi" w:hAnsiTheme="minorHAnsi"/>
          <w:b/>
          <w:bCs/>
          <w:color w:val="0B769F" w:themeColor="accent4" w:themeShade="BF"/>
        </w:rPr>
      </w:pPr>
      <w:r w:rsidRPr="00DC463F">
        <w:rPr>
          <w:b/>
          <w:bCs/>
          <w:noProof/>
          <w:color w:val="000000" w:themeColor="text1"/>
        </w:rPr>
        <w:lastRenderedPageBreak/>
        <mc:AlternateContent>
          <mc:Choice Requires="wps">
            <w:drawing>
              <wp:anchor distT="0" distB="0" distL="114300" distR="114300" simplePos="0" relativeHeight="251658365" behindDoc="0" locked="0" layoutInCell="1" allowOverlap="1" wp14:anchorId="7D7377D0" wp14:editId="20495C8F">
                <wp:simplePos x="0" y="0"/>
                <wp:positionH relativeFrom="column">
                  <wp:posOffset>-111</wp:posOffset>
                </wp:positionH>
                <wp:positionV relativeFrom="paragraph">
                  <wp:posOffset>318107</wp:posOffset>
                </wp:positionV>
                <wp:extent cx="5924550" cy="7620"/>
                <wp:effectExtent l="19050" t="19050" r="19050" b="30480"/>
                <wp:wrapNone/>
                <wp:docPr id="2072374098"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6B3A5C2">
              <v:line id="Straight Connector 1" style="position:absolute;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0,25.05pt" to="466.5pt,25.65pt" w14:anchorId="57A01F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">
                <v:stroke joinstyle="miter"/>
              </v:line>
            </w:pict>
          </mc:Fallback>
        </mc:AlternateContent>
      </w:r>
      <w:r w:rsidRPr="00DC463F">
        <w:rPr>
          <w:rFonts w:asciiTheme="minorHAnsi" w:hAnsiTheme="minorHAnsi"/>
          <w:b/>
          <w:bCs/>
          <w:color w:val="0B769F" w:themeColor="accent4" w:themeShade="BF"/>
        </w:rPr>
        <w:t xml:space="preserve">Overview of </w:t>
      </w:r>
      <w:r>
        <w:rPr>
          <w:rFonts w:asciiTheme="minorHAnsi" w:hAnsiTheme="minorHAnsi"/>
          <w:b/>
          <w:bCs/>
          <w:color w:val="0B769F" w:themeColor="accent4" w:themeShade="BF"/>
        </w:rPr>
        <w:t xml:space="preserve">the </w:t>
      </w:r>
      <w:r w:rsidRPr="00DC463F">
        <w:rPr>
          <w:rFonts w:asciiTheme="minorHAnsi" w:hAnsiTheme="minorHAnsi"/>
          <w:b/>
          <w:bCs/>
          <w:color w:val="0B769F" w:themeColor="accent4" w:themeShade="BF"/>
        </w:rPr>
        <w:t>Better Hearing</w:t>
      </w:r>
      <w:r>
        <w:rPr>
          <w:rFonts w:asciiTheme="minorHAnsi" w:hAnsiTheme="minorHAnsi"/>
          <w:b/>
          <w:bCs/>
          <w:color w:val="0B769F" w:themeColor="accent4" w:themeShade="BF"/>
        </w:rPr>
        <w:t xml:space="preserve"> Intervention</w:t>
      </w:r>
      <w:bookmarkEnd w:id="116"/>
    </w:p>
    <w:p w14:paraId="224FA712" w14:textId="29681725" w:rsidR="006B5476" w:rsidRPr="00B155FC" w:rsidRDefault="006B5476" w:rsidP="00B155FC">
      <w:pPr>
        <w:pStyle w:val="paragraph"/>
        <w:spacing w:before="0" w:beforeAutospacing="0" w:after="0" w:afterAutospacing="0" w:line="240" w:lineRule="auto"/>
        <w:rPr>
          <w:rFonts w:asciiTheme="minorHAnsi" w:hAnsiTheme="minorHAnsi" w:cstheme="minorBidi"/>
          <w:color w:val="E97132" w:themeColor="accent2"/>
        </w:rPr>
      </w:pPr>
      <w:r w:rsidRPr="006B5476">
        <w:rPr>
          <w:rStyle w:val="normaltextrun"/>
          <w:rFonts w:asciiTheme="minorHAnsi" w:hAnsiTheme="minorHAnsi" w:cstheme="minorBidi"/>
          <w:b/>
          <w:bCs/>
          <w:color w:val="E97132" w:themeColor="accent2"/>
        </w:rPr>
        <w:t>The Primary Goal:</w:t>
      </w:r>
      <w:r w:rsidRPr="006B5476">
        <w:rPr>
          <w:rStyle w:val="eop"/>
          <w:rFonts w:asciiTheme="minorHAnsi" w:hAnsiTheme="minorHAnsi" w:cstheme="minorBidi"/>
          <w:color w:val="E97132" w:themeColor="accent2"/>
        </w:rPr>
        <w:t> </w:t>
      </w:r>
      <w:r w:rsidRPr="00B155FC">
        <w:rPr>
          <w:rFonts w:asciiTheme="minorHAnsi" w:hAnsiTheme="minorHAnsi"/>
          <w:color w:val="000000" w:themeColor="text1"/>
        </w:rPr>
        <w:t xml:space="preserve">to help the </w:t>
      </w:r>
      <w:r w:rsidR="00DB047B">
        <w:rPr>
          <w:rFonts w:asciiTheme="minorHAnsi" w:hAnsiTheme="minorHAnsi"/>
          <w:color w:val="000000" w:themeColor="text1"/>
        </w:rPr>
        <w:t>Participant</w:t>
      </w:r>
      <w:r w:rsidRPr="00B155FC">
        <w:rPr>
          <w:rFonts w:asciiTheme="minorHAnsi" w:hAnsiTheme="minorHAnsi"/>
          <w:color w:val="000000" w:themeColor="text1"/>
        </w:rPr>
        <w:t xml:space="preserve"> either: </w:t>
      </w:r>
    </w:p>
    <w:p w14:paraId="64C92F6F" w14:textId="77777777" w:rsidR="006B5476" w:rsidRPr="00B155FC" w:rsidRDefault="006B5476" w:rsidP="002F5487">
      <w:pPr>
        <w:pStyle w:val="ListParagraph"/>
        <w:numPr>
          <w:ilvl w:val="0"/>
          <w:numId w:val="117"/>
        </w:numPr>
        <w:spacing w:before="0" w:after="0" w:line="240" w:lineRule="auto"/>
        <w:jc w:val="both"/>
        <w:rPr>
          <w:color w:val="000000" w:themeColor="text1"/>
        </w:rPr>
      </w:pPr>
      <w:r w:rsidRPr="00B155FC">
        <w:rPr>
          <w:color w:val="000000" w:themeColor="text1"/>
        </w:rPr>
        <w:t xml:space="preserve">Access help with their </w:t>
      </w:r>
      <w:r w:rsidRPr="00B155FC">
        <w:rPr>
          <w:b/>
          <w:bCs/>
          <w:color w:val="000000" w:themeColor="text1"/>
        </w:rPr>
        <w:t>hearing loss through their GP practice,</w:t>
      </w:r>
      <w:r w:rsidRPr="00B155FC">
        <w:rPr>
          <w:color w:val="000000" w:themeColor="text1"/>
        </w:rPr>
        <w:t xml:space="preserve"> with the </w:t>
      </w:r>
      <w:proofErr w:type="spellStart"/>
      <w:r w:rsidRPr="00B155FC">
        <w:rPr>
          <w:color w:val="000000" w:themeColor="text1"/>
        </w:rPr>
        <w:t>HearWHO</w:t>
      </w:r>
      <w:proofErr w:type="spellEnd"/>
      <w:r w:rsidRPr="00B155FC">
        <w:rPr>
          <w:color w:val="000000" w:themeColor="text1"/>
        </w:rPr>
        <w:t xml:space="preserve"> test results.</w:t>
      </w:r>
    </w:p>
    <w:p w14:paraId="152DA39F" w14:textId="0E009759" w:rsidR="006B5476" w:rsidRPr="00B155FC" w:rsidRDefault="006B5476" w:rsidP="002F5487">
      <w:pPr>
        <w:pStyle w:val="ListParagraph"/>
        <w:numPr>
          <w:ilvl w:val="0"/>
          <w:numId w:val="117"/>
        </w:numPr>
        <w:spacing w:before="0" w:after="0" w:line="240" w:lineRule="auto"/>
        <w:jc w:val="both"/>
        <w:rPr>
          <w:color w:val="000000" w:themeColor="text1"/>
        </w:rPr>
      </w:pPr>
      <w:r w:rsidRPr="00B155FC">
        <w:rPr>
          <w:color w:val="000000" w:themeColor="text1"/>
        </w:rPr>
        <w:t xml:space="preserve">Encourage them to </w:t>
      </w:r>
      <w:r w:rsidRPr="00B155FC">
        <w:rPr>
          <w:b/>
          <w:bCs/>
          <w:color w:val="000000" w:themeColor="text1"/>
        </w:rPr>
        <w:t>use hearing aids regularly</w:t>
      </w:r>
      <w:r w:rsidRPr="00B155FC">
        <w:rPr>
          <w:color w:val="000000" w:themeColor="text1"/>
        </w:rPr>
        <w:t xml:space="preserve"> (</w:t>
      </w:r>
      <w:r w:rsidR="00984A7B">
        <w:rPr>
          <w:color w:val="000000" w:themeColor="text1"/>
        </w:rPr>
        <w:t>i</w:t>
      </w:r>
      <w:r w:rsidRPr="00B155FC">
        <w:rPr>
          <w:color w:val="000000" w:themeColor="text1"/>
        </w:rPr>
        <w:t>f they already have them but use &lt; 1 hour/day).</w:t>
      </w:r>
    </w:p>
    <w:p w14:paraId="12EACCA0" w14:textId="5C6ABCED" w:rsidR="006B5476" w:rsidRPr="00B155FC" w:rsidRDefault="006B5476" w:rsidP="002F5487">
      <w:pPr>
        <w:pStyle w:val="ListParagraph"/>
        <w:numPr>
          <w:ilvl w:val="0"/>
          <w:numId w:val="117"/>
        </w:numPr>
        <w:spacing w:before="0" w:after="0" w:line="240" w:lineRule="auto"/>
        <w:jc w:val="both"/>
        <w:rPr>
          <w:color w:val="000000" w:themeColor="text1"/>
        </w:rPr>
      </w:pPr>
      <w:r w:rsidRPr="00B155FC">
        <w:rPr>
          <w:color w:val="000000" w:themeColor="text1"/>
        </w:rPr>
        <w:t xml:space="preserve">Show them that better hearing can </w:t>
      </w:r>
      <w:r w:rsidRPr="00B155FC">
        <w:rPr>
          <w:b/>
          <w:bCs/>
          <w:color w:val="000000" w:themeColor="text1"/>
        </w:rPr>
        <w:t>improve quality of life and cognition</w:t>
      </w:r>
      <w:r w:rsidRPr="00B155FC">
        <w:rPr>
          <w:color w:val="000000" w:themeColor="text1"/>
        </w:rPr>
        <w:t>.</w:t>
      </w:r>
    </w:p>
    <w:p w14:paraId="0E1E967B" w14:textId="77777777" w:rsidR="00B155FC" w:rsidRDefault="00B155FC" w:rsidP="00B155FC">
      <w:pPr>
        <w:spacing w:before="0" w:after="0" w:line="240" w:lineRule="auto"/>
        <w:jc w:val="both"/>
        <w:rPr>
          <w:color w:val="000000" w:themeColor="text1"/>
          <w:sz w:val="10"/>
          <w:szCs w:val="10"/>
        </w:rPr>
      </w:pPr>
    </w:p>
    <w:p w14:paraId="53E95EC6" w14:textId="3175C54B" w:rsidR="006B5476" w:rsidRPr="00B155FC" w:rsidRDefault="006B5476" w:rsidP="00B155FC">
      <w:pPr>
        <w:spacing w:before="0" w:after="0" w:line="240" w:lineRule="auto"/>
        <w:jc w:val="both"/>
        <w:rPr>
          <w:color w:val="000000" w:themeColor="text1"/>
        </w:rPr>
      </w:pPr>
      <w:r w:rsidRPr="00B155FC">
        <w:rPr>
          <w:color w:val="000000" w:themeColor="text1"/>
        </w:rPr>
        <w:t xml:space="preserve">This will be achieved through </w:t>
      </w:r>
      <w:r w:rsidRPr="00B155FC">
        <w:rPr>
          <w:b/>
          <w:bCs/>
          <w:color w:val="000000" w:themeColor="text1"/>
        </w:rPr>
        <w:t>weekly videos</w:t>
      </w:r>
      <w:r w:rsidR="005C0C6B" w:rsidRPr="00B155FC">
        <w:rPr>
          <w:b/>
          <w:bCs/>
          <w:color w:val="000000" w:themeColor="text1"/>
        </w:rPr>
        <w:t xml:space="preserve"> in the app</w:t>
      </w:r>
      <w:r w:rsidRPr="00B155FC">
        <w:rPr>
          <w:color w:val="000000" w:themeColor="text1"/>
        </w:rPr>
        <w:t>, which provide knowledge about hearing health.</w:t>
      </w:r>
    </w:p>
    <w:p w14:paraId="3AE5C1B9" w14:textId="24295C41" w:rsidR="006B5476" w:rsidRPr="00E66741" w:rsidRDefault="006B5476" w:rsidP="006B5476">
      <w:pPr>
        <w:pStyle w:val="ListBullet"/>
        <w:numPr>
          <w:ilvl w:val="0"/>
          <w:numId w:val="0"/>
        </w:numPr>
        <w:rPr>
          <w:b/>
          <w:bCs/>
          <w:color w:val="0B769F" w:themeColor="accent4" w:themeShade="BF"/>
          <w:sz w:val="40"/>
          <w:szCs w:val="40"/>
        </w:rPr>
      </w:pPr>
      <w:r w:rsidRPr="00E66741">
        <w:rPr>
          <w:b/>
          <w:bCs/>
          <w:noProof/>
          <w:color w:val="0F9ED5" w:themeColor="accent4"/>
          <w:sz w:val="40"/>
          <w:szCs w:val="40"/>
        </w:rPr>
        <mc:AlternateContent>
          <mc:Choice Requires="wps">
            <w:drawing>
              <wp:anchor distT="0" distB="0" distL="114300" distR="114300" simplePos="0" relativeHeight="251658366" behindDoc="0" locked="0" layoutInCell="1" allowOverlap="1" wp14:anchorId="07284CA6" wp14:editId="3970A015">
                <wp:simplePos x="0" y="0"/>
                <wp:positionH relativeFrom="column">
                  <wp:posOffset>-4445</wp:posOffset>
                </wp:positionH>
                <wp:positionV relativeFrom="paragraph">
                  <wp:posOffset>330531</wp:posOffset>
                </wp:positionV>
                <wp:extent cx="5924550" cy="7620"/>
                <wp:effectExtent l="19050" t="19050" r="19050" b="30480"/>
                <wp:wrapNone/>
                <wp:docPr id="56199312"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F0C5E39">
              <v:line id="Straight Connector 1" style="position:absolute;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35pt,26.05pt" to="466.15pt,26.65pt" w14:anchorId="4763CF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">
                <v:stroke joinstyle="miter"/>
              </v:line>
            </w:pict>
          </mc:Fallback>
        </mc:AlternateContent>
      </w:r>
      <w:r w:rsidRPr="00E66741">
        <w:rPr>
          <w:b/>
          <w:bCs/>
          <w:color w:val="0B769F" w:themeColor="accent4" w:themeShade="BF"/>
          <w:sz w:val="40"/>
          <w:szCs w:val="40"/>
        </w:rPr>
        <w:t xml:space="preserve">The </w:t>
      </w:r>
      <w:r w:rsidR="00DB047B">
        <w:rPr>
          <w:b/>
          <w:bCs/>
          <w:color w:val="0B769F" w:themeColor="accent4" w:themeShade="BF"/>
          <w:sz w:val="40"/>
          <w:szCs w:val="40"/>
        </w:rPr>
        <w:t>Coach</w:t>
      </w:r>
      <w:r w:rsidRPr="00E66741">
        <w:rPr>
          <w:b/>
          <w:bCs/>
          <w:color w:val="0B769F" w:themeColor="accent4" w:themeShade="BF"/>
          <w:sz w:val="40"/>
          <w:szCs w:val="40"/>
        </w:rPr>
        <w:t>ing Role: Better Hearing</w:t>
      </w:r>
    </w:p>
    <w:p w14:paraId="1B45B059" w14:textId="2F76A778" w:rsidR="006B5476" w:rsidRDefault="00A14192" w:rsidP="00F01A99">
      <w:pPr>
        <w:pStyle w:val="ListParagraph"/>
        <w:numPr>
          <w:ilvl w:val="0"/>
          <w:numId w:val="14"/>
        </w:numPr>
        <w:ind w:right="283"/>
        <w:rPr>
          <w:rFonts w:eastAsia="Arial" w:cs="Arial"/>
          <w:color w:val="000000" w:themeColor="text1"/>
          <w:lang w:eastAsia="zh-TW"/>
        </w:rPr>
      </w:pPr>
      <w:r w:rsidRPr="00C1580B">
        <w:rPr>
          <w:noProof/>
          <w:color w:val="000000" w:themeColor="text1"/>
        </w:rPr>
        <w:drawing>
          <wp:anchor distT="0" distB="0" distL="114300" distR="114300" simplePos="0" relativeHeight="251658383" behindDoc="1" locked="0" layoutInCell="1" allowOverlap="1" wp14:anchorId="3237631F" wp14:editId="4C65DDED">
            <wp:simplePos x="0" y="0"/>
            <wp:positionH relativeFrom="column">
              <wp:posOffset>5231130</wp:posOffset>
            </wp:positionH>
            <wp:positionV relativeFrom="paragraph">
              <wp:posOffset>222250</wp:posOffset>
            </wp:positionV>
            <wp:extent cx="1286933" cy="1286933"/>
            <wp:effectExtent l="0" t="0" r="8890" b="8890"/>
            <wp:wrapNone/>
            <wp:docPr id="1088361943" name="Picture 1" descr="A cartoon of a hearing 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9010" name="Picture 1" descr="A cartoon of a hearing aid&#10;&#10;Description automatically generated"/>
                    <pic:cNvPicPr/>
                  </pic:nvPicPr>
                  <pic:blipFill>
                    <a:blip r:embed="rId121" cstate="print">
                      <a:alphaModFix amt="20000"/>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286933" cy="1286933"/>
                    </a:xfrm>
                    <a:prstGeom prst="rect">
                      <a:avLst/>
                    </a:prstGeom>
                  </pic:spPr>
                </pic:pic>
              </a:graphicData>
            </a:graphic>
            <wp14:sizeRelH relativeFrom="margin">
              <wp14:pctWidth>0</wp14:pctWidth>
            </wp14:sizeRelH>
            <wp14:sizeRelV relativeFrom="margin">
              <wp14:pctHeight>0</wp14:pctHeight>
            </wp14:sizeRelV>
          </wp:anchor>
        </w:drawing>
      </w:r>
      <w:r w:rsidR="006B5476" w:rsidRPr="00B02F49">
        <w:rPr>
          <w:rFonts w:eastAsia="Arial" w:cs="Arial"/>
          <w:color w:val="000000" w:themeColor="text1"/>
        </w:rPr>
        <w:t xml:space="preserve">From Week 1, you will encourage the </w:t>
      </w:r>
      <w:r w:rsidR="00DB047B">
        <w:rPr>
          <w:rFonts w:eastAsia="Arial" w:cs="Arial"/>
          <w:color w:val="000000" w:themeColor="text1"/>
        </w:rPr>
        <w:t>Participant</w:t>
      </w:r>
      <w:r w:rsidR="006B5476" w:rsidRPr="00B02F49">
        <w:rPr>
          <w:rFonts w:eastAsia="Arial" w:cs="Arial"/>
          <w:color w:val="000000" w:themeColor="text1"/>
        </w:rPr>
        <w:t xml:space="preserve"> to discuss their </w:t>
      </w:r>
      <w:r w:rsidR="006B5476" w:rsidRPr="00B02F49">
        <w:rPr>
          <w:rFonts w:eastAsia="Arial" w:cs="Arial"/>
          <w:b/>
          <w:bCs/>
          <w:color w:val="000000" w:themeColor="text1"/>
        </w:rPr>
        <w:t xml:space="preserve">hearing with their GP practice for a referral for audiological assessments and hearing aids (if appropriate). </w:t>
      </w:r>
      <w:r w:rsidR="006B5476" w:rsidRPr="00B02F49">
        <w:rPr>
          <w:rFonts w:eastAsia="Arial" w:cs="Arial"/>
          <w:color w:val="000000" w:themeColor="text1"/>
        </w:rPr>
        <w:t>The core team will give you a letter for them with their hearing test results</w:t>
      </w:r>
      <w:r w:rsidR="006B5476">
        <w:rPr>
          <w:rFonts w:eastAsia="Arial" w:cs="Arial"/>
          <w:color w:val="000000" w:themeColor="text1"/>
        </w:rPr>
        <w:t>.</w:t>
      </w:r>
    </w:p>
    <w:p w14:paraId="5B8B0D83" w14:textId="7D690AC1" w:rsidR="006B5476" w:rsidRPr="00B02F49" w:rsidRDefault="006B5476" w:rsidP="00F01A99">
      <w:pPr>
        <w:pStyle w:val="ListParagraph"/>
        <w:numPr>
          <w:ilvl w:val="0"/>
          <w:numId w:val="14"/>
        </w:numPr>
        <w:rPr>
          <w:rStyle w:val="apple-converted-space"/>
          <w:rFonts w:eastAsia="Arial" w:cs="Arial"/>
          <w:color w:val="000000" w:themeColor="text1"/>
          <w:lang w:eastAsia="zh-TW"/>
        </w:rPr>
      </w:pPr>
      <w:r w:rsidRPr="00B02F49">
        <w:rPr>
          <w:rFonts w:eastAsia="Arial" w:cs="Arial"/>
          <w:b/>
          <w:bCs/>
          <w:color w:val="000000" w:themeColor="text1"/>
        </w:rPr>
        <w:t xml:space="preserve">The </w:t>
      </w:r>
      <w:r w:rsidR="00DB047B">
        <w:rPr>
          <w:rFonts w:eastAsia="Arial" w:cs="Arial"/>
          <w:b/>
          <w:bCs/>
          <w:color w:val="000000" w:themeColor="text1"/>
        </w:rPr>
        <w:t>Participant</w:t>
      </w:r>
      <w:r w:rsidRPr="00B02F49">
        <w:rPr>
          <w:rFonts w:eastAsia="Arial" w:cs="Arial"/>
          <w:b/>
          <w:bCs/>
          <w:color w:val="000000" w:themeColor="text1"/>
        </w:rPr>
        <w:t xml:space="preserve"> will have nominated a family members or friend to be involved.</w:t>
      </w:r>
    </w:p>
    <w:p w14:paraId="009249DD" w14:textId="2BA111E6" w:rsidR="00B422BB" w:rsidRDefault="1B8F5D09" w:rsidP="006B5476">
      <w:pPr>
        <w:rPr>
          <w:rFonts w:eastAsia="Arial" w:cs="Arial"/>
          <w:color w:val="000000" w:themeColor="text1"/>
        </w:rPr>
      </w:pPr>
      <w:r w:rsidRPr="285969EF">
        <w:rPr>
          <w:rFonts w:ascii="Apple Color Emoji" w:hAnsi="Apple Color Emoji" w:cs="Apple Color Emoji"/>
          <w:color w:val="auto"/>
        </w:rPr>
        <w:t>⚠️</w:t>
      </w:r>
      <w:r w:rsidRPr="285969EF">
        <w:rPr>
          <w:rFonts w:eastAsia="Arial" w:cs="Arial"/>
          <w:color w:val="000000" w:themeColor="text1"/>
        </w:rPr>
        <w:t xml:space="preserve">If the </w:t>
      </w:r>
      <w:r w:rsidR="00DB047B">
        <w:rPr>
          <w:rFonts w:eastAsia="Arial" w:cs="Arial"/>
          <w:color w:val="000000" w:themeColor="text1"/>
        </w:rPr>
        <w:t>Participant</w:t>
      </w:r>
      <w:r w:rsidRPr="285969EF">
        <w:rPr>
          <w:rFonts w:eastAsia="Arial" w:cs="Arial"/>
          <w:color w:val="000000" w:themeColor="text1"/>
        </w:rPr>
        <w:t xml:space="preserve"> asks medical questions, you should ask them to talk to their GP</w:t>
      </w:r>
      <w:r w:rsidR="2FFB5EB7" w:rsidRPr="285969EF">
        <w:rPr>
          <w:rFonts w:eastAsia="Arial" w:cs="Arial"/>
          <w:color w:val="000000" w:themeColor="text1"/>
        </w:rPr>
        <w:t xml:space="preserve"> practice</w:t>
      </w:r>
      <w:r w:rsidRPr="285969EF">
        <w:rPr>
          <w:rFonts w:eastAsia="Arial" w:cs="Arial"/>
          <w:color w:val="000000" w:themeColor="text1"/>
        </w:rPr>
        <w:t>.</w:t>
      </w:r>
      <w:r w:rsidR="4DBE9681" w:rsidRPr="285969EF">
        <w:rPr>
          <w:color w:val="000000" w:themeColor="text1"/>
        </w:rPr>
        <w:t xml:space="preserve"> </w:t>
      </w:r>
    </w:p>
    <w:p w14:paraId="3D856B57" w14:textId="3E3E545A" w:rsidR="00257AAB" w:rsidRPr="00D16A11" w:rsidRDefault="00257AAB" w:rsidP="00D16A11">
      <w:pPr>
        <w:pStyle w:val="Heading2"/>
        <w:rPr>
          <w:b/>
          <w:bCs/>
          <w:color w:val="0B769F" w:themeColor="accent4" w:themeShade="BF"/>
        </w:rPr>
      </w:pPr>
      <w:bookmarkStart w:id="117" w:name="_Toc213939614"/>
      <w:r w:rsidRPr="00D16A11">
        <w:rPr>
          <w:b/>
          <w:bCs/>
          <w:color w:val="0B769F" w:themeColor="accent4" w:themeShade="BF"/>
        </w:rPr>
        <w:t>App Content: Better Hearing (for reference)</w:t>
      </w:r>
      <w:bookmarkEnd w:id="117"/>
    </w:p>
    <w:tbl>
      <w:tblPr>
        <w:tblStyle w:val="GridTable6ColourfulAccent2"/>
        <w:tblpPr w:leftFromText="180" w:rightFromText="180" w:vertAnchor="text" w:horzAnchor="margin" w:tblpY="739"/>
        <w:tblW w:w="10060" w:type="dxa"/>
        <w:tblLayout w:type="fixed"/>
        <w:tblLook w:val="06A0" w:firstRow="1" w:lastRow="0" w:firstColumn="1" w:lastColumn="0" w:noHBand="1" w:noVBand="1"/>
      </w:tblPr>
      <w:tblGrid>
        <w:gridCol w:w="2405"/>
        <w:gridCol w:w="7655"/>
      </w:tblGrid>
      <w:tr w:rsidR="000627DB" w:rsidRPr="00DD31EF" w14:paraId="68F58B89" w14:textId="77777777" w:rsidTr="001A7804">
        <w:trPr>
          <w:cnfStyle w:val="100000000000" w:firstRow="1" w:lastRow="0" w:firstColumn="0" w:lastColumn="0" w:oddVBand="0" w:evenVBand="0" w:oddHBand="0"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E582160" w14:textId="0CF96D29" w:rsidR="000627DB" w:rsidRPr="00DD31EF" w:rsidRDefault="000627DB" w:rsidP="000627DB">
            <w:pPr>
              <w:spacing w:before="0" w:after="0"/>
              <w:jc w:val="center"/>
              <w:rPr>
                <w:rStyle w:val="normaltextrun"/>
                <w:color w:val="000000" w:themeColor="text1"/>
              </w:rPr>
            </w:pPr>
            <w:r w:rsidRPr="00DD31EF">
              <w:rPr>
                <w:color w:val="000000" w:themeColor="text1"/>
              </w:rPr>
              <w:t>Better Hearing: Getting Started</w:t>
            </w:r>
          </w:p>
        </w:tc>
        <w:tc>
          <w:tcPr>
            <w:tcW w:w="7655" w:type="dxa"/>
          </w:tcPr>
          <w:p w14:paraId="460555BD" w14:textId="77777777" w:rsidR="000627DB" w:rsidRPr="00DD31EF" w:rsidRDefault="000627DB" w:rsidP="00F01A99">
            <w:pPr>
              <w:pStyle w:val="ListParagraph"/>
              <w:numPr>
                <w:ilvl w:val="0"/>
                <w:numId w:val="20"/>
              </w:numPr>
              <w:ind w:left="316" w:hanging="316"/>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DD31EF">
              <w:rPr>
                <w:b w:val="0"/>
                <w:bCs w:val="0"/>
                <w:color w:val="000000" w:themeColor="text1"/>
              </w:rPr>
              <w:t xml:space="preserve">Introduces hearing loss, its </w:t>
            </w:r>
            <w:r w:rsidRPr="000627DB">
              <w:rPr>
                <w:color w:val="000000" w:themeColor="text1"/>
              </w:rPr>
              <w:t>causes</w:t>
            </w:r>
            <w:r w:rsidRPr="00DD31EF">
              <w:rPr>
                <w:b w:val="0"/>
                <w:bCs w:val="0"/>
                <w:color w:val="000000" w:themeColor="text1"/>
              </w:rPr>
              <w:t xml:space="preserve">, and its </w:t>
            </w:r>
            <w:r w:rsidRPr="000627DB">
              <w:rPr>
                <w:color w:val="000000" w:themeColor="text1"/>
              </w:rPr>
              <w:t>impact</w:t>
            </w:r>
            <w:r w:rsidRPr="00DD31EF">
              <w:rPr>
                <w:b w:val="0"/>
                <w:bCs w:val="0"/>
                <w:color w:val="000000" w:themeColor="text1"/>
              </w:rPr>
              <w:t xml:space="preserve"> on daily life.</w:t>
            </w:r>
          </w:p>
          <w:p w14:paraId="55B702DC" w14:textId="77777777" w:rsidR="000627DB" w:rsidRPr="00DD31EF" w:rsidRDefault="000627DB"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DD31EF">
              <w:rPr>
                <w:b w:val="0"/>
                <w:bCs w:val="0"/>
                <w:color w:val="000000" w:themeColor="text1"/>
              </w:rPr>
              <w:t xml:space="preserve">Emphasises the </w:t>
            </w:r>
            <w:r w:rsidRPr="000627DB">
              <w:rPr>
                <w:color w:val="000000" w:themeColor="text1"/>
              </w:rPr>
              <w:t>importance</w:t>
            </w:r>
            <w:r w:rsidRPr="00DD31EF">
              <w:rPr>
                <w:b w:val="0"/>
                <w:bCs w:val="0"/>
                <w:color w:val="000000" w:themeColor="text1"/>
              </w:rPr>
              <w:t xml:space="preserve"> of </w:t>
            </w:r>
            <w:r w:rsidRPr="000627DB">
              <w:rPr>
                <w:color w:val="000000" w:themeColor="text1"/>
              </w:rPr>
              <w:t>addressing hearing loss</w:t>
            </w:r>
            <w:r w:rsidRPr="00DD31EF">
              <w:rPr>
                <w:b w:val="0"/>
                <w:bCs w:val="0"/>
                <w:color w:val="000000" w:themeColor="text1"/>
              </w:rPr>
              <w:t xml:space="preserve"> and seeking help.</w:t>
            </w:r>
          </w:p>
        </w:tc>
      </w:tr>
      <w:tr w:rsidR="000627DB" w:rsidRPr="00DD31EF" w14:paraId="03A8C3D1" w14:textId="77777777" w:rsidTr="001A7804">
        <w:trPr>
          <w:trHeight w:val="30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178024E" w14:textId="77777777" w:rsidR="000627DB" w:rsidRPr="00DD31EF" w:rsidRDefault="000627DB" w:rsidP="000627DB">
            <w:pPr>
              <w:spacing w:before="0" w:after="0"/>
              <w:jc w:val="center"/>
              <w:rPr>
                <w:rStyle w:val="normaltextrun"/>
                <w:color w:val="000000" w:themeColor="text1"/>
              </w:rPr>
            </w:pPr>
            <w:r w:rsidRPr="00DD31EF">
              <w:rPr>
                <w:color w:val="000000" w:themeColor="text1"/>
              </w:rPr>
              <w:t xml:space="preserve">Better Hearing: How </w:t>
            </w:r>
            <w:proofErr w:type="gramStart"/>
            <w:r w:rsidRPr="00DD31EF">
              <w:rPr>
                <w:color w:val="000000" w:themeColor="text1"/>
              </w:rPr>
              <w:t>Hearing Aids Can</w:t>
            </w:r>
            <w:proofErr w:type="gramEnd"/>
            <w:r w:rsidRPr="00DD31EF">
              <w:rPr>
                <w:color w:val="000000" w:themeColor="text1"/>
              </w:rPr>
              <w:t xml:space="preserve"> Help?</w:t>
            </w:r>
          </w:p>
        </w:tc>
        <w:tc>
          <w:tcPr>
            <w:tcW w:w="7655" w:type="dxa"/>
          </w:tcPr>
          <w:p w14:paraId="03FD5DCE" w14:textId="77777777" w:rsidR="000627DB" w:rsidRPr="000627DB" w:rsidRDefault="000627DB" w:rsidP="00F01A99">
            <w:pPr>
              <w:pStyle w:val="ListParagraph"/>
              <w:numPr>
                <w:ilvl w:val="0"/>
                <w:numId w:val="19"/>
              </w:numPr>
              <w:ind w:left="316" w:hanging="316"/>
              <w:cnfStyle w:val="000000000000" w:firstRow="0" w:lastRow="0" w:firstColumn="0" w:lastColumn="0" w:oddVBand="0" w:evenVBand="0" w:oddHBand="0" w:evenHBand="0" w:firstRowFirstColumn="0" w:firstRowLastColumn="0" w:lastRowFirstColumn="0" w:lastRowLastColumn="0"/>
              <w:rPr>
                <w:b/>
                <w:bCs/>
                <w:color w:val="000000" w:themeColor="text1"/>
              </w:rPr>
            </w:pPr>
            <w:r w:rsidRPr="00DD31EF">
              <w:rPr>
                <w:color w:val="000000" w:themeColor="text1"/>
              </w:rPr>
              <w:t xml:space="preserve">Discusses how </w:t>
            </w:r>
            <w:r w:rsidRPr="000627DB">
              <w:rPr>
                <w:b/>
                <w:bCs/>
                <w:color w:val="000000" w:themeColor="text1"/>
              </w:rPr>
              <w:t>hearing aids improve hearing, brain health, and overall quality of life.</w:t>
            </w:r>
          </w:p>
          <w:p w14:paraId="2A0457CB" w14:textId="77777777" w:rsidR="000627DB" w:rsidRPr="00DD31EF" w:rsidRDefault="000627DB"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DD31EF">
              <w:rPr>
                <w:color w:val="000000" w:themeColor="text1"/>
              </w:rPr>
              <w:t>Personal story (George) - Shares a testimonial from someone who benefited from using hearing aids.</w:t>
            </w:r>
          </w:p>
        </w:tc>
      </w:tr>
      <w:tr w:rsidR="000627DB" w:rsidRPr="00DD31EF" w14:paraId="567AF58F" w14:textId="77777777" w:rsidTr="001A7804">
        <w:trPr>
          <w:trHeight w:val="30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786CAA1" w14:textId="77777777" w:rsidR="000627DB" w:rsidRPr="00DD31EF" w:rsidRDefault="000627DB" w:rsidP="000627DB">
            <w:pPr>
              <w:spacing w:before="0" w:after="0"/>
              <w:jc w:val="center"/>
              <w:rPr>
                <w:rStyle w:val="normaltextrun"/>
                <w:color w:val="000000" w:themeColor="text1"/>
              </w:rPr>
            </w:pPr>
            <w:r w:rsidRPr="00DD31EF">
              <w:rPr>
                <w:color w:val="000000" w:themeColor="text1"/>
              </w:rPr>
              <w:t>Better Hearing: Getting Your Hearing Checked</w:t>
            </w:r>
          </w:p>
        </w:tc>
        <w:tc>
          <w:tcPr>
            <w:tcW w:w="7655" w:type="dxa"/>
          </w:tcPr>
          <w:p w14:paraId="091880BF" w14:textId="77777777" w:rsidR="000627DB" w:rsidRPr="00DD31EF" w:rsidRDefault="000627DB" w:rsidP="00F01A99">
            <w:pPr>
              <w:pStyle w:val="ListParagraph"/>
              <w:numPr>
                <w:ilvl w:val="0"/>
                <w:numId w:val="18"/>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sidRPr="00DD31EF">
              <w:rPr>
                <w:color w:val="000000" w:themeColor="text1"/>
              </w:rPr>
              <w:t xml:space="preserve">Describes the </w:t>
            </w:r>
            <w:r w:rsidRPr="000627DB">
              <w:rPr>
                <w:b/>
                <w:bCs/>
                <w:color w:val="000000" w:themeColor="text1"/>
              </w:rPr>
              <w:t>process</w:t>
            </w:r>
            <w:r w:rsidRPr="00DD31EF">
              <w:rPr>
                <w:color w:val="000000" w:themeColor="text1"/>
              </w:rPr>
              <w:t xml:space="preserve"> of </w:t>
            </w:r>
            <w:r w:rsidRPr="000627DB">
              <w:rPr>
                <w:b/>
                <w:bCs/>
                <w:color w:val="000000" w:themeColor="text1"/>
              </w:rPr>
              <w:t>getting a hearing test</w:t>
            </w:r>
            <w:r w:rsidRPr="00DD31EF">
              <w:rPr>
                <w:color w:val="000000" w:themeColor="text1"/>
              </w:rPr>
              <w:t xml:space="preserve"> and what to expect at a </w:t>
            </w:r>
            <w:r w:rsidRPr="000627DB">
              <w:rPr>
                <w:b/>
                <w:bCs/>
                <w:color w:val="000000" w:themeColor="text1"/>
              </w:rPr>
              <w:t>GP or audiology appointment</w:t>
            </w:r>
            <w:r w:rsidRPr="00DD31EF">
              <w:rPr>
                <w:color w:val="000000" w:themeColor="text1"/>
              </w:rPr>
              <w:t>.</w:t>
            </w:r>
          </w:p>
          <w:p w14:paraId="0C0FD56A" w14:textId="77777777" w:rsidR="000627DB" w:rsidRPr="00DD31EF" w:rsidRDefault="000627DB"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DD31EF">
              <w:rPr>
                <w:color w:val="000000" w:themeColor="text1"/>
              </w:rPr>
              <w:t xml:space="preserve">Explains the </w:t>
            </w:r>
            <w:r w:rsidRPr="000627DB">
              <w:rPr>
                <w:b/>
                <w:bCs/>
                <w:color w:val="000000" w:themeColor="text1"/>
              </w:rPr>
              <w:t>steps involved in obtaining hearing aids</w:t>
            </w:r>
            <w:r w:rsidRPr="00DD31EF">
              <w:rPr>
                <w:color w:val="000000" w:themeColor="text1"/>
              </w:rPr>
              <w:t>.</w:t>
            </w:r>
          </w:p>
        </w:tc>
      </w:tr>
      <w:tr w:rsidR="000627DB" w:rsidRPr="00DD31EF" w14:paraId="3644B514" w14:textId="77777777" w:rsidTr="001A7804">
        <w:trPr>
          <w:trHeight w:val="30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782A8D0" w14:textId="77777777" w:rsidR="000627DB" w:rsidRPr="00DD31EF" w:rsidRDefault="000627DB" w:rsidP="000627DB">
            <w:pPr>
              <w:spacing w:before="0" w:after="0"/>
              <w:jc w:val="center"/>
              <w:rPr>
                <w:rStyle w:val="normaltextrun"/>
                <w:color w:val="000000" w:themeColor="text1"/>
              </w:rPr>
            </w:pPr>
            <w:r w:rsidRPr="00DD31EF">
              <w:rPr>
                <w:color w:val="000000" w:themeColor="text1"/>
              </w:rPr>
              <w:t>Hearing Aids: Tips to Use Them</w:t>
            </w:r>
          </w:p>
        </w:tc>
        <w:tc>
          <w:tcPr>
            <w:tcW w:w="7655" w:type="dxa"/>
          </w:tcPr>
          <w:p w14:paraId="3A92FAAC" w14:textId="77777777" w:rsidR="000627DB" w:rsidRPr="00DD31EF" w:rsidRDefault="000627DB" w:rsidP="00F01A99">
            <w:pPr>
              <w:pStyle w:val="ListParagraph"/>
              <w:numPr>
                <w:ilvl w:val="0"/>
                <w:numId w:val="17"/>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sidRPr="00DD31EF">
              <w:rPr>
                <w:color w:val="000000" w:themeColor="text1"/>
              </w:rPr>
              <w:t xml:space="preserve">Provides </w:t>
            </w:r>
            <w:r w:rsidRPr="000627DB">
              <w:rPr>
                <w:b/>
                <w:bCs/>
                <w:color w:val="000000" w:themeColor="text1"/>
              </w:rPr>
              <w:t>practical advice for integrating hearing aids</w:t>
            </w:r>
            <w:r w:rsidRPr="00DD31EF">
              <w:rPr>
                <w:color w:val="000000" w:themeColor="text1"/>
              </w:rPr>
              <w:t xml:space="preserve"> into daily life and troubleshooting common issues.</w:t>
            </w:r>
          </w:p>
          <w:p w14:paraId="33A75A6C" w14:textId="77777777" w:rsidR="000627DB" w:rsidRPr="00DD31EF" w:rsidRDefault="000627DB"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627DB">
              <w:rPr>
                <w:b/>
                <w:bCs/>
                <w:color w:val="000000" w:themeColor="text1"/>
              </w:rPr>
              <w:t>Encourages</w:t>
            </w:r>
            <w:r w:rsidRPr="00DD31EF">
              <w:rPr>
                <w:color w:val="000000" w:themeColor="text1"/>
              </w:rPr>
              <w:t xml:space="preserve"> </w:t>
            </w:r>
            <w:r w:rsidRPr="000627DB">
              <w:rPr>
                <w:b/>
                <w:bCs/>
                <w:color w:val="000000" w:themeColor="text1"/>
              </w:rPr>
              <w:t>persistence</w:t>
            </w:r>
            <w:r w:rsidRPr="00DD31EF">
              <w:rPr>
                <w:color w:val="000000" w:themeColor="text1"/>
              </w:rPr>
              <w:t xml:space="preserve"> and seeking help if problems arise.</w:t>
            </w:r>
          </w:p>
        </w:tc>
      </w:tr>
      <w:tr w:rsidR="000627DB" w:rsidRPr="00DD31EF" w14:paraId="6E543114" w14:textId="77777777" w:rsidTr="001A7804">
        <w:trPr>
          <w:trHeight w:val="30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C145E8A" w14:textId="77777777" w:rsidR="000627DB" w:rsidRPr="00DD31EF" w:rsidRDefault="000627DB" w:rsidP="000627DB">
            <w:pPr>
              <w:spacing w:before="0" w:after="0"/>
              <w:jc w:val="center"/>
              <w:rPr>
                <w:rStyle w:val="normaltextrun"/>
                <w:color w:val="000000" w:themeColor="text1"/>
              </w:rPr>
            </w:pPr>
            <w:r w:rsidRPr="00DD31EF">
              <w:rPr>
                <w:color w:val="000000" w:themeColor="text1"/>
              </w:rPr>
              <w:t>Hearing Aids: Overcoming Challenges</w:t>
            </w:r>
          </w:p>
        </w:tc>
        <w:tc>
          <w:tcPr>
            <w:tcW w:w="7655" w:type="dxa"/>
          </w:tcPr>
          <w:p w14:paraId="247BAAC0" w14:textId="77777777" w:rsidR="000627DB" w:rsidRPr="00DD31EF" w:rsidRDefault="000627DB" w:rsidP="00F01A99">
            <w:pPr>
              <w:pStyle w:val="ListParagraph"/>
              <w:numPr>
                <w:ilvl w:val="0"/>
                <w:numId w:val="16"/>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sidRPr="000627DB">
              <w:rPr>
                <w:b/>
                <w:bCs/>
                <w:color w:val="000000" w:themeColor="text1"/>
              </w:rPr>
              <w:t>Addresses difficulties</w:t>
            </w:r>
            <w:r w:rsidRPr="00DD31EF">
              <w:rPr>
                <w:color w:val="000000" w:themeColor="text1"/>
              </w:rPr>
              <w:t xml:space="preserve"> that new users may experience, such as adjusting to new sounds and fitting hearing aids.</w:t>
            </w:r>
          </w:p>
          <w:p w14:paraId="375260B1" w14:textId="77777777" w:rsidR="000627DB" w:rsidRPr="00DD31EF" w:rsidRDefault="000627DB"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0627DB">
              <w:rPr>
                <w:b/>
                <w:bCs/>
                <w:color w:val="000000" w:themeColor="text1"/>
              </w:rPr>
              <w:t>Offers solutions</w:t>
            </w:r>
            <w:r w:rsidRPr="00DD31EF">
              <w:rPr>
                <w:color w:val="000000" w:themeColor="text1"/>
              </w:rPr>
              <w:t xml:space="preserve"> for these challenges and emphasises the importance of follow-up support.</w:t>
            </w:r>
          </w:p>
        </w:tc>
      </w:tr>
      <w:tr w:rsidR="000627DB" w:rsidRPr="00552C84" w14:paraId="496878D0" w14:textId="77777777" w:rsidTr="001A7804">
        <w:trPr>
          <w:trHeight w:val="611"/>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EEBB0BF" w14:textId="4452AA09" w:rsidR="000627DB" w:rsidRPr="00DD31EF" w:rsidRDefault="000627DB" w:rsidP="000627DB">
            <w:pPr>
              <w:jc w:val="center"/>
              <w:rPr>
                <w:rStyle w:val="normaltextrun"/>
                <w:color w:val="000000" w:themeColor="text1"/>
              </w:rPr>
            </w:pPr>
            <w:r w:rsidRPr="00DD31EF">
              <w:rPr>
                <w:color w:val="000000" w:themeColor="text1"/>
              </w:rPr>
              <w:t>Better Hearing, Better Life</w:t>
            </w:r>
          </w:p>
        </w:tc>
        <w:tc>
          <w:tcPr>
            <w:tcW w:w="7655" w:type="dxa"/>
          </w:tcPr>
          <w:p w14:paraId="22E85931" w14:textId="77777777" w:rsidR="000627DB" w:rsidRPr="000627DB" w:rsidRDefault="000627DB"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b/>
                <w:bCs/>
                <w:color w:val="000000" w:themeColor="text1"/>
              </w:rPr>
            </w:pPr>
            <w:r w:rsidRPr="00DD31EF">
              <w:rPr>
                <w:color w:val="000000" w:themeColor="text1"/>
              </w:rPr>
              <w:t xml:space="preserve">Focuses on </w:t>
            </w:r>
            <w:r w:rsidRPr="000627DB">
              <w:rPr>
                <w:b/>
                <w:bCs/>
                <w:color w:val="000000" w:themeColor="text1"/>
              </w:rPr>
              <w:t>how hearing aids can improve social life, hobbies, and overall independence.</w:t>
            </w:r>
          </w:p>
          <w:p w14:paraId="46B2836B" w14:textId="77777777" w:rsidR="000627DB" w:rsidRPr="00DD31EF" w:rsidRDefault="000627DB"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DD31EF">
              <w:rPr>
                <w:color w:val="000000" w:themeColor="text1"/>
              </w:rPr>
              <w:t xml:space="preserve">Highlights the </w:t>
            </w:r>
            <w:r w:rsidRPr="000627DB">
              <w:rPr>
                <w:b/>
                <w:bCs/>
                <w:color w:val="000000" w:themeColor="text1"/>
              </w:rPr>
              <w:t>positive impact on mental and physical well-being.</w:t>
            </w:r>
          </w:p>
        </w:tc>
      </w:tr>
    </w:tbl>
    <w:p w14:paraId="62DCD466" w14:textId="59EE6A87" w:rsidR="006B5476" w:rsidRPr="000627DB" w:rsidRDefault="00D16A11" w:rsidP="006B5476">
      <w:pPr>
        <w:rPr>
          <w:color w:val="000000" w:themeColor="text1"/>
        </w:rPr>
      </w:pPr>
      <w:r w:rsidRPr="00D16A11">
        <w:rPr>
          <w:b/>
          <w:bCs/>
          <w:noProof/>
          <w:color w:val="0B769F" w:themeColor="accent4" w:themeShade="BF"/>
        </w:rPr>
        <mc:AlternateContent>
          <mc:Choice Requires="wps">
            <w:drawing>
              <wp:anchor distT="0" distB="0" distL="114300" distR="114300" simplePos="0" relativeHeight="251658374" behindDoc="0" locked="0" layoutInCell="1" allowOverlap="1" wp14:anchorId="4CDAAA31" wp14:editId="1C0BE8E0">
                <wp:simplePos x="0" y="0"/>
                <wp:positionH relativeFrom="column">
                  <wp:posOffset>-6273</wp:posOffset>
                </wp:positionH>
                <wp:positionV relativeFrom="paragraph">
                  <wp:posOffset>25883</wp:posOffset>
                </wp:positionV>
                <wp:extent cx="5924550" cy="7620"/>
                <wp:effectExtent l="19050" t="19050" r="19050" b="30480"/>
                <wp:wrapNone/>
                <wp:docPr id="821492188"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FF605D4">
              <v:line id="Straight Connector 1" style="position:absolute;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5pt,2.05pt" to="466pt,2.65pt" w14:anchorId="010D2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">
                <v:stroke joinstyle="miter"/>
              </v:line>
            </w:pict>
          </mc:Fallback>
        </mc:AlternateContent>
      </w:r>
      <w:r w:rsidR="00257AAB" w:rsidRPr="002F195D">
        <w:rPr>
          <w:color w:val="000000" w:themeColor="text1"/>
        </w:rPr>
        <w:t xml:space="preserve">Each week, </w:t>
      </w:r>
      <w:r w:rsidR="00257AAB">
        <w:rPr>
          <w:color w:val="000000" w:themeColor="text1"/>
        </w:rPr>
        <w:t xml:space="preserve">the </w:t>
      </w:r>
      <w:r w:rsidR="00DB047B">
        <w:rPr>
          <w:color w:val="000000" w:themeColor="text1"/>
        </w:rPr>
        <w:t>Participant</w:t>
      </w:r>
      <w:r w:rsidR="00257AAB" w:rsidRPr="002F195D">
        <w:rPr>
          <w:color w:val="000000" w:themeColor="text1"/>
        </w:rPr>
        <w:t xml:space="preserve"> will be encouraged to </w:t>
      </w:r>
      <w:r w:rsidR="00257AAB">
        <w:rPr>
          <w:color w:val="000000" w:themeColor="text1"/>
        </w:rPr>
        <w:t xml:space="preserve">go their GP practice about their </w:t>
      </w:r>
      <w:r w:rsidR="00480EEC">
        <w:rPr>
          <w:color w:val="000000" w:themeColor="text1"/>
        </w:rPr>
        <w:t>hearing and to use their hearing aids.</w:t>
      </w:r>
    </w:p>
    <w:bookmarkStart w:id="118" w:name="_Toc179224005"/>
    <w:bookmarkStart w:id="119" w:name="_Toc213939615"/>
    <w:p w14:paraId="35E543AC" w14:textId="77777777" w:rsidR="00A84DB1" w:rsidRPr="00000F6C" w:rsidRDefault="00A84DB1" w:rsidP="00000F6C">
      <w:pPr>
        <w:pStyle w:val="Heading1"/>
        <w:rPr>
          <w:rFonts w:asciiTheme="minorHAnsi" w:hAnsiTheme="minorHAnsi"/>
          <w:b/>
          <w:bCs/>
          <w:color w:val="0B769F" w:themeColor="accent4" w:themeShade="BF"/>
        </w:rPr>
      </w:pPr>
      <w:r w:rsidRPr="00000F6C">
        <w:rPr>
          <w:rFonts w:asciiTheme="minorHAnsi" w:hAnsiTheme="minorHAnsi"/>
          <w:b/>
          <w:bCs/>
          <w:noProof/>
          <w:color w:val="0B769F" w:themeColor="accent4" w:themeShade="BF"/>
        </w:rPr>
        <w:lastRenderedPageBreak/>
        <mc:AlternateContent>
          <mc:Choice Requires="wps">
            <w:drawing>
              <wp:anchor distT="0" distB="0" distL="114300" distR="114300" simplePos="0" relativeHeight="251658367" behindDoc="0" locked="0" layoutInCell="1" allowOverlap="1" wp14:anchorId="3761F4DA" wp14:editId="30BA2012">
                <wp:simplePos x="0" y="0"/>
                <wp:positionH relativeFrom="column">
                  <wp:posOffset>0</wp:posOffset>
                </wp:positionH>
                <wp:positionV relativeFrom="paragraph">
                  <wp:posOffset>334231</wp:posOffset>
                </wp:positionV>
                <wp:extent cx="5924550" cy="7620"/>
                <wp:effectExtent l="19050" t="19050" r="19050" b="30480"/>
                <wp:wrapNone/>
                <wp:docPr id="396746801"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ACB191F">
              <v:line id="Straight Connector 1" style="position:absolute;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0,26.3pt" to="466.5pt,26.9pt" w14:anchorId="25485E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">
                <v:stroke joinstyle="miter"/>
              </v:line>
            </w:pict>
          </mc:Fallback>
        </mc:AlternateContent>
      </w:r>
      <w:r w:rsidRPr="00000F6C">
        <w:rPr>
          <w:rFonts w:asciiTheme="minorHAnsi" w:hAnsiTheme="minorHAnsi"/>
          <w:b/>
          <w:bCs/>
          <w:color w:val="0B769F" w:themeColor="accent4" w:themeShade="BF"/>
        </w:rPr>
        <w:t>Better Hearing: Session 1 (30-60 minutes)</w:t>
      </w:r>
      <w:bookmarkEnd w:id="118"/>
      <w:bookmarkEnd w:id="119"/>
      <w:r w:rsidRPr="00000F6C">
        <w:rPr>
          <w:rFonts w:asciiTheme="minorHAnsi" w:hAnsiTheme="minorHAnsi"/>
          <w:b/>
          <w:bCs/>
          <w:color w:val="0B769F" w:themeColor="accent4" w:themeShade="BF"/>
        </w:rPr>
        <w:t xml:space="preserve"> </w:t>
      </w:r>
    </w:p>
    <w:p w14:paraId="7EB07F03" w14:textId="5B327934" w:rsidR="00403391" w:rsidRDefault="00403391" w:rsidP="00403391">
      <w:pPr>
        <w:rPr>
          <w:color w:val="auto"/>
        </w:rPr>
      </w:pPr>
      <w:r w:rsidRPr="00D409E0">
        <w:rPr>
          <w:rFonts w:ascii="Segoe UI Emoji" w:hAnsi="Segoe UI Emoji" w:cs="Segoe UI Emoji"/>
          <w:color w:val="auto"/>
        </w:rPr>
        <w:t>🧠</w:t>
      </w:r>
      <w:r>
        <w:rPr>
          <w:rFonts w:ascii="Segoe UI Emoji" w:hAnsi="Segoe UI Emoji" w:cs="Segoe UI Emoji"/>
          <w:color w:val="auto"/>
        </w:rPr>
        <w:t xml:space="preserve"> </w:t>
      </w:r>
      <w:r w:rsidRPr="00D409E0">
        <w:rPr>
          <w:b/>
          <w:bCs/>
          <w:color w:val="auto"/>
        </w:rPr>
        <w:t>Meeting Preparation</w:t>
      </w:r>
      <w:r w:rsidRPr="00D409E0">
        <w:rPr>
          <w:color w:val="auto"/>
        </w:rPr>
        <w:t xml:space="preserve">: Read the </w:t>
      </w:r>
      <w:r w:rsidR="00DB047B">
        <w:rPr>
          <w:b/>
          <w:bCs/>
          <w:color w:val="auto"/>
        </w:rPr>
        <w:t>Participant</w:t>
      </w:r>
      <w:r w:rsidRPr="00D409E0">
        <w:rPr>
          <w:b/>
          <w:bCs/>
          <w:color w:val="auto"/>
        </w:rPr>
        <w:t xml:space="preserve"> activity report that the ENHANCE core team will send you</w:t>
      </w:r>
      <w:r w:rsidRPr="00D409E0">
        <w:rPr>
          <w:color w:val="auto"/>
        </w:rPr>
        <w:t xml:space="preserve">. In many cases the </w:t>
      </w:r>
      <w:r w:rsidR="00DB047B">
        <w:rPr>
          <w:color w:val="auto"/>
        </w:rPr>
        <w:t>Participant</w:t>
      </w:r>
      <w:r w:rsidRPr="00D409E0">
        <w:rPr>
          <w:color w:val="auto"/>
        </w:rPr>
        <w:t>s will not have completed the check-in questions, that’s OK.</w:t>
      </w:r>
    </w:p>
    <w:p w14:paraId="54059564" w14:textId="2274DF43" w:rsidR="00403391" w:rsidRPr="00AF4D98" w:rsidRDefault="00403391" w:rsidP="00C84616">
      <w:pPr>
        <w:pStyle w:val="Heading2"/>
        <w:rPr>
          <w:rFonts w:asciiTheme="minorHAnsi" w:hAnsiTheme="minorHAnsi"/>
          <w:color w:val="D17406"/>
        </w:rPr>
      </w:pPr>
      <w:bookmarkStart w:id="120" w:name="_Toc213939616"/>
      <w:r w:rsidRPr="006500AE">
        <w:rPr>
          <w:noProof/>
          <w:color w:val="000000" w:themeColor="text1"/>
        </w:rPr>
        <w:drawing>
          <wp:anchor distT="0" distB="0" distL="114300" distR="114300" simplePos="0" relativeHeight="251658368" behindDoc="1" locked="0" layoutInCell="1" allowOverlap="1" wp14:anchorId="4D789E08" wp14:editId="0CF3995B">
            <wp:simplePos x="0" y="0"/>
            <wp:positionH relativeFrom="column">
              <wp:posOffset>5528733</wp:posOffset>
            </wp:positionH>
            <wp:positionV relativeFrom="paragraph">
              <wp:posOffset>67098</wp:posOffset>
            </wp:positionV>
            <wp:extent cx="1032510" cy="1032510"/>
            <wp:effectExtent l="0" t="0" r="0" b="0"/>
            <wp:wrapNone/>
            <wp:docPr id="260783507"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895" name="Picture 1" descr="A black background with a black square&#10;&#10;Description automatically generated with medium confidence"/>
                    <pic:cNvPicPr/>
                  </pic:nvPicPr>
                  <pic:blipFill>
                    <a:blip r:embed="rId93" cstate="print">
                      <a:alphaModFix amt="20000"/>
                      <a:extLst>
                        <a:ext uri="{28A0092B-C50C-407E-A947-70E740481C1C}">
                          <a14:useLocalDpi xmlns:a14="http://schemas.microsoft.com/office/drawing/2010/main" val="0"/>
                        </a:ext>
                      </a:extLst>
                    </a:blip>
                    <a:stretch>
                      <a:fillRect/>
                    </a:stretch>
                  </pic:blipFill>
                  <pic:spPr>
                    <a:xfrm>
                      <a:off x="0" y="0"/>
                      <a:ext cx="1032510" cy="1032510"/>
                    </a:xfrm>
                    <a:prstGeom prst="rect">
                      <a:avLst/>
                    </a:prstGeom>
                  </pic:spPr>
                </pic:pic>
              </a:graphicData>
            </a:graphic>
            <wp14:sizeRelH relativeFrom="margin">
              <wp14:pctWidth>0</wp14:pctWidth>
            </wp14:sizeRelH>
            <wp14:sizeRelV relativeFrom="margin">
              <wp14:pctHeight>0</wp14:pctHeight>
            </wp14:sizeRelV>
          </wp:anchor>
        </w:drawing>
      </w:r>
      <w:r w:rsidRPr="006E6844">
        <w:rPr>
          <w:rStyle w:val="Heading2Char"/>
          <w:b/>
          <w:bCs/>
          <w:color w:val="E97132" w:themeColor="accent2"/>
          <w:u w:val="single"/>
        </w:rPr>
        <w:t>1. Check-In &amp; Review (</w:t>
      </w:r>
      <w:r>
        <w:rPr>
          <w:rStyle w:val="Heading2Char"/>
          <w:b/>
          <w:bCs/>
          <w:color w:val="E97132" w:themeColor="accent2"/>
          <w:u w:val="single"/>
        </w:rPr>
        <w:t>up to 20</w:t>
      </w:r>
      <w:r w:rsidRPr="006E6844">
        <w:rPr>
          <w:rStyle w:val="Heading2Char"/>
          <w:b/>
          <w:bCs/>
          <w:color w:val="E97132" w:themeColor="accent2"/>
          <w:u w:val="single"/>
        </w:rPr>
        <w:t xml:space="preserve"> minutes)</w:t>
      </w:r>
      <w:bookmarkEnd w:id="120"/>
      <w:r w:rsidRPr="00833815">
        <w:rPr>
          <w:color w:val="000000" w:themeColor="text1"/>
        </w:rPr>
        <w:t xml:space="preserve"> </w:t>
      </w:r>
    </w:p>
    <w:p w14:paraId="75410E8B" w14:textId="276C474E" w:rsidR="00403391" w:rsidRDefault="00DB047B" w:rsidP="00403391">
      <w:pPr>
        <w:spacing w:line="288" w:lineRule="auto"/>
        <w:rPr>
          <w:i/>
          <w:iCs/>
          <w:color w:val="000000" w:themeColor="text1"/>
        </w:rPr>
      </w:pPr>
      <w:r>
        <w:rPr>
          <w:b/>
          <w:bCs/>
          <w:color w:val="000000" w:themeColor="text1"/>
        </w:rPr>
        <w:t>Participant</w:t>
      </w:r>
      <w:r w:rsidR="00403391">
        <w:rPr>
          <w:b/>
          <w:bCs/>
          <w:color w:val="000000" w:themeColor="text1"/>
        </w:rPr>
        <w:t xml:space="preserve"> is first asked in the app: </w:t>
      </w:r>
      <w:r w:rsidR="00752445">
        <w:rPr>
          <w:i/>
          <w:iCs/>
          <w:color w:val="000000" w:themeColor="text1"/>
        </w:rPr>
        <w:t>“Have you spoken to your GP practice about your hearing</w:t>
      </w:r>
      <w:r w:rsidR="00403391" w:rsidRPr="00CD26A4">
        <w:rPr>
          <w:i/>
          <w:iCs/>
          <w:color w:val="000000" w:themeColor="text1"/>
        </w:rPr>
        <w:t>?”</w:t>
      </w:r>
      <w:r w:rsidR="00AA6335">
        <w:rPr>
          <w:i/>
          <w:iCs/>
          <w:color w:val="000000" w:themeColor="text1"/>
        </w:rPr>
        <w:t xml:space="preserve"> </w:t>
      </w:r>
      <w:r w:rsidR="00AA6335" w:rsidRPr="00AA6335">
        <w:rPr>
          <w:rFonts w:ascii="Wingdings" w:eastAsia="Wingdings" w:hAnsi="Wingdings" w:cs="Wingdings"/>
          <w:i/>
          <w:color w:val="000000" w:themeColor="text1"/>
        </w:rPr>
        <w:t>à</w:t>
      </w:r>
      <w:r w:rsidR="00AA6335">
        <w:rPr>
          <w:i/>
          <w:iCs/>
          <w:color w:val="000000" w:themeColor="text1"/>
        </w:rPr>
        <w:t xml:space="preserve"> “Have you seen an audiologist to test your hearing?” </w:t>
      </w:r>
      <w:proofErr w:type="gramStart"/>
      <w:r w:rsidR="00AA6335" w:rsidRPr="00AA6335">
        <w:rPr>
          <w:rFonts w:ascii="Wingdings" w:eastAsia="Wingdings" w:hAnsi="Wingdings" w:cs="Wingdings"/>
          <w:i/>
          <w:color w:val="000000" w:themeColor="text1"/>
        </w:rPr>
        <w:t>à</w:t>
      </w:r>
      <w:r w:rsidR="00AA6335">
        <w:rPr>
          <w:i/>
          <w:iCs/>
          <w:color w:val="000000" w:themeColor="text1"/>
        </w:rPr>
        <w:t xml:space="preserve">  “</w:t>
      </w:r>
      <w:proofErr w:type="gramEnd"/>
      <w:r w:rsidR="00AA6335">
        <w:rPr>
          <w:i/>
          <w:iCs/>
          <w:color w:val="000000" w:themeColor="text1"/>
        </w:rPr>
        <w:t>Have you got hearing aids to wear?”</w:t>
      </w:r>
    </w:p>
    <w:p w14:paraId="23042672" w14:textId="61ABCA76" w:rsidR="00403391" w:rsidRDefault="519CF940" w:rsidP="00F01A99">
      <w:pPr>
        <w:pStyle w:val="ListParagraph"/>
        <w:numPr>
          <w:ilvl w:val="0"/>
          <w:numId w:val="29"/>
        </w:numPr>
        <w:spacing w:line="288" w:lineRule="auto"/>
        <w:ind w:left="360"/>
        <w:rPr>
          <w:color w:val="000000" w:themeColor="text1"/>
        </w:rPr>
      </w:pPr>
      <w:r w:rsidRPr="285969EF">
        <w:rPr>
          <w:rFonts w:ascii="Segoe UI Emoji" w:hAnsi="Segoe UI Emoji" w:cs="Segoe UI Emoji"/>
          <w:color w:val="00B050"/>
        </w:rPr>
        <w:t xml:space="preserve">✔️ </w:t>
      </w:r>
      <w:r w:rsidR="00984A7B">
        <w:rPr>
          <w:b/>
          <w:bCs/>
          <w:color w:val="000000" w:themeColor="text1"/>
        </w:rPr>
        <w:t>If the</w:t>
      </w:r>
      <w:r>
        <w:rPr>
          <w:b/>
          <w:color w:val="000000" w:themeColor="text1"/>
        </w:rPr>
        <w:t xml:space="preserve"> </w:t>
      </w:r>
      <w:r w:rsidR="00DB047B">
        <w:rPr>
          <w:b/>
          <w:bCs/>
          <w:color w:val="000000" w:themeColor="text1"/>
        </w:rPr>
        <w:t>Participant</w:t>
      </w:r>
      <w:r w:rsidRPr="285969EF">
        <w:rPr>
          <w:b/>
          <w:bCs/>
          <w:color w:val="000000" w:themeColor="text1"/>
        </w:rPr>
        <w:t xml:space="preserve"> </w:t>
      </w:r>
      <w:r w:rsidR="3FBC7BFB" w:rsidRPr="285969EF">
        <w:rPr>
          <w:b/>
          <w:bCs/>
          <w:color w:val="000000" w:themeColor="text1"/>
        </w:rPr>
        <w:t xml:space="preserve">has made an appointment with their GP </w:t>
      </w:r>
      <w:r w:rsidR="0F47DA10" w:rsidRPr="285969EF">
        <w:rPr>
          <w:b/>
          <w:bCs/>
          <w:color w:val="000000" w:themeColor="text1"/>
        </w:rPr>
        <w:t xml:space="preserve">practice </w:t>
      </w:r>
      <w:r w:rsidR="3FBC7BFB" w:rsidRPr="285969EF">
        <w:rPr>
          <w:b/>
          <w:bCs/>
          <w:color w:val="000000" w:themeColor="text1"/>
        </w:rPr>
        <w:t>or seen their GP, discuss what will come next with them</w:t>
      </w:r>
      <w:r w:rsidRPr="285969EF">
        <w:rPr>
          <w:b/>
          <w:bCs/>
          <w:color w:val="000000" w:themeColor="text1"/>
        </w:rPr>
        <w:t>:</w:t>
      </w:r>
      <w:r w:rsidRPr="285969EF">
        <w:rPr>
          <w:color w:val="000000" w:themeColor="text1"/>
        </w:rPr>
        <w:t xml:space="preserve"> </w:t>
      </w:r>
    </w:p>
    <w:p w14:paraId="306539EE" w14:textId="5F1DF3EB" w:rsidR="00E4377D" w:rsidRDefault="00E4377D" w:rsidP="00F01A99">
      <w:pPr>
        <w:pStyle w:val="ListParagraph"/>
        <w:numPr>
          <w:ilvl w:val="1"/>
          <w:numId w:val="29"/>
        </w:numPr>
        <w:spacing w:line="288" w:lineRule="auto"/>
        <w:rPr>
          <w:color w:val="000000" w:themeColor="text1"/>
        </w:rPr>
      </w:pPr>
      <w:r w:rsidRPr="00E4377D">
        <w:rPr>
          <w:b/>
          <w:bCs/>
          <w:color w:val="000000" w:themeColor="text1"/>
        </w:rPr>
        <w:t>During the GP appointment</w:t>
      </w:r>
      <w:r>
        <w:rPr>
          <w:color w:val="000000" w:themeColor="text1"/>
        </w:rPr>
        <w:t>: They will likely refer them to an audiologist for a hearing test.</w:t>
      </w:r>
    </w:p>
    <w:p w14:paraId="7A446E0F" w14:textId="56450B2B" w:rsidR="00E4377D" w:rsidRDefault="00E4377D" w:rsidP="00F01A99">
      <w:pPr>
        <w:pStyle w:val="ListParagraph"/>
        <w:numPr>
          <w:ilvl w:val="1"/>
          <w:numId w:val="29"/>
        </w:numPr>
        <w:spacing w:line="288" w:lineRule="auto"/>
        <w:rPr>
          <w:color w:val="000000" w:themeColor="text1"/>
        </w:rPr>
      </w:pPr>
      <w:r>
        <w:rPr>
          <w:b/>
          <w:bCs/>
          <w:color w:val="000000" w:themeColor="text1"/>
        </w:rPr>
        <w:t>Seeing an audiologist</w:t>
      </w:r>
      <w:r w:rsidRPr="00E4377D">
        <w:rPr>
          <w:color w:val="000000" w:themeColor="text1"/>
        </w:rPr>
        <w:t>:</w:t>
      </w:r>
      <w:r>
        <w:rPr>
          <w:color w:val="000000" w:themeColor="text1"/>
        </w:rPr>
        <w:t xml:space="preserve"> They will do hearing tests and discuss if hearing aids would help.</w:t>
      </w:r>
    </w:p>
    <w:p w14:paraId="38A8A1C4" w14:textId="58992A92" w:rsidR="00E4377D" w:rsidRDefault="00E4377D" w:rsidP="00F01A99">
      <w:pPr>
        <w:pStyle w:val="ListParagraph"/>
        <w:numPr>
          <w:ilvl w:val="1"/>
          <w:numId w:val="29"/>
        </w:numPr>
        <w:spacing w:line="288" w:lineRule="auto"/>
        <w:rPr>
          <w:color w:val="000000" w:themeColor="text1"/>
        </w:rPr>
      </w:pPr>
      <w:r>
        <w:rPr>
          <w:b/>
          <w:bCs/>
          <w:color w:val="000000" w:themeColor="text1"/>
        </w:rPr>
        <w:t xml:space="preserve">Getting and using hearing aids: </w:t>
      </w:r>
      <w:r>
        <w:rPr>
          <w:color w:val="000000" w:themeColor="text1"/>
        </w:rPr>
        <w:t>Initial adjustment may be challenging; encourage daily use and tell them that they can return if they have problems; See Week 4 &amp; 5 videos for hearing aid tips (</w:t>
      </w:r>
      <w:r w:rsidR="00DB047B">
        <w:rPr>
          <w:color w:val="000000" w:themeColor="text1"/>
        </w:rPr>
        <w:t>Coach</w:t>
      </w:r>
      <w:r>
        <w:rPr>
          <w:color w:val="000000" w:themeColor="text1"/>
        </w:rPr>
        <w:t xml:space="preserve"> reference)</w:t>
      </w:r>
    </w:p>
    <w:p w14:paraId="6C9CA975" w14:textId="768A7B46" w:rsidR="000627DB" w:rsidRPr="00000F6C" w:rsidRDefault="00C1580B" w:rsidP="00000F6C">
      <w:pPr>
        <w:pStyle w:val="ListParagraph"/>
        <w:numPr>
          <w:ilvl w:val="0"/>
          <w:numId w:val="29"/>
        </w:numPr>
        <w:spacing w:line="288" w:lineRule="auto"/>
        <w:ind w:left="360"/>
        <w:rPr>
          <w:color w:val="000000" w:themeColor="text1"/>
        </w:rPr>
      </w:pPr>
      <w:r w:rsidRPr="00C1580B">
        <w:rPr>
          <w:noProof/>
          <w:color w:val="000000" w:themeColor="text1"/>
        </w:rPr>
        <w:drawing>
          <wp:anchor distT="0" distB="0" distL="114300" distR="114300" simplePos="0" relativeHeight="251658369" behindDoc="1" locked="0" layoutInCell="1" allowOverlap="1" wp14:anchorId="2FCB13EE" wp14:editId="45EE2938">
            <wp:simplePos x="0" y="0"/>
            <wp:positionH relativeFrom="column">
              <wp:posOffset>5239385</wp:posOffset>
            </wp:positionH>
            <wp:positionV relativeFrom="paragraph">
              <wp:posOffset>356235</wp:posOffset>
            </wp:positionV>
            <wp:extent cx="1286933" cy="1286933"/>
            <wp:effectExtent l="0" t="0" r="8890" b="8890"/>
            <wp:wrapNone/>
            <wp:docPr id="1280199010" name="Picture 1" descr="A cartoon of a hearing a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9010" name="Picture 1" descr="A cartoon of a hearing aid&#10;&#10;Description automatically generated"/>
                    <pic:cNvPicPr/>
                  </pic:nvPicPr>
                  <pic:blipFill>
                    <a:blip r:embed="rId121" cstate="print">
                      <a:alphaModFix amt="20000"/>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286933" cy="1286933"/>
                    </a:xfrm>
                    <a:prstGeom prst="rect">
                      <a:avLst/>
                    </a:prstGeom>
                  </pic:spPr>
                </pic:pic>
              </a:graphicData>
            </a:graphic>
            <wp14:sizeRelH relativeFrom="margin">
              <wp14:pctWidth>0</wp14:pctWidth>
            </wp14:sizeRelH>
            <wp14:sizeRelV relativeFrom="margin">
              <wp14:pctHeight>0</wp14:pctHeight>
            </wp14:sizeRelV>
          </wp:anchor>
        </w:drawing>
      </w:r>
      <w:r w:rsidR="519CF940" w:rsidRPr="00DC0245">
        <w:rPr>
          <w:rFonts w:ascii="Segoe UI Emoji" w:hAnsi="Segoe UI Emoji" w:cs="Segoe UI Emoji"/>
          <w:color w:val="FF0000"/>
        </w:rPr>
        <w:t>❌</w:t>
      </w:r>
      <w:r w:rsidR="519CF940">
        <w:rPr>
          <w:rFonts w:ascii="Segoe UI Emoji" w:hAnsi="Segoe UI Emoji" w:cs="Segoe UI Emoji"/>
          <w:color w:val="FF0000"/>
        </w:rPr>
        <w:t xml:space="preserve"> </w:t>
      </w:r>
      <w:r w:rsidR="00265469">
        <w:rPr>
          <w:b/>
          <w:bCs/>
          <w:color w:val="000000" w:themeColor="text1"/>
        </w:rPr>
        <w:t>If the</w:t>
      </w:r>
      <w:r w:rsidR="519CF940">
        <w:rPr>
          <w:b/>
          <w:color w:val="000000" w:themeColor="text1"/>
        </w:rPr>
        <w:t xml:space="preserve"> </w:t>
      </w:r>
      <w:r w:rsidR="00DB047B">
        <w:rPr>
          <w:b/>
          <w:bCs/>
          <w:color w:val="000000" w:themeColor="text1"/>
        </w:rPr>
        <w:t>Participant</w:t>
      </w:r>
      <w:r w:rsidR="597CE831">
        <w:rPr>
          <w:b/>
          <w:bCs/>
          <w:color w:val="000000" w:themeColor="text1"/>
        </w:rPr>
        <w:t xml:space="preserve"> hasn’t made an appointment with their GP</w:t>
      </w:r>
      <w:r w:rsidR="0F68543B">
        <w:rPr>
          <w:b/>
          <w:bCs/>
          <w:color w:val="000000" w:themeColor="text1"/>
        </w:rPr>
        <w:t xml:space="preserve"> practice</w:t>
      </w:r>
      <w:r w:rsidR="597CE831">
        <w:rPr>
          <w:b/>
          <w:bCs/>
          <w:color w:val="000000" w:themeColor="text1"/>
        </w:rPr>
        <w:t xml:space="preserve"> or played any games/watched any videos: Offer support and troubleshoot</w:t>
      </w:r>
      <w:r w:rsidR="597CE831">
        <w:rPr>
          <w:color w:val="000000" w:themeColor="text1"/>
        </w:rPr>
        <w:t xml:space="preserve"> any issues.</w:t>
      </w:r>
      <w:r w:rsidR="597CE831" w:rsidRPr="00C1580B">
        <w:rPr>
          <w:noProof/>
          <w14:ligatures w14:val="standardContextual"/>
        </w:rPr>
        <w:t xml:space="preserve"> </w:t>
      </w:r>
    </w:p>
    <w:p w14:paraId="0FECC488" w14:textId="68870AF5" w:rsidR="00491593" w:rsidRPr="00E66741" w:rsidRDefault="00491593" w:rsidP="00C84616">
      <w:pPr>
        <w:pStyle w:val="Heading2"/>
        <w:numPr>
          <w:ilvl w:val="0"/>
          <w:numId w:val="116"/>
        </w:numPr>
        <w:rPr>
          <w:rFonts w:asciiTheme="minorHAnsi" w:hAnsiTheme="minorHAnsi"/>
          <w:b/>
          <w:bCs/>
          <w:color w:val="D17406"/>
          <w:u w:val="single"/>
        </w:rPr>
      </w:pPr>
      <w:bookmarkStart w:id="121" w:name="_Toc179224009"/>
      <w:bookmarkStart w:id="122" w:name="_Toc213939617"/>
      <w:r w:rsidRPr="00E66741">
        <w:rPr>
          <w:rFonts w:asciiTheme="minorHAnsi" w:hAnsiTheme="minorHAnsi"/>
          <w:b/>
          <w:bCs/>
          <w:color w:val="D17406"/>
          <w:u w:val="single"/>
        </w:rPr>
        <w:t>Discussion on Better Hearing (20 minutes)</w:t>
      </w:r>
      <w:bookmarkEnd w:id="121"/>
      <w:bookmarkEnd w:id="122"/>
    </w:p>
    <w:p w14:paraId="093C5C98" w14:textId="77777777" w:rsidR="00491593" w:rsidRPr="00A32704" w:rsidRDefault="00491593" w:rsidP="00252768">
      <w:pPr>
        <w:pStyle w:val="paragraph"/>
        <w:spacing w:before="0" w:beforeAutospacing="0" w:after="0" w:afterAutospacing="0"/>
        <w:rPr>
          <w:rStyle w:val="eop"/>
          <w:rFonts w:asciiTheme="minorHAnsi" w:hAnsiTheme="minorHAnsi" w:cs="Calibri"/>
          <w:color w:val="0B769F" w:themeColor="accent4" w:themeShade="BF"/>
          <w:sz w:val="22"/>
          <w:szCs w:val="22"/>
        </w:rPr>
      </w:pPr>
      <w:r w:rsidRPr="008F03F3">
        <w:rPr>
          <w:rFonts w:ascii="Segoe UI Emoji" w:hAnsi="Segoe UI Emoji" w:cs="Segoe UI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Open Conversation</w:t>
      </w:r>
      <w:r>
        <w:rPr>
          <w:rStyle w:val="SubtleEmphasis"/>
          <w:rFonts w:asciiTheme="minorHAnsi" w:hAnsiTheme="minorHAnsi"/>
          <w:color w:val="0B769F" w:themeColor="accent4" w:themeShade="BF"/>
        </w:rPr>
        <w:t xml:space="preserve"> about Understanding of Hearing Health:</w:t>
      </w:r>
    </w:p>
    <w:p w14:paraId="6BB8D5C2" w14:textId="3AE2EAB0" w:rsidR="00491593" w:rsidRPr="00CA4FC5" w:rsidRDefault="00491593" w:rsidP="00F01A99">
      <w:pPr>
        <w:pStyle w:val="ListParagraph"/>
        <w:numPr>
          <w:ilvl w:val="1"/>
          <w:numId w:val="23"/>
        </w:numPr>
        <w:spacing w:line="288" w:lineRule="auto"/>
        <w:rPr>
          <w:i/>
          <w:iCs/>
          <w:color w:val="000000" w:themeColor="text1"/>
        </w:rPr>
      </w:pPr>
      <w:r>
        <w:rPr>
          <w:color w:val="000000" w:themeColor="text1"/>
        </w:rPr>
        <w:t xml:space="preserve">Discuss Week 1 video </w:t>
      </w:r>
      <w:r w:rsidRPr="00E66741">
        <w:rPr>
          <w:color w:val="000000" w:themeColor="text1"/>
        </w:rPr>
        <w:t xml:space="preserve">(watch it with them if they haven’t). Encourage the </w:t>
      </w:r>
      <w:r w:rsidR="00DB047B">
        <w:rPr>
          <w:color w:val="000000" w:themeColor="text1"/>
        </w:rPr>
        <w:t>Participant</w:t>
      </w:r>
      <w:r w:rsidRPr="00E66741">
        <w:rPr>
          <w:color w:val="000000" w:themeColor="text1"/>
        </w:rPr>
        <w:t xml:space="preserve"> to reflect on what they’ve learn</w:t>
      </w:r>
      <w:r>
        <w:rPr>
          <w:color w:val="000000" w:themeColor="text1"/>
        </w:rPr>
        <w:t>t</w:t>
      </w:r>
      <w:r w:rsidRPr="00E66741">
        <w:rPr>
          <w:color w:val="000000" w:themeColor="text1"/>
        </w:rPr>
        <w:t xml:space="preserve"> so far. Give them space to share thoughts, insights, or concerns.</w:t>
      </w:r>
    </w:p>
    <w:p w14:paraId="2CED6991" w14:textId="77777777" w:rsidR="00491593" w:rsidRPr="00C8309D" w:rsidRDefault="00491593" w:rsidP="00491593">
      <w:pPr>
        <w:pStyle w:val="ListParagraph"/>
        <w:spacing w:line="288" w:lineRule="auto"/>
        <w:ind w:left="786"/>
        <w:rPr>
          <w:i/>
          <w:iCs/>
          <w:color w:val="000000" w:themeColor="text1"/>
        </w:rPr>
      </w:pPr>
    </w:p>
    <w:p w14:paraId="2AF79D58" w14:textId="77777777" w:rsidR="00491593" w:rsidRPr="00A32704" w:rsidRDefault="00491593" w:rsidP="00252768">
      <w:pPr>
        <w:pStyle w:val="paragraph"/>
        <w:spacing w:before="0" w:beforeAutospacing="0" w:after="0" w:afterAutospacing="0"/>
        <w:jc w:val="center"/>
        <w:rPr>
          <w:rStyle w:val="SubtleEmphasis"/>
          <w:rFonts w:asciiTheme="minorHAnsi" w:hAnsiTheme="minorHAnsi"/>
          <w:color w:val="0B769F" w:themeColor="accent4" w:themeShade="BF"/>
        </w:rPr>
      </w:pPr>
      <w:r w:rsidRPr="008F03F3">
        <w:rPr>
          <w:rFonts w:ascii="Apple Color Emoji" w:hAnsi="Apple Color Emoji" w:cs="Apple Color Emoji"/>
          <w:sz w:val="32"/>
          <w:szCs w:val="32"/>
        </w:rPr>
        <w:t>📌</w:t>
      </w:r>
      <w:r w:rsidRPr="008F03F3">
        <w:rPr>
          <w:rFonts w:ascii="Segoe UI Emoji" w:hAnsi="Segoe UI Emoji" w:cs="Segoe UI Emoji"/>
          <w:sz w:val="32"/>
          <w:szCs w:val="32"/>
        </w:rPr>
        <w:t xml:space="preserve"> </w:t>
      </w:r>
      <w:r w:rsidRPr="00A32704">
        <w:rPr>
          <w:rStyle w:val="SubtleEmphasis"/>
          <w:rFonts w:asciiTheme="minorHAnsi" w:hAnsiTheme="minorHAnsi"/>
          <w:color w:val="0B769F" w:themeColor="accent4" w:themeShade="BF"/>
        </w:rPr>
        <w:t>Key Points to Address</w:t>
      </w:r>
    </w:p>
    <w:p w14:paraId="785BFF40" w14:textId="221446C1" w:rsidR="00491593" w:rsidRPr="00C8309D" w:rsidRDefault="00491593" w:rsidP="0061278A">
      <w:pPr>
        <w:spacing w:before="0" w:after="0" w:line="288" w:lineRule="auto"/>
        <w:rPr>
          <w:i/>
          <w:iCs/>
          <w:color w:val="000000" w:themeColor="text1"/>
        </w:rPr>
      </w:pPr>
      <w:r w:rsidRPr="00C8309D">
        <w:rPr>
          <w:i/>
          <w:iCs/>
          <w:color w:val="000000" w:themeColor="text1"/>
        </w:rPr>
        <w:t xml:space="preserve">Even if the </w:t>
      </w:r>
      <w:r w:rsidR="00DB047B">
        <w:rPr>
          <w:i/>
          <w:iCs/>
          <w:color w:val="000000" w:themeColor="text1"/>
        </w:rPr>
        <w:t>Participant</w:t>
      </w:r>
      <w:r w:rsidRPr="00C8309D">
        <w:rPr>
          <w:i/>
          <w:iCs/>
          <w:color w:val="000000" w:themeColor="text1"/>
        </w:rPr>
        <w:t xml:space="preserve"> doesn’t bring it up, make sure to cover these</w:t>
      </w:r>
      <w:r w:rsidRPr="00C8309D">
        <w:rPr>
          <w:b/>
          <w:bCs/>
          <w:i/>
          <w:iCs/>
          <w:color w:val="000000" w:themeColor="text1"/>
        </w:rPr>
        <w:t xml:space="preserve"> critical points</w:t>
      </w:r>
      <w:r w:rsidRPr="00C8309D">
        <w:rPr>
          <w:i/>
          <w:iCs/>
          <w:color w:val="000000" w:themeColor="text1"/>
        </w:rPr>
        <w:t>:</w:t>
      </w:r>
    </w:p>
    <w:p w14:paraId="7C5C229F" w14:textId="77777777" w:rsidR="00491593" w:rsidRPr="00C8309D" w:rsidRDefault="00491593" w:rsidP="00F01A99">
      <w:pPr>
        <w:pStyle w:val="ListParagraph"/>
        <w:numPr>
          <w:ilvl w:val="0"/>
          <w:numId w:val="22"/>
        </w:numPr>
        <w:spacing w:before="0" w:after="0" w:line="288" w:lineRule="auto"/>
        <w:rPr>
          <w:i/>
          <w:iCs/>
          <w:color w:val="000000" w:themeColor="text1"/>
        </w:rPr>
      </w:pPr>
      <w:r w:rsidRPr="00C8309D">
        <w:rPr>
          <w:b/>
          <w:bCs/>
          <w:color w:val="000000" w:themeColor="text1"/>
        </w:rPr>
        <w:t xml:space="preserve">Lack of </w:t>
      </w:r>
      <w:r>
        <w:rPr>
          <w:b/>
          <w:bCs/>
          <w:color w:val="000000" w:themeColor="text1"/>
        </w:rPr>
        <w:t>s</w:t>
      </w:r>
      <w:r w:rsidRPr="00C8309D">
        <w:rPr>
          <w:b/>
          <w:bCs/>
          <w:color w:val="000000" w:themeColor="text1"/>
        </w:rPr>
        <w:t xml:space="preserve">ymptoms: </w:t>
      </w:r>
      <w:r w:rsidRPr="00C8309D">
        <w:rPr>
          <w:i/>
          <w:iCs/>
          <w:color w:val="000000" w:themeColor="text1"/>
        </w:rPr>
        <w:t>“Hearing loss often happens gradually, and many people don’t notice how much they’re missing. It’s important to get checked even if you think your hearing is fine.”</w:t>
      </w:r>
    </w:p>
    <w:p w14:paraId="75A92F03" w14:textId="77777777" w:rsidR="00491593" w:rsidRDefault="00491593" w:rsidP="00F01A99">
      <w:pPr>
        <w:pStyle w:val="ListParagraph"/>
        <w:numPr>
          <w:ilvl w:val="0"/>
          <w:numId w:val="30"/>
        </w:numPr>
        <w:spacing w:before="0" w:after="0" w:line="288" w:lineRule="auto"/>
        <w:rPr>
          <w:i/>
          <w:iCs/>
          <w:color w:val="000000" w:themeColor="text1"/>
        </w:rPr>
      </w:pPr>
      <w:r w:rsidRPr="4638FEC5">
        <w:rPr>
          <w:b/>
          <w:bCs/>
          <w:color w:val="000000" w:themeColor="text1"/>
        </w:rPr>
        <w:t xml:space="preserve">Hearing </w:t>
      </w:r>
      <w:r>
        <w:rPr>
          <w:b/>
          <w:bCs/>
          <w:color w:val="000000" w:themeColor="text1"/>
        </w:rPr>
        <w:t>a</w:t>
      </w:r>
      <w:r w:rsidRPr="4638FEC5">
        <w:rPr>
          <w:b/>
          <w:bCs/>
          <w:color w:val="000000" w:themeColor="text1"/>
        </w:rPr>
        <w:t>id</w:t>
      </w:r>
      <w:r>
        <w:rPr>
          <w:b/>
          <w:bCs/>
          <w:color w:val="000000" w:themeColor="text1"/>
        </w:rPr>
        <w:t>s</w:t>
      </w:r>
      <w:r w:rsidRPr="4638FEC5">
        <w:rPr>
          <w:b/>
          <w:bCs/>
          <w:color w:val="000000" w:themeColor="text1"/>
        </w:rPr>
        <w:t xml:space="preserve"> </w:t>
      </w:r>
      <w:r>
        <w:rPr>
          <w:b/>
          <w:bCs/>
          <w:color w:val="000000" w:themeColor="text1"/>
        </w:rPr>
        <w:t>c</w:t>
      </w:r>
      <w:r w:rsidRPr="4638FEC5">
        <w:rPr>
          <w:b/>
          <w:bCs/>
          <w:color w:val="000000" w:themeColor="text1"/>
        </w:rPr>
        <w:t xml:space="preserve">onsistency (if relevant): </w:t>
      </w:r>
      <w:r w:rsidRPr="4638FEC5">
        <w:rPr>
          <w:i/>
          <w:iCs/>
          <w:color w:val="000000" w:themeColor="text1"/>
        </w:rPr>
        <w:t>“Wearing hearing aids daily, even in quiet settings, helps your brain adjust and improves your ability to hear in more challenging environments like conversations or noisy places.”</w:t>
      </w:r>
    </w:p>
    <w:p w14:paraId="767D6CAA" w14:textId="77777777" w:rsidR="00491593" w:rsidRDefault="00491593" w:rsidP="00F01A99">
      <w:pPr>
        <w:pStyle w:val="ListParagraph"/>
        <w:numPr>
          <w:ilvl w:val="0"/>
          <w:numId w:val="30"/>
        </w:numPr>
        <w:spacing w:before="0" w:after="0" w:line="288" w:lineRule="auto"/>
        <w:rPr>
          <w:i/>
          <w:iCs/>
          <w:color w:val="000000" w:themeColor="text1"/>
        </w:rPr>
      </w:pPr>
      <w:r>
        <w:rPr>
          <w:b/>
          <w:bCs/>
          <w:color w:val="000000" w:themeColor="text1"/>
        </w:rPr>
        <w:t xml:space="preserve">Long-term effect </w:t>
      </w:r>
      <w:r w:rsidRPr="4638FEC5">
        <w:rPr>
          <w:b/>
          <w:bCs/>
          <w:color w:val="000000" w:themeColor="text1"/>
        </w:rPr>
        <w:t>(if relevant)</w:t>
      </w:r>
      <w:r w:rsidRPr="00C8309D">
        <w:rPr>
          <w:b/>
          <w:bCs/>
          <w:color w:val="000000" w:themeColor="text1"/>
        </w:rPr>
        <w:t xml:space="preserve">: </w:t>
      </w:r>
      <w:r w:rsidRPr="00C8309D">
        <w:rPr>
          <w:i/>
          <w:iCs/>
          <w:color w:val="000000" w:themeColor="text1"/>
        </w:rPr>
        <w:t>“Even if you can manage without hearing aids sometimes, hearing loss can still impact your brain health and quality of life over time.”</w:t>
      </w:r>
    </w:p>
    <w:p w14:paraId="2826F457" w14:textId="77777777" w:rsidR="000627DB" w:rsidRDefault="000627DB" w:rsidP="000627DB">
      <w:pPr>
        <w:spacing w:before="0" w:after="0" w:line="288" w:lineRule="auto"/>
        <w:rPr>
          <w:i/>
          <w:iCs/>
          <w:color w:val="000000" w:themeColor="text1"/>
        </w:rPr>
      </w:pPr>
    </w:p>
    <w:p w14:paraId="6E5C9DC5" w14:textId="01344E5D" w:rsidR="00572400" w:rsidRPr="0075726C" w:rsidRDefault="00572400" w:rsidP="00C84616">
      <w:pPr>
        <w:pStyle w:val="Heading2"/>
        <w:numPr>
          <w:ilvl w:val="0"/>
          <w:numId w:val="102"/>
        </w:numPr>
        <w:spacing w:before="0"/>
        <w:rPr>
          <w:rStyle w:val="eop"/>
          <w:rFonts w:asciiTheme="minorHAnsi" w:hAnsiTheme="minorHAnsi" w:cs="Calibri"/>
          <w:b/>
          <w:bCs/>
          <w:color w:val="D17406"/>
          <w:u w:val="single"/>
        </w:rPr>
      </w:pPr>
      <w:bookmarkStart w:id="123" w:name="_Toc213939618"/>
      <w:r w:rsidRPr="0075726C">
        <w:rPr>
          <w:rFonts w:asciiTheme="minorHAnsi" w:hAnsiTheme="minorHAnsi"/>
          <w:b/>
          <w:bCs/>
          <w:color w:val="D17406"/>
          <w:u w:val="single"/>
        </w:rPr>
        <w:lastRenderedPageBreak/>
        <w:t xml:space="preserve">Set </w:t>
      </w:r>
      <w:r>
        <w:rPr>
          <w:rFonts w:asciiTheme="minorHAnsi" w:hAnsiTheme="minorHAnsi"/>
          <w:b/>
          <w:bCs/>
          <w:color w:val="D17406"/>
          <w:u w:val="single"/>
        </w:rPr>
        <w:t>1-3</w:t>
      </w:r>
      <w:r w:rsidRPr="0075726C">
        <w:rPr>
          <w:rFonts w:asciiTheme="minorHAnsi" w:hAnsiTheme="minorHAnsi"/>
          <w:b/>
          <w:bCs/>
          <w:color w:val="D17406"/>
          <w:u w:val="single"/>
        </w:rPr>
        <w:t xml:space="preserve"> Goals </w:t>
      </w:r>
      <w:r w:rsidR="006969F5">
        <w:rPr>
          <w:rFonts w:asciiTheme="minorHAnsi" w:hAnsiTheme="minorHAnsi"/>
          <w:b/>
          <w:bCs/>
          <w:color w:val="D17406"/>
          <w:u w:val="single"/>
        </w:rPr>
        <w:t>– Better Hearing</w:t>
      </w:r>
      <w:r w:rsidRPr="0075726C">
        <w:rPr>
          <w:rFonts w:asciiTheme="minorHAnsi" w:hAnsiTheme="minorHAnsi"/>
          <w:b/>
          <w:bCs/>
          <w:color w:val="D17406"/>
          <w:u w:val="single"/>
        </w:rPr>
        <w:t xml:space="preserve"> (15-20 minutes)</w:t>
      </w:r>
      <w:bookmarkEnd w:id="123"/>
    </w:p>
    <w:p w14:paraId="721D7571" w14:textId="79706306" w:rsidR="00572400" w:rsidRPr="0091244C" w:rsidRDefault="00572400" w:rsidP="00572400">
      <w:pPr>
        <w:spacing w:before="0" w:after="240" w:line="240" w:lineRule="auto"/>
        <w:rPr>
          <w:b/>
          <w:color w:val="0B769F" w:themeColor="accent4" w:themeShade="BF"/>
          <w:sz w:val="28"/>
        </w:rPr>
      </w:pPr>
      <w:r w:rsidRPr="0091244C">
        <w:rPr>
          <w:rFonts w:ascii="Segoe UI Emoji" w:hAnsi="Segoe UI Emoji" w:cs="Segoe UI Emoji"/>
          <w:color w:val="auto"/>
          <w:sz w:val="32"/>
          <w:szCs w:val="32"/>
        </w:rPr>
        <w:t>🎯</w:t>
      </w:r>
      <w:r w:rsidRPr="0091244C">
        <w:rPr>
          <w:rFonts w:ascii="Segoe UI Emoji" w:hAnsi="Segoe UI Emoji" w:cs="Segoe UI Emoji"/>
        </w:rPr>
        <w:t xml:space="preserve"> </w:t>
      </w:r>
      <w:r w:rsidRPr="0091244C">
        <w:rPr>
          <w:i/>
          <w:iCs/>
          <w:color w:val="000000" w:themeColor="text1"/>
        </w:rPr>
        <w:t xml:space="preserve">Encourage the </w:t>
      </w:r>
      <w:r w:rsidR="00DB047B">
        <w:rPr>
          <w:i/>
          <w:iCs/>
          <w:color w:val="000000" w:themeColor="text1"/>
        </w:rPr>
        <w:t>Participant</w:t>
      </w:r>
      <w:r w:rsidRPr="0091244C">
        <w:rPr>
          <w:i/>
          <w:iCs/>
          <w:color w:val="000000" w:themeColor="text1"/>
        </w:rPr>
        <w:t xml:space="preserve"> to take the lead, ask them to set up to three goals to work on over the next few weeks for </w:t>
      </w:r>
      <w:r w:rsidR="008B479F">
        <w:rPr>
          <w:i/>
          <w:iCs/>
          <w:color w:val="000000" w:themeColor="text1"/>
        </w:rPr>
        <w:t>improving</w:t>
      </w:r>
      <w:r w:rsidRPr="0091244C">
        <w:rPr>
          <w:i/>
          <w:iCs/>
          <w:color w:val="000000" w:themeColor="text1"/>
        </w:rPr>
        <w:t xml:space="preserve"> their </w:t>
      </w:r>
      <w:r w:rsidR="008B479F">
        <w:rPr>
          <w:i/>
          <w:iCs/>
          <w:color w:val="000000" w:themeColor="text1"/>
        </w:rPr>
        <w:t>hearing</w:t>
      </w:r>
      <w:r w:rsidRPr="0091244C">
        <w:rPr>
          <w:i/>
          <w:iCs/>
          <w:color w:val="000000" w:themeColor="text1"/>
        </w:rPr>
        <w:t xml:space="preserve">. </w:t>
      </w:r>
    </w:p>
    <w:p w14:paraId="6F2F5906" w14:textId="7E3F1355" w:rsidR="00572400" w:rsidRPr="0033291E" w:rsidRDefault="001A7804" w:rsidP="00F01A99">
      <w:pPr>
        <w:pStyle w:val="ListParagraph"/>
        <w:numPr>
          <w:ilvl w:val="0"/>
          <w:numId w:val="26"/>
        </w:numPr>
        <w:spacing w:before="240" w:after="240"/>
        <w:rPr>
          <w:color w:val="000000" w:themeColor="text1"/>
        </w:rPr>
      </w:pPr>
      <w:r w:rsidRPr="001A29B0">
        <w:rPr>
          <w:i/>
          <w:iCs/>
          <w:noProof/>
          <w14:ligatures w14:val="standardContextual"/>
        </w:rPr>
        <mc:AlternateContent>
          <mc:Choice Requires="wps">
            <w:drawing>
              <wp:anchor distT="0" distB="0" distL="114300" distR="114300" simplePos="0" relativeHeight="251658370" behindDoc="0" locked="0" layoutInCell="1" allowOverlap="1" wp14:anchorId="0ED2E3C0" wp14:editId="6AE25410">
                <wp:simplePos x="0" y="0"/>
                <wp:positionH relativeFrom="margin">
                  <wp:posOffset>478089</wp:posOffset>
                </wp:positionH>
                <wp:positionV relativeFrom="paragraph">
                  <wp:posOffset>218528</wp:posOffset>
                </wp:positionV>
                <wp:extent cx="5948855" cy="389255"/>
                <wp:effectExtent l="0" t="0" r="13970" b="10795"/>
                <wp:wrapNone/>
                <wp:docPr id="1221040440" name="Rectangle 2"/>
                <wp:cNvGraphicFramePr/>
                <a:graphic xmlns:a="http://schemas.openxmlformats.org/drawingml/2006/main">
                  <a:graphicData uri="http://schemas.microsoft.com/office/word/2010/wordprocessingShape">
                    <wps:wsp>
                      <wps:cNvSpPr/>
                      <wps:spPr>
                        <a:xfrm>
                          <a:off x="0" y="0"/>
                          <a:ext cx="5948855" cy="389255"/>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66148F8">
              <v:rect id="Rectangle 2" style="position:absolute;margin-left:37.65pt;margin-top:17.2pt;width:468.4pt;height:30.65pt;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183982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">
                <v:stroke dashstyle="1 1"/>
                <w10:wrap anchorx="margin"/>
              </v:rect>
            </w:pict>
          </mc:Fallback>
        </mc:AlternateContent>
      </w:r>
      <w:r w:rsidR="00572400" w:rsidRPr="00D17163">
        <w:rPr>
          <w:color w:val="000000" w:themeColor="text1"/>
        </w:rPr>
        <w:t>Ensure the goals are</w:t>
      </w:r>
      <w:r w:rsidR="00572400" w:rsidRPr="00D17163">
        <w:rPr>
          <w:b/>
          <w:bCs/>
          <w:color w:val="000000" w:themeColor="text1"/>
        </w:rPr>
        <w:t xml:space="preserve"> SMART</w:t>
      </w:r>
      <w:r w:rsidR="00572400">
        <w:rPr>
          <w:b/>
          <w:bCs/>
          <w:color w:val="000000" w:themeColor="text1"/>
        </w:rPr>
        <w:t xml:space="preserve"> </w:t>
      </w:r>
      <w:r w:rsidR="00572400">
        <w:rPr>
          <w:color w:val="000000" w:themeColor="text1"/>
        </w:rPr>
        <w:t>and p</w:t>
      </w:r>
      <w:r w:rsidR="00572400" w:rsidRPr="0033291E">
        <w:rPr>
          <w:color w:val="000000" w:themeColor="text1"/>
        </w:rPr>
        <w:t>ersonalise</w:t>
      </w:r>
      <w:r w:rsidR="00572400">
        <w:rPr>
          <w:color w:val="000000" w:themeColor="text1"/>
        </w:rPr>
        <w:t>d</w:t>
      </w:r>
      <w:r w:rsidR="00572400" w:rsidRPr="0033291E">
        <w:rPr>
          <w:color w:val="000000" w:themeColor="text1"/>
        </w:rPr>
        <w:t xml:space="preserve"> to the </w:t>
      </w:r>
      <w:r w:rsidR="00DB047B">
        <w:rPr>
          <w:color w:val="000000" w:themeColor="text1"/>
        </w:rPr>
        <w:t>Participant</w:t>
      </w:r>
      <w:r w:rsidR="00572400" w:rsidRPr="0033291E">
        <w:rPr>
          <w:color w:val="000000" w:themeColor="text1"/>
        </w:rPr>
        <w:t>’s readiness and motivation</w:t>
      </w:r>
      <w:r w:rsidR="00572400">
        <w:rPr>
          <w:color w:val="000000" w:themeColor="text1"/>
        </w:rPr>
        <w:t>.</w:t>
      </w:r>
    </w:p>
    <w:p w14:paraId="06772774" w14:textId="77777777" w:rsidR="00572400" w:rsidRPr="004424CB" w:rsidRDefault="00572400" w:rsidP="00F01A99">
      <w:pPr>
        <w:pStyle w:val="ListParagraph"/>
        <w:numPr>
          <w:ilvl w:val="1"/>
          <w:numId w:val="24"/>
        </w:numPr>
        <w:spacing w:before="0" w:after="160"/>
        <w:rPr>
          <w:color w:val="000000" w:themeColor="text1"/>
        </w:rPr>
      </w:pPr>
      <w:r w:rsidRPr="00B8781C">
        <w:rPr>
          <w:i/>
          <w:iCs/>
          <w:color w:val="000000" w:themeColor="text1"/>
        </w:rPr>
        <w:t>“It’s important these goals fit into your daily life and feel achievable. We can adjust them if needed.”</w:t>
      </w:r>
      <w:r w:rsidRPr="00B8781C">
        <w:rPr>
          <w:i/>
          <w:iCs/>
          <w:noProof/>
          <w14:ligatures w14:val="standardContextual"/>
        </w:rPr>
        <w:t xml:space="preserve"> </w:t>
      </w:r>
    </w:p>
    <w:p w14:paraId="243152C0" w14:textId="708F74B2" w:rsidR="00572400" w:rsidRPr="00B8781C" w:rsidRDefault="00572400" w:rsidP="00572400">
      <w:pPr>
        <w:spacing w:before="0" w:after="160"/>
        <w:rPr>
          <w:color w:val="000000" w:themeColor="text1"/>
        </w:rPr>
      </w:pPr>
      <w:r w:rsidRPr="00B8781C">
        <w:rPr>
          <w:rFonts w:ascii="Segoe UI Emoji" w:hAnsi="Segoe UI Emoji" w:cs="Segoe UI Emoji"/>
          <w:color w:val="auto"/>
          <w:sz w:val="32"/>
          <w:szCs w:val="32"/>
        </w:rPr>
        <w:t>💡</w:t>
      </w:r>
      <w:r w:rsidRPr="00B8781C">
        <w:rPr>
          <w:rFonts w:ascii="Segoe UI Emoji" w:hAnsi="Segoe UI Emoji" w:cs="Segoe UI Emoji"/>
        </w:rPr>
        <w:t xml:space="preserve"> </w:t>
      </w:r>
      <w:r w:rsidRPr="006F4357">
        <w:rPr>
          <w:rStyle w:val="SubtleEmphasis"/>
          <w:rFonts w:asciiTheme="minorHAnsi" w:hAnsiTheme="minorHAnsi"/>
          <w:color w:val="0B769F" w:themeColor="accent4" w:themeShade="BF"/>
        </w:rPr>
        <w:t>Example of</w:t>
      </w:r>
      <w:r w:rsidRPr="00CF483A">
        <w:rPr>
          <w:rStyle w:val="SubtleEmphasis"/>
          <w:rFonts w:asciiTheme="minorHAnsi" w:hAnsiTheme="minorHAnsi"/>
          <w:color w:val="0B769F" w:themeColor="accent4" w:themeShade="BF"/>
          <w:szCs w:val="28"/>
        </w:rPr>
        <w:t xml:space="preserve"> </w:t>
      </w:r>
      <w:r w:rsidRPr="00CF483A">
        <w:rPr>
          <w:b/>
          <w:bCs/>
          <w:color w:val="A02B93" w:themeColor="accent5"/>
          <w:sz w:val="28"/>
          <w:szCs w:val="28"/>
        </w:rPr>
        <w:t>S</w:t>
      </w:r>
      <w:r w:rsidRPr="00CF483A">
        <w:rPr>
          <w:b/>
          <w:bCs/>
          <w:color w:val="0F9ED5" w:themeColor="accent4"/>
          <w:sz w:val="28"/>
          <w:szCs w:val="28"/>
        </w:rPr>
        <w:t>M</w:t>
      </w:r>
      <w:r w:rsidRPr="00CF483A">
        <w:rPr>
          <w:b/>
          <w:bCs/>
          <w:color w:val="FFC000"/>
          <w:sz w:val="28"/>
          <w:szCs w:val="28"/>
        </w:rPr>
        <w:t>A</w:t>
      </w:r>
      <w:r w:rsidRPr="00CF483A">
        <w:rPr>
          <w:b/>
          <w:bCs/>
          <w:color w:val="FF0000"/>
          <w:sz w:val="28"/>
          <w:szCs w:val="28"/>
        </w:rPr>
        <w:t>R</w:t>
      </w:r>
      <w:r w:rsidRPr="00CF483A">
        <w:rPr>
          <w:b/>
          <w:bCs/>
          <w:color w:val="4EA72E" w:themeColor="accent6"/>
          <w:sz w:val="28"/>
          <w:szCs w:val="28"/>
        </w:rPr>
        <w:t>T</w:t>
      </w:r>
      <w:r w:rsidRPr="00CF483A">
        <w:rPr>
          <w:rStyle w:val="SubtleEmphasis"/>
          <w:rFonts w:asciiTheme="minorHAnsi" w:hAnsiTheme="minorHAnsi"/>
          <w:color w:val="0B769F" w:themeColor="accent4" w:themeShade="BF"/>
          <w:szCs w:val="28"/>
        </w:rPr>
        <w:t xml:space="preserve"> </w:t>
      </w:r>
      <w:r w:rsidRPr="006F4357">
        <w:rPr>
          <w:rStyle w:val="SubtleEmphasis"/>
          <w:rFonts w:asciiTheme="minorHAnsi" w:hAnsiTheme="minorHAnsi"/>
          <w:color w:val="0B769F" w:themeColor="accent4" w:themeShade="BF"/>
        </w:rPr>
        <w:t>Goal</w:t>
      </w:r>
      <w:r>
        <w:rPr>
          <w:rStyle w:val="SubtleEmphasis"/>
          <w:rFonts w:asciiTheme="minorHAnsi" w:hAnsiTheme="minorHAnsi"/>
          <w:color w:val="0B769F" w:themeColor="accent4" w:themeShade="BF"/>
        </w:rPr>
        <w:t>s:</w:t>
      </w:r>
      <w:r w:rsidRPr="00B8781C">
        <w:rPr>
          <w:rStyle w:val="SubtleEmphasis"/>
          <w:rFonts w:asciiTheme="minorHAnsi" w:hAnsiTheme="minorHAnsi"/>
          <w:color w:val="0B769F" w:themeColor="accent4" w:themeShade="BF"/>
        </w:rPr>
        <w:t xml:space="preserve"> </w:t>
      </w:r>
      <w:r w:rsidRPr="00B8781C">
        <w:rPr>
          <w:color w:val="000000" w:themeColor="text1"/>
        </w:rPr>
        <w:t xml:space="preserve">Offer suggestions, but ensure the </w:t>
      </w:r>
      <w:r w:rsidR="00DB047B">
        <w:rPr>
          <w:color w:val="000000" w:themeColor="text1"/>
        </w:rPr>
        <w:t>Participant</w:t>
      </w:r>
      <w:r w:rsidRPr="00B8781C">
        <w:rPr>
          <w:color w:val="000000" w:themeColor="text1"/>
        </w:rPr>
        <w:t xml:space="preserve"> has the final say:</w:t>
      </w:r>
    </w:p>
    <w:tbl>
      <w:tblPr>
        <w:tblStyle w:val="TableGrid"/>
        <w:tblW w:w="10343" w:type="dxa"/>
        <w:jc w:val="center"/>
        <w:tblLook w:val="04A0" w:firstRow="1" w:lastRow="0" w:firstColumn="1" w:lastColumn="0" w:noHBand="0" w:noVBand="1"/>
      </w:tblPr>
      <w:tblGrid>
        <w:gridCol w:w="1685"/>
        <w:gridCol w:w="1443"/>
        <w:gridCol w:w="1545"/>
        <w:gridCol w:w="1701"/>
        <w:gridCol w:w="2271"/>
        <w:gridCol w:w="1698"/>
      </w:tblGrid>
      <w:tr w:rsidR="0061278A" w:rsidRPr="005F55FC" w14:paraId="16BCB3C3" w14:textId="77777777" w:rsidTr="0061278A">
        <w:trPr>
          <w:trHeight w:val="346"/>
          <w:jc w:val="center"/>
        </w:trPr>
        <w:tc>
          <w:tcPr>
            <w:tcW w:w="1685" w:type="dxa"/>
          </w:tcPr>
          <w:p w14:paraId="13405FC7" w14:textId="22BC2906" w:rsidR="00572400" w:rsidRPr="001E6DA1" w:rsidRDefault="00572400">
            <w:pPr>
              <w:spacing w:before="0" w:after="160"/>
              <w:jc w:val="center"/>
              <w:rPr>
                <w:b/>
                <w:bCs/>
                <w:color w:val="auto"/>
                <w:sz w:val="22"/>
                <w:szCs w:val="22"/>
              </w:rPr>
            </w:pPr>
            <w:r w:rsidRPr="001E6DA1">
              <w:rPr>
                <w:b/>
                <w:bCs/>
                <w:color w:val="auto"/>
                <w:sz w:val="22"/>
                <w:szCs w:val="22"/>
              </w:rPr>
              <w:t>Goal Type</w:t>
            </w:r>
          </w:p>
        </w:tc>
        <w:tc>
          <w:tcPr>
            <w:tcW w:w="1443" w:type="dxa"/>
          </w:tcPr>
          <w:p w14:paraId="27A70879" w14:textId="77777777" w:rsidR="00572400" w:rsidRPr="005F55FC" w:rsidRDefault="00572400">
            <w:pPr>
              <w:spacing w:before="0" w:after="160"/>
              <w:rPr>
                <w:b/>
                <w:bCs/>
                <w:color w:val="auto"/>
              </w:rPr>
            </w:pPr>
            <w:r w:rsidRPr="005F55FC">
              <w:rPr>
                <w:b/>
                <w:bCs/>
                <w:color w:val="auto"/>
              </w:rPr>
              <w:t>Specific</w:t>
            </w:r>
          </w:p>
        </w:tc>
        <w:tc>
          <w:tcPr>
            <w:tcW w:w="1545" w:type="dxa"/>
          </w:tcPr>
          <w:p w14:paraId="4DFCBFC1" w14:textId="77777777" w:rsidR="00572400" w:rsidRPr="005F55FC" w:rsidRDefault="00572400">
            <w:pPr>
              <w:spacing w:before="0" w:after="160"/>
              <w:rPr>
                <w:b/>
                <w:bCs/>
                <w:color w:val="auto"/>
              </w:rPr>
            </w:pPr>
            <w:r w:rsidRPr="005F55FC">
              <w:rPr>
                <w:b/>
                <w:bCs/>
                <w:color w:val="auto"/>
              </w:rPr>
              <w:t>Measurable</w:t>
            </w:r>
          </w:p>
        </w:tc>
        <w:tc>
          <w:tcPr>
            <w:tcW w:w="1701" w:type="dxa"/>
          </w:tcPr>
          <w:p w14:paraId="745538FC" w14:textId="77777777" w:rsidR="00572400" w:rsidRPr="005F55FC" w:rsidRDefault="00572400">
            <w:pPr>
              <w:spacing w:before="0" w:after="160"/>
              <w:rPr>
                <w:b/>
                <w:bCs/>
                <w:color w:val="auto"/>
              </w:rPr>
            </w:pPr>
            <w:r w:rsidRPr="005F55FC">
              <w:rPr>
                <w:b/>
                <w:bCs/>
                <w:color w:val="auto"/>
              </w:rPr>
              <w:t>Achievable</w:t>
            </w:r>
          </w:p>
        </w:tc>
        <w:tc>
          <w:tcPr>
            <w:tcW w:w="2271" w:type="dxa"/>
          </w:tcPr>
          <w:p w14:paraId="04780EA4" w14:textId="77777777" w:rsidR="00572400" w:rsidRPr="005F55FC" w:rsidRDefault="00572400">
            <w:pPr>
              <w:spacing w:before="0" w:after="160"/>
              <w:rPr>
                <w:b/>
                <w:bCs/>
                <w:color w:val="auto"/>
              </w:rPr>
            </w:pPr>
            <w:r w:rsidRPr="005F55FC">
              <w:rPr>
                <w:b/>
                <w:bCs/>
                <w:color w:val="auto"/>
              </w:rPr>
              <w:t>Relevant</w:t>
            </w:r>
          </w:p>
        </w:tc>
        <w:tc>
          <w:tcPr>
            <w:tcW w:w="1698" w:type="dxa"/>
          </w:tcPr>
          <w:p w14:paraId="0CD65D0F" w14:textId="77777777" w:rsidR="00572400" w:rsidRPr="005F55FC" w:rsidRDefault="00572400">
            <w:pPr>
              <w:spacing w:before="0" w:after="160"/>
              <w:rPr>
                <w:b/>
                <w:bCs/>
                <w:color w:val="auto"/>
              </w:rPr>
            </w:pPr>
            <w:r w:rsidRPr="005F55FC">
              <w:rPr>
                <w:b/>
                <w:bCs/>
                <w:color w:val="auto"/>
              </w:rPr>
              <w:t>Time-bound</w:t>
            </w:r>
          </w:p>
        </w:tc>
      </w:tr>
      <w:tr w:rsidR="0061278A" w14:paraId="6B3FFA19" w14:textId="77777777" w:rsidTr="0061278A">
        <w:trPr>
          <w:trHeight w:val="869"/>
          <w:jc w:val="center"/>
        </w:trPr>
        <w:tc>
          <w:tcPr>
            <w:tcW w:w="1685" w:type="dxa"/>
            <w:shd w:val="clear" w:color="auto" w:fill="FAE2D5" w:themeFill="accent2" w:themeFillTint="33"/>
            <w:vAlign w:val="center"/>
          </w:tcPr>
          <w:p w14:paraId="6048F2DD" w14:textId="6C5F8B68" w:rsidR="00EE3C46" w:rsidRPr="0061278A" w:rsidRDefault="00EE3C46" w:rsidP="0061278A">
            <w:pPr>
              <w:spacing w:before="0" w:after="160"/>
              <w:rPr>
                <w:b/>
                <w:bCs/>
                <w:color w:val="auto"/>
                <w:sz w:val="22"/>
                <w:szCs w:val="22"/>
              </w:rPr>
            </w:pPr>
            <w:r w:rsidRPr="0061278A">
              <w:rPr>
                <w:b/>
                <w:bCs/>
                <w:color w:val="auto"/>
                <w:sz w:val="22"/>
                <w:szCs w:val="22"/>
              </w:rPr>
              <w:t>GP practice</w:t>
            </w:r>
            <w:r w:rsidR="0061278A">
              <w:rPr>
                <w:b/>
                <w:bCs/>
                <w:color w:val="auto"/>
                <w:sz w:val="22"/>
                <w:szCs w:val="22"/>
              </w:rPr>
              <w:t xml:space="preserve"> </w:t>
            </w:r>
            <w:r w:rsidRPr="0061278A">
              <w:rPr>
                <w:color w:val="auto"/>
                <w:sz w:val="22"/>
                <w:szCs w:val="22"/>
              </w:rPr>
              <w:t>(if they have not had hearing aids)</w:t>
            </w:r>
          </w:p>
        </w:tc>
        <w:tc>
          <w:tcPr>
            <w:tcW w:w="1443" w:type="dxa"/>
            <w:shd w:val="clear" w:color="auto" w:fill="FAE2D5" w:themeFill="accent2" w:themeFillTint="33"/>
          </w:tcPr>
          <w:p w14:paraId="6999FCDF" w14:textId="38E7E4D9" w:rsidR="00EE3C46" w:rsidRPr="0061278A" w:rsidRDefault="00EE3C46" w:rsidP="00EE3C46">
            <w:pPr>
              <w:spacing w:before="0" w:after="160"/>
              <w:rPr>
                <w:color w:val="auto"/>
                <w:sz w:val="22"/>
                <w:szCs w:val="22"/>
              </w:rPr>
            </w:pPr>
            <w:r w:rsidRPr="0061278A">
              <w:rPr>
                <w:color w:val="auto"/>
                <w:sz w:val="22"/>
                <w:szCs w:val="22"/>
              </w:rPr>
              <w:t>Scheduling appointment with GP practice</w:t>
            </w:r>
          </w:p>
        </w:tc>
        <w:tc>
          <w:tcPr>
            <w:tcW w:w="1545" w:type="dxa"/>
            <w:shd w:val="clear" w:color="auto" w:fill="FAE2D5" w:themeFill="accent2" w:themeFillTint="33"/>
          </w:tcPr>
          <w:p w14:paraId="5386E920" w14:textId="6793CA33" w:rsidR="00EE3C46" w:rsidRPr="0061278A" w:rsidRDefault="00EE3C46" w:rsidP="00EE3C46">
            <w:pPr>
              <w:spacing w:before="0" w:after="160"/>
              <w:rPr>
                <w:color w:val="auto"/>
                <w:sz w:val="22"/>
                <w:szCs w:val="22"/>
              </w:rPr>
            </w:pPr>
            <w:r w:rsidRPr="0061278A">
              <w:rPr>
                <w:color w:val="000000" w:themeColor="text1"/>
                <w:sz w:val="22"/>
                <w:szCs w:val="22"/>
              </w:rPr>
              <w:t>Has the appointment been made</w:t>
            </w:r>
            <w:r w:rsidR="008B479F">
              <w:rPr>
                <w:color w:val="000000" w:themeColor="text1"/>
                <w:sz w:val="22"/>
                <w:szCs w:val="22"/>
              </w:rPr>
              <w:t>?</w:t>
            </w:r>
          </w:p>
        </w:tc>
        <w:tc>
          <w:tcPr>
            <w:tcW w:w="1701" w:type="dxa"/>
            <w:shd w:val="clear" w:color="auto" w:fill="FAE2D5" w:themeFill="accent2" w:themeFillTint="33"/>
          </w:tcPr>
          <w:p w14:paraId="79AA62F6" w14:textId="1D46900F" w:rsidR="00EE3C46" w:rsidRPr="0061278A" w:rsidRDefault="00EE3C46" w:rsidP="00EE3C46">
            <w:pPr>
              <w:spacing w:before="0" w:after="160"/>
              <w:rPr>
                <w:color w:val="auto"/>
                <w:sz w:val="22"/>
                <w:szCs w:val="22"/>
              </w:rPr>
            </w:pPr>
            <w:r w:rsidRPr="0061278A">
              <w:rPr>
                <w:color w:val="auto"/>
                <w:sz w:val="22"/>
                <w:szCs w:val="22"/>
              </w:rPr>
              <w:t>Contact GP practice by phone or online to book appointment</w:t>
            </w:r>
          </w:p>
        </w:tc>
        <w:tc>
          <w:tcPr>
            <w:tcW w:w="2271" w:type="dxa"/>
            <w:shd w:val="clear" w:color="auto" w:fill="FAE2D5" w:themeFill="accent2" w:themeFillTint="33"/>
          </w:tcPr>
          <w:p w14:paraId="18A37E9E" w14:textId="2EAE33D6" w:rsidR="00EE3C46" w:rsidRPr="0061278A" w:rsidRDefault="00EE3C46" w:rsidP="00EE3C46">
            <w:pPr>
              <w:spacing w:before="0" w:after="160"/>
              <w:rPr>
                <w:color w:val="auto"/>
                <w:sz w:val="22"/>
                <w:szCs w:val="22"/>
              </w:rPr>
            </w:pPr>
            <w:r w:rsidRPr="0061278A">
              <w:rPr>
                <w:color w:val="auto"/>
                <w:sz w:val="22"/>
                <w:szCs w:val="22"/>
              </w:rPr>
              <w:t>A referral to an Audiologist might be made to get hearing tests and hearing aids</w:t>
            </w:r>
          </w:p>
        </w:tc>
        <w:tc>
          <w:tcPr>
            <w:tcW w:w="1698" w:type="dxa"/>
            <w:shd w:val="clear" w:color="auto" w:fill="FAE2D5" w:themeFill="accent2" w:themeFillTint="33"/>
          </w:tcPr>
          <w:p w14:paraId="533D21A1" w14:textId="73875E06" w:rsidR="00EE3C46" w:rsidRPr="0061278A" w:rsidRDefault="00EE3C46" w:rsidP="00EE3C46">
            <w:pPr>
              <w:spacing w:before="0" w:after="160"/>
              <w:rPr>
                <w:color w:val="auto"/>
                <w:sz w:val="22"/>
                <w:szCs w:val="22"/>
              </w:rPr>
            </w:pPr>
            <w:r w:rsidRPr="0061278A">
              <w:rPr>
                <w:color w:val="auto"/>
                <w:sz w:val="22"/>
                <w:szCs w:val="22"/>
              </w:rPr>
              <w:t>Appointment scheduled and confirmed within 1 week</w:t>
            </w:r>
          </w:p>
        </w:tc>
      </w:tr>
      <w:tr w:rsidR="0061278A" w14:paraId="232CA45C" w14:textId="77777777" w:rsidTr="0061278A">
        <w:trPr>
          <w:trHeight w:val="685"/>
          <w:jc w:val="center"/>
        </w:trPr>
        <w:tc>
          <w:tcPr>
            <w:tcW w:w="1685" w:type="dxa"/>
            <w:shd w:val="clear" w:color="auto" w:fill="D9F2D0" w:themeFill="accent6" w:themeFillTint="33"/>
            <w:vAlign w:val="center"/>
          </w:tcPr>
          <w:p w14:paraId="106A7E68" w14:textId="03F2B250" w:rsidR="00EE3C46" w:rsidRPr="0061278A" w:rsidRDefault="00EE3C46" w:rsidP="00EE3C46">
            <w:pPr>
              <w:spacing w:before="0" w:after="160"/>
              <w:rPr>
                <w:b/>
                <w:bCs/>
                <w:color w:val="auto"/>
                <w:sz w:val="22"/>
                <w:szCs w:val="22"/>
              </w:rPr>
            </w:pPr>
            <w:r w:rsidRPr="0061278A">
              <w:rPr>
                <w:b/>
                <w:bCs/>
                <w:color w:val="auto"/>
                <w:sz w:val="22"/>
                <w:szCs w:val="22"/>
              </w:rPr>
              <w:t>Use of hearing aids</w:t>
            </w:r>
            <w:r w:rsidR="0061278A">
              <w:rPr>
                <w:b/>
                <w:bCs/>
                <w:color w:val="auto"/>
                <w:sz w:val="22"/>
                <w:szCs w:val="22"/>
              </w:rPr>
              <w:t xml:space="preserve"> </w:t>
            </w:r>
            <w:r w:rsidRPr="0061278A">
              <w:rPr>
                <w:color w:val="auto"/>
                <w:sz w:val="22"/>
                <w:szCs w:val="22"/>
              </w:rPr>
              <w:t>(if they have hearing aids)</w:t>
            </w:r>
          </w:p>
        </w:tc>
        <w:tc>
          <w:tcPr>
            <w:tcW w:w="1443" w:type="dxa"/>
            <w:shd w:val="clear" w:color="auto" w:fill="D9F2D0" w:themeFill="accent6" w:themeFillTint="33"/>
          </w:tcPr>
          <w:p w14:paraId="60800FDB" w14:textId="29710803" w:rsidR="00EE3C46" w:rsidRPr="0061278A" w:rsidRDefault="00EE3C46" w:rsidP="00EE3C46">
            <w:pPr>
              <w:spacing w:before="0" w:after="160"/>
              <w:rPr>
                <w:color w:val="auto"/>
                <w:sz w:val="22"/>
                <w:szCs w:val="22"/>
              </w:rPr>
            </w:pPr>
            <w:r w:rsidRPr="0061278A">
              <w:rPr>
                <w:color w:val="auto"/>
                <w:sz w:val="22"/>
                <w:szCs w:val="22"/>
              </w:rPr>
              <w:t>How long do they wear a day</w:t>
            </w:r>
          </w:p>
        </w:tc>
        <w:tc>
          <w:tcPr>
            <w:tcW w:w="1545" w:type="dxa"/>
            <w:shd w:val="clear" w:color="auto" w:fill="D9F2D0" w:themeFill="accent6" w:themeFillTint="33"/>
          </w:tcPr>
          <w:p w14:paraId="2BED279E" w14:textId="58B01147" w:rsidR="00EE3C46" w:rsidRPr="0061278A" w:rsidRDefault="00EE3C46" w:rsidP="00EE3C46">
            <w:pPr>
              <w:spacing w:before="0" w:after="160"/>
              <w:rPr>
                <w:color w:val="auto"/>
                <w:sz w:val="22"/>
                <w:szCs w:val="22"/>
              </w:rPr>
            </w:pPr>
            <w:r w:rsidRPr="0061278A">
              <w:rPr>
                <w:color w:val="000000" w:themeColor="text1"/>
                <w:sz w:val="22"/>
                <w:szCs w:val="22"/>
              </w:rPr>
              <w:t>Number of hours</w:t>
            </w:r>
          </w:p>
        </w:tc>
        <w:tc>
          <w:tcPr>
            <w:tcW w:w="1701" w:type="dxa"/>
            <w:shd w:val="clear" w:color="auto" w:fill="D9F2D0" w:themeFill="accent6" w:themeFillTint="33"/>
          </w:tcPr>
          <w:p w14:paraId="441590D2" w14:textId="3BF1E6F0" w:rsidR="00EE3C46" w:rsidRPr="0061278A" w:rsidRDefault="00EE3C46" w:rsidP="00EE3C46">
            <w:pPr>
              <w:spacing w:before="0" w:after="160"/>
              <w:rPr>
                <w:color w:val="auto"/>
                <w:sz w:val="22"/>
                <w:szCs w:val="22"/>
              </w:rPr>
            </w:pPr>
            <w:r w:rsidRPr="0061278A">
              <w:rPr>
                <w:color w:val="auto"/>
                <w:sz w:val="22"/>
                <w:szCs w:val="22"/>
              </w:rPr>
              <w:t xml:space="preserve">Set up a routine to wear them every day </w:t>
            </w:r>
          </w:p>
        </w:tc>
        <w:tc>
          <w:tcPr>
            <w:tcW w:w="2271" w:type="dxa"/>
            <w:shd w:val="clear" w:color="auto" w:fill="D9F2D0" w:themeFill="accent6" w:themeFillTint="33"/>
          </w:tcPr>
          <w:p w14:paraId="0A619984" w14:textId="7E4BCD09" w:rsidR="00EE3C46" w:rsidRPr="0061278A" w:rsidRDefault="00EE3C46" w:rsidP="00EE3C46">
            <w:pPr>
              <w:spacing w:before="0" w:after="160"/>
              <w:rPr>
                <w:color w:val="auto"/>
                <w:sz w:val="22"/>
                <w:szCs w:val="22"/>
              </w:rPr>
            </w:pPr>
            <w:r w:rsidRPr="0061278A">
              <w:rPr>
                <w:color w:val="auto"/>
                <w:sz w:val="22"/>
                <w:szCs w:val="22"/>
              </w:rPr>
              <w:t>They may be able to enjoy music and TV without the volume at full blast</w:t>
            </w:r>
          </w:p>
        </w:tc>
        <w:tc>
          <w:tcPr>
            <w:tcW w:w="1698" w:type="dxa"/>
            <w:shd w:val="clear" w:color="auto" w:fill="D9F2D0" w:themeFill="accent6" w:themeFillTint="33"/>
          </w:tcPr>
          <w:p w14:paraId="5D4B0C88" w14:textId="24BB6E72" w:rsidR="00EE3C46" w:rsidRPr="0061278A" w:rsidRDefault="00EE3C46" w:rsidP="00EE3C46">
            <w:pPr>
              <w:spacing w:before="0" w:after="160"/>
              <w:rPr>
                <w:color w:val="auto"/>
                <w:sz w:val="22"/>
                <w:szCs w:val="22"/>
              </w:rPr>
            </w:pPr>
            <w:r w:rsidRPr="0061278A">
              <w:rPr>
                <w:color w:val="auto"/>
                <w:sz w:val="22"/>
                <w:szCs w:val="22"/>
              </w:rPr>
              <w:t>Routine set up and begin wearing them within 1 week</w:t>
            </w:r>
          </w:p>
        </w:tc>
      </w:tr>
    </w:tbl>
    <w:p w14:paraId="02AA26EE" w14:textId="77777777" w:rsidR="00572400" w:rsidRDefault="00572400" w:rsidP="00572400">
      <w:pPr>
        <w:spacing w:before="0" w:after="160"/>
        <w:jc w:val="center"/>
        <w:rPr>
          <w:i/>
          <w:color w:val="000000" w:themeColor="text1"/>
        </w:rPr>
      </w:pPr>
      <w:r w:rsidRPr="001A29B0">
        <w:rPr>
          <w:i/>
          <w:iCs/>
          <w:color w:val="000000" w:themeColor="text1"/>
        </w:rPr>
        <w:t>“These are just ideas—what do you think? Are there any other goals you’d like to set?”</w:t>
      </w:r>
    </w:p>
    <w:p w14:paraId="3DF94D7A" w14:textId="2F99BB17" w:rsidR="003F2548" w:rsidRDefault="003F2548" w:rsidP="00C84616">
      <w:pPr>
        <w:spacing w:before="0" w:after="0" w:line="240" w:lineRule="auto"/>
        <w:jc w:val="both"/>
        <w:rPr>
          <w:color w:val="000000" w:themeColor="text1"/>
        </w:rPr>
      </w:pPr>
      <w:r w:rsidRPr="003F2548">
        <w:rPr>
          <w:b/>
          <w:bCs/>
          <w:color w:val="000000" w:themeColor="text1"/>
        </w:rPr>
        <w:t>Checking Goal Confidence (Achievable)</w:t>
      </w:r>
      <w:r w:rsidRPr="00136561">
        <w:rPr>
          <w:color w:val="000000" w:themeColor="text1"/>
        </w:rPr>
        <w:t>:</w:t>
      </w:r>
      <w:r>
        <w:rPr>
          <w:color w:val="000000" w:themeColor="text1"/>
        </w:rPr>
        <w:t xml:space="preserve"> IF the </w:t>
      </w:r>
      <w:r w:rsidR="00DB047B">
        <w:rPr>
          <w:color w:val="000000" w:themeColor="text1"/>
        </w:rPr>
        <w:t>Participant</w:t>
      </w:r>
      <w:r>
        <w:rPr>
          <w:color w:val="000000" w:themeColor="text1"/>
        </w:rPr>
        <w:t xml:space="preserve"> is struggling with motivation, ask them – </w:t>
      </w:r>
    </w:p>
    <w:p w14:paraId="201E1F95" w14:textId="77777777" w:rsidR="003F2548" w:rsidRPr="00136561" w:rsidRDefault="003F2548" w:rsidP="00C84616">
      <w:pPr>
        <w:spacing w:before="0" w:after="0" w:line="240" w:lineRule="auto"/>
        <w:rPr>
          <w:color w:val="000000" w:themeColor="text1"/>
        </w:rPr>
      </w:pPr>
      <w:r w:rsidRPr="00136561">
        <w:rPr>
          <w:color w:val="000000" w:themeColor="text1"/>
        </w:rPr>
        <w:t>"On a scale of 1-10, how confident do you feel about achieving this in the next two weeks?"</w:t>
      </w:r>
    </w:p>
    <w:p w14:paraId="3EAE5DF0" w14:textId="77777777" w:rsidR="003F2548" w:rsidRPr="00136561" w:rsidRDefault="003F2548" w:rsidP="00C84616">
      <w:pPr>
        <w:spacing w:before="0" w:after="0" w:line="240" w:lineRule="auto"/>
        <w:rPr>
          <w:color w:val="000000" w:themeColor="text1"/>
        </w:rPr>
      </w:pPr>
      <w:r w:rsidRPr="00136561">
        <w:rPr>
          <w:color w:val="000000" w:themeColor="text1"/>
        </w:rPr>
        <w:t>1 = Not at all confident</w:t>
      </w:r>
    </w:p>
    <w:p w14:paraId="42568C9D" w14:textId="77777777" w:rsidR="003F2548" w:rsidRPr="00136561" w:rsidRDefault="003F2548" w:rsidP="00C84616">
      <w:pPr>
        <w:spacing w:before="0" w:after="0" w:line="240" w:lineRule="auto"/>
        <w:rPr>
          <w:color w:val="000000" w:themeColor="text1"/>
        </w:rPr>
      </w:pPr>
      <w:r w:rsidRPr="00136561">
        <w:rPr>
          <w:color w:val="000000" w:themeColor="text1"/>
        </w:rPr>
        <w:t>10 = Extremely confident</w:t>
      </w:r>
    </w:p>
    <w:p w14:paraId="1AE77ED4" w14:textId="54A3DA0C" w:rsidR="003F2548" w:rsidRPr="003F2548" w:rsidRDefault="003F2548" w:rsidP="00C84616">
      <w:pPr>
        <w:spacing w:before="0" w:after="0" w:line="240" w:lineRule="auto"/>
        <w:rPr>
          <w:color w:val="000000" w:themeColor="text1"/>
        </w:rPr>
      </w:pPr>
      <w:r w:rsidRPr="00252768">
        <w:rPr>
          <w:rFonts w:ascii="Segoe UI Emoji" w:hAnsi="Segoe UI Emoji" w:cs="Segoe UI Emoji"/>
        </w:rPr>
        <w:t>🌟</w:t>
      </w:r>
      <w:r w:rsidRPr="00252768">
        <w:t xml:space="preserve"> </w:t>
      </w:r>
      <w:r w:rsidRPr="00136561">
        <w:rPr>
          <w:color w:val="000000" w:themeColor="text1"/>
        </w:rPr>
        <w:t>Aim for 7-8: Challenging but achievable!</w:t>
      </w:r>
    </w:p>
    <w:p w14:paraId="54A43334" w14:textId="77777777" w:rsidR="00572400" w:rsidRPr="003C784A" w:rsidRDefault="00572400" w:rsidP="00240362">
      <w:pPr>
        <w:pStyle w:val="Heading2"/>
        <w:numPr>
          <w:ilvl w:val="0"/>
          <w:numId w:val="102"/>
        </w:numPr>
        <w:spacing w:before="0"/>
        <w:ind w:left="360"/>
        <w:jc w:val="center"/>
        <w:rPr>
          <w:b/>
          <w:bCs/>
          <w:color w:val="E97132" w:themeColor="accent2"/>
        </w:rPr>
      </w:pPr>
      <w:bookmarkStart w:id="124" w:name="_Toc213939619"/>
      <w:r w:rsidRPr="003C784A">
        <w:rPr>
          <w:rFonts w:asciiTheme="minorHAnsi" w:hAnsiTheme="minorHAnsi"/>
          <w:b/>
          <w:bCs/>
          <w:color w:val="E97132" w:themeColor="accent2"/>
          <w:u w:val="single"/>
        </w:rPr>
        <w:t>Closing and Next Steps (5 minutes)</w:t>
      </w:r>
      <w:bookmarkEnd w:id="124"/>
    </w:p>
    <w:p w14:paraId="3A4D3B51" w14:textId="6E31BA06" w:rsidR="00572400" w:rsidRDefault="00572400" w:rsidP="0061278A">
      <w:pPr>
        <w:spacing w:before="0" w:after="0" w:line="240" w:lineRule="auto"/>
        <w:rPr>
          <w:rStyle w:val="eop"/>
          <w:rFonts w:cs="Calibri"/>
          <w:sz w:val="22"/>
          <w:szCs w:val="22"/>
        </w:rPr>
      </w:pPr>
      <w:r w:rsidRPr="00836AB9">
        <w:rPr>
          <w:rFonts w:ascii="Segoe UI Emoji" w:hAnsi="Segoe UI Emoji" w:cs="Segoe UI Emoji"/>
          <w:color w:val="auto"/>
          <w:sz w:val="32"/>
          <w:szCs w:val="32"/>
        </w:rPr>
        <w:t>🔑</w:t>
      </w:r>
      <w:r w:rsidRPr="00836AB9">
        <w:rPr>
          <w:rFonts w:ascii="Segoe UI Emoji" w:hAnsi="Segoe UI Emoji" w:cs="Segoe UI Emoji"/>
        </w:rPr>
        <w:t xml:space="preserve"> </w:t>
      </w:r>
      <w:r w:rsidRPr="00836AB9">
        <w:rPr>
          <w:color w:val="000000" w:themeColor="text1"/>
        </w:rPr>
        <w:t xml:space="preserve">Briefly recap the key points and schedule the next session for two weeks’ time. </w:t>
      </w:r>
      <w:r w:rsidRPr="00836AB9">
        <w:rPr>
          <w:b/>
          <w:bCs/>
          <w:i/>
          <w:iCs/>
          <w:color w:val="000000" w:themeColor="text1"/>
        </w:rPr>
        <w:t xml:space="preserve">Be flexible if two weeks does not work and </w:t>
      </w:r>
      <w:r w:rsidR="008B479F">
        <w:rPr>
          <w:b/>
          <w:bCs/>
          <w:i/>
          <w:iCs/>
          <w:color w:val="000000" w:themeColor="text1"/>
        </w:rPr>
        <w:t xml:space="preserve">the </w:t>
      </w:r>
      <w:r w:rsidR="00DB047B">
        <w:rPr>
          <w:b/>
          <w:bCs/>
          <w:i/>
          <w:iCs/>
          <w:color w:val="000000" w:themeColor="text1"/>
        </w:rPr>
        <w:t>Participant</w:t>
      </w:r>
      <w:r w:rsidRPr="00836AB9">
        <w:rPr>
          <w:b/>
          <w:bCs/>
          <w:i/>
          <w:iCs/>
          <w:color w:val="000000" w:themeColor="text1"/>
        </w:rPr>
        <w:t xml:space="preserve"> needs weekly support. </w:t>
      </w:r>
      <w:r w:rsidRPr="00836AB9">
        <w:rPr>
          <w:color w:val="000000" w:themeColor="text1"/>
        </w:rPr>
        <w:t>Remind them they can reach out via the app if needed.</w:t>
      </w:r>
      <w:r w:rsidRPr="00836AB9">
        <w:rPr>
          <w:rStyle w:val="eop"/>
          <w:rFonts w:cs="Calibri"/>
          <w:sz w:val="22"/>
          <w:szCs w:val="22"/>
        </w:rPr>
        <w:tab/>
      </w:r>
      <w:r>
        <w:rPr>
          <w:rStyle w:val="eop"/>
          <w:rFonts w:cs="Calibri"/>
          <w:sz w:val="22"/>
          <w:szCs w:val="22"/>
        </w:rPr>
        <w:tab/>
      </w:r>
    </w:p>
    <w:p w14:paraId="3FE972B5" w14:textId="41C15003" w:rsidR="00572400" w:rsidRPr="00EF21C3" w:rsidRDefault="007F2226" w:rsidP="0061278A">
      <w:pPr>
        <w:spacing w:after="0" w:line="240" w:lineRule="auto"/>
        <w:jc w:val="center"/>
        <w:rPr>
          <w:rStyle w:val="normaltextrun"/>
          <w:b/>
          <w:bCs/>
          <w:color w:val="FF0000"/>
          <w:sz w:val="32"/>
          <w:szCs w:val="32"/>
          <w:u w:val="single"/>
        </w:rPr>
      </w:pPr>
      <w:r w:rsidRPr="0032525F">
        <w:rPr>
          <w:noProof/>
          <w:color w:val="FFEECD"/>
          <w14:ligatures w14:val="standardContextual"/>
        </w:rPr>
        <mc:AlternateContent>
          <mc:Choice Requires="wps">
            <w:drawing>
              <wp:anchor distT="0" distB="0" distL="114300" distR="114300" simplePos="0" relativeHeight="251658521" behindDoc="0" locked="0" layoutInCell="1" allowOverlap="1" wp14:anchorId="74A5FF14" wp14:editId="00CD8F84">
                <wp:simplePos x="0" y="0"/>
                <wp:positionH relativeFrom="margin">
                  <wp:align>left</wp:align>
                </wp:positionH>
                <wp:positionV relativeFrom="paragraph">
                  <wp:posOffset>38472</wp:posOffset>
                </wp:positionV>
                <wp:extent cx="6421645" cy="1576552"/>
                <wp:effectExtent l="0" t="0" r="17780" b="24130"/>
                <wp:wrapNone/>
                <wp:docPr id="257788481" name="Rectangle 1"/>
                <wp:cNvGraphicFramePr/>
                <a:graphic xmlns:a="http://schemas.openxmlformats.org/drawingml/2006/main">
                  <a:graphicData uri="http://schemas.microsoft.com/office/word/2010/wordprocessingShape">
                    <wps:wsp>
                      <wps:cNvSpPr/>
                      <wps:spPr>
                        <a:xfrm>
                          <a:off x="0" y="0"/>
                          <a:ext cx="6421645" cy="1576552"/>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4B1AED6">
              <v:rect id="Rectangle 1" style="position:absolute;margin-left:0;margin-top:3.05pt;width:505.65pt;height:124.15pt;z-index:25165852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f6c5ac [1301]" strokeweight="1.5pt" w14:anchorId="5A5D28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">
                <v:stroke dashstyle="dash"/>
                <w10:wrap anchorx="margin"/>
              </v:rect>
            </w:pict>
          </mc:Fallback>
        </mc:AlternateContent>
      </w:r>
      <w:r w:rsidR="00DB047B" w:rsidRPr="00EF21C3">
        <w:rPr>
          <w:rStyle w:val="normaltextrun"/>
          <w:b/>
          <w:bCs/>
          <w:color w:val="FF0000"/>
          <w:sz w:val="32"/>
          <w:szCs w:val="32"/>
          <w:u w:val="single"/>
        </w:rPr>
        <w:t>COACH</w:t>
      </w:r>
      <w:r w:rsidR="00572400" w:rsidRPr="00EF21C3">
        <w:rPr>
          <w:rStyle w:val="normaltextrun"/>
          <w:b/>
          <w:bCs/>
          <w:color w:val="FF0000"/>
          <w:sz w:val="32"/>
          <w:szCs w:val="32"/>
          <w:u w:val="single"/>
        </w:rPr>
        <w:t xml:space="preserve"> ACTION: Record Information from Session in </w:t>
      </w:r>
      <w:proofErr w:type="spellStart"/>
      <w:r w:rsidR="00EF21C3">
        <w:rPr>
          <w:rStyle w:val="normaltextrun"/>
          <w:b/>
          <w:bCs/>
          <w:color w:val="FF0000"/>
          <w:sz w:val="32"/>
          <w:szCs w:val="32"/>
          <w:u w:val="single"/>
        </w:rPr>
        <w:t>SealedEnvelope</w:t>
      </w:r>
      <w:proofErr w:type="spellEnd"/>
    </w:p>
    <w:p w14:paraId="547BE0A4" w14:textId="531F6A33" w:rsidR="0061278A" w:rsidRDefault="001A7804" w:rsidP="0061278A">
      <w:pPr>
        <w:spacing w:after="0" w:line="240" w:lineRule="auto"/>
      </w:pPr>
      <w:r>
        <w:rPr>
          <w:rFonts w:ascii="Segoe UI Emoji" w:hAnsi="Segoe UI Emoji" w:cs="Segoe UI Emoji"/>
          <w:noProof/>
          <w:color w:val="auto"/>
          <w14:ligatures w14:val="standardContextual"/>
        </w:rPr>
        <mc:AlternateContent>
          <mc:Choice Requires="wps">
            <w:drawing>
              <wp:anchor distT="0" distB="0" distL="114300" distR="114300" simplePos="0" relativeHeight="251658371" behindDoc="1" locked="0" layoutInCell="1" allowOverlap="1" wp14:anchorId="528B6D65" wp14:editId="1EF7213C">
                <wp:simplePos x="0" y="0"/>
                <wp:positionH relativeFrom="column">
                  <wp:posOffset>2009074</wp:posOffset>
                </wp:positionH>
                <wp:positionV relativeFrom="paragraph">
                  <wp:posOffset>537757</wp:posOffset>
                </wp:positionV>
                <wp:extent cx="2633069" cy="712470"/>
                <wp:effectExtent l="12700" t="12700" r="21590" b="24130"/>
                <wp:wrapNone/>
                <wp:docPr id="596436475" name="Rectangle 1"/>
                <wp:cNvGraphicFramePr/>
                <a:graphic xmlns:a="http://schemas.openxmlformats.org/drawingml/2006/main">
                  <a:graphicData uri="http://schemas.microsoft.com/office/word/2010/wordprocessingShape">
                    <wps:wsp>
                      <wps:cNvSpPr/>
                      <wps:spPr>
                        <a:xfrm>
                          <a:off x="0" y="0"/>
                          <a:ext cx="2633069" cy="712470"/>
                        </a:xfrm>
                        <a:prstGeom prst="rect">
                          <a:avLst/>
                        </a:prstGeom>
                        <a:noFill/>
                        <a:ln w="38100">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CD3C6DC">
              <v:rect id="Rectangle 1" style="position:absolute;margin-left:158.2pt;margin-top:42.35pt;width:207.35pt;height:56.1pt;z-index:-251658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5ac [1301]" strokeweight="3pt" w14:anchorId="7BD03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"/>
            </w:pict>
          </mc:Fallback>
        </mc:AlternateContent>
      </w:r>
      <w:r w:rsidR="00013474" w:rsidRPr="00603E7E">
        <w:rPr>
          <w:rStyle w:val="normaltextrun"/>
          <w:b/>
          <w:bCs/>
          <w:noProof/>
          <w:color w:val="FF0000"/>
          <w:sz w:val="32"/>
          <w:szCs w:val="32"/>
        </w:rPr>
        <w:drawing>
          <wp:anchor distT="0" distB="0" distL="114300" distR="114300" simplePos="0" relativeHeight="251658483" behindDoc="1" locked="0" layoutInCell="1" allowOverlap="1" wp14:anchorId="21F50240" wp14:editId="2610C62F">
            <wp:simplePos x="0" y="0"/>
            <wp:positionH relativeFrom="column">
              <wp:posOffset>29513</wp:posOffset>
            </wp:positionH>
            <wp:positionV relativeFrom="paragraph">
              <wp:posOffset>122693</wp:posOffset>
            </wp:positionV>
            <wp:extent cx="596265" cy="424180"/>
            <wp:effectExtent l="0" t="0" r="635" b="0"/>
            <wp:wrapTight wrapText="bothSides">
              <wp:wrapPolygon edited="0">
                <wp:start x="0" y="0"/>
                <wp:lineTo x="0" y="11641"/>
                <wp:lineTo x="18403" y="20695"/>
                <wp:lineTo x="20703" y="20695"/>
                <wp:lineTo x="21163" y="19401"/>
                <wp:lineTo x="21163" y="0"/>
                <wp:lineTo x="0" y="0"/>
              </wp:wrapPolygon>
            </wp:wrapTight>
            <wp:docPr id="646548451"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2400" w:rsidRPr="0061278A">
        <w:rPr>
          <w:rStyle w:val="normaltextrun"/>
          <w:color w:val="000000" w:themeColor="text1"/>
        </w:rPr>
        <w:t xml:space="preserve">During or after the session, you will need to enter </w:t>
      </w:r>
      <w:r w:rsidR="00572400" w:rsidRPr="0061278A">
        <w:rPr>
          <w:rStyle w:val="normaltextrun"/>
          <w:b/>
          <w:bCs/>
          <w:color w:val="000000" w:themeColor="text1"/>
        </w:rPr>
        <w:t xml:space="preserve">valuable data about the </w:t>
      </w:r>
      <w:r w:rsidR="00DB047B">
        <w:rPr>
          <w:rStyle w:val="normaltextrun"/>
          <w:b/>
          <w:bCs/>
          <w:color w:val="000000" w:themeColor="text1"/>
        </w:rPr>
        <w:t>Coach</w:t>
      </w:r>
      <w:r w:rsidR="00572400" w:rsidRPr="0061278A">
        <w:rPr>
          <w:rStyle w:val="normaltextrun"/>
          <w:b/>
          <w:bCs/>
          <w:color w:val="000000" w:themeColor="text1"/>
        </w:rPr>
        <w:t xml:space="preserve">ing session with the </w:t>
      </w:r>
      <w:r w:rsidR="00DB047B">
        <w:rPr>
          <w:rStyle w:val="normaltextrun"/>
          <w:b/>
          <w:bCs/>
          <w:color w:val="000000" w:themeColor="text1"/>
        </w:rPr>
        <w:t>Participant</w:t>
      </w:r>
      <w:r w:rsidR="00572400" w:rsidRPr="0061278A">
        <w:rPr>
          <w:rStyle w:val="normaltextrun"/>
          <w:color w:val="000000" w:themeColor="text1"/>
        </w:rPr>
        <w:t>, such as goals, any challenges, time and date of the session, etc.</w:t>
      </w:r>
    </w:p>
    <w:p w14:paraId="10545804" w14:textId="2F340472" w:rsidR="00013474" w:rsidRDefault="00013474" w:rsidP="00013474">
      <w:pPr>
        <w:spacing w:before="0" w:after="0"/>
        <w:jc w:val="center"/>
        <w:rPr>
          <w:b/>
          <w:bCs/>
          <w:color w:val="000000" w:themeColor="text1"/>
        </w:rPr>
      </w:pPr>
      <w:r>
        <w:rPr>
          <w:b/>
          <w:bCs/>
          <w:color w:val="000000" w:themeColor="text1"/>
        </w:rPr>
        <w:t>Log</w:t>
      </w:r>
      <w:r w:rsidR="00C84616">
        <w:rPr>
          <w:b/>
          <w:bCs/>
          <w:color w:val="000000" w:themeColor="text1"/>
        </w:rPr>
        <w:t xml:space="preserve"> I</w:t>
      </w:r>
      <w:r>
        <w:rPr>
          <w:b/>
          <w:bCs/>
          <w:color w:val="000000" w:themeColor="text1"/>
        </w:rPr>
        <w:t xml:space="preserve">n to </w:t>
      </w:r>
      <w:proofErr w:type="spellStart"/>
      <w:r>
        <w:rPr>
          <w:b/>
          <w:bCs/>
          <w:color w:val="000000" w:themeColor="text1"/>
        </w:rPr>
        <w:t>SealedEnvelope</w:t>
      </w:r>
      <w:proofErr w:type="spellEnd"/>
      <w:r>
        <w:rPr>
          <w:b/>
          <w:bCs/>
          <w:color w:val="000000" w:themeColor="text1"/>
        </w:rPr>
        <w:t xml:space="preserve"> Here</w:t>
      </w:r>
    </w:p>
    <w:p w14:paraId="0EC14FF2" w14:textId="479D10F5" w:rsidR="00013474" w:rsidRDefault="00013474" w:rsidP="00013474">
      <w:pPr>
        <w:spacing w:before="0" w:after="0"/>
        <w:jc w:val="center"/>
        <w:rPr>
          <w:b/>
          <w:bCs/>
        </w:rPr>
      </w:pPr>
      <w:hyperlink r:id="rId122" w:history="1">
        <w:r w:rsidRPr="001E2A2C">
          <w:rPr>
            <w:rStyle w:val="Hyperlink"/>
            <w:b/>
            <w:bCs/>
          </w:rPr>
          <w:t>SealedEnvelope.com/access</w:t>
        </w:r>
      </w:hyperlink>
    </w:p>
    <w:p w14:paraId="2924BD20" w14:textId="2AA2C737" w:rsidR="00013474" w:rsidRPr="00545DE7" w:rsidRDefault="00013474" w:rsidP="00013474">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01782FAC" w14:textId="77777777" w:rsidR="00013474" w:rsidRDefault="00013474" w:rsidP="00013474">
      <w:pPr>
        <w:spacing w:before="0" w:after="0"/>
        <w:jc w:val="center"/>
        <w:rPr>
          <w:i/>
          <w:iCs/>
          <w:color w:val="000000" w:themeColor="text1"/>
          <w:sz w:val="18"/>
          <w:szCs w:val="18"/>
        </w:rPr>
      </w:pPr>
    </w:p>
    <w:p w14:paraId="149B1E1A" w14:textId="03F56267" w:rsidR="00671169" w:rsidRDefault="00013474" w:rsidP="001A7804">
      <w:pPr>
        <w:tabs>
          <w:tab w:val="left" w:pos="3147"/>
        </w:tabs>
        <w:spacing w:before="0" w:after="160"/>
        <w:jc w:val="center"/>
        <w:rPr>
          <w:rFonts w:eastAsia="Arial" w:cs="Arial"/>
          <w:color w:val="auto"/>
        </w:rPr>
      </w:pPr>
      <w:r>
        <w:rPr>
          <w:rStyle w:val="eop"/>
          <w:rFonts w:cs="Calibri"/>
          <w:b/>
          <w:bCs/>
          <w:sz w:val="18"/>
          <w:szCs w:val="18"/>
        </w:rPr>
        <w:t>End of Better Hearing</w:t>
      </w:r>
      <w:r w:rsidRPr="00E946FE">
        <w:rPr>
          <w:rStyle w:val="eop"/>
          <w:rFonts w:cs="Calibri"/>
          <w:b/>
          <w:bCs/>
          <w:sz w:val="18"/>
          <w:szCs w:val="18"/>
        </w:rPr>
        <w:t xml:space="preserve"> Session 1</w:t>
      </w:r>
      <w:r>
        <w:rPr>
          <w:rStyle w:val="eop"/>
          <w:rFonts w:cs="Calibri"/>
          <w:b/>
          <w:bCs/>
          <w:sz w:val="18"/>
          <w:szCs w:val="18"/>
        </w:rPr>
        <w:t>.</w:t>
      </w:r>
      <w:r w:rsidR="00671169">
        <w:rPr>
          <w:rFonts w:eastAsia="Arial" w:cs="Arial"/>
          <w:color w:val="auto"/>
        </w:rPr>
        <w:br w:type="page"/>
      </w:r>
    </w:p>
    <w:p w14:paraId="56890822" w14:textId="5CE7D2C3" w:rsidR="00B74DC8" w:rsidRPr="00836AB9" w:rsidRDefault="00B74DC8" w:rsidP="00B74DC8">
      <w:pPr>
        <w:pStyle w:val="Heading1"/>
        <w:rPr>
          <w:rFonts w:asciiTheme="minorHAnsi" w:hAnsiTheme="minorHAnsi"/>
          <w:b/>
          <w:bCs/>
          <w:color w:val="0B769F" w:themeColor="accent4" w:themeShade="BF"/>
        </w:rPr>
      </w:pPr>
      <w:bookmarkStart w:id="125" w:name="_Toc213939620"/>
      <w:r>
        <w:rPr>
          <w:rFonts w:asciiTheme="minorHAnsi" w:hAnsiTheme="minorHAnsi"/>
          <w:b/>
          <w:bCs/>
          <w:color w:val="0B769F" w:themeColor="accent4" w:themeShade="BF"/>
        </w:rPr>
        <w:lastRenderedPageBreak/>
        <w:t xml:space="preserve">Better Hearing: </w:t>
      </w:r>
      <w:r w:rsidRPr="00784B6C">
        <w:rPr>
          <w:rFonts w:asciiTheme="minorHAnsi" w:hAnsiTheme="minorHAnsi"/>
          <w:b/>
          <w:bCs/>
          <w:color w:val="0B769F" w:themeColor="accent4" w:themeShade="BF"/>
        </w:rPr>
        <w:t xml:space="preserve">Session 2 </w:t>
      </w:r>
      <w:r>
        <w:rPr>
          <w:rFonts w:asciiTheme="minorHAnsi" w:hAnsiTheme="minorHAnsi"/>
          <w:b/>
          <w:bCs/>
          <w:color w:val="0B769F" w:themeColor="accent4" w:themeShade="BF"/>
        </w:rPr>
        <w:t>&amp; 3 -</w:t>
      </w:r>
      <w:r w:rsidRPr="00784B6C">
        <w:rPr>
          <w:rFonts w:asciiTheme="minorHAnsi" w:hAnsiTheme="minorHAnsi"/>
          <w:b/>
          <w:bCs/>
          <w:color w:val="0B769F" w:themeColor="accent4" w:themeShade="BF"/>
        </w:rPr>
        <w:t xml:space="preserve"> Progress Check</w:t>
      </w:r>
      <w:bookmarkEnd w:id="125"/>
    </w:p>
    <w:bookmarkStart w:id="126" w:name="_Toc213939621"/>
    <w:p w14:paraId="6209E906" w14:textId="08EA7E14" w:rsidR="00B74DC8" w:rsidRPr="00791B6F" w:rsidRDefault="000627DB" w:rsidP="00C84616">
      <w:pPr>
        <w:pStyle w:val="Heading2"/>
        <w:numPr>
          <w:ilvl w:val="0"/>
          <w:numId w:val="103"/>
        </w:numPr>
        <w:rPr>
          <w:rFonts w:asciiTheme="minorHAnsi" w:hAnsiTheme="minorHAnsi"/>
          <w:b/>
          <w:bCs/>
          <w:color w:val="D17406"/>
          <w:u w:val="single"/>
        </w:rPr>
      </w:pPr>
      <w:r w:rsidRPr="00735C44">
        <w:rPr>
          <w:b/>
          <w:bCs/>
          <w:noProof/>
          <w:color w:val="0F9ED5" w:themeColor="accent4"/>
          <w:sz w:val="40"/>
          <w:szCs w:val="40"/>
        </w:rPr>
        <mc:AlternateContent>
          <mc:Choice Requires="wps">
            <w:drawing>
              <wp:anchor distT="0" distB="0" distL="114300" distR="114300" simplePos="0" relativeHeight="251658375" behindDoc="0" locked="0" layoutInCell="1" allowOverlap="1" wp14:anchorId="5FD0C6FF" wp14:editId="0FF1AA3A">
                <wp:simplePos x="0" y="0"/>
                <wp:positionH relativeFrom="column">
                  <wp:posOffset>0</wp:posOffset>
                </wp:positionH>
                <wp:positionV relativeFrom="paragraph">
                  <wp:posOffset>18415</wp:posOffset>
                </wp:positionV>
                <wp:extent cx="5924550" cy="7620"/>
                <wp:effectExtent l="19050" t="19050" r="19050" b="30480"/>
                <wp:wrapNone/>
                <wp:docPr id="57627221"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15CB89F">
              <v:line id="Straight Connector 1" style="position:absolute;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0,1.45pt" to="466.5pt,2.05pt" w14:anchorId="5BFC6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">
                <v:stroke joinstyle="miter"/>
              </v:line>
            </w:pict>
          </mc:Fallback>
        </mc:AlternateContent>
      </w:r>
      <w:r w:rsidR="00B74DC8" w:rsidRPr="00791B6F">
        <w:rPr>
          <w:rFonts w:asciiTheme="minorHAnsi" w:hAnsiTheme="minorHAnsi"/>
          <w:b/>
          <w:bCs/>
          <w:color w:val="D17406"/>
          <w:u w:val="single"/>
        </w:rPr>
        <w:t xml:space="preserve">Review the </w:t>
      </w:r>
      <w:r w:rsidR="00DB047B">
        <w:rPr>
          <w:rFonts w:asciiTheme="minorHAnsi" w:hAnsiTheme="minorHAnsi"/>
          <w:b/>
          <w:bCs/>
          <w:color w:val="D17406"/>
          <w:u w:val="single"/>
        </w:rPr>
        <w:t>Participant</w:t>
      </w:r>
      <w:r w:rsidR="00B74DC8" w:rsidRPr="00791B6F">
        <w:rPr>
          <w:rFonts w:asciiTheme="minorHAnsi" w:hAnsiTheme="minorHAnsi"/>
          <w:b/>
          <w:bCs/>
          <w:color w:val="D17406"/>
          <w:u w:val="single"/>
        </w:rPr>
        <w:t>’s Progress</w:t>
      </w:r>
      <w:bookmarkEnd w:id="126"/>
    </w:p>
    <w:p w14:paraId="313D81DE" w14:textId="77777777" w:rsidR="00B74DC8" w:rsidRPr="00B72CCD" w:rsidRDefault="00B74DC8" w:rsidP="00F01A99">
      <w:pPr>
        <w:pStyle w:val="ListParagraph"/>
        <w:numPr>
          <w:ilvl w:val="0"/>
          <w:numId w:val="26"/>
        </w:numPr>
        <w:rPr>
          <w:color w:val="000000" w:themeColor="text1"/>
        </w:rPr>
      </w:pPr>
      <w:r w:rsidRPr="006500AE">
        <w:rPr>
          <w:noProof/>
          <w:color w:val="000000" w:themeColor="text1"/>
        </w:rPr>
        <w:drawing>
          <wp:anchor distT="0" distB="0" distL="114300" distR="114300" simplePos="0" relativeHeight="251658373" behindDoc="1" locked="0" layoutInCell="1" allowOverlap="1" wp14:anchorId="403A40DD" wp14:editId="42493142">
            <wp:simplePos x="0" y="0"/>
            <wp:positionH relativeFrom="margin">
              <wp:align>right</wp:align>
            </wp:positionH>
            <wp:positionV relativeFrom="paragraph">
              <wp:posOffset>388270</wp:posOffset>
            </wp:positionV>
            <wp:extent cx="1032510" cy="1032510"/>
            <wp:effectExtent l="0" t="0" r="0" b="0"/>
            <wp:wrapNone/>
            <wp:docPr id="636706527"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895" name="Picture 1" descr="A black background with a black square&#10;&#10;Description automatically generated with medium confidence"/>
                    <pic:cNvPicPr/>
                  </pic:nvPicPr>
                  <pic:blipFill>
                    <a:blip r:embed="rId93" cstate="print">
                      <a:alphaModFix amt="20000"/>
                      <a:extLst>
                        <a:ext uri="{28A0092B-C50C-407E-A947-70E740481C1C}">
                          <a14:useLocalDpi xmlns:a14="http://schemas.microsoft.com/office/drawing/2010/main" val="0"/>
                        </a:ext>
                      </a:extLst>
                    </a:blip>
                    <a:stretch>
                      <a:fillRect/>
                    </a:stretch>
                  </pic:blipFill>
                  <pic:spPr>
                    <a:xfrm>
                      <a:off x="0" y="0"/>
                      <a:ext cx="1032510" cy="1032510"/>
                    </a:xfrm>
                    <a:prstGeom prst="rect">
                      <a:avLst/>
                    </a:prstGeom>
                  </pic:spPr>
                </pic:pic>
              </a:graphicData>
            </a:graphic>
            <wp14:sizeRelH relativeFrom="margin">
              <wp14:pctWidth>0</wp14:pctWidth>
            </wp14:sizeRelH>
            <wp14:sizeRelV relativeFrom="margin">
              <wp14:pctHeight>0</wp14:pctHeight>
            </wp14:sizeRelV>
          </wp:anchor>
        </w:drawing>
      </w:r>
      <w:r w:rsidRPr="00123CD4">
        <w:rPr>
          <w:rFonts w:ascii="Segoe UI Emoji" w:hAnsi="Segoe UI Emoji" w:cs="Segoe UI Emoji"/>
          <w:color w:val="auto"/>
          <w:sz w:val="32"/>
          <w:szCs w:val="32"/>
        </w:rPr>
        <w:t>🎯</w:t>
      </w:r>
      <w:r w:rsidRPr="00B72CCD">
        <w:rPr>
          <w:b/>
          <w:bCs/>
        </w:rPr>
        <w:t xml:space="preserve"> </w:t>
      </w:r>
      <w:r w:rsidRPr="00B72CCD">
        <w:rPr>
          <w:b/>
          <w:bCs/>
          <w:color w:val="000000" w:themeColor="text1"/>
        </w:rPr>
        <w:t>Goal Review:</w:t>
      </w:r>
      <w:r w:rsidRPr="00B72CCD">
        <w:rPr>
          <w:color w:val="000000" w:themeColor="text1"/>
        </w:rPr>
        <w:t xml:space="preserve"> Reflect on the goals from Session 1, highlighting successes, discuss obstacles, and adjust goals if needed.</w:t>
      </w:r>
    </w:p>
    <w:p w14:paraId="1FABF0B3" w14:textId="77777777" w:rsidR="00B74DC8" w:rsidRPr="00B72CCD" w:rsidRDefault="00B74DC8" w:rsidP="00F01A99">
      <w:pPr>
        <w:pStyle w:val="ListParagraph"/>
        <w:numPr>
          <w:ilvl w:val="0"/>
          <w:numId w:val="26"/>
        </w:numPr>
        <w:rPr>
          <w:color w:val="000000" w:themeColor="text1"/>
        </w:rPr>
      </w:pPr>
      <w:r w:rsidRPr="00B72CCD">
        <w:rPr>
          <w:rFonts w:ascii="Segoe UI Emoji" w:hAnsi="Segoe UI Emoji" w:cs="Segoe UI Emoji"/>
          <w:color w:val="auto"/>
          <w:sz w:val="32"/>
          <w:szCs w:val="32"/>
        </w:rPr>
        <w:t>📱</w:t>
      </w:r>
      <w:r w:rsidRPr="00B72CCD">
        <w:rPr>
          <w:b/>
          <w:bCs/>
        </w:rPr>
        <w:t xml:space="preserve"> </w:t>
      </w:r>
      <w:r w:rsidRPr="00B72CCD">
        <w:rPr>
          <w:b/>
          <w:bCs/>
          <w:color w:val="000000" w:themeColor="text1"/>
        </w:rPr>
        <w:t>App Usage:</w:t>
      </w:r>
      <w:r w:rsidRPr="00B72CCD">
        <w:rPr>
          <w:color w:val="000000" w:themeColor="text1"/>
        </w:rPr>
        <w:t xml:space="preserve"> Review app engagement, including watching videos.</w:t>
      </w:r>
      <w:r w:rsidRPr="00A6242A">
        <w:rPr>
          <w:color w:val="000000" w:themeColor="text1"/>
        </w:rPr>
        <w:t xml:space="preserve"> </w:t>
      </w:r>
    </w:p>
    <w:p w14:paraId="223DCEB5" w14:textId="5E5A33DB" w:rsidR="00B74DC8" w:rsidRDefault="00B74DC8" w:rsidP="00F01A99">
      <w:pPr>
        <w:pStyle w:val="ListParagraph"/>
        <w:numPr>
          <w:ilvl w:val="1"/>
          <w:numId w:val="26"/>
        </w:numPr>
      </w:pPr>
      <w:r w:rsidRPr="00B72CCD">
        <w:rPr>
          <w:b/>
          <w:bCs/>
          <w:color w:val="000000" w:themeColor="text1"/>
        </w:rPr>
        <w:t>Praise</w:t>
      </w:r>
      <w:r w:rsidRPr="00B72CCD">
        <w:rPr>
          <w:color w:val="000000" w:themeColor="text1"/>
        </w:rPr>
        <w:t xml:space="preserve"> any engagement and offer help if they face challenges using the app</w:t>
      </w:r>
      <w:r>
        <w:rPr>
          <w:color w:val="000000" w:themeColor="text1"/>
        </w:rPr>
        <w:t xml:space="preserve"> or going to their GP practice </w:t>
      </w:r>
      <w:r w:rsidR="00AF028F">
        <w:rPr>
          <w:color w:val="000000" w:themeColor="text1"/>
        </w:rPr>
        <w:t>or in using their hearing aids.</w:t>
      </w:r>
    </w:p>
    <w:p w14:paraId="382FBAC3" w14:textId="77777777" w:rsidR="00B74DC8" w:rsidRPr="00791B6F" w:rsidRDefault="00B74DC8" w:rsidP="001A7804">
      <w:pPr>
        <w:pStyle w:val="Heading2"/>
        <w:numPr>
          <w:ilvl w:val="0"/>
          <w:numId w:val="103"/>
        </w:numPr>
        <w:ind w:left="567" w:hanging="425"/>
        <w:rPr>
          <w:rFonts w:asciiTheme="minorHAnsi" w:hAnsiTheme="minorHAnsi"/>
          <w:b/>
          <w:bCs/>
          <w:color w:val="D17406"/>
          <w:u w:val="single"/>
        </w:rPr>
      </w:pPr>
      <w:bookmarkStart w:id="127" w:name="_Toc213939622"/>
      <w:r w:rsidRPr="00791B6F">
        <w:rPr>
          <w:rFonts w:asciiTheme="minorHAnsi" w:hAnsiTheme="minorHAnsi"/>
          <w:b/>
          <w:bCs/>
          <w:color w:val="D17406"/>
          <w:u w:val="single"/>
        </w:rPr>
        <w:t>Problem-Solving:</w:t>
      </w:r>
      <w:bookmarkEnd w:id="127"/>
    </w:p>
    <w:p w14:paraId="1A1CAFD9" w14:textId="6F873D17" w:rsidR="00B74DC8" w:rsidRPr="00B72CCD" w:rsidRDefault="00B74DC8" w:rsidP="00F01A99">
      <w:pPr>
        <w:pStyle w:val="ListParagraph"/>
        <w:numPr>
          <w:ilvl w:val="0"/>
          <w:numId w:val="48"/>
        </w:numPr>
        <w:rPr>
          <w:color w:val="000000" w:themeColor="text1"/>
        </w:rPr>
      </w:pPr>
      <w:r w:rsidRPr="00B72CCD">
        <w:rPr>
          <w:rFonts w:ascii="Segoe UI Emoji" w:hAnsi="Segoe UI Emoji" w:cs="Segoe UI Emoji"/>
          <w:color w:val="auto"/>
          <w:sz w:val="32"/>
          <w:szCs w:val="32"/>
        </w:rPr>
        <w:t>💡</w:t>
      </w:r>
      <w:r w:rsidRPr="00B72CCD">
        <w:rPr>
          <w:rFonts w:cs="Segoe UI Emoji"/>
          <w:color w:val="auto"/>
          <w:sz w:val="32"/>
          <w:szCs w:val="32"/>
        </w:rPr>
        <w:t xml:space="preserve"> </w:t>
      </w:r>
      <w:r w:rsidRPr="00B72CCD">
        <w:rPr>
          <w:b/>
          <w:bCs/>
          <w:color w:val="000000" w:themeColor="text1"/>
        </w:rPr>
        <w:t xml:space="preserve">Address Issues: </w:t>
      </w:r>
      <w:r w:rsidRPr="00B72CCD">
        <w:rPr>
          <w:color w:val="000000" w:themeColor="text1"/>
        </w:rPr>
        <w:t>Ask about any challenges and offer solutions.</w:t>
      </w:r>
      <w:r w:rsidR="00320872" w:rsidRPr="00320872">
        <w:rPr>
          <w:noProof/>
          <w14:ligatures w14:val="standardContextual"/>
        </w:rPr>
        <w:t xml:space="preserve"> </w:t>
      </w:r>
    </w:p>
    <w:p w14:paraId="5992C59D" w14:textId="1E105290" w:rsidR="00B74DC8" w:rsidRPr="00B72CCD" w:rsidRDefault="00B74DC8" w:rsidP="00F01A99">
      <w:pPr>
        <w:pStyle w:val="ListParagraph"/>
        <w:numPr>
          <w:ilvl w:val="1"/>
          <w:numId w:val="48"/>
        </w:numPr>
        <w:rPr>
          <w:color w:val="000000" w:themeColor="text1"/>
        </w:rPr>
      </w:pPr>
      <w:r w:rsidRPr="00B72CCD">
        <w:rPr>
          <w:rFonts w:cs="Segoe UI Emoji"/>
          <w:b/>
          <w:bCs/>
          <w:color w:val="000000" w:themeColor="text1"/>
        </w:rPr>
        <w:t>Example actions</w:t>
      </w:r>
      <w:r w:rsidRPr="00B72CCD">
        <w:rPr>
          <w:rFonts w:cs="Segoe UI Emoji"/>
          <w:color w:val="000000" w:themeColor="text1"/>
        </w:rPr>
        <w:t>:</w:t>
      </w:r>
      <w:r w:rsidRPr="00B72CCD">
        <w:rPr>
          <w:color w:val="000000" w:themeColor="text1"/>
        </w:rPr>
        <w:t xml:space="preserve"> </w:t>
      </w:r>
      <w:r>
        <w:rPr>
          <w:color w:val="000000" w:themeColor="text1"/>
        </w:rPr>
        <w:t xml:space="preserve">Support them in going to their GP practice </w:t>
      </w:r>
      <w:r w:rsidR="00AF028F">
        <w:rPr>
          <w:color w:val="000000" w:themeColor="text1"/>
        </w:rPr>
        <w:t>about their hearing.</w:t>
      </w:r>
    </w:p>
    <w:p w14:paraId="6EB3F133" w14:textId="5AE84162" w:rsidR="00B74DC8" w:rsidRPr="00B72CCD" w:rsidRDefault="00B74DC8" w:rsidP="00F01A99">
      <w:pPr>
        <w:pStyle w:val="ListParagraph"/>
        <w:numPr>
          <w:ilvl w:val="1"/>
          <w:numId w:val="48"/>
        </w:numPr>
        <w:rPr>
          <w:b/>
          <w:bCs/>
          <w:color w:val="000000" w:themeColor="text1"/>
        </w:rPr>
      </w:pPr>
      <w:r w:rsidRPr="002344B7">
        <w:rPr>
          <w:b/>
          <w:bCs/>
          <w:color w:val="000000" w:themeColor="text1"/>
        </w:rPr>
        <w:t>Reassurance</w:t>
      </w:r>
      <w:r w:rsidRPr="00B72CCD">
        <w:rPr>
          <w:b/>
          <w:bCs/>
          <w:i/>
          <w:iCs/>
          <w:color w:val="000000" w:themeColor="text1"/>
        </w:rPr>
        <w:t xml:space="preserve">: </w:t>
      </w:r>
      <w:r w:rsidRPr="00B72CCD">
        <w:rPr>
          <w:i/>
          <w:iCs/>
          <w:color w:val="000000" w:themeColor="text1"/>
        </w:rPr>
        <w:t>Emphasise that challenges are part of the process and can be managed.</w:t>
      </w:r>
    </w:p>
    <w:p w14:paraId="08391137" w14:textId="25CC13E6" w:rsidR="00B74DC8" w:rsidRPr="00791B6F" w:rsidRDefault="00B74DC8" w:rsidP="00252768">
      <w:pPr>
        <w:pStyle w:val="Heading2"/>
        <w:ind w:left="709" w:hanging="567"/>
        <w:rPr>
          <w:rFonts w:asciiTheme="minorHAnsi" w:hAnsiTheme="minorHAnsi"/>
          <w:b/>
          <w:bCs/>
          <w:color w:val="D17406"/>
          <w:u w:val="single"/>
        </w:rPr>
      </w:pPr>
      <w:bookmarkStart w:id="128" w:name="_Toc213939623"/>
      <w:r>
        <w:rPr>
          <w:rFonts w:asciiTheme="minorHAnsi" w:hAnsiTheme="minorHAnsi"/>
          <w:b/>
          <w:bCs/>
          <w:color w:val="D17406"/>
          <w:u w:val="single"/>
        </w:rPr>
        <w:t xml:space="preserve">3. </w:t>
      </w:r>
      <w:r w:rsidRPr="00791B6F">
        <w:rPr>
          <w:rFonts w:asciiTheme="minorHAnsi" w:hAnsiTheme="minorHAnsi"/>
          <w:b/>
          <w:bCs/>
          <w:color w:val="D17406"/>
          <w:u w:val="single"/>
        </w:rPr>
        <w:t xml:space="preserve">Next </w:t>
      </w:r>
      <w:r>
        <w:rPr>
          <w:rFonts w:asciiTheme="minorHAnsi" w:hAnsiTheme="minorHAnsi"/>
          <w:b/>
          <w:bCs/>
          <w:color w:val="D17406"/>
          <w:u w:val="single"/>
        </w:rPr>
        <w:t>S</w:t>
      </w:r>
      <w:r w:rsidRPr="00791B6F">
        <w:rPr>
          <w:rFonts w:asciiTheme="minorHAnsi" w:hAnsiTheme="minorHAnsi"/>
          <w:b/>
          <w:bCs/>
          <w:color w:val="D17406"/>
          <w:u w:val="single"/>
        </w:rPr>
        <w:t>teps:</w:t>
      </w:r>
      <w:bookmarkEnd w:id="128"/>
    </w:p>
    <w:p w14:paraId="10561CD0" w14:textId="1B212612" w:rsidR="00B74DC8" w:rsidRPr="00B72CCD" w:rsidRDefault="00320872" w:rsidP="00F01A99">
      <w:pPr>
        <w:pStyle w:val="ListParagraph"/>
        <w:numPr>
          <w:ilvl w:val="0"/>
          <w:numId w:val="48"/>
        </w:numPr>
        <w:rPr>
          <w:b/>
          <w:bCs/>
          <w:color w:val="auto"/>
        </w:rPr>
      </w:pPr>
      <w:r w:rsidRPr="00320872">
        <w:rPr>
          <w:noProof/>
          <w:color w:val="000000" w:themeColor="text1"/>
        </w:rPr>
        <w:drawing>
          <wp:anchor distT="0" distB="0" distL="114300" distR="114300" simplePos="0" relativeHeight="251658376" behindDoc="1" locked="0" layoutInCell="1" allowOverlap="1" wp14:anchorId="48AE5D4A" wp14:editId="649BFA8C">
            <wp:simplePos x="0" y="0"/>
            <wp:positionH relativeFrom="margin">
              <wp:align>right</wp:align>
            </wp:positionH>
            <wp:positionV relativeFrom="paragraph">
              <wp:posOffset>150604</wp:posOffset>
            </wp:positionV>
            <wp:extent cx="1422400" cy="1422400"/>
            <wp:effectExtent l="0" t="0" r="6350" b="0"/>
            <wp:wrapNone/>
            <wp:docPr id="1958916262" name="Picture 1" descr="A hearing aid with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16262" name="Picture 1" descr="A hearing aid with a blue circle&#10;&#10;Description automatically generated"/>
                    <pic:cNvPicPr/>
                  </pic:nvPicPr>
                  <pic:blipFill>
                    <a:blip r:embed="rId123" cstate="print">
                      <a:alphaModFix amt="20000"/>
                      <a:extLst>
                        <a:ext uri="{28A0092B-C50C-407E-A947-70E740481C1C}">
                          <a14:useLocalDpi xmlns:a14="http://schemas.microsoft.com/office/drawing/2010/main" val="0"/>
                        </a:ext>
                      </a:extLst>
                    </a:blip>
                    <a:stretch>
                      <a:fillRect/>
                    </a:stretch>
                  </pic:blipFill>
                  <pic:spPr>
                    <a:xfrm>
                      <a:off x="0" y="0"/>
                      <a:ext cx="1422400" cy="1422400"/>
                    </a:xfrm>
                    <a:prstGeom prst="rect">
                      <a:avLst/>
                    </a:prstGeom>
                  </pic:spPr>
                </pic:pic>
              </a:graphicData>
            </a:graphic>
            <wp14:sizeRelH relativeFrom="page">
              <wp14:pctWidth>0</wp14:pctWidth>
            </wp14:sizeRelH>
            <wp14:sizeRelV relativeFrom="page">
              <wp14:pctHeight>0</wp14:pctHeight>
            </wp14:sizeRelV>
          </wp:anchor>
        </w:drawing>
      </w:r>
      <w:r w:rsidR="00B74DC8" w:rsidRPr="00B72CCD">
        <w:rPr>
          <w:rFonts w:ascii="Segoe UI Emoji" w:hAnsi="Segoe UI Emoji" w:cs="Segoe UI Emoji"/>
          <w:color w:val="auto"/>
          <w:sz w:val="32"/>
          <w:szCs w:val="32"/>
        </w:rPr>
        <w:t>⚡</w:t>
      </w:r>
      <w:r w:rsidR="00B74DC8" w:rsidRPr="00B72CCD">
        <w:rPr>
          <w:b/>
          <w:bCs/>
          <w:color w:val="auto"/>
        </w:rPr>
        <w:t xml:space="preserve">Highlight Impact: </w:t>
      </w:r>
      <w:r w:rsidR="00B74DC8" w:rsidRPr="00B72CCD">
        <w:rPr>
          <w:color w:val="auto"/>
        </w:rPr>
        <w:t xml:space="preserve">Emphasise the long-term benefits of </w:t>
      </w:r>
      <w:r w:rsidR="00AF028F">
        <w:rPr>
          <w:color w:val="auto"/>
        </w:rPr>
        <w:t>getting their hearing checked and using hearing aids.</w:t>
      </w:r>
    </w:p>
    <w:p w14:paraId="529C0305" w14:textId="5CB8A8A9" w:rsidR="00B74DC8" w:rsidRPr="00B72CCD" w:rsidRDefault="00B74DC8" w:rsidP="00F01A99">
      <w:pPr>
        <w:pStyle w:val="ListParagraph"/>
        <w:numPr>
          <w:ilvl w:val="0"/>
          <w:numId w:val="48"/>
        </w:numPr>
        <w:rPr>
          <w:color w:val="auto"/>
        </w:rPr>
      </w:pPr>
      <w:r w:rsidRPr="00B72CCD">
        <w:rPr>
          <w:rFonts w:ascii="Segoe UI Emoji" w:hAnsi="Segoe UI Emoji" w:cs="Segoe UI Emoji"/>
          <w:color w:val="auto"/>
          <w:sz w:val="32"/>
          <w:szCs w:val="32"/>
        </w:rPr>
        <w:t>⏩</w:t>
      </w:r>
      <w:r w:rsidRPr="00B72CCD">
        <w:rPr>
          <w:rFonts w:cs="Segoe UI Emoji"/>
          <w:color w:val="auto"/>
        </w:rPr>
        <w:t xml:space="preserve"> After Session 3: </w:t>
      </w:r>
      <w:r w:rsidRPr="00B72CCD">
        <w:rPr>
          <w:b/>
          <w:bCs/>
          <w:color w:val="auto"/>
        </w:rPr>
        <w:t xml:space="preserve">Prepare for transition </w:t>
      </w:r>
      <w:r w:rsidRPr="00B72CCD">
        <w:rPr>
          <w:color w:val="auto"/>
        </w:rPr>
        <w:t>to the next risk factor.</w:t>
      </w:r>
    </w:p>
    <w:p w14:paraId="462CBE24" w14:textId="46A4574F" w:rsidR="00B74DC8" w:rsidRPr="00C7055B" w:rsidRDefault="00B74DC8" w:rsidP="00F01A99">
      <w:pPr>
        <w:pStyle w:val="ListParagraph"/>
        <w:numPr>
          <w:ilvl w:val="0"/>
          <w:numId w:val="49"/>
        </w:numPr>
        <w:rPr>
          <w:color w:val="000000" w:themeColor="text1"/>
        </w:rPr>
      </w:pPr>
      <w:r w:rsidRPr="00B72CCD">
        <w:rPr>
          <w:rFonts w:ascii="Segoe UI Emoji" w:hAnsi="Segoe UI Emoji" w:cs="Segoe UI Emoji"/>
          <w:color w:val="auto"/>
          <w:sz w:val="32"/>
          <w:szCs w:val="32"/>
        </w:rPr>
        <w:t>🎉</w:t>
      </w:r>
      <w:r w:rsidRPr="00B72CCD">
        <w:rPr>
          <w:b/>
          <w:bCs/>
        </w:rPr>
        <w:t xml:space="preserve"> </w:t>
      </w:r>
      <w:r w:rsidRPr="00B72CCD">
        <w:rPr>
          <w:b/>
          <w:bCs/>
          <w:color w:val="000000" w:themeColor="text1"/>
        </w:rPr>
        <w:t>Positive Reinforcement:</w:t>
      </w:r>
    </w:p>
    <w:p w14:paraId="3D87576D" w14:textId="247D6F6C" w:rsidR="00B74DC8" w:rsidRPr="00C7055B" w:rsidRDefault="00B74DC8" w:rsidP="00F01A99">
      <w:pPr>
        <w:pStyle w:val="ListParagraph"/>
        <w:numPr>
          <w:ilvl w:val="1"/>
          <w:numId w:val="49"/>
        </w:numPr>
        <w:rPr>
          <w:color w:val="000000" w:themeColor="text1"/>
        </w:rPr>
      </w:pPr>
      <w:r w:rsidRPr="00C7055B">
        <w:rPr>
          <w:b/>
          <w:bCs/>
          <w:color w:val="000000" w:themeColor="text1"/>
        </w:rPr>
        <w:t xml:space="preserve">Celebrate achievements, </w:t>
      </w:r>
      <w:r w:rsidRPr="00C7055B">
        <w:rPr>
          <w:color w:val="000000" w:themeColor="text1"/>
        </w:rPr>
        <w:t>even if small, and highlight how these</w:t>
      </w:r>
      <w:r w:rsidR="00AF028F">
        <w:rPr>
          <w:color w:val="000000" w:themeColor="text1"/>
        </w:rPr>
        <w:t xml:space="preserve"> changes can improve their hearing, cognition and quality of life.</w:t>
      </w:r>
    </w:p>
    <w:p w14:paraId="0C31BD1A" w14:textId="10841C78" w:rsidR="00B74DC8" w:rsidRDefault="00B74DC8" w:rsidP="00F01A99">
      <w:pPr>
        <w:pStyle w:val="ListParagraph"/>
        <w:numPr>
          <w:ilvl w:val="0"/>
          <w:numId w:val="27"/>
        </w:numPr>
        <w:rPr>
          <w:color w:val="auto"/>
        </w:rPr>
      </w:pPr>
      <w:r w:rsidRPr="00C7055B">
        <w:rPr>
          <w:rFonts w:ascii="Segoe UI Emoji" w:hAnsi="Segoe UI Emoji" w:cs="Segoe UI Emoji"/>
          <w:color w:val="auto"/>
          <w:sz w:val="32"/>
          <w:szCs w:val="32"/>
        </w:rPr>
        <w:t>💡</w:t>
      </w:r>
      <w:r w:rsidRPr="00C7055B">
        <w:rPr>
          <w:rFonts w:cs="Segoe UI Emoji"/>
        </w:rPr>
        <w:t xml:space="preserve"> </w:t>
      </w:r>
      <w:r w:rsidRPr="00C7055B">
        <w:rPr>
          <w:b/>
          <w:bCs/>
          <w:color w:val="auto"/>
        </w:rPr>
        <w:t xml:space="preserve">Continued Monitoring: </w:t>
      </w:r>
      <w:r w:rsidRPr="00C7055B">
        <w:rPr>
          <w:color w:val="auto"/>
        </w:rPr>
        <w:t xml:space="preserve">Emphasise that the </w:t>
      </w:r>
      <w:r w:rsidR="00DB047B">
        <w:rPr>
          <w:color w:val="auto"/>
        </w:rPr>
        <w:t>Participant</w:t>
      </w:r>
      <w:r w:rsidRPr="00C7055B">
        <w:rPr>
          <w:color w:val="auto"/>
        </w:rPr>
        <w:t xml:space="preserve"> can still </w:t>
      </w:r>
      <w:r w:rsidRPr="00C7055B">
        <w:rPr>
          <w:b/>
          <w:bCs/>
          <w:color w:val="auto"/>
        </w:rPr>
        <w:t xml:space="preserve">maintain </w:t>
      </w:r>
      <w:r w:rsidR="00AF028F">
        <w:rPr>
          <w:b/>
          <w:bCs/>
          <w:color w:val="auto"/>
        </w:rPr>
        <w:t>goals around using their hearing aids</w:t>
      </w:r>
      <w:r w:rsidR="00AF028F">
        <w:rPr>
          <w:color w:val="auto"/>
        </w:rPr>
        <w:t xml:space="preserve"> whilst they move to the next area of focus.</w:t>
      </w:r>
    </w:p>
    <w:p w14:paraId="6B305361" w14:textId="7631EDC8" w:rsidR="00B74DC8" w:rsidRPr="00C7055B" w:rsidRDefault="007F2226" w:rsidP="00B74DC8">
      <w:pPr>
        <w:pStyle w:val="ListParagraph"/>
        <w:ind w:left="360"/>
        <w:rPr>
          <w:color w:val="auto"/>
        </w:rPr>
      </w:pPr>
      <w:r w:rsidRPr="0032525F">
        <w:rPr>
          <w:noProof/>
          <w:color w:val="FFEECD"/>
          <w14:ligatures w14:val="standardContextual"/>
        </w:rPr>
        <mc:AlternateContent>
          <mc:Choice Requires="wps">
            <w:drawing>
              <wp:anchor distT="0" distB="0" distL="114300" distR="114300" simplePos="0" relativeHeight="251658522" behindDoc="0" locked="0" layoutInCell="1" allowOverlap="1" wp14:anchorId="1967636B" wp14:editId="4B87671E">
                <wp:simplePos x="0" y="0"/>
                <wp:positionH relativeFrom="margin">
                  <wp:posOffset>-105947</wp:posOffset>
                </wp:positionH>
                <wp:positionV relativeFrom="paragraph">
                  <wp:posOffset>228600</wp:posOffset>
                </wp:positionV>
                <wp:extent cx="6610832" cy="1145628"/>
                <wp:effectExtent l="0" t="0" r="19050" b="16510"/>
                <wp:wrapNone/>
                <wp:docPr id="258646864" name="Rectangle 1"/>
                <wp:cNvGraphicFramePr/>
                <a:graphic xmlns:a="http://schemas.openxmlformats.org/drawingml/2006/main">
                  <a:graphicData uri="http://schemas.microsoft.com/office/word/2010/wordprocessingShape">
                    <wps:wsp>
                      <wps:cNvSpPr/>
                      <wps:spPr>
                        <a:xfrm>
                          <a:off x="0" y="0"/>
                          <a:ext cx="6610832" cy="1145628"/>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63DFB3E">
              <v:rect id="Rectangle 1" style="position:absolute;margin-left:-8.35pt;margin-top:18pt;width:520.55pt;height:90.2pt;z-index:251658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7A238C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">
                <v:stroke dashstyle="dash"/>
                <w10:wrap anchorx="margin"/>
              </v:rect>
            </w:pict>
          </mc:Fallback>
        </mc:AlternateContent>
      </w:r>
    </w:p>
    <w:p w14:paraId="37FB8E46" w14:textId="6724F38E" w:rsidR="00B74DC8" w:rsidRPr="00013474" w:rsidRDefault="00013474" w:rsidP="00B74DC8">
      <w:pPr>
        <w:jc w:val="center"/>
        <w:rPr>
          <w:rStyle w:val="normaltextrun"/>
          <w:b/>
          <w:bCs/>
          <w:color w:val="FF0000"/>
          <w:sz w:val="32"/>
          <w:szCs w:val="32"/>
          <w:u w:val="single"/>
        </w:rPr>
      </w:pPr>
      <w:r w:rsidRPr="00013474">
        <w:rPr>
          <w:rFonts w:ascii="Segoe UI Emoji" w:hAnsi="Segoe UI Emoji" w:cs="Segoe UI Emoji"/>
          <w:noProof/>
          <w:color w:val="auto"/>
          <w:sz w:val="32"/>
          <w:szCs w:val="32"/>
          <w:u w:val="single"/>
          <w14:ligatures w14:val="standardContextual"/>
        </w:rPr>
        <mc:AlternateContent>
          <mc:Choice Requires="wps">
            <w:drawing>
              <wp:anchor distT="0" distB="0" distL="114300" distR="114300" simplePos="0" relativeHeight="251658372" behindDoc="1" locked="0" layoutInCell="1" allowOverlap="1" wp14:anchorId="7B0A06E2" wp14:editId="52F5F37C">
                <wp:simplePos x="0" y="0"/>
                <wp:positionH relativeFrom="margin">
                  <wp:posOffset>2144671</wp:posOffset>
                </wp:positionH>
                <wp:positionV relativeFrom="paragraph">
                  <wp:posOffset>294005</wp:posOffset>
                </wp:positionV>
                <wp:extent cx="2746375" cy="700405"/>
                <wp:effectExtent l="12700" t="12700" r="22225" b="23495"/>
                <wp:wrapNone/>
                <wp:docPr id="398727856" name="Rectangle 1"/>
                <wp:cNvGraphicFramePr/>
                <a:graphic xmlns:a="http://schemas.openxmlformats.org/drawingml/2006/main">
                  <a:graphicData uri="http://schemas.microsoft.com/office/word/2010/wordprocessingShape">
                    <wps:wsp>
                      <wps:cNvSpPr/>
                      <wps:spPr>
                        <a:xfrm>
                          <a:off x="0" y="0"/>
                          <a:ext cx="2746375" cy="700405"/>
                        </a:xfrm>
                        <a:prstGeom prst="rect">
                          <a:avLst/>
                        </a:prstGeom>
                        <a:noFill/>
                        <a:ln w="38100">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F0F9693">
              <v:rect id="Rectangle 1" style="position:absolute;margin-left:168.85pt;margin-top:23.15pt;width:216.25pt;height:55.15pt;z-index:-2516581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3pt" w14:anchorId="6E7697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">
                <w10:wrap anchorx="margin"/>
              </v:rect>
            </w:pict>
          </mc:Fallback>
        </mc:AlternateContent>
      </w:r>
      <w:r w:rsidR="00DB047B" w:rsidRPr="00013474">
        <w:rPr>
          <w:rStyle w:val="normaltextrun"/>
          <w:b/>
          <w:bCs/>
          <w:color w:val="FF0000"/>
          <w:sz w:val="32"/>
          <w:szCs w:val="32"/>
          <w:u w:val="single"/>
        </w:rPr>
        <w:t>COACH</w:t>
      </w:r>
      <w:r w:rsidR="00B74DC8" w:rsidRPr="00013474">
        <w:rPr>
          <w:rStyle w:val="normaltextrun"/>
          <w:b/>
          <w:bCs/>
          <w:color w:val="FF0000"/>
          <w:sz w:val="32"/>
          <w:szCs w:val="32"/>
          <w:u w:val="single"/>
        </w:rPr>
        <w:t xml:space="preserve"> ACTION: Record Information from Session in </w:t>
      </w:r>
      <w:proofErr w:type="spellStart"/>
      <w:r w:rsidRPr="00013474">
        <w:rPr>
          <w:rStyle w:val="normaltextrun"/>
          <w:b/>
          <w:bCs/>
          <w:color w:val="FF0000"/>
          <w:sz w:val="32"/>
          <w:szCs w:val="32"/>
          <w:u w:val="single"/>
        </w:rPr>
        <w:t>SealedEnvelope</w:t>
      </w:r>
      <w:proofErr w:type="spellEnd"/>
    </w:p>
    <w:p w14:paraId="010F595F" w14:textId="27007ADB" w:rsidR="00013474" w:rsidRDefault="00C84616" w:rsidP="00013474">
      <w:pPr>
        <w:spacing w:before="0" w:after="0"/>
        <w:jc w:val="center"/>
        <w:rPr>
          <w:b/>
          <w:bCs/>
          <w:color w:val="000000" w:themeColor="text1"/>
        </w:rPr>
      </w:pPr>
      <w:r w:rsidRPr="00603E7E">
        <w:rPr>
          <w:rStyle w:val="normaltextrun"/>
          <w:b/>
          <w:bCs/>
          <w:noProof/>
          <w:color w:val="FF0000"/>
          <w:sz w:val="32"/>
          <w:szCs w:val="32"/>
        </w:rPr>
        <w:drawing>
          <wp:anchor distT="0" distB="0" distL="114300" distR="114300" simplePos="0" relativeHeight="251658484" behindDoc="1" locked="0" layoutInCell="1" allowOverlap="1" wp14:anchorId="224FF752" wp14:editId="5875E1AC">
            <wp:simplePos x="0" y="0"/>
            <wp:positionH relativeFrom="margin">
              <wp:align>left</wp:align>
            </wp:positionH>
            <wp:positionV relativeFrom="paragraph">
              <wp:posOffset>25400</wp:posOffset>
            </wp:positionV>
            <wp:extent cx="596265" cy="424180"/>
            <wp:effectExtent l="0" t="0" r="0" b="0"/>
            <wp:wrapTight wrapText="bothSides">
              <wp:wrapPolygon edited="0">
                <wp:start x="0" y="0"/>
                <wp:lineTo x="0" y="12611"/>
                <wp:lineTo x="14492" y="16491"/>
                <wp:lineTo x="16562" y="20371"/>
                <wp:lineTo x="17252" y="20371"/>
                <wp:lineTo x="20703" y="20371"/>
                <wp:lineTo x="20703" y="0"/>
                <wp:lineTo x="0" y="0"/>
              </wp:wrapPolygon>
            </wp:wrapTight>
            <wp:docPr id="1067335446"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3474">
        <w:rPr>
          <w:b/>
          <w:bCs/>
          <w:color w:val="000000" w:themeColor="text1"/>
        </w:rPr>
        <w:t xml:space="preserve">Log In to </w:t>
      </w:r>
      <w:proofErr w:type="spellStart"/>
      <w:r w:rsidR="00013474">
        <w:rPr>
          <w:b/>
          <w:bCs/>
          <w:color w:val="000000" w:themeColor="text1"/>
        </w:rPr>
        <w:t>SealedEnvelope</w:t>
      </w:r>
      <w:proofErr w:type="spellEnd"/>
      <w:r w:rsidR="00013474">
        <w:rPr>
          <w:b/>
          <w:bCs/>
          <w:color w:val="000000" w:themeColor="text1"/>
        </w:rPr>
        <w:t xml:space="preserve"> Here</w:t>
      </w:r>
    </w:p>
    <w:p w14:paraId="44E453F9" w14:textId="77777777" w:rsidR="00013474" w:rsidRDefault="00013474" w:rsidP="00013474">
      <w:pPr>
        <w:spacing w:before="0" w:after="0"/>
        <w:jc w:val="center"/>
        <w:rPr>
          <w:b/>
          <w:bCs/>
        </w:rPr>
      </w:pPr>
      <w:hyperlink r:id="rId124" w:history="1">
        <w:r w:rsidRPr="001E2A2C">
          <w:rPr>
            <w:rStyle w:val="Hyperlink"/>
            <w:b/>
            <w:bCs/>
          </w:rPr>
          <w:t>SealedEnvelope.com/access</w:t>
        </w:r>
      </w:hyperlink>
    </w:p>
    <w:p w14:paraId="067655B9" w14:textId="77777777" w:rsidR="00013474" w:rsidRPr="00545DE7" w:rsidRDefault="00013474" w:rsidP="00013474">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04C3461E" w14:textId="77777777" w:rsidR="00013474" w:rsidRDefault="00013474" w:rsidP="00013474">
      <w:pPr>
        <w:spacing w:before="0" w:after="0"/>
        <w:jc w:val="center"/>
        <w:rPr>
          <w:i/>
          <w:iCs/>
          <w:color w:val="000000" w:themeColor="text1"/>
          <w:sz w:val="18"/>
          <w:szCs w:val="18"/>
        </w:rPr>
      </w:pPr>
    </w:p>
    <w:p w14:paraId="20FC2BFB" w14:textId="77777777" w:rsidR="001A7804" w:rsidRDefault="001A7804" w:rsidP="00FD7F34">
      <w:pPr>
        <w:tabs>
          <w:tab w:val="left" w:pos="3147"/>
        </w:tabs>
        <w:spacing w:before="0" w:after="160"/>
        <w:jc w:val="center"/>
        <w:rPr>
          <w:rStyle w:val="eop"/>
          <w:rFonts w:cs="Calibri"/>
          <w:b/>
          <w:bCs/>
          <w:sz w:val="18"/>
          <w:szCs w:val="18"/>
        </w:rPr>
      </w:pPr>
    </w:p>
    <w:p w14:paraId="2C3981E5" w14:textId="774EB17E" w:rsidR="00B74DC8" w:rsidRPr="00FD7F34" w:rsidRDefault="00013474" w:rsidP="00FD7F34">
      <w:pPr>
        <w:tabs>
          <w:tab w:val="left" w:pos="3147"/>
        </w:tabs>
        <w:spacing w:before="0" w:after="160"/>
        <w:jc w:val="center"/>
        <w:rPr>
          <w:rStyle w:val="eop"/>
          <w:rFonts w:cs="Calibri"/>
          <w:b/>
          <w:bCs/>
          <w:sz w:val="18"/>
          <w:szCs w:val="18"/>
        </w:rPr>
      </w:pPr>
      <w:r>
        <w:rPr>
          <w:rStyle w:val="eop"/>
          <w:rFonts w:cs="Calibri"/>
          <w:b/>
          <w:bCs/>
          <w:sz w:val="18"/>
          <w:szCs w:val="18"/>
        </w:rPr>
        <w:t>End of Better Hearing Intervention.</w:t>
      </w:r>
    </w:p>
    <w:p w14:paraId="3538F3A7" w14:textId="59A6B7FA" w:rsidR="00B74DC8" w:rsidRPr="0060630F" w:rsidRDefault="00B74DC8" w:rsidP="00B155FC">
      <w:pPr>
        <w:rPr>
          <w:color w:val="auto"/>
        </w:rPr>
      </w:pPr>
      <w:r w:rsidRPr="0060630F">
        <w:rPr>
          <w:color w:val="auto"/>
        </w:rPr>
        <w:t xml:space="preserve">Additional Notes for </w:t>
      </w:r>
      <w:r w:rsidR="00DB047B">
        <w:rPr>
          <w:color w:val="auto"/>
        </w:rPr>
        <w:t>Coach</w:t>
      </w:r>
      <w:r w:rsidRPr="0060630F">
        <w:rPr>
          <w:color w:val="auto"/>
        </w:rPr>
        <w:t>es:</w:t>
      </w:r>
    </w:p>
    <w:p w14:paraId="35B140E5" w14:textId="1FA00347" w:rsidR="00B74DC8" w:rsidRPr="00A32704" w:rsidRDefault="00B74DC8" w:rsidP="00F01A99">
      <w:pPr>
        <w:pStyle w:val="ListParagraph"/>
        <w:numPr>
          <w:ilvl w:val="0"/>
          <w:numId w:val="27"/>
        </w:numPr>
      </w:pPr>
      <w:r w:rsidRPr="00AC11B7">
        <w:rPr>
          <w:rFonts w:ascii="Segoe UI Emoji" w:hAnsi="Segoe UI Emoji" w:cs="Segoe UI Emoji"/>
          <w:color w:val="auto"/>
          <w:sz w:val="32"/>
          <w:szCs w:val="32"/>
        </w:rPr>
        <w:t>🏃</w:t>
      </w:r>
      <w:r w:rsidRPr="00AC11B7">
        <w:rPr>
          <w:color w:val="auto"/>
          <w:sz w:val="32"/>
          <w:szCs w:val="32"/>
        </w:rPr>
        <w:t>‍</w:t>
      </w:r>
      <w:r w:rsidRPr="00AC11B7">
        <w:rPr>
          <w:rFonts w:ascii="Segoe UI Emoji" w:hAnsi="Segoe UI Emoji" w:cs="Segoe UI Emoji"/>
          <w:color w:val="auto"/>
          <w:sz w:val="32"/>
          <w:szCs w:val="32"/>
        </w:rPr>
        <w:t>♂️</w:t>
      </w:r>
      <w:r w:rsidRPr="00A32704">
        <w:rPr>
          <w:rFonts w:cs="Segoe UI Emoji"/>
        </w:rPr>
        <w:t xml:space="preserve"> </w:t>
      </w:r>
      <w:r w:rsidRPr="003A5418">
        <w:rPr>
          <w:b/>
          <w:bCs/>
          <w:color w:val="auto"/>
        </w:rPr>
        <w:t xml:space="preserve">Emphasise long-term effort: </w:t>
      </w:r>
      <w:r w:rsidRPr="003A5418">
        <w:rPr>
          <w:color w:val="auto"/>
        </w:rPr>
        <w:t xml:space="preserve">Reinforce that managing </w:t>
      </w:r>
      <w:r w:rsidR="007639EF">
        <w:rPr>
          <w:color w:val="auto"/>
        </w:rPr>
        <w:t>their hearing</w:t>
      </w:r>
      <w:r w:rsidRPr="003A5418">
        <w:rPr>
          <w:color w:val="auto"/>
        </w:rPr>
        <w:t xml:space="preserve"> is an ongoing process.</w:t>
      </w:r>
    </w:p>
    <w:p w14:paraId="6C136C9A" w14:textId="253AC596" w:rsidR="00B74DC8" w:rsidRDefault="00B74DC8" w:rsidP="00F01A99">
      <w:pPr>
        <w:pStyle w:val="ListParagraph"/>
        <w:numPr>
          <w:ilvl w:val="0"/>
          <w:numId w:val="27"/>
        </w:numPr>
        <w:rPr>
          <w:color w:val="auto"/>
        </w:rPr>
      </w:pPr>
      <w:r w:rsidRPr="00AC11B7">
        <w:rPr>
          <w:rFonts w:ascii="Segoe UI Emoji" w:hAnsi="Segoe UI Emoji" w:cs="Segoe UI Emoji"/>
          <w:color w:val="auto"/>
          <w:sz w:val="32"/>
          <w:szCs w:val="32"/>
        </w:rPr>
        <w:t>🔄</w:t>
      </w:r>
      <w:r w:rsidRPr="00A32704">
        <w:rPr>
          <w:rFonts w:cs="Segoe UI Emoji"/>
        </w:rPr>
        <w:t xml:space="preserve"> </w:t>
      </w:r>
      <w:r w:rsidRPr="003A5418">
        <w:rPr>
          <w:b/>
          <w:bCs/>
          <w:color w:val="auto"/>
        </w:rPr>
        <w:t xml:space="preserve">Flexibility in progress: </w:t>
      </w:r>
      <w:r w:rsidRPr="003A5418">
        <w:rPr>
          <w:color w:val="auto"/>
        </w:rPr>
        <w:t xml:space="preserve">Acknowledge that everyone moves at their own pace. The </w:t>
      </w:r>
      <w:r w:rsidR="00DB047B">
        <w:rPr>
          <w:color w:val="auto"/>
        </w:rPr>
        <w:t>Participant</w:t>
      </w:r>
      <w:r w:rsidRPr="003A5418">
        <w:rPr>
          <w:color w:val="auto"/>
        </w:rPr>
        <w:t xml:space="preserve"> should feel comfortable with where they are in their journey.</w:t>
      </w:r>
    </w:p>
    <w:p w14:paraId="093BFBFE" w14:textId="5229E7F3" w:rsidR="00C17685" w:rsidRDefault="00C17685" w:rsidP="00C84616">
      <w:pPr>
        <w:spacing w:before="0" w:after="160"/>
        <w:rPr>
          <w:rFonts w:eastAsia="Arial" w:cs="Arial"/>
          <w:color w:val="auto"/>
        </w:rPr>
      </w:pPr>
    </w:p>
    <w:p w14:paraId="33730D74" w14:textId="1826AE13" w:rsidR="00512070" w:rsidRDefault="00512070" w:rsidP="00C84616">
      <w:pPr>
        <w:spacing w:before="0" w:after="160"/>
        <w:rPr>
          <w:rFonts w:eastAsia="Arial" w:cs="Arial"/>
          <w:color w:val="auto"/>
        </w:rPr>
      </w:pPr>
      <w:r>
        <w:rPr>
          <w:rFonts w:eastAsiaTheme="majorEastAsia" w:cstheme="majorBidi"/>
          <w:b/>
          <w:bCs/>
          <w:noProof/>
          <w:color w:val="0B769F" w:themeColor="accent4" w:themeShade="BF"/>
          <w:sz w:val="40"/>
          <w:szCs w:val="40"/>
          <w14:ligatures w14:val="standardContextual"/>
        </w:rPr>
        <w:lastRenderedPageBreak/>
        <mc:AlternateContent>
          <mc:Choice Requires="wpg">
            <w:drawing>
              <wp:anchor distT="0" distB="0" distL="114300" distR="114300" simplePos="0" relativeHeight="251658284" behindDoc="0" locked="0" layoutInCell="1" allowOverlap="1" wp14:anchorId="585D824E" wp14:editId="4D1FFCE1">
                <wp:simplePos x="0" y="0"/>
                <wp:positionH relativeFrom="margin">
                  <wp:align>right</wp:align>
                </wp:positionH>
                <wp:positionV relativeFrom="paragraph">
                  <wp:posOffset>20955</wp:posOffset>
                </wp:positionV>
                <wp:extent cx="6473190" cy="5170170"/>
                <wp:effectExtent l="0" t="0" r="0" b="11430"/>
                <wp:wrapNone/>
                <wp:docPr id="2123063982" name="Group 1"/>
                <wp:cNvGraphicFramePr/>
                <a:graphic xmlns:a="http://schemas.openxmlformats.org/drawingml/2006/main">
                  <a:graphicData uri="http://schemas.microsoft.com/office/word/2010/wordprocessingGroup">
                    <wpg:wgp>
                      <wpg:cNvGrpSpPr/>
                      <wpg:grpSpPr>
                        <a:xfrm>
                          <a:off x="0" y="0"/>
                          <a:ext cx="6473190" cy="5170170"/>
                          <a:chOff x="0" y="0"/>
                          <a:chExt cx="6473190" cy="5170714"/>
                        </a:xfrm>
                      </wpg:grpSpPr>
                      <wps:wsp>
                        <wps:cNvPr id="1272830321" name="Oval 2"/>
                        <wps:cNvSpPr/>
                        <wps:spPr>
                          <a:xfrm>
                            <a:off x="520700" y="0"/>
                            <a:ext cx="5606143" cy="5170714"/>
                          </a:xfrm>
                          <a:prstGeom prst="ellipse">
                            <a:avLst/>
                          </a:prstGeom>
                          <a:solidFill>
                            <a:srgbClr val="E5FF97"/>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24175636" name="Picture 3"/>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73190" cy="4830445"/>
                          </a:xfrm>
                          <a:prstGeom prst="rect">
                            <a:avLst/>
                          </a:prstGeom>
                          <a:noFill/>
                          <a:ln>
                            <a:noFill/>
                          </a:ln>
                        </pic:spPr>
                      </pic:pic>
                    </wpg:wgp>
                  </a:graphicData>
                </a:graphic>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0A200A7">
              <v:group id="Group 1" style="position:absolute;margin-left:458.5pt;margin-top:1.65pt;width:509.7pt;height:407.1pt;z-index:251658284;mso-position-horizontal:right;mso-position-horizontal-relative:margin" coordsize="64731,51707" o:spid="_x0000_s1026" w14:anchorId="56EF2D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">
                <v:oval id="Oval 2" style="position:absolute;left:5207;width:56061;height:51707;visibility:visible;mso-wrap-style:square;v-text-anchor:middle" o:spid="_x0000_s1027" fillcolor="#e5ff97" strokecolor="black [321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">
                  <v:stroke joinstyle="miter"/>
                </v:oval>
                <v:shape id="Picture 3" style="position:absolute;width:64731;height:4830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">
                  <v:imagedata o:title="" r:id="rId126"/>
                </v:shape>
                <w10:wrap anchorx="margin"/>
              </v:group>
            </w:pict>
          </mc:Fallback>
        </mc:AlternateContent>
      </w:r>
    </w:p>
    <w:p w14:paraId="77F2B47A" w14:textId="09E7D232" w:rsidR="00512070" w:rsidRDefault="00512070" w:rsidP="00C84616">
      <w:pPr>
        <w:spacing w:before="0" w:after="160"/>
        <w:rPr>
          <w:rFonts w:eastAsia="Arial" w:cs="Arial"/>
          <w:color w:val="auto"/>
        </w:rPr>
      </w:pPr>
    </w:p>
    <w:p w14:paraId="068B3876" w14:textId="77777777" w:rsidR="00512070" w:rsidRDefault="00512070" w:rsidP="00C84616">
      <w:pPr>
        <w:spacing w:before="0" w:after="160"/>
        <w:rPr>
          <w:rFonts w:eastAsia="Arial" w:cs="Arial"/>
          <w:color w:val="auto"/>
        </w:rPr>
      </w:pPr>
    </w:p>
    <w:p w14:paraId="299347F2" w14:textId="72C1C2D4" w:rsidR="00512070" w:rsidRDefault="00512070" w:rsidP="00C84616">
      <w:pPr>
        <w:spacing w:before="0" w:after="160"/>
        <w:rPr>
          <w:rFonts w:eastAsia="Arial" w:cs="Arial"/>
          <w:color w:val="auto"/>
        </w:rPr>
      </w:pPr>
    </w:p>
    <w:p w14:paraId="1E856F7D" w14:textId="77777777" w:rsidR="00512070" w:rsidRDefault="00512070" w:rsidP="00C84616">
      <w:pPr>
        <w:spacing w:before="0" w:after="160"/>
        <w:rPr>
          <w:rFonts w:eastAsia="Arial" w:cs="Arial"/>
          <w:color w:val="auto"/>
        </w:rPr>
      </w:pPr>
    </w:p>
    <w:p w14:paraId="6AE71029" w14:textId="77777777" w:rsidR="00512070" w:rsidRDefault="00512070" w:rsidP="00C84616">
      <w:pPr>
        <w:spacing w:before="0" w:after="160"/>
        <w:rPr>
          <w:rFonts w:eastAsia="Arial" w:cs="Arial"/>
          <w:color w:val="auto"/>
        </w:rPr>
      </w:pPr>
    </w:p>
    <w:p w14:paraId="3BF89F7C" w14:textId="18BB1540" w:rsidR="00512070" w:rsidRDefault="00512070" w:rsidP="00C84616">
      <w:pPr>
        <w:spacing w:before="0" w:after="160"/>
        <w:rPr>
          <w:rFonts w:eastAsia="Arial" w:cs="Arial"/>
          <w:color w:val="auto"/>
        </w:rPr>
      </w:pPr>
    </w:p>
    <w:p w14:paraId="643246E3" w14:textId="77777777" w:rsidR="00512070" w:rsidRDefault="00512070" w:rsidP="00C84616">
      <w:pPr>
        <w:spacing w:before="0" w:after="160"/>
        <w:rPr>
          <w:rFonts w:eastAsia="Arial" w:cs="Arial"/>
          <w:color w:val="auto"/>
        </w:rPr>
      </w:pPr>
    </w:p>
    <w:p w14:paraId="73D27727" w14:textId="77777777" w:rsidR="00512070" w:rsidRDefault="00512070" w:rsidP="00C84616">
      <w:pPr>
        <w:spacing w:before="0" w:after="160"/>
        <w:rPr>
          <w:rFonts w:eastAsia="Arial" w:cs="Arial"/>
          <w:color w:val="auto"/>
        </w:rPr>
      </w:pPr>
    </w:p>
    <w:p w14:paraId="541323D1" w14:textId="77777777" w:rsidR="00512070" w:rsidRDefault="00512070" w:rsidP="00C84616">
      <w:pPr>
        <w:spacing w:before="0" w:after="160"/>
        <w:rPr>
          <w:rFonts w:eastAsia="Arial" w:cs="Arial"/>
          <w:color w:val="auto"/>
        </w:rPr>
      </w:pPr>
    </w:p>
    <w:p w14:paraId="4228A7DC" w14:textId="77777777" w:rsidR="00512070" w:rsidRDefault="00512070" w:rsidP="00C84616">
      <w:pPr>
        <w:spacing w:before="0" w:after="160"/>
        <w:rPr>
          <w:rFonts w:eastAsia="Arial" w:cs="Arial"/>
          <w:color w:val="auto"/>
        </w:rPr>
      </w:pPr>
    </w:p>
    <w:p w14:paraId="54368B97" w14:textId="7C6E6DC3" w:rsidR="00512070" w:rsidRDefault="00512070" w:rsidP="00C84616">
      <w:pPr>
        <w:spacing w:before="0" w:after="160"/>
        <w:rPr>
          <w:rFonts w:eastAsia="Arial" w:cs="Arial"/>
          <w:color w:val="auto"/>
        </w:rPr>
      </w:pPr>
    </w:p>
    <w:p w14:paraId="5675F25B" w14:textId="088CAF1D" w:rsidR="00512070" w:rsidRDefault="00512070" w:rsidP="00C84616">
      <w:pPr>
        <w:spacing w:before="0" w:after="160"/>
        <w:rPr>
          <w:rFonts w:eastAsia="Arial" w:cs="Arial"/>
          <w:color w:val="auto"/>
        </w:rPr>
      </w:pPr>
    </w:p>
    <w:p w14:paraId="69E80FC8" w14:textId="12F96412" w:rsidR="00512070" w:rsidRDefault="00512070" w:rsidP="00C84616">
      <w:pPr>
        <w:spacing w:before="0" w:after="160"/>
        <w:rPr>
          <w:rFonts w:eastAsia="Arial" w:cs="Arial"/>
          <w:color w:val="auto"/>
        </w:rPr>
      </w:pPr>
    </w:p>
    <w:p w14:paraId="016B7BF1" w14:textId="77777777" w:rsidR="00512070" w:rsidRDefault="00512070" w:rsidP="00C84616">
      <w:pPr>
        <w:spacing w:before="0" w:after="160"/>
        <w:rPr>
          <w:rFonts w:eastAsia="Arial" w:cs="Arial"/>
          <w:color w:val="auto"/>
        </w:rPr>
      </w:pPr>
    </w:p>
    <w:p w14:paraId="74E8D666" w14:textId="77777777" w:rsidR="00512070" w:rsidRDefault="00512070" w:rsidP="00C84616">
      <w:pPr>
        <w:spacing w:before="0" w:after="160"/>
        <w:rPr>
          <w:rFonts w:eastAsia="Arial" w:cs="Arial"/>
          <w:color w:val="auto"/>
        </w:rPr>
      </w:pPr>
    </w:p>
    <w:p w14:paraId="7E6ADA01" w14:textId="77777777" w:rsidR="00512070" w:rsidRDefault="00512070" w:rsidP="00C84616">
      <w:pPr>
        <w:spacing w:before="0" w:after="160"/>
        <w:rPr>
          <w:rFonts w:eastAsia="Arial" w:cs="Arial"/>
          <w:color w:val="auto"/>
        </w:rPr>
      </w:pPr>
    </w:p>
    <w:p w14:paraId="5D3EFA77" w14:textId="3138D2CB" w:rsidR="00C17685" w:rsidRDefault="00C17685" w:rsidP="00C17685">
      <w:pPr>
        <w:rPr>
          <w:rFonts w:eastAsia="Arial" w:cs="Arial"/>
          <w:color w:val="auto"/>
        </w:rPr>
      </w:pPr>
    </w:p>
    <w:p w14:paraId="410D805D" w14:textId="6AEE8597" w:rsidR="00C17685" w:rsidRDefault="00C17685" w:rsidP="00240362">
      <w:pPr>
        <w:pStyle w:val="ListParagraph"/>
        <w:numPr>
          <w:ilvl w:val="0"/>
          <w:numId w:val="102"/>
        </w:numPr>
        <w:jc w:val="center"/>
        <w:rPr>
          <w:rFonts w:eastAsiaTheme="majorEastAsia" w:cstheme="majorBidi"/>
          <w:b/>
          <w:bCs/>
          <w:color w:val="0B769F" w:themeColor="accent4" w:themeShade="BF"/>
          <w:sz w:val="40"/>
          <w:szCs w:val="40"/>
        </w:rPr>
      </w:pPr>
      <w:r>
        <w:rPr>
          <w:rFonts w:eastAsiaTheme="majorEastAsia" w:cstheme="majorBidi"/>
          <w:b/>
          <w:bCs/>
          <w:color w:val="0B769F" w:themeColor="accent4" w:themeShade="BF"/>
          <w:sz w:val="40"/>
          <w:szCs w:val="40"/>
        </w:rPr>
        <w:t>Getting Active Intervention</w:t>
      </w:r>
    </w:p>
    <w:p w14:paraId="3431C382" w14:textId="643501B0" w:rsidR="00D51800" w:rsidRPr="00C17685" w:rsidRDefault="00D51800" w:rsidP="00D51800">
      <w:pPr>
        <w:pStyle w:val="ListParagraph"/>
        <w:rPr>
          <w:rFonts w:eastAsiaTheme="majorEastAsia" w:cstheme="majorBidi"/>
          <w:b/>
          <w:bCs/>
          <w:color w:val="0B769F" w:themeColor="accent4" w:themeShade="BF"/>
          <w:sz w:val="40"/>
          <w:szCs w:val="40"/>
        </w:rPr>
      </w:pPr>
    </w:p>
    <w:p w14:paraId="4A8C9C1E" w14:textId="11E809A4" w:rsidR="00024EE1" w:rsidRDefault="00C17685" w:rsidP="00024EE1">
      <w:pPr>
        <w:jc w:val="center"/>
        <w:rPr>
          <w:rFonts w:eastAsia="Arial" w:cs="Arial"/>
          <w:color w:val="auto"/>
        </w:rPr>
      </w:pPr>
      <w:r>
        <w:rPr>
          <w:rFonts w:eastAsia="Arial" w:cs="Arial"/>
          <w:color w:val="auto"/>
        </w:rPr>
        <w:t xml:space="preserve">At this point, the </w:t>
      </w:r>
      <w:r w:rsidR="00DB047B">
        <w:rPr>
          <w:rFonts w:eastAsia="Arial" w:cs="Arial"/>
          <w:color w:val="auto"/>
        </w:rPr>
        <w:t>Participant</w:t>
      </w:r>
      <w:r>
        <w:rPr>
          <w:rFonts w:eastAsia="Arial" w:cs="Arial"/>
          <w:color w:val="auto"/>
        </w:rPr>
        <w:t xml:space="preserve"> has chosen Getting Active as the risk factor to focus on</w:t>
      </w:r>
      <w:r w:rsidR="00024EE1">
        <w:rPr>
          <w:rFonts w:eastAsia="Arial" w:cs="Arial"/>
          <w:color w:val="auto"/>
        </w:rPr>
        <w:t>.</w:t>
      </w:r>
    </w:p>
    <w:p w14:paraId="5E1BB89A" w14:textId="6A866038" w:rsidR="00024EE1" w:rsidRDefault="00024EE1">
      <w:pPr>
        <w:spacing w:before="0" w:after="160"/>
        <w:rPr>
          <w:rFonts w:eastAsia="Arial" w:cs="Arial"/>
          <w:color w:val="auto"/>
        </w:rPr>
      </w:pPr>
      <w:r>
        <w:rPr>
          <w:rFonts w:eastAsia="Arial" w:cs="Arial"/>
          <w:color w:val="auto"/>
        </w:rPr>
        <w:br w:type="page"/>
      </w:r>
    </w:p>
    <w:bookmarkStart w:id="129" w:name="_Toc213939624"/>
    <w:bookmarkStart w:id="130" w:name="_Hlk178935361"/>
    <w:p w14:paraId="5E045FC6" w14:textId="7B6274FD" w:rsidR="00224EBC" w:rsidRPr="007319BC" w:rsidRDefault="00844F2F" w:rsidP="00FE4164">
      <w:pPr>
        <w:pStyle w:val="Heading1"/>
        <w:rPr>
          <w:rFonts w:asciiTheme="minorHAnsi" w:hAnsiTheme="minorHAnsi"/>
          <w:b/>
          <w:bCs/>
          <w:color w:val="0B769F" w:themeColor="accent4" w:themeShade="BF"/>
        </w:rPr>
      </w:pPr>
      <w:r w:rsidRPr="00A557D7">
        <w:rPr>
          <w:b/>
          <w:bCs/>
          <w:noProof/>
          <w:color w:val="000000" w:themeColor="text1"/>
        </w:rPr>
        <w:lastRenderedPageBreak/>
        <mc:AlternateContent>
          <mc:Choice Requires="wps">
            <w:drawing>
              <wp:anchor distT="0" distB="0" distL="114300" distR="114300" simplePos="0" relativeHeight="251658331" behindDoc="0" locked="0" layoutInCell="1" allowOverlap="1" wp14:anchorId="0B5896BB" wp14:editId="401A0835">
                <wp:simplePos x="0" y="0"/>
                <wp:positionH relativeFrom="margin">
                  <wp:align>left</wp:align>
                </wp:positionH>
                <wp:positionV relativeFrom="paragraph">
                  <wp:posOffset>347134</wp:posOffset>
                </wp:positionV>
                <wp:extent cx="6394450" cy="0"/>
                <wp:effectExtent l="0" t="19050" r="25400" b="19050"/>
                <wp:wrapNone/>
                <wp:docPr id="623760982" name="Straight Connector 1"/>
                <wp:cNvGraphicFramePr/>
                <a:graphic xmlns:a="http://schemas.openxmlformats.org/drawingml/2006/main">
                  <a:graphicData uri="http://schemas.microsoft.com/office/word/2010/wordprocessingShape">
                    <wps:wsp>
                      <wps:cNvCnPr/>
                      <wps:spPr>
                        <a:xfrm>
                          <a:off x="0" y="0"/>
                          <a:ext cx="6394450" cy="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1F75E0F">
              <v:line id="Straight Connector 1" style="position:absolute;z-index:25165833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7.35pt" to="503.5pt,27.35pt" w14:anchorId="637CD5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">
                <v:stroke joinstyle="miter"/>
                <w10:wrap anchorx="margin"/>
              </v:line>
            </w:pict>
          </mc:Fallback>
        </mc:AlternateContent>
      </w:r>
      <w:r w:rsidR="00224EBC">
        <w:rPr>
          <w:rFonts w:asciiTheme="minorHAnsi" w:hAnsiTheme="minorHAnsi"/>
          <w:b/>
          <w:bCs/>
          <w:color w:val="0B769F" w:themeColor="accent4" w:themeShade="BF"/>
        </w:rPr>
        <w:t xml:space="preserve">Overview of </w:t>
      </w:r>
      <w:r w:rsidR="00C92332">
        <w:rPr>
          <w:rFonts w:asciiTheme="minorHAnsi" w:hAnsiTheme="minorHAnsi"/>
          <w:b/>
          <w:bCs/>
          <w:color w:val="0B769F" w:themeColor="accent4" w:themeShade="BF"/>
        </w:rPr>
        <w:t>Getting Active</w:t>
      </w:r>
      <w:r w:rsidR="00224EBC">
        <w:rPr>
          <w:rFonts w:asciiTheme="minorHAnsi" w:hAnsiTheme="minorHAnsi"/>
          <w:b/>
          <w:bCs/>
          <w:color w:val="0B769F" w:themeColor="accent4" w:themeShade="BF"/>
        </w:rPr>
        <w:t xml:space="preserve"> Intervention in ENHANCE</w:t>
      </w:r>
      <w:bookmarkEnd w:id="129"/>
    </w:p>
    <w:bookmarkEnd w:id="130"/>
    <w:p w14:paraId="03B9DE28" w14:textId="4133CD94" w:rsidR="00224EBC" w:rsidRPr="00C92332" w:rsidRDefault="00224EBC" w:rsidP="00844F2F">
      <w:pPr>
        <w:rPr>
          <w:rStyle w:val="normaltextrun"/>
          <w:b/>
          <w:bCs/>
          <w:color w:val="E97132" w:themeColor="accent2"/>
        </w:rPr>
      </w:pPr>
      <w:r w:rsidRPr="00C92332">
        <w:rPr>
          <w:rStyle w:val="normaltextrun"/>
          <w:b/>
          <w:bCs/>
          <w:color w:val="E97132" w:themeColor="accent2"/>
        </w:rPr>
        <w:t xml:space="preserve">The </w:t>
      </w:r>
      <w:r w:rsidR="00C92332" w:rsidRPr="00C92332">
        <w:rPr>
          <w:rStyle w:val="normaltextrun"/>
          <w:b/>
          <w:bCs/>
          <w:color w:val="E97132" w:themeColor="accent2"/>
        </w:rPr>
        <w:t>Primary Goal: </w:t>
      </w:r>
    </w:p>
    <w:p w14:paraId="1DFD0D0C" w14:textId="60EE2B29" w:rsidR="001D367B" w:rsidRDefault="00C92332" w:rsidP="00240362">
      <w:pPr>
        <w:pStyle w:val="ListParagraph"/>
        <w:numPr>
          <w:ilvl w:val="0"/>
          <w:numId w:val="88"/>
        </w:numPr>
        <w:spacing w:line="240" w:lineRule="auto"/>
        <w:rPr>
          <w:color w:val="auto"/>
        </w:rPr>
      </w:pPr>
      <w:bookmarkStart w:id="131" w:name="_Hlk180751050"/>
      <w:r>
        <w:rPr>
          <w:color w:val="auto"/>
        </w:rPr>
        <w:t>T</w:t>
      </w:r>
      <w:r w:rsidR="00224EBC" w:rsidRPr="00C92332">
        <w:rPr>
          <w:color w:val="auto"/>
        </w:rPr>
        <w:t xml:space="preserve">o </w:t>
      </w:r>
      <w:r w:rsidR="00224EBC" w:rsidRPr="001D367B">
        <w:rPr>
          <w:b/>
          <w:bCs/>
          <w:color w:val="auto"/>
        </w:rPr>
        <w:t xml:space="preserve">help </w:t>
      </w:r>
      <w:r w:rsidR="0053322A">
        <w:rPr>
          <w:b/>
          <w:bCs/>
          <w:color w:val="auto"/>
        </w:rPr>
        <w:t xml:space="preserve">the </w:t>
      </w:r>
      <w:r w:rsidR="00DB047B">
        <w:rPr>
          <w:b/>
          <w:bCs/>
          <w:color w:val="auto"/>
        </w:rPr>
        <w:t>Participant</w:t>
      </w:r>
      <w:r w:rsidR="00224EBC" w:rsidRPr="001D367B">
        <w:rPr>
          <w:b/>
          <w:bCs/>
          <w:color w:val="auto"/>
        </w:rPr>
        <w:t xml:space="preserve"> increase their physical activity to 2.5 hours per week.</w:t>
      </w:r>
      <w:r w:rsidR="00224EBC" w:rsidRPr="00C92332">
        <w:rPr>
          <w:color w:val="auto"/>
        </w:rPr>
        <w:t xml:space="preserve"> </w:t>
      </w:r>
    </w:p>
    <w:p w14:paraId="26F242A8" w14:textId="788FAA12" w:rsidR="001D367B" w:rsidRDefault="00224EBC" w:rsidP="00240362">
      <w:pPr>
        <w:pStyle w:val="ListParagraph"/>
        <w:numPr>
          <w:ilvl w:val="0"/>
          <w:numId w:val="88"/>
        </w:numPr>
        <w:spacing w:line="240" w:lineRule="auto"/>
        <w:rPr>
          <w:color w:val="auto"/>
        </w:rPr>
      </w:pPr>
      <w:r w:rsidRPr="00C92332">
        <w:rPr>
          <w:color w:val="auto"/>
        </w:rPr>
        <w:t xml:space="preserve">This </w:t>
      </w:r>
      <w:r w:rsidR="0028216D">
        <w:rPr>
          <w:color w:val="auto"/>
        </w:rPr>
        <w:t xml:space="preserve">is through </w:t>
      </w:r>
      <w:r w:rsidRPr="001D367B">
        <w:rPr>
          <w:b/>
          <w:bCs/>
          <w:color w:val="auto"/>
        </w:rPr>
        <w:t xml:space="preserve">educational videos, </w:t>
      </w:r>
      <w:r w:rsidR="0028216D">
        <w:rPr>
          <w:b/>
          <w:bCs/>
          <w:color w:val="auto"/>
        </w:rPr>
        <w:t xml:space="preserve">and </w:t>
      </w:r>
      <w:r w:rsidR="00DB047B">
        <w:rPr>
          <w:b/>
          <w:bCs/>
          <w:color w:val="auto"/>
        </w:rPr>
        <w:t>Coach</w:t>
      </w:r>
      <w:r w:rsidR="0028216D">
        <w:rPr>
          <w:b/>
          <w:bCs/>
          <w:color w:val="auto"/>
        </w:rPr>
        <w:t xml:space="preserve"> </w:t>
      </w:r>
      <w:r w:rsidRPr="001D367B">
        <w:rPr>
          <w:b/>
          <w:bCs/>
          <w:color w:val="auto"/>
        </w:rPr>
        <w:t>guidance, and support</w:t>
      </w:r>
      <w:r w:rsidRPr="00C92332">
        <w:rPr>
          <w:color w:val="auto"/>
        </w:rPr>
        <w:t xml:space="preserve">. </w:t>
      </w:r>
    </w:p>
    <w:p w14:paraId="3C05185D" w14:textId="47251931" w:rsidR="001D367B" w:rsidRDefault="0028216D" w:rsidP="00240362">
      <w:pPr>
        <w:pStyle w:val="ListParagraph"/>
        <w:numPr>
          <w:ilvl w:val="0"/>
          <w:numId w:val="88"/>
        </w:numPr>
        <w:spacing w:line="240" w:lineRule="auto"/>
        <w:rPr>
          <w:color w:val="auto"/>
        </w:rPr>
      </w:pPr>
      <w:r>
        <w:rPr>
          <w:color w:val="auto"/>
        </w:rPr>
        <w:t>T</w:t>
      </w:r>
      <w:r w:rsidR="00224EBC" w:rsidRPr="00C92332">
        <w:rPr>
          <w:color w:val="auto"/>
        </w:rPr>
        <w:t xml:space="preserve">o </w:t>
      </w:r>
      <w:r w:rsidR="00224EBC" w:rsidRPr="001D367B">
        <w:rPr>
          <w:b/>
          <w:bCs/>
          <w:color w:val="auto"/>
        </w:rPr>
        <w:t>improve strength, balance, and fitness levels</w:t>
      </w:r>
      <w:r w:rsidR="00224EBC" w:rsidRPr="00C92332">
        <w:rPr>
          <w:color w:val="auto"/>
        </w:rPr>
        <w:t xml:space="preserve">. </w:t>
      </w:r>
    </w:p>
    <w:bookmarkEnd w:id="131"/>
    <w:p w14:paraId="0C8C67D2" w14:textId="392F81D4" w:rsidR="00224EBC" w:rsidRPr="00C92332" w:rsidRDefault="00364D69" w:rsidP="00240362">
      <w:pPr>
        <w:pStyle w:val="ListParagraph"/>
        <w:numPr>
          <w:ilvl w:val="0"/>
          <w:numId w:val="88"/>
        </w:numPr>
        <w:spacing w:before="0" w:after="0" w:line="240" w:lineRule="auto"/>
        <w:rPr>
          <w:color w:val="auto"/>
        </w:rPr>
      </w:pPr>
      <w:r>
        <w:rPr>
          <w:color w:val="auto"/>
        </w:rPr>
        <w:t xml:space="preserve">The </w:t>
      </w:r>
      <w:r w:rsidR="00DB047B">
        <w:rPr>
          <w:color w:val="auto"/>
        </w:rPr>
        <w:t>Participant</w:t>
      </w:r>
      <w:r>
        <w:rPr>
          <w:color w:val="auto"/>
        </w:rPr>
        <w:t xml:space="preserve"> will choose the activity, and if they want to walk, you will discuss how they will measure this.</w:t>
      </w:r>
    </w:p>
    <w:bookmarkStart w:id="132" w:name="_Toc213939625"/>
    <w:p w14:paraId="01779B1D" w14:textId="4371425E" w:rsidR="00224EBC" w:rsidRPr="0060630F" w:rsidRDefault="0060630F" w:rsidP="009365CE">
      <w:pPr>
        <w:pStyle w:val="Heading2"/>
        <w:rPr>
          <w:b/>
          <w:bCs/>
        </w:rPr>
      </w:pPr>
      <w:r w:rsidRPr="0060630F">
        <w:rPr>
          <w:b/>
          <w:bCs/>
          <w:noProof/>
          <w:color w:val="0B769F" w:themeColor="accent4" w:themeShade="BF"/>
        </w:rPr>
        <mc:AlternateContent>
          <mc:Choice Requires="wps">
            <w:drawing>
              <wp:anchor distT="0" distB="0" distL="114300" distR="114300" simplePos="0" relativeHeight="251658332" behindDoc="0" locked="0" layoutInCell="1" allowOverlap="1" wp14:anchorId="738435DD" wp14:editId="41B9B7BD">
                <wp:simplePos x="0" y="0"/>
                <wp:positionH relativeFrom="margin">
                  <wp:align>left</wp:align>
                </wp:positionH>
                <wp:positionV relativeFrom="paragraph">
                  <wp:posOffset>400837</wp:posOffset>
                </wp:positionV>
                <wp:extent cx="5924550" cy="7620"/>
                <wp:effectExtent l="19050" t="19050" r="19050" b="30480"/>
                <wp:wrapNone/>
                <wp:docPr id="1510201897"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noFill/>
                        <a:ln w="38100" cap="flat" cmpd="sng" algn="ctr">
                          <a:solidFill>
                            <a:srgbClr val="E97132">
                              <a:lumMod val="60000"/>
                              <a:lumOff val="40000"/>
                            </a:srgb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7D6EBC3">
              <v:line id="Straight Connector 1" style="position:absolute;z-index:2516583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2aa84" strokeweight="3pt" from="0,31.55pt" to="466.5pt,32.15pt" w14:anchorId="1566D9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">
                <v:stroke joinstyle="miter"/>
                <w10:wrap anchorx="margin"/>
              </v:line>
            </w:pict>
          </mc:Fallback>
        </mc:AlternateContent>
      </w:r>
      <w:r w:rsidR="00844F2F" w:rsidRPr="0060630F">
        <w:rPr>
          <w:b/>
          <w:bCs/>
          <w:noProof/>
          <w:color w:val="0B769F" w:themeColor="accent4" w:themeShade="BF"/>
          <w14:ligatures w14:val="standardContextual"/>
        </w:rPr>
        <w:drawing>
          <wp:anchor distT="0" distB="0" distL="114300" distR="114300" simplePos="0" relativeHeight="251658336" behindDoc="1" locked="0" layoutInCell="1" allowOverlap="1" wp14:anchorId="717995A6" wp14:editId="49F2562B">
            <wp:simplePos x="0" y="0"/>
            <wp:positionH relativeFrom="margin">
              <wp:align>left</wp:align>
            </wp:positionH>
            <wp:positionV relativeFrom="paragraph">
              <wp:posOffset>342265</wp:posOffset>
            </wp:positionV>
            <wp:extent cx="247650" cy="247650"/>
            <wp:effectExtent l="0" t="0" r="0" b="0"/>
            <wp:wrapTight wrapText="bothSides">
              <wp:wrapPolygon edited="0">
                <wp:start x="0" y="0"/>
                <wp:lineTo x="0" y="19938"/>
                <wp:lineTo x="11631" y="19938"/>
                <wp:lineTo x="19938" y="16615"/>
                <wp:lineTo x="19938" y="0"/>
                <wp:lineTo x="0" y="0"/>
              </wp:wrapPolygon>
            </wp:wrapTight>
            <wp:docPr id="595990331" name="Graphic 6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791" name="Graphic 979416791" descr="Teacher with solid fill"/>
                    <pic:cNvPicPr/>
                  </pic:nvPicPr>
                  <pic:blipFill>
                    <a:blip r:embed="rId127">
                      <a:extLst>
                        <a:ext uri="{96DAC541-7B7A-43D3-8B79-37D633B846F1}">
                          <asvg:svgBlip xmlns:asvg="http://schemas.microsoft.com/office/drawing/2016/SVG/main" r:embed="rId128"/>
                        </a:ext>
                      </a:extLst>
                    </a:blip>
                    <a:stretch>
                      <a:fillRect/>
                    </a:stretch>
                  </pic:blipFill>
                  <pic:spPr>
                    <a:xfrm>
                      <a:off x="0" y="0"/>
                      <a:ext cx="247650" cy="247650"/>
                    </a:xfrm>
                    <a:prstGeom prst="rect">
                      <a:avLst/>
                    </a:prstGeom>
                  </pic:spPr>
                </pic:pic>
              </a:graphicData>
            </a:graphic>
          </wp:anchor>
        </w:drawing>
      </w:r>
      <w:r w:rsidR="001D367B" w:rsidRPr="0060630F">
        <w:rPr>
          <w:b/>
          <w:bCs/>
          <w:noProof/>
          <w:color w:val="0B769F" w:themeColor="accent4" w:themeShade="BF"/>
          <w14:ligatures w14:val="standardContextual"/>
        </w:rPr>
        <w:drawing>
          <wp:anchor distT="0" distB="0" distL="114300" distR="114300" simplePos="0" relativeHeight="251658384" behindDoc="1" locked="0" layoutInCell="1" allowOverlap="1" wp14:anchorId="402A8BFA" wp14:editId="7AFFAFED">
            <wp:simplePos x="0" y="0"/>
            <wp:positionH relativeFrom="column">
              <wp:posOffset>4451985</wp:posOffset>
            </wp:positionH>
            <wp:positionV relativeFrom="paragraph">
              <wp:posOffset>489585</wp:posOffset>
            </wp:positionV>
            <wp:extent cx="2076450" cy="1410255"/>
            <wp:effectExtent l="0" t="0" r="0" b="0"/>
            <wp:wrapNone/>
            <wp:docPr id="185246189" name="Picture 61" descr="A person and person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6189" name="Picture 61" descr="A person and person sitting at a table with a computer&#10;&#10;Description automatically generated"/>
                    <pic:cNvPicPr/>
                  </pic:nvPicPr>
                  <pic:blipFill>
                    <a:blip r:embed="rId129" cstate="print">
                      <a:alphaModFix amt="20000"/>
                      <a:extLst>
                        <a:ext uri="{28A0092B-C50C-407E-A947-70E740481C1C}">
                          <a14:useLocalDpi xmlns:a14="http://schemas.microsoft.com/office/drawing/2010/main" val="0"/>
                        </a:ext>
                      </a:extLst>
                    </a:blip>
                    <a:stretch>
                      <a:fillRect/>
                    </a:stretch>
                  </pic:blipFill>
                  <pic:spPr>
                    <a:xfrm>
                      <a:off x="0" y="0"/>
                      <a:ext cx="2076450" cy="1410255"/>
                    </a:xfrm>
                    <a:prstGeom prst="rect">
                      <a:avLst/>
                    </a:prstGeom>
                  </pic:spPr>
                </pic:pic>
              </a:graphicData>
            </a:graphic>
            <wp14:sizeRelH relativeFrom="page">
              <wp14:pctWidth>0</wp14:pctWidth>
            </wp14:sizeRelH>
            <wp14:sizeRelV relativeFrom="page">
              <wp14:pctHeight>0</wp14:pctHeight>
            </wp14:sizeRelV>
          </wp:anchor>
        </w:drawing>
      </w:r>
      <w:r w:rsidR="00224EBC" w:rsidRPr="0060630F">
        <w:rPr>
          <w:b/>
          <w:bCs/>
          <w:color w:val="0B769F" w:themeColor="accent4" w:themeShade="BF"/>
        </w:rPr>
        <w:t xml:space="preserve">The </w:t>
      </w:r>
      <w:r w:rsidR="00DB047B">
        <w:rPr>
          <w:b/>
          <w:bCs/>
          <w:color w:val="0B769F" w:themeColor="accent4" w:themeShade="BF"/>
        </w:rPr>
        <w:t>Coach</w:t>
      </w:r>
      <w:r w:rsidR="00224EBC" w:rsidRPr="0060630F">
        <w:rPr>
          <w:b/>
          <w:bCs/>
          <w:color w:val="0B769F" w:themeColor="accent4" w:themeShade="BF"/>
        </w:rPr>
        <w:t xml:space="preserve">ing Role: </w:t>
      </w:r>
      <w:r w:rsidR="001D367B" w:rsidRPr="0060630F">
        <w:rPr>
          <w:b/>
          <w:bCs/>
          <w:color w:val="0B769F" w:themeColor="accent4" w:themeShade="BF"/>
        </w:rPr>
        <w:t>Getting Active</w:t>
      </w:r>
      <w:bookmarkEnd w:id="132"/>
    </w:p>
    <w:p w14:paraId="6FC480D9" w14:textId="51E76C27" w:rsidR="00D65D8F" w:rsidRPr="008A267B" w:rsidRDefault="00D65D8F" w:rsidP="00D65D8F">
      <w:pPr>
        <w:pStyle w:val="paragraph"/>
        <w:spacing w:before="0" w:beforeAutospacing="0" w:after="0" w:afterAutospacing="0" w:line="360" w:lineRule="auto"/>
        <w:textAlignment w:val="baseline"/>
        <w:rPr>
          <w:rFonts w:ascii="Segoe UI" w:hAnsi="Segoe UI" w:cs="Segoe UI"/>
          <w:color w:val="595959"/>
          <w:sz w:val="18"/>
          <w:szCs w:val="18"/>
          <w:lang w:eastAsia="en-GB"/>
        </w:rPr>
      </w:pPr>
      <w:r w:rsidRPr="008A267B">
        <w:rPr>
          <w:rFonts w:ascii="Aptos" w:hAnsi="Aptos" w:cs="Segoe UI"/>
          <w:lang w:eastAsia="en-GB"/>
        </w:rPr>
        <w:t xml:space="preserve">Focus on </w:t>
      </w:r>
      <w:r>
        <w:rPr>
          <w:rFonts w:ascii="Aptos" w:hAnsi="Aptos" w:cs="Segoe UI"/>
          <w:lang w:eastAsia="en-GB"/>
        </w:rPr>
        <w:t xml:space="preserve">the </w:t>
      </w:r>
      <w:r w:rsidR="00DB047B">
        <w:rPr>
          <w:rFonts w:ascii="Aptos" w:hAnsi="Aptos" w:cs="Segoe UI"/>
          <w:lang w:eastAsia="en-GB"/>
        </w:rPr>
        <w:t>Participant</w:t>
      </w:r>
      <w:r>
        <w:rPr>
          <w:rFonts w:ascii="Aptos" w:hAnsi="Aptos" w:cs="Segoe UI"/>
          <w:lang w:eastAsia="en-GB"/>
        </w:rPr>
        <w:t xml:space="preserve">’s chosen </w:t>
      </w:r>
      <w:r w:rsidRPr="008A267B">
        <w:rPr>
          <w:rFonts w:ascii="Aptos" w:hAnsi="Aptos" w:cs="Segoe UI"/>
          <w:lang w:eastAsia="en-GB"/>
        </w:rPr>
        <w:t>realistic</w:t>
      </w:r>
      <w:r>
        <w:rPr>
          <w:rFonts w:ascii="Aptos" w:hAnsi="Aptos" w:cs="Segoe UI"/>
          <w:lang w:eastAsia="en-GB"/>
        </w:rPr>
        <w:t>,</w:t>
      </w:r>
      <w:r w:rsidRPr="008A267B">
        <w:rPr>
          <w:rFonts w:ascii="Aptos" w:hAnsi="Aptos" w:cs="Segoe UI"/>
          <w:lang w:eastAsia="en-GB"/>
        </w:rPr>
        <w:t xml:space="preserve"> incremental changes in physical activity. </w:t>
      </w:r>
    </w:p>
    <w:p w14:paraId="60900A6D" w14:textId="09A6AC4E" w:rsidR="00D65D8F" w:rsidRPr="008A267B" w:rsidRDefault="00D65D8F" w:rsidP="00D65D8F">
      <w:pPr>
        <w:spacing w:before="0" w:after="0" w:line="360" w:lineRule="auto"/>
        <w:textAlignment w:val="baseline"/>
        <w:rPr>
          <w:rFonts w:ascii="Segoe UI" w:eastAsia="Times New Roman" w:hAnsi="Segoe UI" w:cs="Segoe UI"/>
          <w:color w:val="595959"/>
          <w:sz w:val="18"/>
          <w:szCs w:val="18"/>
          <w:lang w:eastAsia="en-GB"/>
        </w:rPr>
      </w:pPr>
      <w:r>
        <w:rPr>
          <w:b/>
          <w:bCs/>
          <w:noProof/>
          <w:color w:val="0B769F" w:themeColor="accent4" w:themeShade="BF"/>
          <w14:ligatures w14:val="standardContextual"/>
        </w:rPr>
        <w:drawing>
          <wp:inline distT="0" distB="0" distL="0" distR="0" wp14:anchorId="479810F7" wp14:editId="2FCFACD2">
            <wp:extent cx="247650" cy="247650"/>
            <wp:effectExtent l="0" t="0" r="0" b="0"/>
            <wp:docPr id="764532483" name="Graphic 6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791" name="Graphic 979416791" descr="Teacher with solid fill"/>
                    <pic:cNvPicPr/>
                  </pic:nvPicPr>
                  <pic:blipFill>
                    <a:blip r:embed="rId127">
                      <a:extLst>
                        <a:ext uri="{96DAC541-7B7A-43D3-8B79-37D633B846F1}">
                          <asvg:svgBlip xmlns:asvg="http://schemas.microsoft.com/office/drawing/2016/SVG/main" r:embed="rId128"/>
                        </a:ext>
                      </a:extLst>
                    </a:blip>
                    <a:stretch>
                      <a:fillRect/>
                    </a:stretch>
                  </pic:blipFill>
                  <pic:spPr>
                    <a:xfrm>
                      <a:off x="0" y="0"/>
                      <a:ext cx="247650" cy="247650"/>
                    </a:xfrm>
                    <a:prstGeom prst="rect">
                      <a:avLst/>
                    </a:prstGeom>
                  </pic:spPr>
                </pic:pic>
              </a:graphicData>
            </a:graphic>
          </wp:inline>
        </w:drawing>
      </w:r>
      <w:r w:rsidRPr="008A267B">
        <w:rPr>
          <w:rFonts w:ascii="Aptos" w:eastAsia="Times New Roman" w:hAnsi="Aptos" w:cs="Segoe UI"/>
          <w:color w:val="auto"/>
          <w:lang w:eastAsia="en-GB"/>
        </w:rPr>
        <w:t> Assist in setting specific, measurable, achievable,</w:t>
      </w:r>
      <w:r w:rsidRPr="008A267B">
        <w:rPr>
          <w:rFonts w:ascii="Segoe UI" w:eastAsia="Times New Roman" w:hAnsi="Segoe UI" w:cs="Segoe UI"/>
          <w:noProof/>
          <w:color w:val="595959"/>
          <w:sz w:val="18"/>
          <w:szCs w:val="18"/>
          <w:lang w:eastAsia="en-GB"/>
        </w:rPr>
        <w:t xml:space="preserve"> </w:t>
      </w:r>
      <w:r w:rsidRPr="008A267B">
        <w:rPr>
          <w:rFonts w:ascii="Aptos" w:eastAsia="Times New Roman" w:hAnsi="Aptos" w:cs="Segoe UI"/>
          <w:color w:val="auto"/>
          <w:lang w:eastAsia="en-GB"/>
        </w:rPr>
        <w:t>relevant, and time-based (</w:t>
      </w:r>
      <w:r w:rsidRPr="008A267B">
        <w:rPr>
          <w:rFonts w:ascii="Aptos" w:eastAsia="Times New Roman" w:hAnsi="Aptos" w:cs="Segoe UI"/>
          <w:b/>
          <w:bCs/>
          <w:color w:val="auto"/>
          <w:lang w:eastAsia="en-GB"/>
        </w:rPr>
        <w:t>SMART</w:t>
      </w:r>
      <w:r w:rsidRPr="008A267B">
        <w:rPr>
          <w:rFonts w:ascii="Aptos" w:eastAsia="Times New Roman" w:hAnsi="Aptos" w:cs="Segoe UI"/>
          <w:color w:val="auto"/>
          <w:lang w:eastAsia="en-GB"/>
        </w:rPr>
        <w:t>)</w:t>
      </w:r>
      <w:r>
        <w:rPr>
          <w:rFonts w:ascii="Aptos" w:eastAsia="Times New Roman" w:hAnsi="Aptos" w:cs="Segoe UI"/>
          <w:color w:val="auto"/>
          <w:lang w:eastAsia="en-GB"/>
        </w:rPr>
        <w:t xml:space="preserve"> goals</w:t>
      </w:r>
      <w:r w:rsidRPr="008A267B">
        <w:rPr>
          <w:rFonts w:ascii="Aptos" w:eastAsia="Times New Roman" w:hAnsi="Aptos" w:cs="Segoe UI"/>
          <w:color w:val="auto"/>
          <w:lang w:eastAsia="en-GB"/>
        </w:rPr>
        <w:t>. </w:t>
      </w:r>
    </w:p>
    <w:p w14:paraId="6D27CDF0" w14:textId="141AA60F" w:rsidR="00D65D8F" w:rsidRPr="008A267B" w:rsidRDefault="00D65D8F" w:rsidP="00D65D8F">
      <w:pPr>
        <w:rPr>
          <w:rFonts w:ascii="Segoe UI" w:eastAsia="Times New Roman" w:hAnsi="Segoe UI" w:cs="Segoe UI"/>
          <w:color w:val="595959"/>
          <w:sz w:val="18"/>
          <w:szCs w:val="18"/>
          <w:lang w:eastAsia="en-GB"/>
        </w:rPr>
      </w:pPr>
      <w:r>
        <w:rPr>
          <w:b/>
          <w:bCs/>
          <w:noProof/>
          <w:color w:val="0B769F" w:themeColor="accent4" w:themeShade="BF"/>
          <w14:ligatures w14:val="standardContextual"/>
        </w:rPr>
        <w:drawing>
          <wp:inline distT="0" distB="0" distL="0" distR="0" wp14:anchorId="4D25CD01" wp14:editId="3E367B9A">
            <wp:extent cx="247650" cy="247650"/>
            <wp:effectExtent l="0" t="0" r="0" b="0"/>
            <wp:docPr id="41954943" name="Graphic 6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791" name="Graphic 979416791" descr="Teacher with solid fill"/>
                    <pic:cNvPicPr/>
                  </pic:nvPicPr>
                  <pic:blipFill>
                    <a:blip r:embed="rId127">
                      <a:extLst>
                        <a:ext uri="{96DAC541-7B7A-43D3-8B79-37D633B846F1}">
                          <asvg:svgBlip xmlns:asvg="http://schemas.microsoft.com/office/drawing/2016/SVG/main" r:embed="rId128"/>
                        </a:ext>
                      </a:extLst>
                    </a:blip>
                    <a:stretch>
                      <a:fillRect/>
                    </a:stretch>
                  </pic:blipFill>
                  <pic:spPr>
                    <a:xfrm>
                      <a:off x="0" y="0"/>
                      <a:ext cx="247650" cy="247650"/>
                    </a:xfrm>
                    <a:prstGeom prst="rect">
                      <a:avLst/>
                    </a:prstGeom>
                  </pic:spPr>
                </pic:pic>
              </a:graphicData>
            </a:graphic>
          </wp:inline>
        </w:drawing>
      </w:r>
      <w:r w:rsidRPr="008A267B">
        <w:rPr>
          <w:rFonts w:ascii="Aptos" w:eastAsia="Times New Roman" w:hAnsi="Aptos" w:cs="Segoe UI"/>
          <w:color w:val="auto"/>
          <w:lang w:eastAsia="en-GB"/>
        </w:rPr>
        <w:t> Celebrate successes and progress, no matter how small. </w:t>
      </w:r>
    </w:p>
    <w:p w14:paraId="2B145544" w14:textId="745D5846" w:rsidR="00D65D8F" w:rsidRPr="008A267B" w:rsidRDefault="00D65D8F" w:rsidP="00D65D8F">
      <w:pPr>
        <w:spacing w:before="0" w:after="0" w:line="360" w:lineRule="auto"/>
        <w:textAlignment w:val="baseline"/>
        <w:rPr>
          <w:rFonts w:ascii="Segoe UI" w:eastAsia="Times New Roman" w:hAnsi="Segoe UI" w:cs="Segoe UI"/>
          <w:color w:val="595959"/>
          <w:sz w:val="18"/>
          <w:szCs w:val="18"/>
          <w:lang w:eastAsia="en-GB"/>
        </w:rPr>
      </w:pPr>
      <w:r>
        <w:rPr>
          <w:b/>
          <w:bCs/>
          <w:noProof/>
          <w:color w:val="0B769F" w:themeColor="accent4" w:themeShade="BF"/>
          <w14:ligatures w14:val="standardContextual"/>
        </w:rPr>
        <w:drawing>
          <wp:inline distT="0" distB="0" distL="0" distR="0" wp14:anchorId="4B308D6C" wp14:editId="20AE5735">
            <wp:extent cx="247650" cy="247650"/>
            <wp:effectExtent l="0" t="0" r="0" b="0"/>
            <wp:docPr id="878434307" name="Graphic 6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791" name="Graphic 979416791" descr="Teacher with solid fill"/>
                    <pic:cNvPicPr/>
                  </pic:nvPicPr>
                  <pic:blipFill>
                    <a:blip r:embed="rId127">
                      <a:extLst>
                        <a:ext uri="{96DAC541-7B7A-43D3-8B79-37D633B846F1}">
                          <asvg:svgBlip xmlns:asvg="http://schemas.microsoft.com/office/drawing/2016/SVG/main" r:embed="rId128"/>
                        </a:ext>
                      </a:extLst>
                    </a:blip>
                    <a:stretch>
                      <a:fillRect/>
                    </a:stretch>
                  </pic:blipFill>
                  <pic:spPr>
                    <a:xfrm>
                      <a:off x="0" y="0"/>
                      <a:ext cx="247650" cy="247650"/>
                    </a:xfrm>
                    <a:prstGeom prst="rect">
                      <a:avLst/>
                    </a:prstGeom>
                  </pic:spPr>
                </pic:pic>
              </a:graphicData>
            </a:graphic>
          </wp:inline>
        </w:drawing>
      </w:r>
      <w:r>
        <w:rPr>
          <w:rFonts w:ascii="Aptos" w:eastAsia="Times New Roman" w:hAnsi="Aptos" w:cs="Segoe UI"/>
          <w:color w:val="auto"/>
          <w:lang w:eastAsia="en-GB"/>
        </w:rPr>
        <w:t xml:space="preserve"> Check</w:t>
      </w:r>
      <w:r w:rsidRPr="008A267B">
        <w:rPr>
          <w:rFonts w:ascii="Aptos" w:eastAsia="Times New Roman" w:hAnsi="Aptos" w:cs="Segoe UI"/>
          <w:color w:val="auto"/>
          <w:lang w:eastAsia="en-GB"/>
        </w:rPr>
        <w:t xml:space="preserve"> that the </w:t>
      </w:r>
      <w:r w:rsidR="00DB047B">
        <w:rPr>
          <w:rFonts w:ascii="Aptos" w:eastAsia="Times New Roman" w:hAnsi="Aptos" w:cs="Segoe UI"/>
          <w:color w:val="auto"/>
          <w:lang w:eastAsia="en-GB"/>
        </w:rPr>
        <w:t>Participant</w:t>
      </w:r>
      <w:r w:rsidRPr="008A267B">
        <w:rPr>
          <w:rFonts w:ascii="Aptos" w:eastAsia="Times New Roman" w:hAnsi="Aptos" w:cs="Segoe UI"/>
          <w:color w:val="auto"/>
          <w:lang w:eastAsia="en-GB"/>
        </w:rPr>
        <w:t xml:space="preserve"> can</w:t>
      </w:r>
      <w:r>
        <w:rPr>
          <w:rFonts w:ascii="Aptos" w:eastAsia="Times New Roman" w:hAnsi="Aptos" w:cs="Segoe UI"/>
          <w:color w:val="auto"/>
          <w:lang w:eastAsia="en-GB"/>
        </w:rPr>
        <w:t xml:space="preserve"> use</w:t>
      </w:r>
      <w:r w:rsidRPr="008A267B">
        <w:rPr>
          <w:rFonts w:ascii="Aptos" w:eastAsia="Times New Roman" w:hAnsi="Aptos" w:cs="Segoe UI"/>
          <w:color w:val="auto"/>
          <w:lang w:eastAsia="en-GB"/>
        </w:rPr>
        <w:t xml:space="preserve"> a pedometer.   </w:t>
      </w:r>
    </w:p>
    <w:p w14:paraId="4617ECE4" w14:textId="77777777" w:rsidR="00D65D8F" w:rsidRPr="008A267B" w:rsidRDefault="00D65D8F" w:rsidP="00D65D8F">
      <w:pPr>
        <w:spacing w:before="0" w:after="0" w:line="360" w:lineRule="auto"/>
        <w:textAlignment w:val="baseline"/>
        <w:rPr>
          <w:rFonts w:ascii="Segoe UI" w:eastAsia="Times New Roman" w:hAnsi="Segoe UI" w:cs="Segoe UI"/>
          <w:color w:val="595959"/>
          <w:sz w:val="18"/>
          <w:szCs w:val="18"/>
          <w:lang w:eastAsia="en-GB"/>
        </w:rPr>
      </w:pPr>
      <w:r>
        <w:rPr>
          <w:b/>
          <w:bCs/>
          <w:noProof/>
          <w:color w:val="0B769F" w:themeColor="accent4" w:themeShade="BF"/>
          <w14:ligatures w14:val="standardContextual"/>
        </w:rPr>
        <w:drawing>
          <wp:inline distT="0" distB="0" distL="0" distR="0" wp14:anchorId="5B54401A" wp14:editId="4A2C19F5">
            <wp:extent cx="247650" cy="247650"/>
            <wp:effectExtent l="0" t="0" r="0" b="0"/>
            <wp:docPr id="748492998" name="Graphic 6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16791" name="Graphic 979416791" descr="Teacher with solid fill"/>
                    <pic:cNvPicPr/>
                  </pic:nvPicPr>
                  <pic:blipFill>
                    <a:blip r:embed="rId127">
                      <a:extLst>
                        <a:ext uri="{96DAC541-7B7A-43D3-8B79-37D633B846F1}">
                          <asvg:svgBlip xmlns:asvg="http://schemas.microsoft.com/office/drawing/2016/SVG/main" r:embed="rId128"/>
                        </a:ext>
                      </a:extLst>
                    </a:blip>
                    <a:stretch>
                      <a:fillRect/>
                    </a:stretch>
                  </pic:blipFill>
                  <pic:spPr>
                    <a:xfrm>
                      <a:off x="0" y="0"/>
                      <a:ext cx="247650" cy="247650"/>
                    </a:xfrm>
                    <a:prstGeom prst="rect">
                      <a:avLst/>
                    </a:prstGeom>
                  </pic:spPr>
                </pic:pic>
              </a:graphicData>
            </a:graphic>
          </wp:inline>
        </w:drawing>
      </w:r>
      <w:r w:rsidRPr="008A267B">
        <w:rPr>
          <w:rFonts w:ascii="Aptos" w:eastAsia="Times New Roman" w:hAnsi="Aptos" w:cs="Segoe UI"/>
          <w:color w:val="auto"/>
          <w:lang w:eastAsia="en-GB"/>
        </w:rPr>
        <w:t xml:space="preserve"> Provide </w:t>
      </w:r>
      <w:r>
        <w:rPr>
          <w:rFonts w:ascii="Aptos" w:eastAsia="Times New Roman" w:hAnsi="Aptos" w:cs="Segoe UI"/>
          <w:color w:val="auto"/>
          <w:lang w:eastAsia="en-GB"/>
        </w:rPr>
        <w:t>help to use</w:t>
      </w:r>
      <w:r w:rsidRPr="008A267B">
        <w:rPr>
          <w:rFonts w:ascii="Aptos" w:eastAsia="Times New Roman" w:hAnsi="Aptos" w:cs="Segoe UI"/>
          <w:color w:val="auto"/>
          <w:lang w:eastAsia="en-GB"/>
        </w:rPr>
        <w:t xml:space="preserve"> the ENHANCE app if required.</w:t>
      </w:r>
    </w:p>
    <w:p w14:paraId="385CA30E" w14:textId="3E3AC5D6" w:rsidR="00224EBC" w:rsidRPr="001D367B" w:rsidRDefault="00224EBC" w:rsidP="001D367B">
      <w:pPr>
        <w:pStyle w:val="ListBullet"/>
        <w:numPr>
          <w:ilvl w:val="0"/>
          <w:numId w:val="0"/>
        </w:numPr>
        <w:spacing w:line="240" w:lineRule="auto"/>
        <w:rPr>
          <w:color w:val="auto"/>
        </w:rPr>
      </w:pPr>
      <w:r w:rsidRPr="001D367B">
        <w:rPr>
          <w:color w:val="auto"/>
        </w:rPr>
        <w:t xml:space="preserve"> </w:t>
      </w:r>
    </w:p>
    <w:bookmarkStart w:id="133" w:name="_Toc213939626"/>
    <w:p w14:paraId="69F936A1" w14:textId="1515B921" w:rsidR="00224EBC" w:rsidRPr="000079F8" w:rsidRDefault="001D367B" w:rsidP="000079F8">
      <w:pPr>
        <w:pStyle w:val="Heading2"/>
        <w:rPr>
          <w:b/>
          <w:bCs/>
          <w:color w:val="0B769F" w:themeColor="accent4" w:themeShade="BF"/>
        </w:rPr>
      </w:pPr>
      <w:r w:rsidRPr="000079F8">
        <w:rPr>
          <w:b/>
          <w:bCs/>
          <w:noProof/>
          <w:color w:val="0B769F" w:themeColor="accent4" w:themeShade="BF"/>
          <w:sz w:val="22"/>
          <w:szCs w:val="22"/>
        </w:rPr>
        <mc:AlternateContent>
          <mc:Choice Requires="wps">
            <w:drawing>
              <wp:anchor distT="0" distB="0" distL="114300" distR="114300" simplePos="0" relativeHeight="251658337" behindDoc="0" locked="0" layoutInCell="1" allowOverlap="1" wp14:anchorId="3006A7FC" wp14:editId="53FD122D">
                <wp:simplePos x="0" y="0"/>
                <wp:positionH relativeFrom="margin">
                  <wp:posOffset>-21240</wp:posOffset>
                </wp:positionH>
                <wp:positionV relativeFrom="paragraph">
                  <wp:posOffset>250278</wp:posOffset>
                </wp:positionV>
                <wp:extent cx="5924550" cy="7620"/>
                <wp:effectExtent l="19050" t="19050" r="19050" b="30480"/>
                <wp:wrapNone/>
                <wp:docPr id="1815023488"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noFill/>
                        <a:ln w="38100" cap="flat" cmpd="sng" algn="ctr">
                          <a:solidFill>
                            <a:srgbClr val="E97132">
                              <a:lumMod val="60000"/>
                              <a:lumOff val="40000"/>
                            </a:srgb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1FE53F7">
              <v:line id="Straight Connector 1" style="position:absolute;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2aa84" strokeweight="3pt" from="-1.65pt,19.7pt" to="464.85pt,20.3pt" w14:anchorId="080353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">
                <v:stroke joinstyle="miter"/>
                <w10:wrap anchorx="margin"/>
              </v:line>
            </w:pict>
          </mc:Fallback>
        </mc:AlternateContent>
      </w:r>
      <w:r w:rsidR="00224EBC" w:rsidRPr="000079F8">
        <w:rPr>
          <w:b/>
          <w:bCs/>
          <w:color w:val="0B769F" w:themeColor="accent4" w:themeShade="BF"/>
        </w:rPr>
        <w:t xml:space="preserve">App Content: </w:t>
      </w:r>
      <w:r w:rsidRPr="000079F8">
        <w:rPr>
          <w:b/>
          <w:bCs/>
          <w:color w:val="0B769F" w:themeColor="accent4" w:themeShade="BF"/>
        </w:rPr>
        <w:t>Getting Active (for reference)</w:t>
      </w:r>
      <w:bookmarkEnd w:id="133"/>
      <w:r w:rsidR="00224EBC" w:rsidRPr="000079F8">
        <w:rPr>
          <w:b/>
          <w:bCs/>
          <w:color w:val="0B769F" w:themeColor="accent4" w:themeShade="BF"/>
        </w:rPr>
        <w:t> </w:t>
      </w:r>
    </w:p>
    <w:tbl>
      <w:tblPr>
        <w:tblW w:w="1019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02"/>
        <w:gridCol w:w="7796"/>
      </w:tblGrid>
      <w:tr w:rsidR="00224EBC" w:rsidRPr="00662612" w14:paraId="291793EA" w14:textId="77777777" w:rsidTr="001A7804">
        <w:trPr>
          <w:trHeight w:val="1348"/>
        </w:trPr>
        <w:tc>
          <w:tcPr>
            <w:tcW w:w="2402" w:type="dxa"/>
            <w:tcBorders>
              <w:top w:val="single" w:sz="6" w:space="0" w:color="F1A983"/>
              <w:left w:val="single" w:sz="6" w:space="0" w:color="F1A983"/>
              <w:bottom w:val="single" w:sz="12" w:space="0" w:color="F1A983"/>
              <w:right w:val="single" w:sz="6" w:space="0" w:color="F1A983"/>
            </w:tcBorders>
            <w:vAlign w:val="center"/>
            <w:hideMark/>
          </w:tcPr>
          <w:p w14:paraId="1AF7CFFF" w14:textId="1A204545" w:rsidR="00224EBC" w:rsidRPr="00662612" w:rsidRDefault="00224EBC" w:rsidP="00434176">
            <w:pPr>
              <w:spacing w:line="240" w:lineRule="auto"/>
              <w:jc w:val="center"/>
              <w:rPr>
                <w:rFonts w:eastAsia="Arial" w:cs="Arial"/>
                <w:b/>
                <w:bCs/>
                <w:color w:val="000000" w:themeColor="text1"/>
              </w:rPr>
            </w:pPr>
            <w:r w:rsidRPr="00662612">
              <w:rPr>
                <w:rFonts w:eastAsia="Arial" w:cs="Arial"/>
                <w:b/>
                <w:bCs/>
                <w:color w:val="000000" w:themeColor="text1"/>
              </w:rPr>
              <w:t>Getting Started</w:t>
            </w:r>
          </w:p>
        </w:tc>
        <w:tc>
          <w:tcPr>
            <w:tcW w:w="7796" w:type="dxa"/>
            <w:tcBorders>
              <w:top w:val="single" w:sz="6" w:space="0" w:color="F1A983"/>
              <w:left w:val="single" w:sz="6" w:space="0" w:color="F1A983"/>
              <w:bottom w:val="single" w:sz="12" w:space="0" w:color="F1A983"/>
              <w:right w:val="single" w:sz="6" w:space="0" w:color="F1A983"/>
            </w:tcBorders>
            <w:hideMark/>
          </w:tcPr>
          <w:p w14:paraId="2FF32E7F" w14:textId="77777777" w:rsidR="00224EBC" w:rsidRPr="008F65D0" w:rsidRDefault="00224EBC" w:rsidP="00240362">
            <w:pPr>
              <w:numPr>
                <w:ilvl w:val="0"/>
                <w:numId w:val="77"/>
              </w:numPr>
              <w:tabs>
                <w:tab w:val="clear" w:pos="720"/>
              </w:tabs>
              <w:spacing w:before="0" w:after="0" w:line="240" w:lineRule="auto"/>
              <w:ind w:left="427" w:hanging="284"/>
              <w:rPr>
                <w:rFonts w:eastAsia="Arial" w:cs="Arial"/>
                <w:color w:val="auto"/>
              </w:rPr>
            </w:pPr>
            <w:r w:rsidRPr="00434176">
              <w:rPr>
                <w:rFonts w:eastAsia="Arial" w:cs="Arial"/>
                <w:b/>
                <w:bCs/>
                <w:color w:val="auto"/>
              </w:rPr>
              <w:t>Introduction</w:t>
            </w:r>
            <w:r w:rsidRPr="008F65D0">
              <w:rPr>
                <w:rFonts w:eastAsia="Arial" w:cs="Arial"/>
                <w:color w:val="auto"/>
              </w:rPr>
              <w:t xml:space="preserve"> to the </w:t>
            </w:r>
            <w:r>
              <w:rPr>
                <w:rFonts w:eastAsia="Arial" w:cs="Arial"/>
                <w:color w:val="auto"/>
              </w:rPr>
              <w:t>‘</w:t>
            </w:r>
            <w:r w:rsidRPr="008F65D0">
              <w:rPr>
                <w:rFonts w:eastAsia="Arial" w:cs="Arial"/>
                <w:color w:val="auto"/>
              </w:rPr>
              <w:t>Getting Active</w:t>
            </w:r>
            <w:r>
              <w:rPr>
                <w:rFonts w:eastAsia="Arial" w:cs="Arial"/>
                <w:color w:val="auto"/>
              </w:rPr>
              <w:t>’</w:t>
            </w:r>
            <w:r w:rsidRPr="008F65D0">
              <w:rPr>
                <w:rFonts w:eastAsia="Arial" w:cs="Arial"/>
                <w:color w:val="auto"/>
              </w:rPr>
              <w:t xml:space="preserve"> module  </w:t>
            </w:r>
          </w:p>
          <w:p w14:paraId="1F4B9535" w14:textId="77777777" w:rsidR="00224EBC" w:rsidRPr="008F65D0" w:rsidRDefault="00224EBC" w:rsidP="00240362">
            <w:pPr>
              <w:numPr>
                <w:ilvl w:val="0"/>
                <w:numId w:val="78"/>
              </w:numPr>
              <w:tabs>
                <w:tab w:val="clear" w:pos="720"/>
              </w:tabs>
              <w:spacing w:before="0" w:after="0" w:line="240" w:lineRule="auto"/>
              <w:ind w:left="427" w:hanging="284"/>
              <w:rPr>
                <w:rFonts w:eastAsia="Arial" w:cs="Arial"/>
                <w:color w:val="auto"/>
              </w:rPr>
            </w:pPr>
            <w:r w:rsidRPr="008F65D0">
              <w:rPr>
                <w:rFonts w:eastAsia="Arial" w:cs="Arial"/>
                <w:color w:val="auto"/>
              </w:rPr>
              <w:t xml:space="preserve">The </w:t>
            </w:r>
            <w:r w:rsidRPr="00434176">
              <w:rPr>
                <w:rFonts w:eastAsia="Arial" w:cs="Arial"/>
                <w:b/>
                <w:bCs/>
                <w:color w:val="auto"/>
              </w:rPr>
              <w:t>benefits</w:t>
            </w:r>
            <w:r w:rsidRPr="008F65D0">
              <w:rPr>
                <w:rFonts w:eastAsia="Arial" w:cs="Arial"/>
                <w:color w:val="auto"/>
              </w:rPr>
              <w:t xml:space="preserve"> of physical activity</w:t>
            </w:r>
          </w:p>
          <w:p w14:paraId="31A7C847" w14:textId="7F3A3EAE" w:rsidR="00224EBC" w:rsidRPr="008F65D0" w:rsidRDefault="00224EBC" w:rsidP="00240362">
            <w:pPr>
              <w:numPr>
                <w:ilvl w:val="0"/>
                <w:numId w:val="78"/>
              </w:numPr>
              <w:tabs>
                <w:tab w:val="clear" w:pos="720"/>
              </w:tabs>
              <w:spacing w:before="0" w:after="0" w:line="240" w:lineRule="auto"/>
              <w:ind w:left="427" w:hanging="284"/>
              <w:rPr>
                <w:rFonts w:eastAsia="Arial" w:cs="Arial"/>
                <w:color w:val="auto"/>
              </w:rPr>
            </w:pPr>
            <w:r w:rsidRPr="00434176">
              <w:rPr>
                <w:rFonts w:eastAsia="Arial" w:cs="Arial"/>
                <w:b/>
                <w:bCs/>
                <w:color w:val="auto"/>
              </w:rPr>
              <w:t>Exercise</w:t>
            </w:r>
            <w:r w:rsidRPr="008F65D0">
              <w:rPr>
                <w:rFonts w:eastAsia="Arial" w:cs="Arial"/>
                <w:color w:val="auto"/>
              </w:rPr>
              <w:t xml:space="preserve"> </w:t>
            </w:r>
            <w:r w:rsidRPr="00434176">
              <w:rPr>
                <w:rFonts w:eastAsia="Arial" w:cs="Arial"/>
                <w:b/>
                <w:bCs/>
                <w:color w:val="auto"/>
              </w:rPr>
              <w:t>recommendations</w:t>
            </w:r>
            <w:r w:rsidRPr="008F65D0">
              <w:rPr>
                <w:rFonts w:eastAsia="Arial" w:cs="Arial"/>
                <w:color w:val="auto"/>
              </w:rPr>
              <w:t xml:space="preserve"> </w:t>
            </w:r>
          </w:p>
          <w:p w14:paraId="0268EBFC" w14:textId="77777777" w:rsidR="00224EBC" w:rsidRPr="008F65D0" w:rsidRDefault="00224EBC" w:rsidP="00240362">
            <w:pPr>
              <w:numPr>
                <w:ilvl w:val="0"/>
                <w:numId w:val="78"/>
              </w:numPr>
              <w:tabs>
                <w:tab w:val="clear" w:pos="720"/>
              </w:tabs>
              <w:spacing w:before="0" w:after="0" w:line="240" w:lineRule="auto"/>
              <w:ind w:left="427" w:hanging="284"/>
              <w:rPr>
                <w:rFonts w:eastAsia="Arial" w:cs="Arial"/>
                <w:color w:val="auto"/>
              </w:rPr>
            </w:pPr>
            <w:r w:rsidRPr="008F65D0">
              <w:rPr>
                <w:rFonts w:eastAsia="Arial" w:cs="Arial"/>
                <w:color w:val="auto"/>
              </w:rPr>
              <w:t xml:space="preserve">Information on </w:t>
            </w:r>
            <w:r w:rsidRPr="00434176">
              <w:rPr>
                <w:rFonts w:eastAsia="Arial" w:cs="Arial"/>
                <w:b/>
                <w:bCs/>
                <w:color w:val="auto"/>
              </w:rPr>
              <w:t>goal setting and progress monitoring  </w:t>
            </w:r>
          </w:p>
          <w:p w14:paraId="0E31D726" w14:textId="77777777" w:rsidR="00224EBC" w:rsidRPr="00662612" w:rsidRDefault="00224EBC" w:rsidP="00240362">
            <w:pPr>
              <w:numPr>
                <w:ilvl w:val="0"/>
                <w:numId w:val="79"/>
              </w:numPr>
              <w:tabs>
                <w:tab w:val="clear" w:pos="720"/>
              </w:tabs>
              <w:spacing w:before="0" w:after="0" w:line="240" w:lineRule="auto"/>
              <w:ind w:left="427" w:hanging="284"/>
              <w:rPr>
                <w:rFonts w:eastAsia="Arial" w:cs="Arial"/>
                <w:b/>
                <w:bCs/>
                <w:color w:val="000000" w:themeColor="text1"/>
              </w:rPr>
            </w:pPr>
            <w:r w:rsidRPr="00434176">
              <w:rPr>
                <w:rFonts w:eastAsia="Arial" w:cs="Arial"/>
                <w:b/>
                <w:bCs/>
                <w:color w:val="auto"/>
              </w:rPr>
              <w:t>All-in-one workout video</w:t>
            </w:r>
            <w:r w:rsidRPr="008F65D0">
              <w:rPr>
                <w:rFonts w:eastAsia="Arial" w:cs="Arial"/>
                <w:color w:val="auto"/>
              </w:rPr>
              <w:t xml:space="preserve"> (25 minutes)</w:t>
            </w:r>
            <w:r w:rsidRPr="008F65D0">
              <w:rPr>
                <w:rFonts w:eastAsia="Arial" w:cs="Arial"/>
                <w:b/>
                <w:bCs/>
                <w:color w:val="auto"/>
              </w:rPr>
              <w:t> </w:t>
            </w:r>
          </w:p>
        </w:tc>
      </w:tr>
      <w:tr w:rsidR="00224EBC" w:rsidRPr="00662612" w14:paraId="04E65DEB" w14:textId="77777777" w:rsidTr="001A7804">
        <w:trPr>
          <w:trHeight w:val="300"/>
        </w:trPr>
        <w:tc>
          <w:tcPr>
            <w:tcW w:w="2402" w:type="dxa"/>
            <w:tcBorders>
              <w:top w:val="single" w:sz="6" w:space="0" w:color="F1A983"/>
              <w:left w:val="single" w:sz="6" w:space="0" w:color="F1A983"/>
              <w:bottom w:val="single" w:sz="6" w:space="0" w:color="F1A983"/>
              <w:right w:val="single" w:sz="6" w:space="0" w:color="F1A983"/>
            </w:tcBorders>
            <w:vAlign w:val="center"/>
            <w:hideMark/>
          </w:tcPr>
          <w:p w14:paraId="089250F4" w14:textId="630E3098" w:rsidR="00224EBC" w:rsidRPr="00662612" w:rsidRDefault="00224EBC" w:rsidP="00434176">
            <w:pPr>
              <w:spacing w:before="0" w:after="0" w:line="240" w:lineRule="auto"/>
              <w:jc w:val="center"/>
              <w:rPr>
                <w:rFonts w:eastAsia="Arial" w:cs="Arial"/>
                <w:b/>
                <w:bCs/>
                <w:color w:val="000000" w:themeColor="text1"/>
              </w:rPr>
            </w:pPr>
            <w:r>
              <w:rPr>
                <w:rFonts w:eastAsia="Arial" w:cs="Arial"/>
                <w:b/>
                <w:bCs/>
                <w:color w:val="000000" w:themeColor="text1"/>
              </w:rPr>
              <w:t>Brain Health</w:t>
            </w:r>
          </w:p>
        </w:tc>
        <w:tc>
          <w:tcPr>
            <w:tcW w:w="7796" w:type="dxa"/>
            <w:tcBorders>
              <w:top w:val="single" w:sz="6" w:space="0" w:color="F1A983"/>
              <w:left w:val="single" w:sz="6" w:space="0" w:color="F1A983"/>
              <w:bottom w:val="single" w:sz="6" w:space="0" w:color="F1A983"/>
              <w:right w:val="single" w:sz="6" w:space="0" w:color="F1A983"/>
            </w:tcBorders>
            <w:hideMark/>
          </w:tcPr>
          <w:p w14:paraId="7038450E" w14:textId="77777777" w:rsidR="00224EBC" w:rsidRPr="00434176" w:rsidRDefault="00224EBC" w:rsidP="00240362">
            <w:pPr>
              <w:numPr>
                <w:ilvl w:val="0"/>
                <w:numId w:val="80"/>
              </w:numPr>
              <w:tabs>
                <w:tab w:val="clear" w:pos="720"/>
              </w:tabs>
              <w:spacing w:before="0" w:after="0" w:line="240" w:lineRule="auto"/>
              <w:ind w:left="427" w:hanging="284"/>
              <w:rPr>
                <w:rFonts w:eastAsia="Arial" w:cs="Arial"/>
                <w:b/>
                <w:bCs/>
                <w:color w:val="000000" w:themeColor="text1"/>
              </w:rPr>
            </w:pPr>
            <w:r w:rsidRPr="00434176">
              <w:rPr>
                <w:rFonts w:eastAsia="Arial" w:cs="Arial"/>
                <w:b/>
                <w:bCs/>
                <w:color w:val="000000" w:themeColor="text1"/>
              </w:rPr>
              <w:t>Margaret’s Story</w:t>
            </w:r>
          </w:p>
          <w:p w14:paraId="39BE0E91" w14:textId="77777777" w:rsidR="00224EBC" w:rsidRPr="00434176" w:rsidRDefault="00224EBC" w:rsidP="00240362">
            <w:pPr>
              <w:numPr>
                <w:ilvl w:val="0"/>
                <w:numId w:val="80"/>
              </w:numPr>
              <w:tabs>
                <w:tab w:val="clear" w:pos="720"/>
              </w:tabs>
              <w:spacing w:before="0" w:after="0" w:line="240" w:lineRule="auto"/>
              <w:ind w:left="427" w:hanging="284"/>
              <w:rPr>
                <w:rFonts w:eastAsia="Arial" w:cs="Arial"/>
                <w:b/>
                <w:bCs/>
                <w:color w:val="000000" w:themeColor="text1"/>
              </w:rPr>
            </w:pPr>
            <w:r w:rsidRPr="00434176">
              <w:rPr>
                <w:rFonts w:eastAsia="Arial" w:cs="Arial"/>
                <w:b/>
                <w:bCs/>
                <w:color w:val="000000" w:themeColor="text1"/>
              </w:rPr>
              <w:t>Goal Setting</w:t>
            </w:r>
          </w:p>
          <w:p w14:paraId="2ED0374D" w14:textId="11427FA9" w:rsidR="00224EBC" w:rsidRPr="00662612" w:rsidRDefault="00844F2F" w:rsidP="00240362">
            <w:pPr>
              <w:numPr>
                <w:ilvl w:val="0"/>
                <w:numId w:val="80"/>
              </w:numPr>
              <w:tabs>
                <w:tab w:val="clear" w:pos="720"/>
              </w:tabs>
              <w:spacing w:before="0" w:after="0" w:line="240" w:lineRule="auto"/>
              <w:ind w:left="427" w:hanging="284"/>
              <w:rPr>
                <w:rFonts w:eastAsia="Arial" w:cs="Arial"/>
                <w:color w:val="000000" w:themeColor="text1"/>
              </w:rPr>
            </w:pPr>
            <w:r>
              <w:rPr>
                <w:rFonts w:eastAsia="Arial" w:cs="Arial"/>
                <w:color w:val="000000" w:themeColor="text1"/>
              </w:rPr>
              <w:t>Workout</w:t>
            </w:r>
            <w:r w:rsidR="00224EBC" w:rsidRPr="00434176">
              <w:rPr>
                <w:rFonts w:eastAsia="Arial" w:cs="Arial"/>
                <w:color w:val="000000" w:themeColor="text1"/>
              </w:rPr>
              <w:t xml:space="preserve"> video</w:t>
            </w:r>
            <w:r w:rsidR="00224EBC">
              <w:rPr>
                <w:rFonts w:eastAsia="Arial" w:cs="Arial"/>
                <w:color w:val="000000" w:themeColor="text1"/>
              </w:rPr>
              <w:t>:</w:t>
            </w:r>
            <w:r>
              <w:rPr>
                <w:rFonts w:eastAsia="Arial" w:cs="Arial"/>
                <w:color w:val="000000" w:themeColor="text1"/>
              </w:rPr>
              <w:t xml:space="preserve"> </w:t>
            </w:r>
            <w:r w:rsidR="00224EBC" w:rsidRPr="00434176">
              <w:rPr>
                <w:rFonts w:eastAsia="Arial" w:cs="Arial"/>
                <w:b/>
                <w:bCs/>
                <w:color w:val="000000" w:themeColor="text1"/>
              </w:rPr>
              <w:t>Aerobic – Strength - Balance</w:t>
            </w:r>
            <w:r w:rsidR="00224EBC">
              <w:rPr>
                <w:rFonts w:eastAsia="Arial" w:cs="Arial"/>
                <w:color w:val="000000" w:themeColor="text1"/>
              </w:rPr>
              <w:t xml:space="preserve"> (20 </w:t>
            </w:r>
            <w:r w:rsidR="00FE4164">
              <w:rPr>
                <w:rFonts w:eastAsia="Arial" w:cs="Arial"/>
                <w:color w:val="000000" w:themeColor="text1"/>
              </w:rPr>
              <w:t xml:space="preserve">minutes) </w:t>
            </w:r>
            <w:r w:rsidR="00FE4164" w:rsidRPr="00662612">
              <w:rPr>
                <w:rFonts w:eastAsia="Arial" w:cs="Arial"/>
                <w:color w:val="000000" w:themeColor="text1"/>
              </w:rPr>
              <w:t xml:space="preserve"> </w:t>
            </w:r>
          </w:p>
        </w:tc>
      </w:tr>
      <w:tr w:rsidR="00224EBC" w:rsidRPr="00662612" w14:paraId="107248B5" w14:textId="77777777" w:rsidTr="001A7804">
        <w:trPr>
          <w:trHeight w:val="300"/>
        </w:trPr>
        <w:tc>
          <w:tcPr>
            <w:tcW w:w="2402" w:type="dxa"/>
            <w:tcBorders>
              <w:top w:val="single" w:sz="6" w:space="0" w:color="F1A983"/>
              <w:left w:val="single" w:sz="6" w:space="0" w:color="F1A983"/>
              <w:bottom w:val="single" w:sz="6" w:space="0" w:color="F1A983"/>
              <w:right w:val="single" w:sz="6" w:space="0" w:color="F1A983"/>
            </w:tcBorders>
            <w:vAlign w:val="center"/>
            <w:hideMark/>
          </w:tcPr>
          <w:p w14:paraId="14ADA4CA" w14:textId="326B30D4" w:rsidR="00224EBC" w:rsidRPr="00662612" w:rsidRDefault="00224EBC" w:rsidP="00434176">
            <w:pPr>
              <w:spacing w:before="0" w:after="0" w:line="240" w:lineRule="auto"/>
              <w:jc w:val="center"/>
              <w:rPr>
                <w:rFonts w:eastAsia="Arial" w:cs="Arial"/>
                <w:b/>
                <w:bCs/>
                <w:color w:val="000000" w:themeColor="text1"/>
              </w:rPr>
            </w:pPr>
            <w:r>
              <w:rPr>
                <w:rFonts w:eastAsia="Arial" w:cs="Arial"/>
                <w:b/>
                <w:bCs/>
                <w:color w:val="000000" w:themeColor="text1"/>
              </w:rPr>
              <w:t>Exercise for Your Heart</w:t>
            </w:r>
          </w:p>
        </w:tc>
        <w:tc>
          <w:tcPr>
            <w:tcW w:w="7796" w:type="dxa"/>
            <w:tcBorders>
              <w:top w:val="single" w:sz="6" w:space="0" w:color="F1A983"/>
              <w:left w:val="single" w:sz="6" w:space="0" w:color="F1A983"/>
              <w:bottom w:val="single" w:sz="6" w:space="0" w:color="F1A983"/>
              <w:right w:val="single" w:sz="6" w:space="0" w:color="F1A983"/>
            </w:tcBorders>
            <w:hideMark/>
          </w:tcPr>
          <w:p w14:paraId="269BD33B" w14:textId="0A85ACB6" w:rsidR="00224EBC" w:rsidRPr="00844F2F" w:rsidRDefault="00224EBC" w:rsidP="00240362">
            <w:pPr>
              <w:numPr>
                <w:ilvl w:val="0"/>
                <w:numId w:val="81"/>
              </w:numPr>
              <w:tabs>
                <w:tab w:val="clear" w:pos="720"/>
              </w:tabs>
              <w:spacing w:before="0" w:after="0" w:line="240" w:lineRule="auto"/>
              <w:ind w:left="427" w:hanging="284"/>
              <w:rPr>
                <w:rFonts w:eastAsia="Arial" w:cs="Arial"/>
                <w:color w:val="000000" w:themeColor="text1"/>
              </w:rPr>
            </w:pPr>
            <w:r w:rsidRPr="00844F2F">
              <w:rPr>
                <w:rFonts w:eastAsia="Arial" w:cs="Arial"/>
                <w:b/>
                <w:bCs/>
                <w:color w:val="000000" w:themeColor="text1"/>
              </w:rPr>
              <w:t>Benefits</w:t>
            </w:r>
            <w:r w:rsidRPr="00844F2F">
              <w:rPr>
                <w:rFonts w:eastAsia="Arial" w:cs="Arial"/>
                <w:color w:val="000000" w:themeColor="text1"/>
              </w:rPr>
              <w:t xml:space="preserve"> of aerobic exercise</w:t>
            </w:r>
            <w:r w:rsidR="00844F2F" w:rsidRPr="00844F2F">
              <w:rPr>
                <w:rFonts w:eastAsia="Arial" w:cs="Arial"/>
                <w:color w:val="000000" w:themeColor="text1"/>
              </w:rPr>
              <w:t xml:space="preserve"> &amp; </w:t>
            </w:r>
            <w:r w:rsidRPr="00844F2F">
              <w:rPr>
                <w:rFonts w:eastAsia="Arial" w:cs="Arial"/>
                <w:b/>
                <w:bCs/>
                <w:color w:val="000000" w:themeColor="text1"/>
              </w:rPr>
              <w:t>Exercise recommendations</w:t>
            </w:r>
            <w:r w:rsidRPr="00844F2F">
              <w:rPr>
                <w:rFonts w:eastAsia="Arial" w:cs="Arial"/>
                <w:color w:val="000000" w:themeColor="text1"/>
              </w:rPr>
              <w:t xml:space="preserve"> </w:t>
            </w:r>
          </w:p>
          <w:p w14:paraId="43034E15" w14:textId="77777777" w:rsidR="00224EBC" w:rsidRPr="00434176" w:rsidRDefault="00224EBC" w:rsidP="00240362">
            <w:pPr>
              <w:numPr>
                <w:ilvl w:val="0"/>
                <w:numId w:val="81"/>
              </w:numPr>
              <w:tabs>
                <w:tab w:val="clear" w:pos="720"/>
              </w:tabs>
              <w:spacing w:before="0" w:after="0" w:line="240" w:lineRule="auto"/>
              <w:ind w:left="427" w:hanging="284"/>
              <w:rPr>
                <w:rFonts w:eastAsia="Arial" w:cs="Arial"/>
                <w:b/>
                <w:bCs/>
                <w:color w:val="000000" w:themeColor="text1"/>
              </w:rPr>
            </w:pPr>
            <w:r w:rsidRPr="00434176">
              <w:rPr>
                <w:rFonts w:eastAsia="Arial" w:cs="Arial"/>
                <w:b/>
                <w:bCs/>
                <w:color w:val="000000" w:themeColor="text1"/>
              </w:rPr>
              <w:t>Aerobic exercise examples</w:t>
            </w:r>
          </w:p>
          <w:p w14:paraId="70D758B0" w14:textId="77777777" w:rsidR="00224EBC" w:rsidRPr="00662612" w:rsidRDefault="00224EBC" w:rsidP="00240362">
            <w:pPr>
              <w:numPr>
                <w:ilvl w:val="0"/>
                <w:numId w:val="81"/>
              </w:numPr>
              <w:tabs>
                <w:tab w:val="clear" w:pos="720"/>
              </w:tabs>
              <w:spacing w:before="0" w:after="0" w:line="240" w:lineRule="auto"/>
              <w:ind w:left="427" w:hanging="284"/>
              <w:rPr>
                <w:rFonts w:eastAsia="Arial" w:cs="Arial"/>
                <w:color w:val="000000" w:themeColor="text1"/>
              </w:rPr>
            </w:pPr>
            <w:r w:rsidRPr="00434176">
              <w:rPr>
                <w:rFonts w:eastAsia="Arial" w:cs="Arial"/>
                <w:b/>
                <w:bCs/>
                <w:color w:val="000000" w:themeColor="text1"/>
              </w:rPr>
              <w:t>Dance aerobic video</w:t>
            </w:r>
            <w:r>
              <w:rPr>
                <w:rFonts w:eastAsia="Arial" w:cs="Arial"/>
                <w:color w:val="000000" w:themeColor="text1"/>
              </w:rPr>
              <w:t xml:space="preserve"> (20 minutes)</w:t>
            </w:r>
          </w:p>
        </w:tc>
      </w:tr>
      <w:tr w:rsidR="00224EBC" w:rsidRPr="00662612" w14:paraId="712555A2" w14:textId="77777777" w:rsidTr="001A7804">
        <w:trPr>
          <w:trHeight w:val="300"/>
        </w:trPr>
        <w:tc>
          <w:tcPr>
            <w:tcW w:w="2402" w:type="dxa"/>
            <w:tcBorders>
              <w:top w:val="single" w:sz="6" w:space="0" w:color="F1A983"/>
              <w:left w:val="single" w:sz="6" w:space="0" w:color="F1A983"/>
              <w:bottom w:val="single" w:sz="6" w:space="0" w:color="F1A983"/>
              <w:right w:val="single" w:sz="6" w:space="0" w:color="F1A983"/>
            </w:tcBorders>
            <w:vAlign w:val="center"/>
            <w:hideMark/>
          </w:tcPr>
          <w:p w14:paraId="0B5C0978" w14:textId="553D0749" w:rsidR="00224EBC" w:rsidRPr="00662612" w:rsidRDefault="00224EBC" w:rsidP="00434176">
            <w:pPr>
              <w:spacing w:before="0" w:after="0" w:line="240" w:lineRule="auto"/>
              <w:jc w:val="center"/>
              <w:rPr>
                <w:rFonts w:eastAsia="Arial" w:cs="Arial"/>
                <w:b/>
                <w:bCs/>
                <w:color w:val="000000" w:themeColor="text1"/>
              </w:rPr>
            </w:pPr>
            <w:r>
              <w:rPr>
                <w:rFonts w:eastAsia="Arial" w:cs="Arial"/>
                <w:b/>
                <w:bCs/>
                <w:color w:val="000000" w:themeColor="text1"/>
              </w:rPr>
              <w:t>Exercise for Your Strength</w:t>
            </w:r>
          </w:p>
        </w:tc>
        <w:tc>
          <w:tcPr>
            <w:tcW w:w="7796" w:type="dxa"/>
            <w:tcBorders>
              <w:top w:val="single" w:sz="6" w:space="0" w:color="F1A983"/>
              <w:left w:val="single" w:sz="6" w:space="0" w:color="F1A983"/>
              <w:bottom w:val="single" w:sz="6" w:space="0" w:color="F1A983"/>
              <w:right w:val="single" w:sz="6" w:space="0" w:color="F1A983"/>
            </w:tcBorders>
            <w:hideMark/>
          </w:tcPr>
          <w:p w14:paraId="19CEF46D" w14:textId="5D2EEE49" w:rsidR="00224EBC" w:rsidRDefault="00224EBC" w:rsidP="00240362">
            <w:pPr>
              <w:numPr>
                <w:ilvl w:val="0"/>
                <w:numId w:val="82"/>
              </w:numPr>
              <w:tabs>
                <w:tab w:val="clear" w:pos="720"/>
              </w:tabs>
              <w:spacing w:before="0" w:after="0" w:line="240" w:lineRule="auto"/>
              <w:ind w:left="427" w:hanging="284"/>
              <w:rPr>
                <w:rFonts w:eastAsia="Arial" w:cs="Arial"/>
                <w:color w:val="000000" w:themeColor="text1"/>
              </w:rPr>
            </w:pPr>
            <w:r w:rsidRPr="00434176">
              <w:rPr>
                <w:rFonts w:eastAsia="Arial" w:cs="Arial"/>
                <w:b/>
                <w:bCs/>
                <w:color w:val="000000" w:themeColor="text1"/>
              </w:rPr>
              <w:t>Benefits</w:t>
            </w:r>
            <w:r>
              <w:rPr>
                <w:rFonts w:eastAsia="Arial" w:cs="Arial"/>
                <w:color w:val="000000" w:themeColor="text1"/>
              </w:rPr>
              <w:t xml:space="preserve"> of </w:t>
            </w:r>
            <w:r w:rsidRPr="00434176">
              <w:rPr>
                <w:rFonts w:eastAsia="Arial" w:cs="Arial"/>
                <w:b/>
                <w:bCs/>
                <w:color w:val="000000" w:themeColor="text1"/>
              </w:rPr>
              <w:t>strength training</w:t>
            </w:r>
            <w:r w:rsidR="00844F2F">
              <w:rPr>
                <w:rFonts w:eastAsia="Arial" w:cs="Arial"/>
                <w:b/>
                <w:bCs/>
                <w:color w:val="000000" w:themeColor="text1"/>
              </w:rPr>
              <w:t xml:space="preserve"> &amp; Examples </w:t>
            </w:r>
            <w:r w:rsidR="00844F2F" w:rsidRPr="00844F2F">
              <w:rPr>
                <w:rFonts w:eastAsia="Arial" w:cs="Arial"/>
                <w:color w:val="000000" w:themeColor="text1"/>
              </w:rPr>
              <w:t>of</w:t>
            </w:r>
            <w:r w:rsidR="00844F2F">
              <w:rPr>
                <w:rFonts w:eastAsia="Arial" w:cs="Arial"/>
                <w:b/>
                <w:bCs/>
                <w:color w:val="000000" w:themeColor="text1"/>
              </w:rPr>
              <w:t xml:space="preserve"> strength exercises</w:t>
            </w:r>
          </w:p>
          <w:p w14:paraId="66FC1E5A" w14:textId="04BA95E6" w:rsidR="00224EBC" w:rsidRPr="00662612" w:rsidRDefault="00224EBC" w:rsidP="00240362">
            <w:pPr>
              <w:numPr>
                <w:ilvl w:val="0"/>
                <w:numId w:val="82"/>
              </w:numPr>
              <w:tabs>
                <w:tab w:val="clear" w:pos="720"/>
              </w:tabs>
              <w:spacing w:before="0" w:after="0" w:line="240" w:lineRule="auto"/>
              <w:ind w:left="427" w:hanging="284"/>
              <w:rPr>
                <w:rFonts w:eastAsia="Arial" w:cs="Arial"/>
                <w:color w:val="000000" w:themeColor="text1"/>
              </w:rPr>
            </w:pPr>
            <w:r w:rsidRPr="00434176">
              <w:rPr>
                <w:rFonts w:eastAsia="Arial" w:cs="Arial"/>
                <w:b/>
                <w:bCs/>
                <w:color w:val="000000" w:themeColor="text1"/>
              </w:rPr>
              <w:t>Video</w:t>
            </w:r>
            <w:r w:rsidR="00844F2F">
              <w:rPr>
                <w:rFonts w:eastAsia="Arial" w:cs="Arial"/>
                <w:b/>
                <w:bCs/>
                <w:color w:val="000000" w:themeColor="text1"/>
              </w:rPr>
              <w:t>s: 1) St</w:t>
            </w:r>
            <w:r w:rsidRPr="00844F2F">
              <w:rPr>
                <w:rFonts w:eastAsia="Arial" w:cs="Arial"/>
                <w:b/>
                <w:bCs/>
                <w:color w:val="000000" w:themeColor="text1"/>
              </w:rPr>
              <w:t>rength exercise</w:t>
            </w:r>
            <w:r w:rsidRPr="00844F2F">
              <w:rPr>
                <w:rFonts w:eastAsia="Arial" w:cs="Arial"/>
                <w:color w:val="000000" w:themeColor="text1"/>
              </w:rPr>
              <w:t xml:space="preserve"> (20 </w:t>
            </w:r>
            <w:r w:rsidR="002A5B3D" w:rsidRPr="00844F2F">
              <w:rPr>
                <w:rFonts w:eastAsia="Arial" w:cs="Arial"/>
                <w:color w:val="000000" w:themeColor="text1"/>
              </w:rPr>
              <w:t>minutes)</w:t>
            </w:r>
            <w:r w:rsidR="002A5B3D">
              <w:rPr>
                <w:rFonts w:eastAsia="Arial" w:cs="Arial"/>
                <w:color w:val="000000" w:themeColor="text1"/>
              </w:rPr>
              <w:t xml:space="preserve"> 2</w:t>
            </w:r>
            <w:r w:rsidR="00844F2F">
              <w:rPr>
                <w:rFonts w:eastAsia="Arial" w:cs="Arial"/>
                <w:b/>
                <w:bCs/>
                <w:color w:val="000000" w:themeColor="text1"/>
              </w:rPr>
              <w:t>) Fa</w:t>
            </w:r>
            <w:r w:rsidRPr="00434176">
              <w:rPr>
                <w:rFonts w:eastAsia="Arial" w:cs="Arial"/>
                <w:b/>
                <w:bCs/>
                <w:color w:val="000000" w:themeColor="text1"/>
              </w:rPr>
              <w:t xml:space="preserve">t </w:t>
            </w:r>
            <w:r w:rsidR="00844F2F">
              <w:rPr>
                <w:rFonts w:eastAsia="Arial" w:cs="Arial"/>
                <w:b/>
                <w:bCs/>
                <w:color w:val="000000" w:themeColor="text1"/>
              </w:rPr>
              <w:t xml:space="preserve">burner </w:t>
            </w:r>
            <w:r>
              <w:rPr>
                <w:rFonts w:eastAsia="Arial" w:cs="Arial"/>
                <w:color w:val="000000" w:themeColor="text1"/>
              </w:rPr>
              <w:t>(5 mi</w:t>
            </w:r>
            <w:r w:rsidR="00844F2F">
              <w:rPr>
                <w:rFonts w:eastAsia="Arial" w:cs="Arial"/>
                <w:color w:val="000000" w:themeColor="text1"/>
              </w:rPr>
              <w:t>n</w:t>
            </w:r>
            <w:r w:rsidR="002909EC">
              <w:rPr>
                <w:rFonts w:eastAsia="Arial" w:cs="Arial"/>
                <w:color w:val="000000" w:themeColor="text1"/>
              </w:rPr>
              <w:t>utes</w:t>
            </w:r>
            <w:r>
              <w:rPr>
                <w:rFonts w:eastAsia="Arial" w:cs="Arial"/>
                <w:color w:val="000000" w:themeColor="text1"/>
              </w:rPr>
              <w:t>)</w:t>
            </w:r>
          </w:p>
        </w:tc>
      </w:tr>
      <w:tr w:rsidR="00224EBC" w:rsidRPr="00662612" w14:paraId="00CFE504" w14:textId="77777777" w:rsidTr="001A7804">
        <w:trPr>
          <w:trHeight w:val="300"/>
        </w:trPr>
        <w:tc>
          <w:tcPr>
            <w:tcW w:w="2402" w:type="dxa"/>
            <w:tcBorders>
              <w:top w:val="single" w:sz="6" w:space="0" w:color="F1A983"/>
              <w:left w:val="single" w:sz="6" w:space="0" w:color="F1A983"/>
              <w:bottom w:val="single" w:sz="6" w:space="0" w:color="F1A983"/>
              <w:right w:val="single" w:sz="6" w:space="0" w:color="F1A983"/>
            </w:tcBorders>
            <w:vAlign w:val="center"/>
            <w:hideMark/>
          </w:tcPr>
          <w:p w14:paraId="40531A1E" w14:textId="214D664B" w:rsidR="00224EBC" w:rsidRPr="00662612" w:rsidRDefault="00224EBC" w:rsidP="00434176">
            <w:pPr>
              <w:spacing w:before="0" w:after="0" w:line="240" w:lineRule="auto"/>
              <w:jc w:val="center"/>
              <w:rPr>
                <w:rFonts w:eastAsia="Arial" w:cs="Arial"/>
                <w:b/>
                <w:bCs/>
                <w:color w:val="000000" w:themeColor="text1"/>
              </w:rPr>
            </w:pPr>
            <w:r>
              <w:rPr>
                <w:rFonts w:eastAsia="Arial" w:cs="Arial"/>
                <w:b/>
                <w:bCs/>
                <w:color w:val="000000" w:themeColor="text1"/>
              </w:rPr>
              <w:t>Getting Active – Balance Exercise</w:t>
            </w:r>
          </w:p>
        </w:tc>
        <w:tc>
          <w:tcPr>
            <w:tcW w:w="7796" w:type="dxa"/>
            <w:tcBorders>
              <w:top w:val="single" w:sz="6" w:space="0" w:color="F1A983"/>
              <w:left w:val="single" w:sz="6" w:space="0" w:color="F1A983"/>
              <w:bottom w:val="single" w:sz="6" w:space="0" w:color="F1A983"/>
              <w:right w:val="single" w:sz="6" w:space="0" w:color="F1A983"/>
            </w:tcBorders>
            <w:hideMark/>
          </w:tcPr>
          <w:p w14:paraId="44FD4613" w14:textId="61B37955" w:rsidR="00224EBC" w:rsidRPr="00502DD4" w:rsidRDefault="00224EBC" w:rsidP="00240362">
            <w:pPr>
              <w:numPr>
                <w:ilvl w:val="0"/>
                <w:numId w:val="83"/>
              </w:numPr>
              <w:tabs>
                <w:tab w:val="clear" w:pos="720"/>
              </w:tabs>
              <w:spacing w:before="0" w:after="0" w:line="240" w:lineRule="auto"/>
              <w:ind w:left="427" w:hanging="284"/>
              <w:rPr>
                <w:rFonts w:eastAsia="Arial" w:cs="Arial"/>
                <w:color w:val="000000" w:themeColor="text1"/>
              </w:rPr>
            </w:pPr>
            <w:r w:rsidRPr="00502DD4">
              <w:rPr>
                <w:rFonts w:eastAsia="Arial" w:cs="Arial"/>
                <w:color w:val="000000" w:themeColor="text1"/>
              </w:rPr>
              <w:t xml:space="preserve">Introduction to </w:t>
            </w:r>
            <w:r w:rsidRPr="00502DD4">
              <w:rPr>
                <w:rFonts w:eastAsia="Arial" w:cs="Arial"/>
                <w:b/>
                <w:bCs/>
                <w:color w:val="000000" w:themeColor="text1"/>
              </w:rPr>
              <w:t>balance</w:t>
            </w:r>
            <w:r w:rsidRPr="00502DD4">
              <w:rPr>
                <w:rFonts w:eastAsia="Arial" w:cs="Arial"/>
                <w:color w:val="000000" w:themeColor="text1"/>
              </w:rPr>
              <w:t xml:space="preserve"> </w:t>
            </w:r>
            <w:r w:rsidRPr="00502DD4">
              <w:rPr>
                <w:rFonts w:eastAsia="Arial" w:cs="Arial"/>
                <w:b/>
                <w:bCs/>
                <w:color w:val="000000" w:themeColor="text1"/>
              </w:rPr>
              <w:t>exercise</w:t>
            </w:r>
            <w:r w:rsidR="00502DD4" w:rsidRPr="00502DD4">
              <w:rPr>
                <w:rFonts w:eastAsia="Arial" w:cs="Arial"/>
                <w:b/>
                <w:bCs/>
                <w:color w:val="000000" w:themeColor="text1"/>
              </w:rPr>
              <w:t xml:space="preserve"> &amp;</w:t>
            </w:r>
            <w:r w:rsidR="00502DD4">
              <w:rPr>
                <w:rFonts w:eastAsia="Arial" w:cs="Arial"/>
                <w:b/>
                <w:bCs/>
                <w:color w:val="000000" w:themeColor="text1"/>
              </w:rPr>
              <w:t xml:space="preserve"> </w:t>
            </w:r>
            <w:r w:rsidRPr="00502DD4">
              <w:rPr>
                <w:rFonts w:eastAsia="Arial" w:cs="Arial"/>
                <w:b/>
                <w:bCs/>
                <w:color w:val="000000" w:themeColor="text1"/>
              </w:rPr>
              <w:t>Benefits</w:t>
            </w:r>
            <w:r w:rsidRPr="00502DD4">
              <w:rPr>
                <w:rFonts w:eastAsia="Arial" w:cs="Arial"/>
                <w:color w:val="000000" w:themeColor="text1"/>
              </w:rPr>
              <w:t xml:space="preserve"> of improving balance</w:t>
            </w:r>
          </w:p>
          <w:p w14:paraId="4376180D" w14:textId="77777777" w:rsidR="00224EBC" w:rsidRDefault="00224EBC" w:rsidP="00240362">
            <w:pPr>
              <w:numPr>
                <w:ilvl w:val="0"/>
                <w:numId w:val="83"/>
              </w:numPr>
              <w:tabs>
                <w:tab w:val="clear" w:pos="720"/>
              </w:tabs>
              <w:spacing w:before="0" w:after="0" w:line="240" w:lineRule="auto"/>
              <w:ind w:left="427" w:hanging="284"/>
              <w:rPr>
                <w:rFonts w:eastAsia="Arial" w:cs="Arial"/>
                <w:color w:val="000000" w:themeColor="text1"/>
              </w:rPr>
            </w:pPr>
            <w:r w:rsidRPr="00434176">
              <w:rPr>
                <w:rFonts w:eastAsia="Arial" w:cs="Arial"/>
                <w:b/>
                <w:bCs/>
                <w:color w:val="000000" w:themeColor="text1"/>
              </w:rPr>
              <w:t>Examples</w:t>
            </w:r>
            <w:r>
              <w:rPr>
                <w:rFonts w:eastAsia="Arial" w:cs="Arial"/>
                <w:color w:val="000000" w:themeColor="text1"/>
              </w:rPr>
              <w:t xml:space="preserve"> of balance exercises</w:t>
            </w:r>
          </w:p>
          <w:p w14:paraId="5715F7CA" w14:textId="2309BA45" w:rsidR="00224EBC" w:rsidRPr="00662612" w:rsidRDefault="00224EBC" w:rsidP="00240362">
            <w:pPr>
              <w:numPr>
                <w:ilvl w:val="0"/>
                <w:numId w:val="83"/>
              </w:numPr>
              <w:tabs>
                <w:tab w:val="clear" w:pos="720"/>
              </w:tabs>
              <w:spacing w:before="0" w:after="0" w:line="240" w:lineRule="auto"/>
              <w:ind w:left="427" w:hanging="284"/>
              <w:rPr>
                <w:rFonts w:eastAsia="Arial" w:cs="Arial"/>
                <w:color w:val="000000" w:themeColor="text1"/>
              </w:rPr>
            </w:pPr>
            <w:r w:rsidRPr="00434176">
              <w:rPr>
                <w:rFonts w:eastAsia="Arial" w:cs="Arial"/>
                <w:b/>
                <w:bCs/>
                <w:color w:val="000000" w:themeColor="text1"/>
              </w:rPr>
              <w:t>Video</w:t>
            </w:r>
            <w:r w:rsidR="00502DD4">
              <w:rPr>
                <w:rFonts w:eastAsia="Arial" w:cs="Arial"/>
                <w:b/>
                <w:bCs/>
                <w:color w:val="000000" w:themeColor="text1"/>
              </w:rPr>
              <w:t>s: 1) B</w:t>
            </w:r>
            <w:r w:rsidRPr="00434176">
              <w:rPr>
                <w:rFonts w:eastAsia="Arial" w:cs="Arial"/>
                <w:b/>
                <w:bCs/>
                <w:color w:val="000000" w:themeColor="text1"/>
              </w:rPr>
              <w:t>alance exercise</w:t>
            </w:r>
            <w:r>
              <w:rPr>
                <w:rFonts w:eastAsia="Arial" w:cs="Arial"/>
                <w:color w:val="000000" w:themeColor="text1"/>
              </w:rPr>
              <w:t xml:space="preserve"> (10 minutes)</w:t>
            </w:r>
            <w:r w:rsidR="00502DD4">
              <w:rPr>
                <w:rFonts w:eastAsia="Arial" w:cs="Arial"/>
                <w:color w:val="000000" w:themeColor="text1"/>
              </w:rPr>
              <w:t xml:space="preserve"> &amp; </w:t>
            </w:r>
            <w:r w:rsidR="00502DD4">
              <w:rPr>
                <w:rFonts w:eastAsia="Arial" w:cs="Arial"/>
                <w:b/>
                <w:bCs/>
                <w:color w:val="000000" w:themeColor="text1"/>
              </w:rPr>
              <w:t>2)</w:t>
            </w:r>
            <w:r w:rsidRPr="00434176">
              <w:rPr>
                <w:rFonts w:eastAsia="Arial" w:cs="Arial"/>
                <w:b/>
                <w:bCs/>
                <w:color w:val="000000" w:themeColor="text1"/>
              </w:rPr>
              <w:t>: HIIT workout</w:t>
            </w:r>
            <w:r>
              <w:rPr>
                <w:rFonts w:eastAsia="Arial" w:cs="Arial"/>
                <w:color w:val="000000" w:themeColor="text1"/>
              </w:rPr>
              <w:t xml:space="preserve"> (5 min</w:t>
            </w:r>
            <w:r w:rsidR="006F62A4">
              <w:rPr>
                <w:rFonts w:eastAsia="Arial" w:cs="Arial"/>
                <w:color w:val="000000" w:themeColor="text1"/>
              </w:rPr>
              <w:t>ute</w:t>
            </w:r>
            <w:r>
              <w:rPr>
                <w:rFonts w:eastAsia="Arial" w:cs="Arial"/>
                <w:color w:val="000000" w:themeColor="text1"/>
              </w:rPr>
              <w:t xml:space="preserve">s) </w:t>
            </w:r>
          </w:p>
        </w:tc>
      </w:tr>
      <w:tr w:rsidR="00224EBC" w:rsidRPr="00662612" w14:paraId="2152AD14" w14:textId="77777777" w:rsidTr="001A7804">
        <w:trPr>
          <w:trHeight w:val="300"/>
        </w:trPr>
        <w:tc>
          <w:tcPr>
            <w:tcW w:w="2402" w:type="dxa"/>
            <w:tcBorders>
              <w:top w:val="single" w:sz="6" w:space="0" w:color="F1A983"/>
              <w:left w:val="single" w:sz="6" w:space="0" w:color="F1A983"/>
              <w:bottom w:val="single" w:sz="6" w:space="0" w:color="F1A983"/>
              <w:right w:val="single" w:sz="6" w:space="0" w:color="F1A983"/>
            </w:tcBorders>
            <w:vAlign w:val="center"/>
            <w:hideMark/>
          </w:tcPr>
          <w:p w14:paraId="42917BC2" w14:textId="315A1EDE" w:rsidR="00224EBC" w:rsidRPr="00662612" w:rsidRDefault="00224EBC" w:rsidP="00434176">
            <w:pPr>
              <w:spacing w:before="0" w:after="0" w:line="240" w:lineRule="auto"/>
              <w:jc w:val="center"/>
              <w:rPr>
                <w:rFonts w:eastAsia="Arial" w:cs="Arial"/>
                <w:b/>
                <w:bCs/>
                <w:color w:val="000000" w:themeColor="text1"/>
              </w:rPr>
            </w:pPr>
            <w:r>
              <w:rPr>
                <w:rFonts w:eastAsia="Arial" w:cs="Arial"/>
                <w:b/>
                <w:bCs/>
                <w:color w:val="000000" w:themeColor="text1"/>
              </w:rPr>
              <w:t>Staying Active</w:t>
            </w:r>
          </w:p>
        </w:tc>
        <w:tc>
          <w:tcPr>
            <w:tcW w:w="7796" w:type="dxa"/>
            <w:tcBorders>
              <w:top w:val="single" w:sz="6" w:space="0" w:color="F1A983"/>
              <w:left w:val="single" w:sz="6" w:space="0" w:color="F1A983"/>
              <w:bottom w:val="single" w:sz="6" w:space="0" w:color="F1A983"/>
              <w:right w:val="single" w:sz="6" w:space="0" w:color="F1A983"/>
            </w:tcBorders>
            <w:hideMark/>
          </w:tcPr>
          <w:p w14:paraId="624588E2" w14:textId="77777777" w:rsidR="00224EBC" w:rsidRDefault="00224EBC" w:rsidP="00240362">
            <w:pPr>
              <w:numPr>
                <w:ilvl w:val="0"/>
                <w:numId w:val="84"/>
              </w:numPr>
              <w:tabs>
                <w:tab w:val="clear" w:pos="720"/>
              </w:tabs>
              <w:spacing w:before="0" w:after="0" w:line="240" w:lineRule="auto"/>
              <w:ind w:left="427" w:hanging="284"/>
              <w:rPr>
                <w:rFonts w:eastAsia="Arial" w:cs="Arial"/>
                <w:color w:val="000000" w:themeColor="text1"/>
              </w:rPr>
            </w:pPr>
            <w:r w:rsidRPr="00434176">
              <w:rPr>
                <w:rFonts w:eastAsia="Arial" w:cs="Arial"/>
                <w:b/>
                <w:bCs/>
                <w:color w:val="000000" w:themeColor="text1"/>
              </w:rPr>
              <w:t>Video 1: Boxing-inspire aerobic workout</w:t>
            </w:r>
            <w:r>
              <w:rPr>
                <w:rFonts w:eastAsia="Arial" w:cs="Arial"/>
                <w:color w:val="000000" w:themeColor="text1"/>
              </w:rPr>
              <w:t xml:space="preserve"> (15 minutes)</w:t>
            </w:r>
          </w:p>
          <w:p w14:paraId="20A12F61" w14:textId="77777777" w:rsidR="00224EBC" w:rsidRDefault="00224EBC" w:rsidP="00240362">
            <w:pPr>
              <w:numPr>
                <w:ilvl w:val="0"/>
                <w:numId w:val="84"/>
              </w:numPr>
              <w:tabs>
                <w:tab w:val="clear" w:pos="720"/>
              </w:tabs>
              <w:spacing w:before="0" w:after="0" w:line="240" w:lineRule="auto"/>
              <w:ind w:left="427" w:hanging="284"/>
              <w:rPr>
                <w:rFonts w:eastAsia="Arial" w:cs="Arial"/>
                <w:color w:val="000000" w:themeColor="text1"/>
              </w:rPr>
            </w:pPr>
            <w:r w:rsidRPr="00434176">
              <w:rPr>
                <w:rFonts w:eastAsia="Arial" w:cs="Arial"/>
                <w:b/>
                <w:bCs/>
                <w:color w:val="000000" w:themeColor="text1"/>
              </w:rPr>
              <w:t>Video 2: Chaired Yoga workout</w:t>
            </w:r>
            <w:r>
              <w:rPr>
                <w:rFonts w:eastAsia="Arial" w:cs="Arial"/>
                <w:color w:val="000000" w:themeColor="text1"/>
              </w:rPr>
              <w:t xml:space="preserve"> (14 minutes)</w:t>
            </w:r>
          </w:p>
          <w:p w14:paraId="2F63C393" w14:textId="77777777" w:rsidR="00224EBC" w:rsidRPr="00662612" w:rsidRDefault="00224EBC" w:rsidP="00240362">
            <w:pPr>
              <w:numPr>
                <w:ilvl w:val="0"/>
                <w:numId w:val="84"/>
              </w:numPr>
              <w:tabs>
                <w:tab w:val="clear" w:pos="720"/>
              </w:tabs>
              <w:spacing w:before="0" w:after="0" w:line="240" w:lineRule="auto"/>
              <w:ind w:left="427" w:hanging="284"/>
              <w:rPr>
                <w:rFonts w:eastAsia="Arial" w:cs="Arial"/>
                <w:color w:val="000000" w:themeColor="text1"/>
              </w:rPr>
            </w:pPr>
            <w:r>
              <w:rPr>
                <w:rFonts w:eastAsia="Arial" w:cs="Arial"/>
                <w:color w:val="000000" w:themeColor="text1"/>
              </w:rPr>
              <w:t>Reminder to continue adding exercises to daily routine</w:t>
            </w:r>
          </w:p>
        </w:tc>
      </w:tr>
    </w:tbl>
    <w:bookmarkStart w:id="134" w:name="_Toc213939627"/>
    <w:p w14:paraId="7BC6A776" w14:textId="4D72CB88" w:rsidR="00224EBC" w:rsidRPr="00833815" w:rsidRDefault="00224EBC" w:rsidP="00833815">
      <w:pPr>
        <w:pStyle w:val="Heading1"/>
        <w:rPr>
          <w:rFonts w:asciiTheme="minorHAnsi" w:hAnsiTheme="minorHAnsi"/>
          <w:b/>
          <w:bCs/>
          <w:color w:val="0B769F" w:themeColor="accent4" w:themeShade="BF"/>
        </w:rPr>
      </w:pPr>
      <w:r w:rsidRPr="00833815">
        <w:rPr>
          <w:rFonts w:asciiTheme="minorHAnsi" w:hAnsiTheme="minorHAnsi"/>
          <w:b/>
          <w:bCs/>
          <w:noProof/>
          <w:color w:val="0B769F" w:themeColor="accent4" w:themeShade="BF"/>
        </w:rPr>
        <w:lastRenderedPageBreak/>
        <mc:AlternateContent>
          <mc:Choice Requires="wps">
            <w:drawing>
              <wp:anchor distT="0" distB="0" distL="114300" distR="114300" simplePos="0" relativeHeight="251658333" behindDoc="0" locked="0" layoutInCell="1" allowOverlap="1" wp14:anchorId="6C2DFE3A" wp14:editId="0CCAA960">
                <wp:simplePos x="0" y="0"/>
                <wp:positionH relativeFrom="column">
                  <wp:posOffset>-95250</wp:posOffset>
                </wp:positionH>
                <wp:positionV relativeFrom="paragraph">
                  <wp:posOffset>335915</wp:posOffset>
                </wp:positionV>
                <wp:extent cx="5924550" cy="7620"/>
                <wp:effectExtent l="19050" t="19050" r="19050" b="30480"/>
                <wp:wrapNone/>
                <wp:docPr id="2063562769"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noFill/>
                        <a:ln w="38100" cap="flat" cmpd="sng" algn="ctr">
                          <a:solidFill>
                            <a:srgbClr val="E97132">
                              <a:lumMod val="60000"/>
                              <a:lumOff val="40000"/>
                            </a:srgb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479A91B">
              <v:line id="Straight Connector 1" style="position:absolute;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2aa84" strokeweight="3pt" from="-7.5pt,26.45pt" to="459pt,27.05pt" w14:anchorId="110FE4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">
                <v:stroke joinstyle="miter"/>
              </v:line>
            </w:pict>
          </mc:Fallback>
        </mc:AlternateContent>
      </w:r>
      <w:r w:rsidR="00991E3C" w:rsidRPr="00833815">
        <w:rPr>
          <w:rFonts w:asciiTheme="minorHAnsi" w:hAnsiTheme="minorHAnsi"/>
          <w:b/>
          <w:bCs/>
          <w:color w:val="0B769F" w:themeColor="accent4" w:themeShade="BF"/>
        </w:rPr>
        <w:t>Getting Active</w:t>
      </w:r>
      <w:r w:rsidRPr="00833815">
        <w:rPr>
          <w:rFonts w:asciiTheme="minorHAnsi" w:hAnsiTheme="minorHAnsi"/>
          <w:b/>
          <w:bCs/>
          <w:color w:val="0B769F" w:themeColor="accent4" w:themeShade="BF"/>
        </w:rPr>
        <w:t>: Session 1 (30-60 minutes)</w:t>
      </w:r>
      <w:bookmarkEnd w:id="134"/>
    </w:p>
    <w:p w14:paraId="50EFD100" w14:textId="3D64578E" w:rsidR="00B03E62" w:rsidRDefault="00224EBC" w:rsidP="00B03E62">
      <w:pPr>
        <w:spacing w:before="0" w:after="0" w:line="240" w:lineRule="auto"/>
      </w:pPr>
      <w:r w:rsidRPr="00434176">
        <w:rPr>
          <w:rFonts w:ascii="Segoe UI Emoji" w:eastAsia="Segoe UI Emoji" w:hAnsi="Segoe UI Emoji" w:cs="Segoe UI Emoji"/>
          <w:b/>
          <w:bCs/>
          <w:color w:val="auto"/>
          <w:sz w:val="32"/>
          <w:szCs w:val="32"/>
        </w:rPr>
        <w:t>🧠</w:t>
      </w:r>
      <w:r w:rsidRPr="00434176">
        <w:rPr>
          <w:rFonts w:eastAsia="Aptos" w:cs="Aptos"/>
          <w:b/>
          <w:bCs/>
          <w:color w:val="000000" w:themeColor="text1"/>
        </w:rPr>
        <w:t xml:space="preserve"> Meeting Preparation: </w:t>
      </w:r>
      <w:r w:rsidRPr="00434176">
        <w:rPr>
          <w:rFonts w:eastAsia="Aptos" w:cs="Aptos"/>
          <w:color w:val="000000" w:themeColor="text1"/>
        </w:rPr>
        <w:t xml:space="preserve">Read the </w:t>
      </w:r>
      <w:r w:rsidR="00DB047B">
        <w:rPr>
          <w:rFonts w:eastAsia="Aptos" w:cs="Aptos"/>
          <w:b/>
          <w:bCs/>
          <w:color w:val="000000" w:themeColor="text1"/>
        </w:rPr>
        <w:t>Participant</w:t>
      </w:r>
      <w:r w:rsidRPr="00434176">
        <w:rPr>
          <w:rFonts w:eastAsia="Aptos" w:cs="Aptos"/>
          <w:b/>
          <w:bCs/>
          <w:color w:val="000000" w:themeColor="text1"/>
        </w:rPr>
        <w:t xml:space="preserve"> activity report that the ENHANCE core team will send you. </w:t>
      </w:r>
      <w:r w:rsidR="00B03E62">
        <w:rPr>
          <w:rFonts w:ascii="Aptos" w:eastAsia="Aptos" w:hAnsi="Aptos" w:cs="Aptos"/>
          <w:color w:val="000000" w:themeColor="text1"/>
        </w:rPr>
        <w:t>Some</w:t>
      </w:r>
      <w:r w:rsidR="00B03E62" w:rsidRPr="00007583">
        <w:rPr>
          <w:rFonts w:ascii="Aptos" w:eastAsia="Aptos" w:hAnsi="Aptos" w:cs="Aptos"/>
          <w:color w:val="000000" w:themeColor="text1"/>
        </w:rPr>
        <w:t xml:space="preserve"> </w:t>
      </w:r>
      <w:r w:rsidR="00DB047B">
        <w:rPr>
          <w:rFonts w:ascii="Aptos" w:eastAsia="Aptos" w:hAnsi="Aptos" w:cs="Aptos"/>
          <w:color w:val="000000" w:themeColor="text1"/>
        </w:rPr>
        <w:t>Participant</w:t>
      </w:r>
      <w:r w:rsidR="00B03E62" w:rsidRPr="00007583">
        <w:rPr>
          <w:rFonts w:ascii="Aptos" w:eastAsia="Aptos" w:hAnsi="Aptos" w:cs="Aptos"/>
          <w:color w:val="000000" w:themeColor="text1"/>
        </w:rPr>
        <w:t xml:space="preserve">s </w:t>
      </w:r>
      <w:r w:rsidR="00B03E62">
        <w:rPr>
          <w:rFonts w:ascii="Aptos" w:eastAsia="Aptos" w:hAnsi="Aptos" w:cs="Aptos"/>
          <w:color w:val="000000" w:themeColor="text1"/>
        </w:rPr>
        <w:t>might</w:t>
      </w:r>
      <w:r w:rsidR="00B03E62" w:rsidRPr="00007583">
        <w:rPr>
          <w:rFonts w:ascii="Aptos" w:eastAsia="Aptos" w:hAnsi="Aptos" w:cs="Aptos"/>
          <w:color w:val="000000" w:themeColor="text1"/>
        </w:rPr>
        <w:t xml:space="preserve"> not have </w:t>
      </w:r>
      <w:r w:rsidR="00B03E62">
        <w:rPr>
          <w:rFonts w:ascii="Aptos" w:eastAsia="Aptos" w:hAnsi="Aptos" w:cs="Aptos"/>
          <w:color w:val="000000" w:themeColor="text1"/>
        </w:rPr>
        <w:t>answered</w:t>
      </w:r>
      <w:r w:rsidR="00B03E62" w:rsidRPr="00007583">
        <w:rPr>
          <w:rFonts w:ascii="Aptos" w:eastAsia="Aptos" w:hAnsi="Aptos" w:cs="Aptos"/>
          <w:color w:val="000000" w:themeColor="text1"/>
        </w:rPr>
        <w:t xml:space="preserve"> </w:t>
      </w:r>
      <w:r w:rsidR="00B03E62">
        <w:rPr>
          <w:rFonts w:ascii="Aptos" w:eastAsia="Aptos" w:hAnsi="Aptos" w:cs="Aptos"/>
          <w:color w:val="000000" w:themeColor="text1"/>
        </w:rPr>
        <w:t>check-in questions</w:t>
      </w:r>
      <w:r w:rsidR="00B03E62" w:rsidRPr="00007583">
        <w:rPr>
          <w:rFonts w:ascii="Aptos" w:eastAsia="Aptos" w:hAnsi="Aptos" w:cs="Aptos"/>
          <w:color w:val="000000" w:themeColor="text1"/>
        </w:rPr>
        <w:t xml:space="preserve">, that’s OK. </w:t>
      </w:r>
      <w:r w:rsidR="00B03E62" w:rsidRPr="3592DE7E">
        <w:t xml:space="preserve"> </w:t>
      </w:r>
    </w:p>
    <w:p w14:paraId="4925E01D" w14:textId="77777777" w:rsidR="00B03E62" w:rsidRDefault="00B03E62" w:rsidP="00B03E62">
      <w:pPr>
        <w:spacing w:before="0" w:after="0" w:line="240" w:lineRule="auto"/>
      </w:pPr>
    </w:p>
    <w:p w14:paraId="2C3A3AD5" w14:textId="36DCE53F" w:rsidR="00B03E62" w:rsidRPr="00B03E62" w:rsidRDefault="00B03E62" w:rsidP="00B03E62">
      <w:pPr>
        <w:spacing w:before="0" w:after="160" w:line="240" w:lineRule="auto"/>
        <w:rPr>
          <w:rFonts w:cs="Segoe UI Emoji"/>
          <w:color w:val="000000" w:themeColor="text1"/>
          <w:sz w:val="32"/>
          <w:szCs w:val="32"/>
        </w:rPr>
      </w:pPr>
      <w:r>
        <w:t xml:space="preserve">Remember the </w:t>
      </w:r>
      <w:r w:rsidR="00DB047B">
        <w:t>Participant</w:t>
      </w:r>
      <w:r>
        <w:t xml:space="preserve"> </w:t>
      </w:r>
      <w:r w:rsidRPr="00CF5D70">
        <w:rPr>
          <w:i/>
          <w:iCs/>
        </w:rPr>
        <w:t>should</w:t>
      </w:r>
      <w:r>
        <w:t xml:space="preserve"> have chosen their activities in the app, but if they haven’t you will need to do this in the first session.</w:t>
      </w:r>
    </w:p>
    <w:p w14:paraId="746A9699" w14:textId="6826DF34" w:rsidR="00224EBC" w:rsidRPr="0045143C" w:rsidRDefault="00224EBC" w:rsidP="00C84616">
      <w:pPr>
        <w:pStyle w:val="Heading2"/>
        <w:numPr>
          <w:ilvl w:val="1"/>
          <w:numId w:val="84"/>
        </w:numPr>
        <w:rPr>
          <w:b/>
          <w:bCs/>
          <w:color w:val="D17405"/>
          <w:u w:val="single"/>
        </w:rPr>
      </w:pPr>
      <w:bookmarkStart w:id="135" w:name="_Toc213939628"/>
      <w:r w:rsidRPr="0045143C">
        <w:rPr>
          <w:b/>
          <w:bCs/>
          <w:color w:val="D17405"/>
          <w:u w:val="single"/>
        </w:rPr>
        <w:t>Check-In &amp; Review (10-15 minutes)</w:t>
      </w:r>
      <w:bookmarkEnd w:id="135"/>
    </w:p>
    <w:p w14:paraId="4ADD1D7E" w14:textId="4448858B" w:rsidR="00224EBC" w:rsidRPr="00434176" w:rsidRDefault="00434176" w:rsidP="00B03E62">
      <w:pPr>
        <w:pStyle w:val="ListBullet"/>
        <w:numPr>
          <w:ilvl w:val="0"/>
          <w:numId w:val="0"/>
        </w:numPr>
        <w:spacing w:after="0" w:line="240" w:lineRule="auto"/>
        <w:rPr>
          <w:rFonts w:eastAsia="Times New Roman" w:cs="Times New Roman"/>
          <w:b/>
          <w:bCs/>
          <w:color w:val="auto"/>
          <w:lang w:eastAsia="en-GB"/>
        </w:rPr>
      </w:pPr>
      <w:r w:rsidRPr="00434176">
        <w:rPr>
          <w:noProof/>
          <w:color w:val="auto"/>
          <w14:ligatures w14:val="standardContextual"/>
        </w:rPr>
        <w:drawing>
          <wp:anchor distT="0" distB="0" distL="114300" distR="114300" simplePos="0" relativeHeight="251658385" behindDoc="1" locked="0" layoutInCell="1" allowOverlap="1" wp14:anchorId="0F9C38DE" wp14:editId="3E0D0757">
            <wp:simplePos x="0" y="0"/>
            <wp:positionH relativeFrom="column">
              <wp:posOffset>3215005</wp:posOffset>
            </wp:positionH>
            <wp:positionV relativeFrom="paragraph">
              <wp:posOffset>276225</wp:posOffset>
            </wp:positionV>
            <wp:extent cx="3528060" cy="1084920"/>
            <wp:effectExtent l="0" t="0" r="0" b="1270"/>
            <wp:wrapNone/>
            <wp:docPr id="1502838501" name="Picture 63" descr="A group of people doing exerci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3886" name="Picture 63" descr="A group of people doing exercises&#10;&#10;Description automatically generated"/>
                    <pic:cNvPicPr/>
                  </pic:nvPicPr>
                  <pic:blipFill>
                    <a:blip r:embed="rId130" cstate="print">
                      <a:alphaModFix amt="20000"/>
                      <a:extLst>
                        <a:ext uri="{28A0092B-C50C-407E-A947-70E740481C1C}">
                          <a14:useLocalDpi xmlns:a14="http://schemas.microsoft.com/office/drawing/2010/main" val="0"/>
                        </a:ext>
                      </a:extLst>
                    </a:blip>
                    <a:stretch>
                      <a:fillRect/>
                    </a:stretch>
                  </pic:blipFill>
                  <pic:spPr>
                    <a:xfrm>
                      <a:off x="0" y="0"/>
                      <a:ext cx="3528060" cy="1084920"/>
                    </a:xfrm>
                    <a:prstGeom prst="rect">
                      <a:avLst/>
                    </a:prstGeom>
                  </pic:spPr>
                </pic:pic>
              </a:graphicData>
            </a:graphic>
            <wp14:sizeRelH relativeFrom="page">
              <wp14:pctWidth>0</wp14:pctWidth>
            </wp14:sizeRelH>
            <wp14:sizeRelV relativeFrom="page">
              <wp14:pctHeight>0</wp14:pctHeight>
            </wp14:sizeRelV>
          </wp:anchor>
        </w:drawing>
      </w:r>
      <w:r w:rsidR="00DB047B">
        <w:rPr>
          <w:rFonts w:eastAsia="Times New Roman" w:cs="Times New Roman"/>
          <w:b/>
          <w:bCs/>
          <w:color w:val="auto"/>
          <w:lang w:eastAsia="en-GB"/>
        </w:rPr>
        <w:t>Participant</w:t>
      </w:r>
      <w:r w:rsidR="00224EBC" w:rsidRPr="00434176">
        <w:rPr>
          <w:rFonts w:eastAsia="Times New Roman" w:cs="Times New Roman"/>
          <w:b/>
          <w:bCs/>
          <w:color w:val="auto"/>
          <w:lang w:eastAsia="en-GB"/>
        </w:rPr>
        <w:t xml:space="preserve"> has been asked in App: </w:t>
      </w:r>
      <w:r w:rsidRPr="00434176">
        <w:rPr>
          <w:rFonts w:eastAsia="Times New Roman" w:cs="Times New Roman"/>
          <w:b/>
          <w:bCs/>
          <w:color w:val="auto"/>
          <w:lang w:eastAsia="en-GB"/>
        </w:rPr>
        <w:tab/>
      </w:r>
    </w:p>
    <w:p w14:paraId="1FC14F08" w14:textId="13192E88" w:rsidR="00224EBC" w:rsidRPr="00434176" w:rsidRDefault="00224EBC" w:rsidP="00240362">
      <w:pPr>
        <w:pStyle w:val="ListParagraph"/>
        <w:numPr>
          <w:ilvl w:val="0"/>
          <w:numId w:val="87"/>
        </w:numPr>
        <w:spacing w:before="0" w:after="0" w:line="240" w:lineRule="auto"/>
        <w:textAlignment w:val="baseline"/>
        <w:rPr>
          <w:rFonts w:eastAsia="Times New Roman" w:cs="Times New Roman"/>
          <w:color w:val="auto"/>
          <w:lang w:eastAsia="en-GB"/>
        </w:rPr>
      </w:pPr>
      <w:r w:rsidRPr="00434176">
        <w:rPr>
          <w:rFonts w:eastAsia="Times New Roman" w:cs="Times New Roman"/>
          <w:color w:val="auto"/>
          <w:lang w:eastAsia="en-GB"/>
        </w:rPr>
        <w:t>“Choose activities for next week”.</w:t>
      </w:r>
    </w:p>
    <w:p w14:paraId="56019ABB" w14:textId="76814C34" w:rsidR="00224EBC" w:rsidRDefault="00224EBC" w:rsidP="00240362">
      <w:pPr>
        <w:pStyle w:val="ListParagraph"/>
        <w:numPr>
          <w:ilvl w:val="0"/>
          <w:numId w:val="87"/>
        </w:numPr>
        <w:spacing w:before="0" w:after="0" w:line="240" w:lineRule="auto"/>
        <w:textAlignment w:val="baseline"/>
        <w:rPr>
          <w:rFonts w:eastAsia="Times New Roman" w:cs="Times New Roman"/>
          <w:color w:val="auto"/>
          <w:lang w:eastAsia="en-GB"/>
        </w:rPr>
      </w:pPr>
      <w:r w:rsidRPr="00434176">
        <w:rPr>
          <w:rFonts w:eastAsia="Times New Roman" w:cs="Times New Roman"/>
          <w:color w:val="auto"/>
          <w:lang w:eastAsia="en-GB"/>
        </w:rPr>
        <w:t>“Wh</w:t>
      </w:r>
      <w:r w:rsidR="007B677A">
        <w:rPr>
          <w:rFonts w:eastAsia="Times New Roman" w:cs="Times New Roman"/>
          <w:color w:val="auto"/>
          <w:lang w:eastAsia="en-GB"/>
        </w:rPr>
        <w:t>ich</w:t>
      </w:r>
      <w:r w:rsidRPr="00434176">
        <w:rPr>
          <w:rFonts w:eastAsia="Times New Roman" w:cs="Times New Roman"/>
          <w:color w:val="auto"/>
          <w:lang w:eastAsia="en-GB"/>
        </w:rPr>
        <w:t xml:space="preserve"> days next week will you do the activities?”</w:t>
      </w:r>
    </w:p>
    <w:p w14:paraId="7BC81F83" w14:textId="77777777" w:rsidR="00DC6B64" w:rsidRPr="00434176" w:rsidRDefault="00DC6B64" w:rsidP="00DC6B64">
      <w:pPr>
        <w:pStyle w:val="ListParagraph"/>
        <w:spacing w:before="0" w:after="0" w:line="240" w:lineRule="auto"/>
        <w:ind w:left="3240"/>
        <w:textAlignment w:val="baseline"/>
        <w:rPr>
          <w:rFonts w:eastAsia="Times New Roman" w:cs="Times New Roman"/>
          <w:color w:val="auto"/>
          <w:lang w:eastAsia="en-GB"/>
        </w:rPr>
      </w:pPr>
    </w:p>
    <w:p w14:paraId="1699D3F3" w14:textId="735F6BF9" w:rsidR="00224EBC" w:rsidRPr="00DC6B64" w:rsidRDefault="00224EBC" w:rsidP="006438EF">
      <w:pPr>
        <w:pStyle w:val="ListParagraph"/>
        <w:numPr>
          <w:ilvl w:val="0"/>
          <w:numId w:val="137"/>
        </w:numPr>
        <w:spacing w:before="0" w:after="0" w:line="240" w:lineRule="auto"/>
        <w:textAlignment w:val="baseline"/>
        <w:rPr>
          <w:rFonts w:eastAsia="Times New Roman" w:cs="Times New Roman"/>
          <w:color w:val="595959"/>
          <w:lang w:eastAsia="en-GB"/>
        </w:rPr>
      </w:pPr>
      <w:r w:rsidRPr="00434176">
        <w:rPr>
          <w:rFonts w:ascii="Segoe UI Emoji" w:eastAsia="Times New Roman" w:hAnsi="Segoe UI Emoji" w:cs="Segoe UI Emoji"/>
          <w:color w:val="00B050"/>
          <w:lang w:eastAsia="en-GB"/>
        </w:rPr>
        <w:t>✔️</w:t>
      </w:r>
      <w:r w:rsidRPr="00434176">
        <w:rPr>
          <w:rFonts w:eastAsia="Times New Roman" w:cs="Times New Roman"/>
          <w:color w:val="00B050"/>
          <w:lang w:eastAsia="en-GB"/>
        </w:rPr>
        <w:t xml:space="preserve"> </w:t>
      </w:r>
      <w:r w:rsidR="007639EF">
        <w:rPr>
          <w:rFonts w:eastAsia="Times New Roman" w:cs="Times New Roman"/>
          <w:b/>
          <w:bCs/>
          <w:color w:val="000000"/>
          <w:lang w:eastAsia="en-GB"/>
        </w:rPr>
        <w:t>If the</w:t>
      </w:r>
      <w:r>
        <w:rPr>
          <w:rFonts w:eastAsia="Times New Roman" w:cs="Times New Roman"/>
          <w:b/>
          <w:color w:val="000000"/>
          <w:lang w:eastAsia="en-GB"/>
        </w:rPr>
        <w:t xml:space="preserve"> </w:t>
      </w:r>
      <w:r w:rsidR="00DB047B">
        <w:rPr>
          <w:rFonts w:eastAsia="Times New Roman" w:cs="Times New Roman"/>
          <w:b/>
          <w:bCs/>
          <w:color w:val="000000"/>
          <w:lang w:eastAsia="en-GB"/>
        </w:rPr>
        <w:t>Participant</w:t>
      </w:r>
      <w:r w:rsidRPr="00434176">
        <w:rPr>
          <w:rFonts w:eastAsia="Times New Roman" w:cs="Times New Roman"/>
          <w:b/>
          <w:bCs/>
          <w:color w:val="000000"/>
          <w:lang w:eastAsia="en-GB"/>
        </w:rPr>
        <w:t xml:space="preserve"> has completed the check-in: </w:t>
      </w:r>
      <w:r w:rsidRPr="00434176">
        <w:rPr>
          <w:color w:val="000000" w:themeColor="text1"/>
        </w:rPr>
        <w:t xml:space="preserve">Acknowledge the </w:t>
      </w:r>
      <w:r w:rsidR="00DB047B">
        <w:rPr>
          <w:color w:val="000000" w:themeColor="text1"/>
        </w:rPr>
        <w:t>Participant</w:t>
      </w:r>
      <w:r w:rsidRPr="00434176">
        <w:rPr>
          <w:color w:val="000000" w:themeColor="text1"/>
        </w:rPr>
        <w:t>’s commitment and progress (e.g., app activity, or any other efforts).</w:t>
      </w:r>
      <w:r w:rsidR="00DE21B7">
        <w:rPr>
          <w:color w:val="000000" w:themeColor="text1"/>
        </w:rPr>
        <w:t xml:space="preserve"> If they miss a planned day, reassure them that </w:t>
      </w:r>
      <w:r w:rsidR="00E51E9B">
        <w:rPr>
          <w:color w:val="000000" w:themeColor="text1"/>
        </w:rPr>
        <w:t>this</w:t>
      </w:r>
      <w:r w:rsidR="00DE21B7">
        <w:rPr>
          <w:color w:val="000000" w:themeColor="text1"/>
        </w:rPr>
        <w:t xml:space="preserve"> is normal and to keep going.</w:t>
      </w:r>
    </w:p>
    <w:p w14:paraId="5DC6D34D" w14:textId="77777777" w:rsidR="00DC6B64" w:rsidRPr="00434176" w:rsidRDefault="00DC6B64" w:rsidP="00DC6B64">
      <w:pPr>
        <w:spacing w:before="0" w:after="0" w:line="240" w:lineRule="auto"/>
        <w:ind w:left="709"/>
        <w:textAlignment w:val="baseline"/>
        <w:rPr>
          <w:rFonts w:eastAsia="Times New Roman" w:cs="Times New Roman"/>
          <w:color w:val="595959"/>
          <w:lang w:eastAsia="en-GB"/>
        </w:rPr>
      </w:pPr>
    </w:p>
    <w:p w14:paraId="6D7C529D" w14:textId="46F03206" w:rsidR="00DC6B64" w:rsidRPr="00C84616" w:rsidRDefault="00224EBC" w:rsidP="006438EF">
      <w:pPr>
        <w:pStyle w:val="ListParagraph"/>
        <w:numPr>
          <w:ilvl w:val="0"/>
          <w:numId w:val="137"/>
        </w:numPr>
        <w:spacing w:before="0" w:after="0" w:line="240" w:lineRule="auto"/>
        <w:textAlignment w:val="baseline"/>
        <w:rPr>
          <w:rFonts w:eastAsia="Times New Roman" w:cs="Times New Roman"/>
          <w:color w:val="595959"/>
          <w:lang w:eastAsia="en-GB"/>
        </w:rPr>
      </w:pPr>
      <w:r w:rsidRPr="00434176">
        <w:rPr>
          <w:rFonts w:ascii="Segoe UI Emoji" w:eastAsia="Times New Roman" w:hAnsi="Segoe UI Emoji" w:cs="Segoe UI Emoji"/>
          <w:color w:val="FF0000"/>
          <w:lang w:eastAsia="en-GB"/>
        </w:rPr>
        <w:t>❌</w:t>
      </w:r>
      <w:r w:rsidRPr="00434176">
        <w:rPr>
          <w:rFonts w:eastAsia="Times New Roman" w:cs="Times New Roman"/>
          <w:color w:val="FF0000"/>
          <w:lang w:eastAsia="en-GB"/>
        </w:rPr>
        <w:t xml:space="preserve"> </w:t>
      </w:r>
      <w:r w:rsidR="007639EF">
        <w:rPr>
          <w:rFonts w:eastAsia="Times New Roman" w:cs="Times New Roman"/>
          <w:color w:val="FF0000"/>
          <w:lang w:eastAsia="en-GB"/>
        </w:rPr>
        <w:t>I</w:t>
      </w:r>
      <w:r w:rsidR="007639EF">
        <w:rPr>
          <w:rFonts w:eastAsia="Times New Roman" w:cs="Times New Roman"/>
          <w:b/>
          <w:bCs/>
          <w:color w:val="000000"/>
          <w:lang w:eastAsia="en-GB"/>
        </w:rPr>
        <w:t>f the</w:t>
      </w:r>
      <w:r>
        <w:rPr>
          <w:rFonts w:eastAsia="Times New Roman" w:cs="Times New Roman"/>
          <w:b/>
          <w:color w:val="000000"/>
          <w:lang w:eastAsia="en-GB"/>
        </w:rPr>
        <w:t xml:space="preserve"> </w:t>
      </w:r>
      <w:r w:rsidR="00DB047B">
        <w:rPr>
          <w:rFonts w:eastAsia="Times New Roman" w:cs="Times New Roman"/>
          <w:b/>
          <w:bCs/>
          <w:color w:val="000000"/>
          <w:lang w:eastAsia="en-GB"/>
        </w:rPr>
        <w:t>Participant</w:t>
      </w:r>
      <w:r w:rsidRPr="00434176">
        <w:rPr>
          <w:rFonts w:eastAsia="Times New Roman" w:cs="Times New Roman"/>
          <w:b/>
          <w:bCs/>
          <w:color w:val="000000"/>
          <w:lang w:eastAsia="en-GB"/>
        </w:rPr>
        <w:t xml:space="preserve"> hasn’t completed the check-in or used the app:</w:t>
      </w:r>
      <w:r w:rsidRPr="00434176">
        <w:rPr>
          <w:rFonts w:eastAsia="Times New Roman" w:cs="Times New Roman"/>
          <w:color w:val="000000"/>
          <w:lang w:eastAsia="en-GB"/>
        </w:rPr>
        <w:t xml:space="preserve"> Offer support and troubleshoot</w:t>
      </w:r>
      <w:r w:rsidR="00FD6151">
        <w:rPr>
          <w:rFonts w:eastAsia="Times New Roman" w:cs="Times New Roman"/>
          <w:color w:val="000000"/>
          <w:lang w:eastAsia="en-GB"/>
        </w:rPr>
        <w:t xml:space="preserve"> </w:t>
      </w:r>
      <w:r w:rsidRPr="00434176">
        <w:rPr>
          <w:rFonts w:eastAsia="Times New Roman" w:cs="Times New Roman"/>
          <w:color w:val="000000"/>
          <w:lang w:eastAsia="en-GB"/>
        </w:rPr>
        <w:t xml:space="preserve">any issues. </w:t>
      </w:r>
      <w:r w:rsidRPr="00434176">
        <w:rPr>
          <w:color w:val="auto"/>
          <w:lang w:eastAsia="en-GB"/>
        </w:rPr>
        <w:t xml:space="preserve">Assist the </w:t>
      </w:r>
      <w:r w:rsidR="00DB047B">
        <w:rPr>
          <w:color w:val="auto"/>
          <w:lang w:eastAsia="en-GB"/>
        </w:rPr>
        <w:t>Participant</w:t>
      </w:r>
      <w:r w:rsidRPr="00434176">
        <w:rPr>
          <w:color w:val="auto"/>
          <w:lang w:eastAsia="en-GB"/>
        </w:rPr>
        <w:t xml:space="preserve"> in identifying barriers to physical activity and developing practical solutions. Encourage proactive planning and troubleshooting</w:t>
      </w:r>
      <w:r w:rsidR="00795D34">
        <w:rPr>
          <w:color w:val="auto"/>
          <w:lang w:eastAsia="en-GB"/>
        </w:rPr>
        <w:t>.</w:t>
      </w:r>
    </w:p>
    <w:p w14:paraId="00E81A5A" w14:textId="638A49F2" w:rsidR="00224EBC" w:rsidRPr="0045143C" w:rsidRDefault="00795D34" w:rsidP="00F26220">
      <w:pPr>
        <w:pStyle w:val="Heading2"/>
        <w:numPr>
          <w:ilvl w:val="0"/>
          <w:numId w:val="118"/>
        </w:numPr>
        <w:ind w:left="426" w:hanging="426"/>
        <w:rPr>
          <w:b/>
          <w:bCs/>
          <w:color w:val="D17405"/>
          <w:u w:val="single"/>
        </w:rPr>
      </w:pPr>
      <w:bookmarkStart w:id="136" w:name="_Toc213939629"/>
      <w:r w:rsidRPr="0045143C">
        <w:rPr>
          <w:b/>
          <w:bCs/>
          <w:color w:val="D17405"/>
          <w:u w:val="single"/>
        </w:rPr>
        <w:t>D</w:t>
      </w:r>
      <w:r w:rsidR="00224EBC" w:rsidRPr="0045143C">
        <w:rPr>
          <w:b/>
          <w:bCs/>
          <w:color w:val="D17405"/>
          <w:u w:val="single"/>
        </w:rPr>
        <w:t xml:space="preserve">iscussion on </w:t>
      </w:r>
      <w:r w:rsidR="00991E3C" w:rsidRPr="0045143C">
        <w:rPr>
          <w:b/>
          <w:bCs/>
          <w:color w:val="D17405"/>
          <w:u w:val="single"/>
        </w:rPr>
        <w:t>Getting Active</w:t>
      </w:r>
      <w:r w:rsidR="00224EBC" w:rsidRPr="0045143C">
        <w:rPr>
          <w:b/>
          <w:bCs/>
          <w:color w:val="D17405"/>
          <w:u w:val="single"/>
        </w:rPr>
        <w:t xml:space="preserve"> (20 minutes)</w:t>
      </w:r>
      <w:bookmarkEnd w:id="136"/>
    </w:p>
    <w:p w14:paraId="6347A10C" w14:textId="3F0ADDFF" w:rsidR="00224EBC" w:rsidRPr="00434176" w:rsidRDefault="00694966" w:rsidP="00434176">
      <w:pPr>
        <w:pStyle w:val="paragraph"/>
        <w:spacing w:before="0" w:beforeAutospacing="0" w:after="0" w:afterAutospacing="0" w:line="240" w:lineRule="auto"/>
        <w:rPr>
          <w:rStyle w:val="eop"/>
          <w:rFonts w:asciiTheme="minorHAnsi" w:hAnsiTheme="minorHAnsi" w:cs="Calibri"/>
          <w:color w:val="0B769F" w:themeColor="accent4" w:themeShade="BF"/>
          <w:sz w:val="22"/>
          <w:szCs w:val="22"/>
        </w:rPr>
      </w:pPr>
      <w:r w:rsidRPr="00A6468F">
        <w:rPr>
          <w:rFonts w:asciiTheme="minorHAnsi" w:hAnsiTheme="minorHAnsi" w:cs="Segoe UI Emoji"/>
          <w:b/>
          <w:bCs/>
          <w:noProof/>
          <w:sz w:val="28"/>
          <w:szCs w:val="28"/>
          <w14:ligatures w14:val="standardContextual"/>
        </w:rPr>
        <w:drawing>
          <wp:anchor distT="0" distB="0" distL="114300" distR="114300" simplePos="0" relativeHeight="251658335" behindDoc="1" locked="0" layoutInCell="1" allowOverlap="1" wp14:anchorId="2F662CD6" wp14:editId="3BFBE7A4">
            <wp:simplePos x="0" y="0"/>
            <wp:positionH relativeFrom="column">
              <wp:posOffset>1940983</wp:posOffset>
            </wp:positionH>
            <wp:positionV relativeFrom="paragraph">
              <wp:posOffset>251884</wp:posOffset>
            </wp:positionV>
            <wp:extent cx="4542825" cy="2266950"/>
            <wp:effectExtent l="0" t="0" r="0" b="0"/>
            <wp:wrapNone/>
            <wp:docPr id="339868214" name="Picture 62" descr="A group of women doing yog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68214" name="Picture 62" descr="A group of women doing yoga&#10;&#10;Description automatically generated"/>
                    <pic:cNvPicPr/>
                  </pic:nvPicPr>
                  <pic:blipFill>
                    <a:blip r:embed="rId131">
                      <a:alphaModFix amt="20000"/>
                      <a:extLst>
                        <a:ext uri="{28A0092B-C50C-407E-A947-70E740481C1C}">
                          <a14:useLocalDpi xmlns:a14="http://schemas.microsoft.com/office/drawing/2010/main" val="0"/>
                        </a:ext>
                      </a:extLst>
                    </a:blip>
                    <a:stretch>
                      <a:fillRect/>
                    </a:stretch>
                  </pic:blipFill>
                  <pic:spPr>
                    <a:xfrm>
                      <a:off x="0" y="0"/>
                      <a:ext cx="4542825" cy="2266950"/>
                    </a:xfrm>
                    <a:prstGeom prst="rect">
                      <a:avLst/>
                    </a:prstGeom>
                  </pic:spPr>
                </pic:pic>
              </a:graphicData>
            </a:graphic>
            <wp14:sizeRelH relativeFrom="page">
              <wp14:pctWidth>0</wp14:pctWidth>
            </wp14:sizeRelH>
            <wp14:sizeRelV relativeFrom="page">
              <wp14:pctHeight>0</wp14:pctHeight>
            </wp14:sizeRelV>
          </wp:anchor>
        </w:drawing>
      </w:r>
      <w:r w:rsidR="00A6468F" w:rsidRPr="00A6468F">
        <w:rPr>
          <w:rFonts w:ascii="Segoe UI Emoji" w:hAnsi="Segoe UI Emoji" w:cs="Segoe UI Emoji"/>
          <w:sz w:val="28"/>
          <w:szCs w:val="28"/>
        </w:rPr>
        <w:t>💬</w:t>
      </w:r>
      <w:r w:rsidR="00224EBC" w:rsidRPr="00434176">
        <w:rPr>
          <w:rFonts w:asciiTheme="minorHAnsi" w:hAnsiTheme="minorHAnsi" w:cs="Segoe UI Emoji"/>
        </w:rPr>
        <w:t xml:space="preserve"> </w:t>
      </w:r>
      <w:r w:rsidR="00224EBC" w:rsidRPr="00434176">
        <w:rPr>
          <w:rStyle w:val="SubtleEmphasis"/>
          <w:rFonts w:asciiTheme="minorHAnsi" w:hAnsiTheme="minorHAnsi"/>
          <w:color w:val="0B769F" w:themeColor="accent4" w:themeShade="BF"/>
        </w:rPr>
        <w:t xml:space="preserve">Open </w:t>
      </w:r>
      <w:r w:rsidR="00991E3C">
        <w:rPr>
          <w:rStyle w:val="SubtleEmphasis"/>
          <w:rFonts w:asciiTheme="minorHAnsi" w:hAnsiTheme="minorHAnsi"/>
          <w:color w:val="0B769F" w:themeColor="accent4" w:themeShade="BF"/>
        </w:rPr>
        <w:t>C</w:t>
      </w:r>
      <w:r w:rsidR="00224EBC" w:rsidRPr="00434176">
        <w:rPr>
          <w:rStyle w:val="SubtleEmphasis"/>
          <w:rFonts w:asciiTheme="minorHAnsi" w:hAnsiTheme="minorHAnsi"/>
          <w:color w:val="0B769F" w:themeColor="accent4" w:themeShade="BF"/>
        </w:rPr>
        <w:t xml:space="preserve">onversation about the </w:t>
      </w:r>
      <w:r w:rsidR="00991E3C">
        <w:rPr>
          <w:rStyle w:val="SubtleEmphasis"/>
          <w:rFonts w:asciiTheme="minorHAnsi" w:hAnsiTheme="minorHAnsi"/>
          <w:color w:val="0B769F" w:themeColor="accent4" w:themeShade="BF"/>
        </w:rPr>
        <w:t>B</w:t>
      </w:r>
      <w:r w:rsidR="00224EBC" w:rsidRPr="00434176">
        <w:rPr>
          <w:rStyle w:val="SubtleEmphasis"/>
          <w:rFonts w:asciiTheme="minorHAnsi" w:hAnsiTheme="minorHAnsi"/>
          <w:color w:val="0B769F" w:themeColor="accent4" w:themeShade="BF"/>
        </w:rPr>
        <w:t xml:space="preserve">enefits of </w:t>
      </w:r>
      <w:r w:rsidR="00991E3C">
        <w:rPr>
          <w:rStyle w:val="SubtleEmphasis"/>
          <w:rFonts w:asciiTheme="minorHAnsi" w:hAnsiTheme="minorHAnsi"/>
          <w:color w:val="0B769F" w:themeColor="accent4" w:themeShade="BF"/>
        </w:rPr>
        <w:t>P</w:t>
      </w:r>
      <w:r w:rsidR="00224EBC" w:rsidRPr="00434176">
        <w:rPr>
          <w:rStyle w:val="SubtleEmphasis"/>
          <w:rFonts w:asciiTheme="minorHAnsi" w:hAnsiTheme="minorHAnsi"/>
          <w:color w:val="0B769F" w:themeColor="accent4" w:themeShade="BF"/>
        </w:rPr>
        <w:t xml:space="preserve">hysical </w:t>
      </w:r>
      <w:r w:rsidR="00991E3C">
        <w:rPr>
          <w:rStyle w:val="SubtleEmphasis"/>
          <w:rFonts w:asciiTheme="minorHAnsi" w:hAnsiTheme="minorHAnsi"/>
          <w:color w:val="0B769F" w:themeColor="accent4" w:themeShade="BF"/>
        </w:rPr>
        <w:t>A</w:t>
      </w:r>
      <w:r w:rsidR="00224EBC" w:rsidRPr="00434176">
        <w:rPr>
          <w:rStyle w:val="SubtleEmphasis"/>
          <w:rFonts w:asciiTheme="minorHAnsi" w:hAnsiTheme="minorHAnsi"/>
          <w:color w:val="0B769F" w:themeColor="accent4" w:themeShade="BF"/>
        </w:rPr>
        <w:t>ctivity</w:t>
      </w:r>
    </w:p>
    <w:p w14:paraId="3161E210" w14:textId="02A3026A" w:rsidR="003E41DD" w:rsidRPr="00D85195" w:rsidRDefault="003E41DD" w:rsidP="003E41DD">
      <w:pPr>
        <w:pStyle w:val="ListParagraph"/>
        <w:numPr>
          <w:ilvl w:val="1"/>
          <w:numId w:val="23"/>
        </w:numPr>
        <w:spacing w:after="0" w:line="240" w:lineRule="auto"/>
        <w:rPr>
          <w:color w:val="auto"/>
        </w:rPr>
      </w:pPr>
      <w:r w:rsidRPr="00D85195">
        <w:rPr>
          <w:color w:val="auto"/>
        </w:rPr>
        <w:t>U</w:t>
      </w:r>
      <w:r w:rsidRPr="00D85195">
        <w:rPr>
          <w:color w:val="auto"/>
          <w:lang w:eastAsia="en-GB"/>
        </w:rPr>
        <w:t xml:space="preserve">se </w:t>
      </w:r>
      <w:r w:rsidRPr="00D85195">
        <w:rPr>
          <w:b/>
          <w:bCs/>
          <w:color w:val="auto"/>
          <w:lang w:eastAsia="en-GB"/>
        </w:rPr>
        <w:t>initiative</w:t>
      </w:r>
      <w:r w:rsidRPr="00D85195">
        <w:rPr>
          <w:color w:val="auto"/>
          <w:lang w:eastAsia="en-GB"/>
        </w:rPr>
        <w:t xml:space="preserve"> - be </w:t>
      </w:r>
      <w:r w:rsidRPr="00D85195">
        <w:rPr>
          <w:b/>
          <w:bCs/>
          <w:color w:val="auto"/>
          <w:lang w:eastAsia="en-GB"/>
        </w:rPr>
        <w:t>mindful of physical activity capabilities</w:t>
      </w:r>
      <w:r w:rsidRPr="00D85195">
        <w:rPr>
          <w:color w:val="auto"/>
          <w:lang w:eastAsia="en-GB"/>
        </w:rPr>
        <w:t xml:space="preserve">. </w:t>
      </w:r>
    </w:p>
    <w:p w14:paraId="011E1A2C" w14:textId="113CE023" w:rsidR="00396487" w:rsidRPr="00396487" w:rsidRDefault="00396487" w:rsidP="00F01A99">
      <w:pPr>
        <w:pStyle w:val="ListParagraph"/>
        <w:numPr>
          <w:ilvl w:val="1"/>
          <w:numId w:val="23"/>
        </w:numPr>
        <w:spacing w:after="0" w:line="240" w:lineRule="auto"/>
        <w:rPr>
          <w:color w:val="auto"/>
        </w:rPr>
      </w:pPr>
      <w:r>
        <w:rPr>
          <w:b/>
          <w:bCs/>
          <w:color w:val="000000" w:themeColor="text1"/>
        </w:rPr>
        <w:t xml:space="preserve">Ask the </w:t>
      </w:r>
      <w:r w:rsidR="00DB047B">
        <w:rPr>
          <w:b/>
          <w:bCs/>
          <w:color w:val="000000" w:themeColor="text1"/>
        </w:rPr>
        <w:t>Participant</w:t>
      </w:r>
      <w:r>
        <w:rPr>
          <w:b/>
          <w:bCs/>
          <w:color w:val="000000" w:themeColor="text1"/>
        </w:rPr>
        <w:t xml:space="preserve"> how they found the activities. </w:t>
      </w:r>
    </w:p>
    <w:p w14:paraId="041775D7" w14:textId="77777777" w:rsidR="007F0E7A" w:rsidRDefault="00396487" w:rsidP="00F01A99">
      <w:pPr>
        <w:pStyle w:val="ListParagraph"/>
        <w:numPr>
          <w:ilvl w:val="1"/>
          <w:numId w:val="23"/>
        </w:numPr>
        <w:spacing w:after="0" w:line="240" w:lineRule="auto"/>
        <w:rPr>
          <w:color w:val="auto"/>
        </w:rPr>
      </w:pPr>
      <w:r>
        <w:rPr>
          <w:color w:val="auto"/>
        </w:rPr>
        <w:t>Help problem-solve any difficulties they have had with their chosen activities</w:t>
      </w:r>
      <w:r w:rsidR="00224EBC" w:rsidRPr="00434176">
        <w:rPr>
          <w:color w:val="auto"/>
        </w:rPr>
        <w:t>.</w:t>
      </w:r>
    </w:p>
    <w:p w14:paraId="11287C0B" w14:textId="23836DC9" w:rsidR="00D85195" w:rsidRPr="007F0E7A" w:rsidRDefault="00224EBC" w:rsidP="007F0E7A">
      <w:pPr>
        <w:spacing w:after="0" w:line="240" w:lineRule="auto"/>
        <w:rPr>
          <w:color w:val="auto"/>
        </w:rPr>
      </w:pPr>
      <w:r w:rsidRPr="007F0E7A">
        <w:rPr>
          <w:color w:val="auto"/>
        </w:rPr>
        <w:t xml:space="preserve"> </w:t>
      </w:r>
    </w:p>
    <w:p w14:paraId="4C5C2026" w14:textId="77777777" w:rsidR="00396487" w:rsidRDefault="00396487" w:rsidP="00396487">
      <w:pPr>
        <w:pStyle w:val="ListParagraph"/>
        <w:spacing w:after="0" w:line="240" w:lineRule="auto"/>
        <w:ind w:left="644"/>
        <w:rPr>
          <w:color w:val="auto"/>
        </w:rPr>
      </w:pPr>
    </w:p>
    <w:p w14:paraId="7BE5530B" w14:textId="77777777" w:rsidR="00224EBC" w:rsidRPr="00434176" w:rsidRDefault="00224EBC" w:rsidP="00434176">
      <w:pPr>
        <w:spacing w:before="0" w:after="0" w:line="240" w:lineRule="auto"/>
        <w:rPr>
          <w:rStyle w:val="SubtleEmphasis"/>
          <w:rFonts w:asciiTheme="minorHAnsi" w:hAnsiTheme="minorHAnsi" w:cs="Segoe UI Emoji"/>
          <w:b w:val="0"/>
          <w:color w:val="595959" w:themeColor="text1" w:themeTint="A6"/>
          <w:sz w:val="32"/>
          <w:szCs w:val="32"/>
        </w:rPr>
      </w:pPr>
      <w:r w:rsidRPr="00434176">
        <w:rPr>
          <w:rFonts w:ascii="Segoe UI Emoji" w:hAnsi="Segoe UI Emoji" w:cs="Segoe UI Emoji"/>
          <w:color w:val="auto"/>
          <w:sz w:val="32"/>
          <w:szCs w:val="32"/>
        </w:rPr>
        <w:t>📌</w:t>
      </w:r>
      <w:r w:rsidRPr="00434176">
        <w:rPr>
          <w:rFonts w:cs="Segoe UI Emoji"/>
          <w:sz w:val="32"/>
          <w:szCs w:val="32"/>
        </w:rPr>
        <w:t xml:space="preserve"> </w:t>
      </w:r>
      <w:r w:rsidRPr="00434176">
        <w:rPr>
          <w:rStyle w:val="SubtleEmphasis"/>
          <w:rFonts w:asciiTheme="minorHAnsi" w:hAnsiTheme="minorHAnsi"/>
          <w:color w:val="0B769F" w:themeColor="accent4" w:themeShade="BF"/>
        </w:rPr>
        <w:t>Points for Discussion</w:t>
      </w:r>
    </w:p>
    <w:p w14:paraId="27AFB632" w14:textId="77777777" w:rsidR="00224EBC" w:rsidRPr="00434176" w:rsidRDefault="00224EBC" w:rsidP="00434176">
      <w:pPr>
        <w:spacing w:after="0" w:line="240" w:lineRule="auto"/>
        <w:rPr>
          <w:i/>
          <w:iCs/>
          <w:color w:val="000000" w:themeColor="text1"/>
        </w:rPr>
      </w:pPr>
      <w:r w:rsidRPr="00434176">
        <w:rPr>
          <w:i/>
          <w:iCs/>
          <w:color w:val="000000" w:themeColor="text1"/>
        </w:rPr>
        <w:t>Productively reiterate the following key points:</w:t>
      </w:r>
    </w:p>
    <w:p w14:paraId="1AED76E8" w14:textId="50CCF681" w:rsidR="00224EBC" w:rsidRPr="007F0E7A" w:rsidRDefault="00AF2EED" w:rsidP="00240362">
      <w:pPr>
        <w:pStyle w:val="ListParagraph"/>
        <w:numPr>
          <w:ilvl w:val="0"/>
          <w:numId w:val="89"/>
        </w:numPr>
        <w:rPr>
          <w:color w:val="auto"/>
        </w:rPr>
      </w:pPr>
      <w:r>
        <w:rPr>
          <w:b/>
          <w:bCs/>
          <w:color w:val="auto"/>
        </w:rPr>
        <w:t>Physical activity protects your brain</w:t>
      </w:r>
      <w:r w:rsidR="00224EBC" w:rsidRPr="00694966">
        <w:rPr>
          <w:b/>
          <w:bCs/>
          <w:color w:val="auto"/>
        </w:rPr>
        <w:t xml:space="preserve">: </w:t>
      </w:r>
      <w:r>
        <w:rPr>
          <w:color w:val="auto"/>
        </w:rPr>
        <w:t>“</w:t>
      </w:r>
      <w:r>
        <w:rPr>
          <w:i/>
          <w:iCs/>
          <w:color w:val="auto"/>
        </w:rPr>
        <w:t>Doing 2 ½ hours or more of physical activity each</w:t>
      </w:r>
      <w:r w:rsidR="005F521F">
        <w:rPr>
          <w:i/>
          <w:iCs/>
          <w:color w:val="auto"/>
        </w:rPr>
        <w:t xml:space="preserve"> week can help your brain, body, and mood, and straight away makes your life better.”</w:t>
      </w:r>
    </w:p>
    <w:p w14:paraId="32F51623" w14:textId="77777777" w:rsidR="007F0E7A" w:rsidRPr="00694966" w:rsidRDefault="007F0E7A" w:rsidP="007F0E7A">
      <w:pPr>
        <w:pStyle w:val="ListParagraph"/>
        <w:ind w:left="644"/>
        <w:rPr>
          <w:color w:val="auto"/>
        </w:rPr>
      </w:pPr>
    </w:p>
    <w:p w14:paraId="22F7547C" w14:textId="3363827A" w:rsidR="00224EBC" w:rsidRPr="00791F04" w:rsidRDefault="005F521F" w:rsidP="00240362">
      <w:pPr>
        <w:pStyle w:val="ListParagraph"/>
        <w:numPr>
          <w:ilvl w:val="0"/>
          <w:numId w:val="89"/>
        </w:numPr>
        <w:rPr>
          <w:i/>
          <w:iCs/>
          <w:color w:val="auto"/>
        </w:rPr>
      </w:pPr>
      <w:r>
        <w:rPr>
          <w:b/>
          <w:bCs/>
          <w:color w:val="auto"/>
        </w:rPr>
        <w:t xml:space="preserve">Encourage the </w:t>
      </w:r>
      <w:r w:rsidR="00DB047B">
        <w:rPr>
          <w:b/>
          <w:bCs/>
          <w:color w:val="auto"/>
        </w:rPr>
        <w:t>Participant</w:t>
      </w:r>
      <w:r>
        <w:rPr>
          <w:b/>
          <w:bCs/>
          <w:color w:val="auto"/>
        </w:rPr>
        <w:t xml:space="preserve"> to discuss what activities they’d like to do.</w:t>
      </w:r>
    </w:p>
    <w:p w14:paraId="7CF0B41C" w14:textId="77777777" w:rsidR="00396487" w:rsidRDefault="00396487" w:rsidP="00A6468F">
      <w:pPr>
        <w:spacing w:after="0" w:line="240" w:lineRule="auto"/>
        <w:rPr>
          <w:rStyle w:val="SubtleEmphasis"/>
          <w:rFonts w:asciiTheme="minorHAnsi" w:hAnsiTheme="minorHAnsi"/>
          <w:b w:val="0"/>
          <w:i/>
          <w:iCs/>
          <w:color w:val="000000" w:themeColor="text1"/>
          <w:sz w:val="24"/>
        </w:rPr>
      </w:pPr>
    </w:p>
    <w:p w14:paraId="1523CF98" w14:textId="77777777" w:rsidR="00396487" w:rsidRDefault="00396487" w:rsidP="00A6468F">
      <w:pPr>
        <w:spacing w:after="0" w:line="240" w:lineRule="auto"/>
        <w:rPr>
          <w:rStyle w:val="SubtleEmphasis"/>
          <w:rFonts w:asciiTheme="minorHAnsi" w:hAnsiTheme="minorHAnsi"/>
          <w:b w:val="0"/>
          <w:i/>
          <w:iCs/>
          <w:color w:val="000000" w:themeColor="text1"/>
          <w:sz w:val="24"/>
        </w:rPr>
      </w:pPr>
    </w:p>
    <w:p w14:paraId="366D67F2" w14:textId="77777777" w:rsidR="00396487" w:rsidRDefault="00396487" w:rsidP="00A6468F">
      <w:pPr>
        <w:spacing w:after="0" w:line="240" w:lineRule="auto"/>
        <w:rPr>
          <w:rStyle w:val="SubtleEmphasis"/>
          <w:rFonts w:asciiTheme="minorHAnsi" w:hAnsiTheme="minorHAnsi"/>
          <w:b w:val="0"/>
          <w:i/>
          <w:iCs/>
          <w:color w:val="000000" w:themeColor="text1"/>
          <w:sz w:val="24"/>
        </w:rPr>
      </w:pPr>
    </w:p>
    <w:p w14:paraId="216DF835" w14:textId="77777777" w:rsidR="00396487" w:rsidRDefault="00396487" w:rsidP="00A6468F">
      <w:pPr>
        <w:spacing w:after="0" w:line="240" w:lineRule="auto"/>
        <w:rPr>
          <w:rStyle w:val="SubtleEmphasis"/>
          <w:rFonts w:asciiTheme="minorHAnsi" w:hAnsiTheme="minorHAnsi"/>
          <w:b w:val="0"/>
          <w:i/>
          <w:iCs/>
          <w:color w:val="000000" w:themeColor="text1"/>
          <w:sz w:val="24"/>
        </w:rPr>
      </w:pPr>
    </w:p>
    <w:p w14:paraId="7D8394A8" w14:textId="77777777" w:rsidR="00396487" w:rsidRDefault="00396487" w:rsidP="00A6468F">
      <w:pPr>
        <w:spacing w:after="0" w:line="240" w:lineRule="auto"/>
        <w:rPr>
          <w:rStyle w:val="SubtleEmphasis"/>
          <w:rFonts w:asciiTheme="minorHAnsi" w:hAnsiTheme="minorHAnsi"/>
          <w:b w:val="0"/>
          <w:i/>
          <w:iCs/>
          <w:color w:val="000000" w:themeColor="text1"/>
          <w:sz w:val="24"/>
        </w:rPr>
      </w:pPr>
    </w:p>
    <w:p w14:paraId="1C626033" w14:textId="01662EA1" w:rsidR="00224EBC" w:rsidRPr="00F244CF" w:rsidRDefault="00396487" w:rsidP="00C84616">
      <w:pPr>
        <w:pStyle w:val="Heading2"/>
        <w:numPr>
          <w:ilvl w:val="0"/>
          <w:numId w:val="118"/>
        </w:numPr>
        <w:ind w:left="709"/>
        <w:rPr>
          <w:b/>
          <w:bCs/>
          <w:color w:val="D17405"/>
          <w:u w:val="single"/>
        </w:rPr>
      </w:pPr>
      <w:bookmarkStart w:id="137" w:name="_Toc213939630"/>
      <w:r w:rsidRPr="00833815">
        <w:rPr>
          <w:b/>
          <w:bCs/>
          <w:noProof/>
          <w:color w:val="D17406"/>
          <w:u w:val="single"/>
        </w:rPr>
        <w:lastRenderedPageBreak/>
        <w:drawing>
          <wp:anchor distT="0" distB="0" distL="114300" distR="114300" simplePos="0" relativeHeight="251658334" behindDoc="1" locked="0" layoutInCell="1" allowOverlap="1" wp14:anchorId="1F334EFE" wp14:editId="55D087F0">
            <wp:simplePos x="0" y="0"/>
            <wp:positionH relativeFrom="margin">
              <wp:posOffset>4086860</wp:posOffset>
            </wp:positionH>
            <wp:positionV relativeFrom="paragraph">
              <wp:posOffset>6985</wp:posOffset>
            </wp:positionV>
            <wp:extent cx="2244611" cy="1686983"/>
            <wp:effectExtent l="0" t="0" r="3810" b="8890"/>
            <wp:wrapNone/>
            <wp:docPr id="1208878298" name="Picture 60" descr="A person and person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78298" name="Picture 60" descr="A person and person dancing&#10;&#10;Description automatically generated"/>
                    <pic:cNvPicPr/>
                  </pic:nvPicPr>
                  <pic:blipFill>
                    <a:blip r:embed="rId132">
                      <a:alphaModFix amt="35000"/>
                      <a:extLst>
                        <a:ext uri="{28A0092B-C50C-407E-A947-70E740481C1C}">
                          <a14:useLocalDpi xmlns:a14="http://schemas.microsoft.com/office/drawing/2010/main" val="0"/>
                        </a:ext>
                      </a:extLst>
                    </a:blip>
                    <a:stretch>
                      <a:fillRect/>
                    </a:stretch>
                  </pic:blipFill>
                  <pic:spPr>
                    <a:xfrm>
                      <a:off x="0" y="0"/>
                      <a:ext cx="2244611" cy="1686983"/>
                    </a:xfrm>
                    <a:prstGeom prst="rect">
                      <a:avLst/>
                    </a:prstGeom>
                  </pic:spPr>
                </pic:pic>
              </a:graphicData>
            </a:graphic>
            <wp14:sizeRelH relativeFrom="page">
              <wp14:pctWidth>0</wp14:pctWidth>
            </wp14:sizeRelH>
            <wp14:sizeRelV relativeFrom="page">
              <wp14:pctHeight>0</wp14:pctHeight>
            </wp14:sizeRelV>
          </wp:anchor>
        </w:drawing>
      </w:r>
      <w:r w:rsidR="00224EBC" w:rsidRPr="00F244CF">
        <w:rPr>
          <w:b/>
          <w:bCs/>
          <w:color w:val="D17405"/>
          <w:u w:val="single"/>
        </w:rPr>
        <w:t xml:space="preserve">Set </w:t>
      </w:r>
      <w:r w:rsidR="005F5862" w:rsidRPr="00F244CF">
        <w:rPr>
          <w:b/>
          <w:bCs/>
          <w:color w:val="D17405"/>
          <w:u w:val="single"/>
        </w:rPr>
        <w:t>1-3</w:t>
      </w:r>
      <w:r w:rsidR="00224EBC" w:rsidRPr="00F244CF">
        <w:rPr>
          <w:b/>
          <w:bCs/>
          <w:color w:val="D17405"/>
          <w:u w:val="single"/>
        </w:rPr>
        <w:t xml:space="preserve"> </w:t>
      </w:r>
      <w:r w:rsidR="0045143C" w:rsidRPr="00F244CF">
        <w:rPr>
          <w:b/>
          <w:bCs/>
          <w:color w:val="D17405"/>
          <w:u w:val="single"/>
        </w:rPr>
        <w:t>Goals</w:t>
      </w:r>
      <w:r w:rsidR="002D3A79" w:rsidRPr="00F244CF">
        <w:rPr>
          <w:b/>
          <w:bCs/>
          <w:color w:val="D17405"/>
          <w:u w:val="single"/>
        </w:rPr>
        <w:t xml:space="preserve"> for</w:t>
      </w:r>
      <w:r w:rsidR="00224EBC" w:rsidRPr="00F244CF">
        <w:rPr>
          <w:b/>
          <w:bCs/>
          <w:color w:val="D17405"/>
          <w:u w:val="single"/>
        </w:rPr>
        <w:t xml:space="preserve"> </w:t>
      </w:r>
      <w:r w:rsidR="005F5862" w:rsidRPr="00F244CF">
        <w:rPr>
          <w:b/>
          <w:bCs/>
          <w:color w:val="D17405"/>
          <w:u w:val="single"/>
        </w:rPr>
        <w:t>Getting Active</w:t>
      </w:r>
      <w:r w:rsidR="00224EBC" w:rsidRPr="00F244CF">
        <w:rPr>
          <w:b/>
          <w:bCs/>
          <w:color w:val="D17405"/>
          <w:u w:val="single"/>
        </w:rPr>
        <w:t xml:space="preserve"> (15-20 minutes)</w:t>
      </w:r>
      <w:bookmarkEnd w:id="137"/>
    </w:p>
    <w:p w14:paraId="41D827DD" w14:textId="45F5B3BA" w:rsidR="007F0E7A" w:rsidRPr="00F8649A" w:rsidRDefault="007F0E7A" w:rsidP="00F8649A">
      <w:pPr>
        <w:pStyle w:val="ListBullet"/>
        <w:numPr>
          <w:ilvl w:val="0"/>
          <w:numId w:val="90"/>
        </w:numPr>
        <w:spacing w:after="0" w:line="240" w:lineRule="auto"/>
        <w:rPr>
          <w:color w:val="000000" w:themeColor="text1"/>
        </w:rPr>
      </w:pPr>
      <w:r>
        <w:rPr>
          <w:color w:val="auto"/>
        </w:rPr>
        <w:t xml:space="preserve">Ask the </w:t>
      </w:r>
      <w:r w:rsidR="00DB047B">
        <w:rPr>
          <w:color w:val="auto"/>
        </w:rPr>
        <w:t>Participant</w:t>
      </w:r>
      <w:r>
        <w:rPr>
          <w:color w:val="auto"/>
        </w:rPr>
        <w:t xml:space="preserve"> to choose and set their goals, explain they will be working towards them from week to week. Encourage goals that are realistic and measurable.</w:t>
      </w:r>
    </w:p>
    <w:p w14:paraId="05114592" w14:textId="5CF27483" w:rsidR="00224EBC" w:rsidRPr="00434176" w:rsidRDefault="007F0E7A" w:rsidP="00240362">
      <w:pPr>
        <w:pStyle w:val="ListBullet"/>
        <w:numPr>
          <w:ilvl w:val="0"/>
          <w:numId w:val="90"/>
        </w:numPr>
        <w:spacing w:after="0" w:line="240" w:lineRule="auto"/>
        <w:rPr>
          <w:color w:val="000000" w:themeColor="text1"/>
        </w:rPr>
      </w:pPr>
      <w:r>
        <w:rPr>
          <w:color w:val="auto"/>
        </w:rPr>
        <w:t xml:space="preserve">Talk about </w:t>
      </w:r>
      <w:r w:rsidR="00224EBC" w:rsidRPr="00434176">
        <w:rPr>
          <w:color w:val="000000" w:themeColor="text1"/>
        </w:rPr>
        <w:t xml:space="preserve">ways of achieving this and discuss potential barriers and concerns. </w:t>
      </w:r>
    </w:p>
    <w:p w14:paraId="2A4432A7" w14:textId="7BA9E80C" w:rsidR="002D3A79" w:rsidRDefault="002D3A79" w:rsidP="002D3A79">
      <w:pPr>
        <w:pStyle w:val="ListBullet"/>
        <w:numPr>
          <w:ilvl w:val="0"/>
          <w:numId w:val="0"/>
        </w:numPr>
        <w:spacing w:after="0" w:line="240" w:lineRule="auto"/>
        <w:ind w:left="360" w:hanging="360"/>
        <w:rPr>
          <w:rStyle w:val="normaltextrun"/>
          <w:color w:val="auto"/>
        </w:rPr>
      </w:pPr>
    </w:p>
    <w:p w14:paraId="6D0BD052" w14:textId="1C764C9F" w:rsidR="00224EBC" w:rsidRPr="00434176" w:rsidRDefault="00224EBC" w:rsidP="00396487">
      <w:pPr>
        <w:pStyle w:val="ListBullet"/>
        <w:numPr>
          <w:ilvl w:val="0"/>
          <w:numId w:val="0"/>
        </w:numPr>
        <w:spacing w:after="0" w:line="240" w:lineRule="auto"/>
        <w:ind w:left="360" w:hanging="360"/>
        <w:rPr>
          <w:color w:val="000000" w:themeColor="text1"/>
        </w:rPr>
      </w:pPr>
      <w:r w:rsidRPr="00434176">
        <w:rPr>
          <w:rFonts w:ascii="Segoe UI Emoji" w:hAnsi="Segoe UI Emoji" w:cs="Segoe UI Emoji"/>
          <w:color w:val="auto"/>
          <w:sz w:val="32"/>
          <w:szCs w:val="32"/>
        </w:rPr>
        <w:t>💡</w:t>
      </w:r>
      <w:r w:rsidRPr="00434176">
        <w:rPr>
          <w:rFonts w:cs="Segoe UI Emoji"/>
        </w:rPr>
        <w:t xml:space="preserve"> </w:t>
      </w:r>
      <w:r w:rsidRPr="00434176">
        <w:rPr>
          <w:rStyle w:val="SubtleEmphasis"/>
          <w:rFonts w:asciiTheme="minorHAnsi" w:hAnsiTheme="minorHAnsi"/>
          <w:color w:val="0B769F" w:themeColor="accent4" w:themeShade="BF"/>
          <w:szCs w:val="28"/>
        </w:rPr>
        <w:t xml:space="preserve">Example of </w:t>
      </w:r>
      <w:r w:rsidRPr="00434176">
        <w:rPr>
          <w:b/>
          <w:bCs/>
          <w:color w:val="A02B93" w:themeColor="accent5"/>
          <w:sz w:val="28"/>
          <w:szCs w:val="28"/>
        </w:rPr>
        <w:t>S</w:t>
      </w:r>
      <w:r w:rsidRPr="00434176">
        <w:rPr>
          <w:b/>
          <w:bCs/>
          <w:color w:val="0F9ED5" w:themeColor="accent4"/>
          <w:sz w:val="28"/>
          <w:szCs w:val="28"/>
        </w:rPr>
        <w:t>M</w:t>
      </w:r>
      <w:r w:rsidRPr="00434176">
        <w:rPr>
          <w:b/>
          <w:bCs/>
          <w:color w:val="FFC000"/>
          <w:sz w:val="28"/>
          <w:szCs w:val="28"/>
        </w:rPr>
        <w:t>A</w:t>
      </w:r>
      <w:r w:rsidRPr="00434176">
        <w:rPr>
          <w:b/>
          <w:bCs/>
          <w:color w:val="FF0000"/>
          <w:sz w:val="28"/>
          <w:szCs w:val="28"/>
        </w:rPr>
        <w:t>R</w:t>
      </w:r>
      <w:r w:rsidRPr="00434176">
        <w:rPr>
          <w:b/>
          <w:bCs/>
          <w:color w:val="4EA72E" w:themeColor="accent6"/>
          <w:sz w:val="28"/>
          <w:szCs w:val="28"/>
        </w:rPr>
        <w:t>T</w:t>
      </w:r>
      <w:r w:rsidRPr="00434176">
        <w:rPr>
          <w:rStyle w:val="SubtleEmphasis"/>
          <w:rFonts w:asciiTheme="minorHAnsi" w:hAnsiTheme="minorHAnsi"/>
          <w:color w:val="0B769F" w:themeColor="accent4" w:themeShade="BF"/>
          <w:szCs w:val="28"/>
        </w:rPr>
        <w:t xml:space="preserve"> Goals</w:t>
      </w:r>
      <w:r w:rsidRPr="00434176">
        <w:rPr>
          <w:rStyle w:val="SubtleEmphasis"/>
          <w:rFonts w:asciiTheme="minorHAnsi" w:hAnsiTheme="minorHAnsi"/>
          <w:color w:val="0B769F" w:themeColor="accent4" w:themeShade="BF"/>
        </w:rPr>
        <w:t>:</w:t>
      </w:r>
    </w:p>
    <w:tbl>
      <w:tblPr>
        <w:tblStyle w:val="TableGrid"/>
        <w:tblW w:w="9995" w:type="dxa"/>
        <w:jc w:val="center"/>
        <w:tblLook w:val="04A0" w:firstRow="1" w:lastRow="0" w:firstColumn="1" w:lastColumn="0" w:noHBand="0" w:noVBand="1"/>
      </w:tblPr>
      <w:tblGrid>
        <w:gridCol w:w="1271"/>
        <w:gridCol w:w="1985"/>
        <w:gridCol w:w="2126"/>
        <w:gridCol w:w="1843"/>
        <w:gridCol w:w="1417"/>
        <w:gridCol w:w="1353"/>
      </w:tblGrid>
      <w:tr w:rsidR="00224EBC" w:rsidRPr="00434176" w14:paraId="60ABAE0D" w14:textId="77777777" w:rsidTr="00C439ED">
        <w:trPr>
          <w:trHeight w:val="346"/>
          <w:jc w:val="center"/>
        </w:trPr>
        <w:tc>
          <w:tcPr>
            <w:tcW w:w="1271" w:type="dxa"/>
            <w:vAlign w:val="center"/>
          </w:tcPr>
          <w:p w14:paraId="7943CB4D" w14:textId="039416EA" w:rsidR="00224EBC" w:rsidRPr="00434176" w:rsidRDefault="00224EBC" w:rsidP="002D3A79">
            <w:pPr>
              <w:spacing w:before="0" w:after="0"/>
              <w:jc w:val="center"/>
              <w:rPr>
                <w:b/>
                <w:bCs/>
                <w:color w:val="auto"/>
                <w:sz w:val="22"/>
                <w:szCs w:val="22"/>
              </w:rPr>
            </w:pPr>
            <w:r w:rsidRPr="00434176">
              <w:rPr>
                <w:b/>
                <w:bCs/>
                <w:color w:val="auto"/>
                <w:sz w:val="22"/>
                <w:szCs w:val="22"/>
              </w:rPr>
              <w:t>Goal Type</w:t>
            </w:r>
          </w:p>
        </w:tc>
        <w:tc>
          <w:tcPr>
            <w:tcW w:w="1985" w:type="dxa"/>
            <w:vAlign w:val="center"/>
          </w:tcPr>
          <w:p w14:paraId="38DB505E" w14:textId="77777777" w:rsidR="00224EBC" w:rsidRPr="00434176" w:rsidRDefault="00224EBC" w:rsidP="002D3A79">
            <w:pPr>
              <w:spacing w:before="0" w:after="0"/>
              <w:jc w:val="center"/>
              <w:rPr>
                <w:b/>
                <w:bCs/>
                <w:color w:val="auto"/>
              </w:rPr>
            </w:pPr>
            <w:r w:rsidRPr="00434176">
              <w:rPr>
                <w:b/>
                <w:bCs/>
                <w:color w:val="auto"/>
              </w:rPr>
              <w:t>Specific</w:t>
            </w:r>
          </w:p>
        </w:tc>
        <w:tc>
          <w:tcPr>
            <w:tcW w:w="2126" w:type="dxa"/>
            <w:vAlign w:val="center"/>
          </w:tcPr>
          <w:p w14:paraId="50A708AE" w14:textId="77777777" w:rsidR="00224EBC" w:rsidRPr="00434176" w:rsidRDefault="00224EBC" w:rsidP="002D3A79">
            <w:pPr>
              <w:spacing w:before="0" w:after="0"/>
              <w:jc w:val="center"/>
              <w:rPr>
                <w:b/>
                <w:bCs/>
                <w:color w:val="auto"/>
              </w:rPr>
            </w:pPr>
            <w:r w:rsidRPr="00434176">
              <w:rPr>
                <w:b/>
                <w:bCs/>
                <w:color w:val="auto"/>
              </w:rPr>
              <w:t>Measurable</w:t>
            </w:r>
          </w:p>
        </w:tc>
        <w:tc>
          <w:tcPr>
            <w:tcW w:w="1843" w:type="dxa"/>
            <w:vAlign w:val="center"/>
          </w:tcPr>
          <w:p w14:paraId="3304CF95" w14:textId="77777777" w:rsidR="00224EBC" w:rsidRPr="00434176" w:rsidRDefault="00224EBC" w:rsidP="002D3A79">
            <w:pPr>
              <w:spacing w:before="0" w:after="0"/>
              <w:jc w:val="center"/>
              <w:rPr>
                <w:b/>
                <w:bCs/>
                <w:color w:val="auto"/>
              </w:rPr>
            </w:pPr>
            <w:r w:rsidRPr="00434176">
              <w:rPr>
                <w:b/>
                <w:bCs/>
                <w:color w:val="auto"/>
              </w:rPr>
              <w:t>Achievable</w:t>
            </w:r>
          </w:p>
        </w:tc>
        <w:tc>
          <w:tcPr>
            <w:tcW w:w="1417" w:type="dxa"/>
            <w:vAlign w:val="center"/>
          </w:tcPr>
          <w:p w14:paraId="5A9C4ED6" w14:textId="77777777" w:rsidR="00224EBC" w:rsidRPr="00434176" w:rsidRDefault="00224EBC" w:rsidP="002D3A79">
            <w:pPr>
              <w:spacing w:before="0" w:after="0"/>
              <w:jc w:val="center"/>
              <w:rPr>
                <w:b/>
                <w:bCs/>
                <w:color w:val="auto"/>
              </w:rPr>
            </w:pPr>
            <w:r w:rsidRPr="00434176">
              <w:rPr>
                <w:b/>
                <w:bCs/>
                <w:color w:val="auto"/>
              </w:rPr>
              <w:t>Relevant</w:t>
            </w:r>
          </w:p>
        </w:tc>
        <w:tc>
          <w:tcPr>
            <w:tcW w:w="1353" w:type="dxa"/>
            <w:vAlign w:val="center"/>
          </w:tcPr>
          <w:p w14:paraId="39893B10" w14:textId="77777777" w:rsidR="00224EBC" w:rsidRPr="00434176" w:rsidRDefault="00224EBC" w:rsidP="002D3A79">
            <w:pPr>
              <w:spacing w:before="0" w:after="0"/>
              <w:jc w:val="center"/>
              <w:rPr>
                <w:b/>
                <w:bCs/>
                <w:color w:val="auto"/>
              </w:rPr>
            </w:pPr>
            <w:r w:rsidRPr="00434176">
              <w:rPr>
                <w:b/>
                <w:bCs/>
                <w:color w:val="auto"/>
              </w:rPr>
              <w:t>Time-bound</w:t>
            </w:r>
          </w:p>
        </w:tc>
      </w:tr>
      <w:tr w:rsidR="00224EBC" w:rsidRPr="00434176" w14:paraId="7CEDA2B8" w14:textId="77777777" w:rsidTr="00512070">
        <w:trPr>
          <w:trHeight w:val="869"/>
          <w:jc w:val="center"/>
        </w:trPr>
        <w:tc>
          <w:tcPr>
            <w:tcW w:w="1271" w:type="dxa"/>
            <w:tcBorders>
              <w:bottom w:val="single" w:sz="4" w:space="0" w:color="auto"/>
            </w:tcBorders>
            <w:shd w:val="clear" w:color="auto" w:fill="F5FFD9"/>
            <w:vAlign w:val="center"/>
          </w:tcPr>
          <w:p w14:paraId="35410F60" w14:textId="53F8998C" w:rsidR="00224EBC" w:rsidRPr="00434176" w:rsidRDefault="007F0E7A" w:rsidP="002D3A79">
            <w:pPr>
              <w:spacing w:before="0" w:after="0"/>
              <w:jc w:val="center"/>
              <w:rPr>
                <w:b/>
                <w:bCs/>
                <w:color w:val="auto"/>
                <w:sz w:val="22"/>
                <w:szCs w:val="22"/>
              </w:rPr>
            </w:pPr>
            <w:r>
              <w:rPr>
                <w:b/>
                <w:bCs/>
                <w:color w:val="auto"/>
                <w:sz w:val="22"/>
                <w:szCs w:val="22"/>
              </w:rPr>
              <w:t xml:space="preserve">Increase Walking </w:t>
            </w:r>
          </w:p>
        </w:tc>
        <w:tc>
          <w:tcPr>
            <w:tcW w:w="1985" w:type="dxa"/>
            <w:tcBorders>
              <w:bottom w:val="single" w:sz="4" w:space="0" w:color="auto"/>
            </w:tcBorders>
            <w:shd w:val="clear" w:color="auto" w:fill="F5FFD9"/>
          </w:tcPr>
          <w:p w14:paraId="1BF7A9DF" w14:textId="6B5C9E1E" w:rsidR="00224EBC" w:rsidRPr="00434176" w:rsidRDefault="00657E51" w:rsidP="00434176">
            <w:pPr>
              <w:spacing w:before="0" w:after="0"/>
              <w:rPr>
                <w:color w:val="auto"/>
                <w:sz w:val="20"/>
                <w:szCs w:val="20"/>
              </w:rPr>
            </w:pPr>
            <w:r>
              <w:rPr>
                <w:color w:val="auto"/>
                <w:sz w:val="20"/>
                <w:szCs w:val="20"/>
              </w:rPr>
              <w:t xml:space="preserve">Walk to pick grandchild up from nursery. </w:t>
            </w:r>
          </w:p>
        </w:tc>
        <w:tc>
          <w:tcPr>
            <w:tcW w:w="2126" w:type="dxa"/>
            <w:tcBorders>
              <w:bottom w:val="single" w:sz="4" w:space="0" w:color="auto"/>
            </w:tcBorders>
            <w:shd w:val="clear" w:color="auto" w:fill="F5FFD9"/>
          </w:tcPr>
          <w:p w14:paraId="073C9B3E" w14:textId="34FA5FBE" w:rsidR="00657E51" w:rsidRPr="00434176" w:rsidRDefault="00657E51" w:rsidP="00434176">
            <w:pPr>
              <w:spacing w:before="0" w:after="0"/>
              <w:rPr>
                <w:color w:val="auto"/>
                <w:sz w:val="20"/>
                <w:szCs w:val="20"/>
              </w:rPr>
            </w:pPr>
            <w:r>
              <w:rPr>
                <w:color w:val="auto"/>
                <w:sz w:val="20"/>
                <w:szCs w:val="20"/>
              </w:rPr>
              <w:t>Walk for 30 minutes, and specific which days and which times / count steps using pedometer.</w:t>
            </w:r>
          </w:p>
        </w:tc>
        <w:tc>
          <w:tcPr>
            <w:tcW w:w="1843" w:type="dxa"/>
            <w:tcBorders>
              <w:bottom w:val="single" w:sz="4" w:space="0" w:color="auto"/>
            </w:tcBorders>
            <w:shd w:val="clear" w:color="auto" w:fill="F5FFD9"/>
          </w:tcPr>
          <w:p w14:paraId="46524A04" w14:textId="77777777" w:rsidR="00224EBC" w:rsidRDefault="00657E51" w:rsidP="00434176">
            <w:pPr>
              <w:spacing w:before="0" w:after="0"/>
              <w:rPr>
                <w:color w:val="auto"/>
                <w:sz w:val="20"/>
                <w:szCs w:val="20"/>
              </w:rPr>
            </w:pPr>
            <w:r>
              <w:rPr>
                <w:color w:val="auto"/>
                <w:sz w:val="20"/>
                <w:szCs w:val="20"/>
              </w:rPr>
              <w:t>Yes/No – have they done it.</w:t>
            </w:r>
          </w:p>
          <w:p w14:paraId="197C24BE" w14:textId="77777777" w:rsidR="00657E51" w:rsidRDefault="00657E51" w:rsidP="00434176">
            <w:pPr>
              <w:spacing w:before="0" w:after="0"/>
              <w:rPr>
                <w:color w:val="auto"/>
                <w:sz w:val="20"/>
                <w:szCs w:val="20"/>
              </w:rPr>
            </w:pPr>
          </w:p>
          <w:p w14:paraId="3B1C5B16" w14:textId="10B60611" w:rsidR="00657E51" w:rsidRPr="00434176" w:rsidRDefault="00657E51" w:rsidP="00434176">
            <w:pPr>
              <w:spacing w:before="0" w:after="0"/>
              <w:rPr>
                <w:color w:val="auto"/>
                <w:sz w:val="20"/>
                <w:szCs w:val="20"/>
              </w:rPr>
            </w:pPr>
            <w:r>
              <w:rPr>
                <w:color w:val="auto"/>
                <w:sz w:val="20"/>
                <w:szCs w:val="20"/>
              </w:rPr>
              <w:t xml:space="preserve">Make sure the </w:t>
            </w:r>
            <w:r w:rsidR="00DB047B">
              <w:rPr>
                <w:color w:val="auto"/>
                <w:sz w:val="20"/>
                <w:szCs w:val="20"/>
              </w:rPr>
              <w:t>Participant</w:t>
            </w:r>
            <w:r>
              <w:rPr>
                <w:color w:val="auto"/>
                <w:sz w:val="20"/>
                <w:szCs w:val="20"/>
              </w:rPr>
              <w:t xml:space="preserve"> thinks </w:t>
            </w:r>
            <w:r w:rsidR="00A12674">
              <w:rPr>
                <w:color w:val="auto"/>
                <w:sz w:val="20"/>
                <w:szCs w:val="20"/>
              </w:rPr>
              <w:t>it is</w:t>
            </w:r>
            <w:r>
              <w:rPr>
                <w:color w:val="auto"/>
                <w:sz w:val="20"/>
                <w:szCs w:val="20"/>
              </w:rPr>
              <w:t xml:space="preserve"> achievable.</w:t>
            </w:r>
          </w:p>
        </w:tc>
        <w:tc>
          <w:tcPr>
            <w:tcW w:w="1417" w:type="dxa"/>
            <w:tcBorders>
              <w:bottom w:val="single" w:sz="4" w:space="0" w:color="auto"/>
            </w:tcBorders>
            <w:shd w:val="clear" w:color="auto" w:fill="F5FFD9"/>
          </w:tcPr>
          <w:p w14:paraId="49DF325C" w14:textId="01366816" w:rsidR="00224EBC" w:rsidRPr="00434176" w:rsidRDefault="00657E51" w:rsidP="00434176">
            <w:pPr>
              <w:spacing w:before="0" w:after="0"/>
              <w:rPr>
                <w:color w:val="auto"/>
                <w:sz w:val="20"/>
                <w:szCs w:val="20"/>
              </w:rPr>
            </w:pPr>
            <w:r>
              <w:rPr>
                <w:color w:val="auto"/>
                <w:sz w:val="20"/>
                <w:szCs w:val="20"/>
              </w:rPr>
              <w:t xml:space="preserve">Be around for family, </w:t>
            </w:r>
            <w:r w:rsidR="00C439ED">
              <w:rPr>
                <w:color w:val="auto"/>
                <w:sz w:val="20"/>
                <w:szCs w:val="20"/>
              </w:rPr>
              <w:t xml:space="preserve">be able to go out with </w:t>
            </w:r>
            <w:r w:rsidR="0034648C">
              <w:rPr>
                <w:color w:val="auto"/>
                <w:sz w:val="20"/>
                <w:szCs w:val="20"/>
              </w:rPr>
              <w:t>friends</w:t>
            </w:r>
            <w:r w:rsidR="00C439ED">
              <w:rPr>
                <w:color w:val="auto"/>
                <w:sz w:val="20"/>
                <w:szCs w:val="20"/>
              </w:rPr>
              <w:t>, more energy, less stressed etc.</w:t>
            </w:r>
          </w:p>
        </w:tc>
        <w:tc>
          <w:tcPr>
            <w:tcW w:w="1353" w:type="dxa"/>
            <w:tcBorders>
              <w:bottom w:val="single" w:sz="4" w:space="0" w:color="auto"/>
            </w:tcBorders>
            <w:shd w:val="clear" w:color="auto" w:fill="F5FFD9"/>
          </w:tcPr>
          <w:p w14:paraId="129BC552" w14:textId="6B39D1F9" w:rsidR="00224EBC" w:rsidRPr="00434176" w:rsidRDefault="00C439ED" w:rsidP="00434176">
            <w:pPr>
              <w:spacing w:before="0" w:after="0"/>
              <w:rPr>
                <w:color w:val="auto"/>
                <w:sz w:val="20"/>
                <w:szCs w:val="20"/>
              </w:rPr>
            </w:pPr>
            <w:r>
              <w:rPr>
                <w:color w:val="auto"/>
                <w:sz w:val="20"/>
                <w:szCs w:val="20"/>
              </w:rPr>
              <w:t>Over 2 weeks – 3 times a week.</w:t>
            </w:r>
          </w:p>
        </w:tc>
      </w:tr>
      <w:tr w:rsidR="00224EBC" w:rsidRPr="00434176" w14:paraId="42717FE6" w14:textId="77777777" w:rsidTr="00512070">
        <w:trPr>
          <w:trHeight w:val="685"/>
          <w:jc w:val="center"/>
        </w:trPr>
        <w:tc>
          <w:tcPr>
            <w:tcW w:w="1271" w:type="dxa"/>
            <w:tcBorders>
              <w:bottom w:val="single" w:sz="4" w:space="0" w:color="auto"/>
            </w:tcBorders>
            <w:shd w:val="clear" w:color="auto" w:fill="E7E7FF"/>
            <w:vAlign w:val="center"/>
          </w:tcPr>
          <w:p w14:paraId="43885512" w14:textId="77777777" w:rsidR="00224EBC" w:rsidRPr="00434176" w:rsidRDefault="00224EBC" w:rsidP="002D3A79">
            <w:pPr>
              <w:spacing w:before="0" w:after="0"/>
              <w:jc w:val="center"/>
              <w:rPr>
                <w:b/>
                <w:bCs/>
                <w:color w:val="auto"/>
                <w:sz w:val="22"/>
                <w:szCs w:val="22"/>
              </w:rPr>
            </w:pPr>
            <w:r w:rsidRPr="00434176">
              <w:rPr>
                <w:b/>
                <w:bCs/>
                <w:color w:val="auto"/>
                <w:sz w:val="22"/>
                <w:szCs w:val="22"/>
              </w:rPr>
              <w:t>Increase physical activity</w:t>
            </w:r>
          </w:p>
        </w:tc>
        <w:tc>
          <w:tcPr>
            <w:tcW w:w="1985" w:type="dxa"/>
            <w:tcBorders>
              <w:bottom w:val="single" w:sz="4" w:space="0" w:color="auto"/>
            </w:tcBorders>
            <w:shd w:val="clear" w:color="auto" w:fill="E7E7FF"/>
          </w:tcPr>
          <w:p w14:paraId="6034607D" w14:textId="5355DC9A" w:rsidR="00224EBC" w:rsidRPr="00434176" w:rsidRDefault="00224EBC" w:rsidP="00434176">
            <w:pPr>
              <w:spacing w:before="0" w:after="0"/>
              <w:rPr>
                <w:color w:val="auto"/>
                <w:sz w:val="20"/>
                <w:szCs w:val="20"/>
              </w:rPr>
            </w:pPr>
            <w:r w:rsidRPr="00434176">
              <w:rPr>
                <w:color w:val="auto"/>
                <w:sz w:val="20"/>
                <w:szCs w:val="20"/>
                <w:lang w:val="en-GB"/>
              </w:rPr>
              <w:t>Engage in physical activity</w:t>
            </w:r>
            <w:r w:rsidR="0056789B">
              <w:rPr>
                <w:color w:val="auto"/>
                <w:sz w:val="20"/>
                <w:szCs w:val="20"/>
                <w:lang w:val="en-GB"/>
              </w:rPr>
              <w:t xml:space="preserve"> based on </w:t>
            </w:r>
            <w:r w:rsidR="00DB047B">
              <w:rPr>
                <w:color w:val="auto"/>
                <w:sz w:val="20"/>
                <w:szCs w:val="20"/>
                <w:lang w:val="en-GB"/>
              </w:rPr>
              <w:t>Participant</w:t>
            </w:r>
            <w:r w:rsidR="0056789B">
              <w:rPr>
                <w:color w:val="auto"/>
                <w:sz w:val="20"/>
                <w:szCs w:val="20"/>
                <w:lang w:val="en-GB"/>
              </w:rPr>
              <w:t>’s interests and abilities (</w:t>
            </w:r>
            <w:r w:rsidR="006A281F">
              <w:rPr>
                <w:color w:val="auto"/>
                <w:sz w:val="20"/>
                <w:szCs w:val="20"/>
                <w:lang w:val="en-GB"/>
              </w:rPr>
              <w:t xml:space="preserve">to be agreed by </w:t>
            </w:r>
            <w:r w:rsidR="00DB047B">
              <w:rPr>
                <w:color w:val="auto"/>
                <w:sz w:val="20"/>
                <w:szCs w:val="20"/>
                <w:lang w:val="en-GB"/>
              </w:rPr>
              <w:t>Coach</w:t>
            </w:r>
            <w:r w:rsidR="006A281F">
              <w:rPr>
                <w:color w:val="auto"/>
                <w:sz w:val="20"/>
                <w:szCs w:val="20"/>
                <w:lang w:val="en-GB"/>
              </w:rPr>
              <w:t xml:space="preserve"> and </w:t>
            </w:r>
            <w:r w:rsidR="00DB047B">
              <w:rPr>
                <w:color w:val="auto"/>
                <w:sz w:val="20"/>
                <w:szCs w:val="20"/>
                <w:lang w:val="en-GB"/>
              </w:rPr>
              <w:t>Participant</w:t>
            </w:r>
            <w:r w:rsidR="006A281F">
              <w:rPr>
                <w:color w:val="auto"/>
                <w:sz w:val="20"/>
                <w:szCs w:val="20"/>
                <w:lang w:val="en-GB"/>
              </w:rPr>
              <w:t xml:space="preserve"> e.g., </w:t>
            </w:r>
            <w:r w:rsidR="00A60D3E">
              <w:rPr>
                <w:color w:val="auto"/>
                <w:sz w:val="20"/>
                <w:szCs w:val="20"/>
                <w:lang w:val="en-GB"/>
              </w:rPr>
              <w:t>gardening, housework, walking )</w:t>
            </w:r>
            <w:r w:rsidR="00DB4192">
              <w:rPr>
                <w:color w:val="auto"/>
                <w:sz w:val="20"/>
                <w:szCs w:val="20"/>
                <w:lang w:val="en-GB"/>
              </w:rPr>
              <w:t>.</w:t>
            </w:r>
          </w:p>
        </w:tc>
        <w:tc>
          <w:tcPr>
            <w:tcW w:w="2126" w:type="dxa"/>
            <w:tcBorders>
              <w:bottom w:val="single" w:sz="4" w:space="0" w:color="auto"/>
            </w:tcBorders>
            <w:shd w:val="clear" w:color="auto" w:fill="E7E7FF"/>
          </w:tcPr>
          <w:p w14:paraId="54668A27" w14:textId="77777777" w:rsidR="00224EBC" w:rsidRPr="00434176" w:rsidRDefault="00224EBC" w:rsidP="00434176">
            <w:pPr>
              <w:spacing w:before="0" w:after="0"/>
              <w:rPr>
                <w:color w:val="auto"/>
                <w:sz w:val="20"/>
                <w:szCs w:val="20"/>
              </w:rPr>
            </w:pPr>
            <w:r w:rsidRPr="00434176">
              <w:rPr>
                <w:color w:val="auto"/>
                <w:sz w:val="20"/>
                <w:szCs w:val="20"/>
                <w:lang w:val="en-GB"/>
              </w:rPr>
              <w:t>Track activity using pedometer, app, and/or journal.</w:t>
            </w:r>
          </w:p>
        </w:tc>
        <w:tc>
          <w:tcPr>
            <w:tcW w:w="1843" w:type="dxa"/>
            <w:tcBorders>
              <w:bottom w:val="single" w:sz="4" w:space="0" w:color="auto"/>
            </w:tcBorders>
            <w:shd w:val="clear" w:color="auto" w:fill="E7E7FF"/>
          </w:tcPr>
          <w:p w14:paraId="7CCEE5D6" w14:textId="42D41ED6" w:rsidR="00224EBC" w:rsidRPr="00434176" w:rsidRDefault="00224EBC" w:rsidP="00434176">
            <w:pPr>
              <w:spacing w:before="0" w:after="0"/>
              <w:rPr>
                <w:color w:val="auto"/>
                <w:sz w:val="20"/>
                <w:szCs w:val="20"/>
              </w:rPr>
            </w:pPr>
            <w:r w:rsidRPr="00434176">
              <w:rPr>
                <w:color w:val="auto"/>
                <w:sz w:val="20"/>
                <w:szCs w:val="20"/>
              </w:rPr>
              <w:t xml:space="preserve">Encourage, </w:t>
            </w:r>
            <w:r w:rsidR="00DB047B">
              <w:rPr>
                <w:color w:val="auto"/>
                <w:sz w:val="20"/>
                <w:szCs w:val="20"/>
              </w:rPr>
              <w:t>Coach</w:t>
            </w:r>
            <w:r w:rsidRPr="00434176">
              <w:rPr>
                <w:color w:val="auto"/>
                <w:sz w:val="20"/>
                <w:szCs w:val="20"/>
              </w:rPr>
              <w:t>, motivate, prompt engagement.</w:t>
            </w:r>
          </w:p>
        </w:tc>
        <w:tc>
          <w:tcPr>
            <w:tcW w:w="1417" w:type="dxa"/>
            <w:tcBorders>
              <w:bottom w:val="single" w:sz="4" w:space="0" w:color="auto"/>
            </w:tcBorders>
            <w:shd w:val="clear" w:color="auto" w:fill="E7E7FF"/>
          </w:tcPr>
          <w:p w14:paraId="2854439F" w14:textId="77777777" w:rsidR="00224EBC" w:rsidRPr="00434176" w:rsidRDefault="00224EBC" w:rsidP="00434176">
            <w:pPr>
              <w:spacing w:before="0" w:after="0"/>
              <w:rPr>
                <w:color w:val="auto"/>
                <w:sz w:val="20"/>
                <w:szCs w:val="20"/>
              </w:rPr>
            </w:pPr>
            <w:r w:rsidRPr="00434176">
              <w:rPr>
                <w:color w:val="auto"/>
                <w:sz w:val="20"/>
                <w:szCs w:val="20"/>
                <w:lang w:val="en-GB"/>
              </w:rPr>
              <w:t xml:space="preserve">Improve health. </w:t>
            </w:r>
          </w:p>
        </w:tc>
        <w:tc>
          <w:tcPr>
            <w:tcW w:w="1353" w:type="dxa"/>
            <w:tcBorders>
              <w:bottom w:val="single" w:sz="4" w:space="0" w:color="auto"/>
            </w:tcBorders>
            <w:shd w:val="clear" w:color="auto" w:fill="E7E7FF"/>
          </w:tcPr>
          <w:p w14:paraId="43B2EE6C" w14:textId="77777777" w:rsidR="00224EBC" w:rsidRPr="00434176" w:rsidRDefault="00224EBC" w:rsidP="00434176">
            <w:pPr>
              <w:spacing w:before="0" w:after="0"/>
              <w:rPr>
                <w:color w:val="auto"/>
                <w:sz w:val="20"/>
                <w:szCs w:val="20"/>
              </w:rPr>
            </w:pPr>
            <w:r w:rsidRPr="00434176">
              <w:rPr>
                <w:color w:val="auto"/>
                <w:sz w:val="20"/>
                <w:szCs w:val="20"/>
                <w:lang w:val="en-GB"/>
              </w:rPr>
              <w:t>Over 2 weeks. Review progress.</w:t>
            </w:r>
          </w:p>
        </w:tc>
      </w:tr>
    </w:tbl>
    <w:p w14:paraId="728C036D" w14:textId="77777777" w:rsidR="00DC3109" w:rsidRDefault="00DC3109" w:rsidP="00F8649A">
      <w:pPr>
        <w:spacing w:before="0" w:after="0"/>
        <w:jc w:val="both"/>
        <w:rPr>
          <w:b/>
          <w:bCs/>
          <w:color w:val="000000" w:themeColor="text1"/>
        </w:rPr>
      </w:pPr>
    </w:p>
    <w:p w14:paraId="4C33B53F" w14:textId="1807F33D" w:rsidR="003F2548" w:rsidRDefault="003F2548" w:rsidP="00F8649A">
      <w:pPr>
        <w:spacing w:before="0" w:after="0"/>
        <w:jc w:val="both"/>
        <w:rPr>
          <w:color w:val="000000" w:themeColor="text1"/>
        </w:rPr>
      </w:pPr>
      <w:r w:rsidRPr="003F2548">
        <w:rPr>
          <w:b/>
          <w:bCs/>
          <w:color w:val="000000" w:themeColor="text1"/>
        </w:rPr>
        <w:t>Checking Goal Confidence (Achievable)</w:t>
      </w:r>
      <w:r w:rsidRPr="00136561">
        <w:rPr>
          <w:color w:val="000000" w:themeColor="text1"/>
        </w:rPr>
        <w:t>:</w:t>
      </w:r>
      <w:r>
        <w:rPr>
          <w:color w:val="000000" w:themeColor="text1"/>
        </w:rPr>
        <w:t xml:space="preserve"> IF the </w:t>
      </w:r>
      <w:r w:rsidR="00DB047B">
        <w:rPr>
          <w:color w:val="000000" w:themeColor="text1"/>
        </w:rPr>
        <w:t>Participant</w:t>
      </w:r>
      <w:r>
        <w:rPr>
          <w:color w:val="000000" w:themeColor="text1"/>
        </w:rPr>
        <w:t xml:space="preserve"> is struggling with motivation, ask</w:t>
      </w:r>
      <w:r w:rsidR="00F74E4A">
        <w:rPr>
          <w:color w:val="000000" w:themeColor="text1"/>
        </w:rPr>
        <w:t>:</w:t>
      </w:r>
    </w:p>
    <w:p w14:paraId="76BD0368" w14:textId="77777777" w:rsidR="003F2548" w:rsidRPr="00136561" w:rsidRDefault="003F2548" w:rsidP="00F8649A">
      <w:pPr>
        <w:spacing w:before="0" w:after="0"/>
        <w:rPr>
          <w:color w:val="000000" w:themeColor="text1"/>
        </w:rPr>
      </w:pPr>
      <w:r w:rsidRPr="00136561">
        <w:rPr>
          <w:color w:val="000000" w:themeColor="text1"/>
        </w:rPr>
        <w:t>"On a scale of 1-10, how confident do you feel about achieving this in the next two weeks?"</w:t>
      </w:r>
    </w:p>
    <w:p w14:paraId="4C389E99" w14:textId="77777777" w:rsidR="003F2548" w:rsidRPr="00136561" w:rsidRDefault="003F2548" w:rsidP="00F8649A">
      <w:pPr>
        <w:spacing w:before="0" w:after="0"/>
        <w:rPr>
          <w:color w:val="000000" w:themeColor="text1"/>
        </w:rPr>
      </w:pPr>
      <w:r w:rsidRPr="00136561">
        <w:rPr>
          <w:color w:val="000000" w:themeColor="text1"/>
        </w:rPr>
        <w:t>1 = Not at all confident</w:t>
      </w:r>
    </w:p>
    <w:p w14:paraId="33292A20" w14:textId="77777777" w:rsidR="003F2548" w:rsidRPr="00136561" w:rsidRDefault="003F2548" w:rsidP="00F8649A">
      <w:pPr>
        <w:spacing w:before="0" w:after="0"/>
        <w:rPr>
          <w:color w:val="000000" w:themeColor="text1"/>
        </w:rPr>
      </w:pPr>
      <w:r w:rsidRPr="00136561">
        <w:rPr>
          <w:color w:val="000000" w:themeColor="text1"/>
        </w:rPr>
        <w:t>10 = Extremely confident</w:t>
      </w:r>
    </w:p>
    <w:p w14:paraId="31FE6788" w14:textId="037BA0B7" w:rsidR="003F2548" w:rsidRPr="00F8649A" w:rsidRDefault="003F2548" w:rsidP="00F8649A">
      <w:pPr>
        <w:spacing w:before="0" w:after="0"/>
        <w:rPr>
          <w:color w:val="000000" w:themeColor="text1"/>
        </w:rPr>
      </w:pPr>
      <w:r w:rsidRPr="00F74E4A">
        <w:rPr>
          <w:rFonts w:ascii="Segoe UI Emoji" w:hAnsi="Segoe UI Emoji" w:cs="Segoe UI Emoji"/>
          <w:color w:val="auto"/>
        </w:rPr>
        <w:t>🌟</w:t>
      </w:r>
      <w:r w:rsidRPr="00F74E4A">
        <w:rPr>
          <w:color w:val="000000" w:themeColor="text1"/>
        </w:rPr>
        <w:t xml:space="preserve"> </w:t>
      </w:r>
      <w:r w:rsidRPr="00136561">
        <w:rPr>
          <w:color w:val="000000" w:themeColor="text1"/>
        </w:rPr>
        <w:t>Aim for 7-8: Challenging but achievable!</w:t>
      </w:r>
    </w:p>
    <w:p w14:paraId="129C0134" w14:textId="3C27F16D" w:rsidR="00224EBC" w:rsidRPr="0012586B" w:rsidRDefault="005F5862" w:rsidP="00F009A6">
      <w:pPr>
        <w:pStyle w:val="Heading2"/>
        <w:numPr>
          <w:ilvl w:val="0"/>
          <w:numId w:val="118"/>
        </w:numPr>
        <w:ind w:left="709"/>
        <w:rPr>
          <w:rFonts w:cs="Calibri"/>
          <w:b/>
          <w:bCs/>
          <w:color w:val="D17405"/>
          <w:u w:val="single"/>
        </w:rPr>
      </w:pPr>
      <w:bookmarkStart w:id="138" w:name="_Toc213939631"/>
      <w:r w:rsidRPr="0012586B">
        <w:rPr>
          <w:b/>
          <w:bCs/>
          <w:color w:val="D17405"/>
          <w:u w:val="single"/>
        </w:rPr>
        <w:t>Closing and Next Steps (5 minutes)</w:t>
      </w:r>
      <w:bookmarkEnd w:id="138"/>
    </w:p>
    <w:p w14:paraId="77B6C69B" w14:textId="1D5B6C50" w:rsidR="00EF2893" w:rsidRPr="00120F7D" w:rsidRDefault="007F2226" w:rsidP="00EF2893">
      <w:pPr>
        <w:spacing w:before="0" w:after="240" w:line="240" w:lineRule="auto"/>
        <w:rPr>
          <w:b/>
          <w:bCs/>
          <w:i/>
          <w:iCs/>
          <w:color w:val="000000" w:themeColor="text1"/>
        </w:rPr>
      </w:pPr>
      <w:r w:rsidRPr="0032525F">
        <w:rPr>
          <w:noProof/>
          <w:color w:val="FFEECD"/>
          <w14:ligatures w14:val="standardContextual"/>
        </w:rPr>
        <mc:AlternateContent>
          <mc:Choice Requires="wps">
            <w:drawing>
              <wp:anchor distT="0" distB="0" distL="114300" distR="114300" simplePos="0" relativeHeight="251658523" behindDoc="0" locked="0" layoutInCell="1" allowOverlap="1" wp14:anchorId="7CE96589" wp14:editId="02B79689">
                <wp:simplePos x="0" y="0"/>
                <wp:positionH relativeFrom="margin">
                  <wp:posOffset>-68448</wp:posOffset>
                </wp:positionH>
                <wp:positionV relativeFrom="paragraph">
                  <wp:posOffset>714506</wp:posOffset>
                </wp:positionV>
                <wp:extent cx="6558456" cy="1734207"/>
                <wp:effectExtent l="0" t="0" r="13970" b="18415"/>
                <wp:wrapNone/>
                <wp:docPr id="214801045" name="Rectangle 1"/>
                <wp:cNvGraphicFramePr/>
                <a:graphic xmlns:a="http://schemas.openxmlformats.org/drawingml/2006/main">
                  <a:graphicData uri="http://schemas.microsoft.com/office/word/2010/wordprocessingShape">
                    <wps:wsp>
                      <wps:cNvSpPr/>
                      <wps:spPr>
                        <a:xfrm>
                          <a:off x="0" y="0"/>
                          <a:ext cx="6558456" cy="1734207"/>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F8EC47B">
              <v:rect id="Rectangle 1" style="position:absolute;margin-left:-5.4pt;margin-top:56.25pt;width:516.4pt;height:136.55pt;z-index:251658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30427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">
                <v:stroke dashstyle="dash"/>
                <w10:wrap anchorx="margin"/>
              </v:rect>
            </w:pict>
          </mc:Fallback>
        </mc:AlternateContent>
      </w:r>
      <w:r w:rsidR="00EF2893" w:rsidRPr="00120F7D">
        <w:rPr>
          <w:rFonts w:ascii="Segoe UI Emoji" w:hAnsi="Segoe UI Emoji" w:cs="Segoe UI Emoji"/>
          <w:color w:val="auto"/>
          <w:sz w:val="32"/>
          <w:szCs w:val="32"/>
        </w:rPr>
        <w:t>🔑</w:t>
      </w:r>
      <w:r w:rsidR="00EF2893" w:rsidRPr="00120F7D">
        <w:rPr>
          <w:rFonts w:ascii="Segoe UI Emoji" w:hAnsi="Segoe UI Emoji" w:cs="Segoe UI Emoji"/>
        </w:rPr>
        <w:t xml:space="preserve"> </w:t>
      </w:r>
      <w:r w:rsidR="00EF2893" w:rsidRPr="00120F7D">
        <w:rPr>
          <w:color w:val="000000" w:themeColor="text1"/>
        </w:rPr>
        <w:t xml:space="preserve">Briefly recap the key points and schedule the next session for two weeks’ time. </w:t>
      </w:r>
      <w:r w:rsidR="00EF2893" w:rsidRPr="00120F7D">
        <w:rPr>
          <w:b/>
          <w:bCs/>
          <w:i/>
          <w:iCs/>
          <w:color w:val="000000" w:themeColor="text1"/>
        </w:rPr>
        <w:t xml:space="preserve">Be flexible if two weeks does not work and </w:t>
      </w:r>
      <w:r w:rsidR="00DB047B">
        <w:rPr>
          <w:b/>
          <w:bCs/>
          <w:i/>
          <w:iCs/>
          <w:color w:val="000000" w:themeColor="text1"/>
        </w:rPr>
        <w:t>Participant</w:t>
      </w:r>
      <w:r w:rsidR="00EF2893" w:rsidRPr="00120F7D">
        <w:rPr>
          <w:b/>
          <w:bCs/>
          <w:i/>
          <w:iCs/>
          <w:color w:val="000000" w:themeColor="text1"/>
        </w:rPr>
        <w:t xml:space="preserve"> needs weekly support. </w:t>
      </w:r>
      <w:r w:rsidR="00EF2893" w:rsidRPr="00120F7D">
        <w:rPr>
          <w:color w:val="000000" w:themeColor="text1"/>
        </w:rPr>
        <w:t>Remind them they can reach out via the app if needed.</w:t>
      </w:r>
      <w:r w:rsidR="00EF2893" w:rsidRPr="00120F7D">
        <w:rPr>
          <w:rFonts w:cs="Calibri"/>
          <w:sz w:val="22"/>
          <w:szCs w:val="22"/>
        </w:rPr>
        <w:tab/>
      </w:r>
      <w:r w:rsidR="00EF2893" w:rsidRPr="00120F7D">
        <w:rPr>
          <w:rFonts w:cs="Calibri"/>
          <w:sz w:val="22"/>
          <w:szCs w:val="22"/>
        </w:rPr>
        <w:tab/>
      </w:r>
    </w:p>
    <w:p w14:paraId="39EE0D63" w14:textId="3D9D85EB" w:rsidR="00EF2893" w:rsidRPr="00FD7F34" w:rsidRDefault="00DB047B" w:rsidP="00EF2893">
      <w:pPr>
        <w:jc w:val="center"/>
        <w:rPr>
          <w:b/>
          <w:bCs/>
          <w:color w:val="FF0000"/>
          <w:sz w:val="32"/>
          <w:szCs w:val="32"/>
          <w:u w:val="single"/>
        </w:rPr>
      </w:pPr>
      <w:r w:rsidRPr="00FD7F34">
        <w:rPr>
          <w:b/>
          <w:bCs/>
          <w:color w:val="FF0000"/>
          <w:sz w:val="32"/>
          <w:szCs w:val="32"/>
          <w:u w:val="single"/>
        </w:rPr>
        <w:t>COACH</w:t>
      </w:r>
      <w:r w:rsidR="00EF2893" w:rsidRPr="00FD7F34">
        <w:rPr>
          <w:b/>
          <w:bCs/>
          <w:color w:val="FF0000"/>
          <w:sz w:val="32"/>
          <w:szCs w:val="32"/>
          <w:u w:val="single"/>
        </w:rPr>
        <w:t xml:space="preserve"> ACTION: Record Information from Session in </w:t>
      </w:r>
      <w:proofErr w:type="spellStart"/>
      <w:r w:rsidR="00FD7F34" w:rsidRPr="00FD7F34">
        <w:rPr>
          <w:b/>
          <w:bCs/>
          <w:color w:val="FF0000"/>
          <w:sz w:val="32"/>
          <w:szCs w:val="32"/>
          <w:u w:val="single"/>
        </w:rPr>
        <w:t>SealedEnvelope</w:t>
      </w:r>
      <w:proofErr w:type="spellEnd"/>
    </w:p>
    <w:p w14:paraId="7C846A26" w14:textId="5949C854" w:rsidR="00EF2893" w:rsidRPr="00120F7D" w:rsidRDefault="00F74E4A" w:rsidP="00FE0A4D">
      <w:pPr>
        <w:contextualSpacing/>
      </w:pPr>
      <w:r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338" behindDoc="1" locked="0" layoutInCell="1" allowOverlap="1" wp14:anchorId="5CE94964" wp14:editId="49524149">
                <wp:simplePos x="0" y="0"/>
                <wp:positionH relativeFrom="column">
                  <wp:posOffset>1946165</wp:posOffset>
                </wp:positionH>
                <wp:positionV relativeFrom="paragraph">
                  <wp:posOffset>564515</wp:posOffset>
                </wp:positionV>
                <wp:extent cx="2722549" cy="650046"/>
                <wp:effectExtent l="12700" t="12700" r="20955" b="23495"/>
                <wp:wrapNone/>
                <wp:docPr id="1277338320"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8B42A86">
              <v:rect id="Rectangle 1" style="position:absolute;margin-left:153.25pt;margin-top:44.45pt;width:214.35pt;height:51.2pt;z-index:-2516581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0666D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"/>
            </w:pict>
          </mc:Fallback>
        </mc:AlternateContent>
      </w:r>
      <w:r w:rsidR="007F2226" w:rsidRPr="00603E7E">
        <w:rPr>
          <w:rStyle w:val="normaltextrun"/>
          <w:b/>
          <w:bCs/>
          <w:noProof/>
          <w:color w:val="FF0000"/>
          <w:sz w:val="32"/>
          <w:szCs w:val="32"/>
        </w:rPr>
        <w:drawing>
          <wp:anchor distT="0" distB="0" distL="114300" distR="114300" simplePos="0" relativeHeight="251658485" behindDoc="1" locked="0" layoutInCell="1" allowOverlap="1" wp14:anchorId="3501B26F" wp14:editId="784E2B49">
            <wp:simplePos x="0" y="0"/>
            <wp:positionH relativeFrom="column">
              <wp:posOffset>-15875</wp:posOffset>
            </wp:positionH>
            <wp:positionV relativeFrom="paragraph">
              <wp:posOffset>44450</wp:posOffset>
            </wp:positionV>
            <wp:extent cx="596265" cy="424180"/>
            <wp:effectExtent l="0" t="0" r="635" b="0"/>
            <wp:wrapTight wrapText="bothSides">
              <wp:wrapPolygon edited="0">
                <wp:start x="0" y="0"/>
                <wp:lineTo x="0" y="11641"/>
                <wp:lineTo x="18403" y="20695"/>
                <wp:lineTo x="20703" y="20695"/>
                <wp:lineTo x="21163" y="19401"/>
                <wp:lineTo x="21163" y="0"/>
                <wp:lineTo x="0" y="0"/>
              </wp:wrapPolygon>
            </wp:wrapTight>
            <wp:docPr id="645339228"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2893" w:rsidRPr="00120F7D">
        <w:rPr>
          <w:color w:val="000000" w:themeColor="text1"/>
        </w:rPr>
        <w:t xml:space="preserve">During or after the session, you will need to enter </w:t>
      </w:r>
      <w:r w:rsidR="00EF2893" w:rsidRPr="00120F7D">
        <w:rPr>
          <w:b/>
          <w:bCs/>
          <w:color w:val="000000" w:themeColor="text1"/>
        </w:rPr>
        <w:t xml:space="preserve">valuable data about the </w:t>
      </w:r>
      <w:r w:rsidR="00DB047B">
        <w:rPr>
          <w:b/>
          <w:bCs/>
          <w:color w:val="000000" w:themeColor="text1"/>
        </w:rPr>
        <w:t>Coach</w:t>
      </w:r>
      <w:r w:rsidR="00EF2893" w:rsidRPr="00120F7D">
        <w:rPr>
          <w:b/>
          <w:bCs/>
          <w:color w:val="000000" w:themeColor="text1"/>
        </w:rPr>
        <w:t xml:space="preserve">ing session with the </w:t>
      </w:r>
      <w:r w:rsidR="00DB047B">
        <w:rPr>
          <w:b/>
          <w:bCs/>
          <w:color w:val="000000" w:themeColor="text1"/>
        </w:rPr>
        <w:t>Participant</w:t>
      </w:r>
      <w:r w:rsidR="00EF2893" w:rsidRPr="00120F7D">
        <w:rPr>
          <w:color w:val="000000" w:themeColor="text1"/>
        </w:rPr>
        <w:t>, such as goals, any challenges, time and date of the session, etc.</w:t>
      </w:r>
    </w:p>
    <w:p w14:paraId="79ED5178" w14:textId="6DFFC025" w:rsidR="00FD7F34" w:rsidRDefault="00FD7F34" w:rsidP="00FD7F34">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205B6115" w14:textId="77777777" w:rsidR="00FD7F34" w:rsidRDefault="00FD7F34" w:rsidP="00FD7F34">
      <w:pPr>
        <w:spacing w:before="0" w:after="0"/>
        <w:jc w:val="center"/>
        <w:rPr>
          <w:b/>
          <w:bCs/>
        </w:rPr>
      </w:pPr>
      <w:hyperlink r:id="rId133" w:history="1">
        <w:r w:rsidRPr="001E2A2C">
          <w:rPr>
            <w:rStyle w:val="Hyperlink"/>
            <w:b/>
            <w:bCs/>
          </w:rPr>
          <w:t>SealedEnvelope.com/access</w:t>
        </w:r>
      </w:hyperlink>
    </w:p>
    <w:p w14:paraId="6CA81919" w14:textId="2761BD65" w:rsidR="00FD7F34" w:rsidRPr="00545DE7" w:rsidRDefault="00FD7F34" w:rsidP="00FD7F34">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2FB63717" w14:textId="77777777" w:rsidR="00EF2893" w:rsidRPr="00120F7D" w:rsidRDefault="00EF2893" w:rsidP="009D44CF">
      <w:pPr>
        <w:spacing w:before="0" w:after="0"/>
        <w:rPr>
          <w:i/>
          <w:iCs/>
          <w:color w:val="000000" w:themeColor="text1"/>
          <w:sz w:val="18"/>
          <w:szCs w:val="18"/>
        </w:rPr>
      </w:pPr>
    </w:p>
    <w:p w14:paraId="6DD55BC3" w14:textId="77777777" w:rsidR="00F74E4A" w:rsidRDefault="00F74E4A" w:rsidP="00DC3109">
      <w:pPr>
        <w:tabs>
          <w:tab w:val="left" w:pos="3147"/>
        </w:tabs>
        <w:spacing w:before="0" w:after="160"/>
        <w:jc w:val="center"/>
        <w:rPr>
          <w:rFonts w:cs="Calibri"/>
          <w:b/>
          <w:bCs/>
          <w:sz w:val="18"/>
          <w:szCs w:val="18"/>
        </w:rPr>
      </w:pPr>
    </w:p>
    <w:p w14:paraId="0989E67F" w14:textId="020AA7D6" w:rsidR="003F2548" w:rsidRDefault="00EF2893" w:rsidP="00DC3109">
      <w:pPr>
        <w:tabs>
          <w:tab w:val="left" w:pos="3147"/>
        </w:tabs>
        <w:spacing w:before="0" w:after="160"/>
        <w:jc w:val="center"/>
        <w:rPr>
          <w:rStyle w:val="eop"/>
          <w:rFonts w:cs="Calibri"/>
          <w:b/>
          <w:bCs/>
          <w:sz w:val="18"/>
          <w:szCs w:val="18"/>
        </w:rPr>
      </w:pPr>
      <w:r w:rsidRPr="00120F7D">
        <w:rPr>
          <w:rFonts w:cs="Calibri"/>
          <w:b/>
          <w:bCs/>
          <w:sz w:val="18"/>
          <w:szCs w:val="18"/>
        </w:rPr>
        <w:t xml:space="preserve">End of </w:t>
      </w:r>
      <w:r w:rsidR="00F72E3F">
        <w:rPr>
          <w:rFonts w:cs="Calibri"/>
          <w:b/>
          <w:bCs/>
          <w:sz w:val="18"/>
          <w:szCs w:val="18"/>
        </w:rPr>
        <w:t>Getting Active</w:t>
      </w:r>
      <w:r w:rsidRPr="00120F7D">
        <w:rPr>
          <w:rFonts w:cs="Calibri"/>
          <w:b/>
          <w:bCs/>
          <w:sz w:val="18"/>
          <w:szCs w:val="18"/>
        </w:rPr>
        <w:t xml:space="preserve"> Session 1.</w:t>
      </w:r>
    </w:p>
    <w:bookmarkStart w:id="139" w:name="_Toc213939632"/>
    <w:p w14:paraId="28D6FD38" w14:textId="7593C537" w:rsidR="00224EBC" w:rsidRPr="00833815" w:rsidRDefault="00824EE1" w:rsidP="00833815">
      <w:pPr>
        <w:pStyle w:val="Heading1"/>
        <w:rPr>
          <w:rFonts w:asciiTheme="minorHAnsi" w:hAnsiTheme="minorHAnsi"/>
          <w:b/>
          <w:bCs/>
          <w:color w:val="0B769F" w:themeColor="accent4" w:themeShade="BF"/>
          <w:sz w:val="28"/>
          <w:szCs w:val="28"/>
        </w:rPr>
      </w:pPr>
      <w:r w:rsidRPr="00833815">
        <w:rPr>
          <w:rFonts w:asciiTheme="minorHAnsi" w:hAnsiTheme="minorHAnsi"/>
          <w:b/>
          <w:bCs/>
          <w:noProof/>
          <w:color w:val="0B769F" w:themeColor="accent4" w:themeShade="BF"/>
        </w:rPr>
        <w:lastRenderedPageBreak/>
        <mc:AlternateContent>
          <mc:Choice Requires="wps">
            <w:drawing>
              <wp:anchor distT="0" distB="0" distL="114300" distR="114300" simplePos="0" relativeHeight="251658348" behindDoc="0" locked="0" layoutInCell="1" allowOverlap="1" wp14:anchorId="5E379CCA" wp14:editId="34678346">
                <wp:simplePos x="0" y="0"/>
                <wp:positionH relativeFrom="column">
                  <wp:posOffset>152400</wp:posOffset>
                </wp:positionH>
                <wp:positionV relativeFrom="paragraph">
                  <wp:posOffset>340783</wp:posOffset>
                </wp:positionV>
                <wp:extent cx="5924550" cy="7620"/>
                <wp:effectExtent l="19050" t="19050" r="19050" b="30480"/>
                <wp:wrapNone/>
                <wp:docPr id="1271517975"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noFill/>
                        <a:ln w="38100" cap="flat" cmpd="sng" algn="ctr">
                          <a:solidFill>
                            <a:srgbClr val="E97132">
                              <a:lumMod val="60000"/>
                              <a:lumOff val="40000"/>
                            </a:srgb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C298209">
              <v:line id="Straight Connector 1" style="position:absolute;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2aa84" strokeweight="3pt" from="12pt,26.85pt" to="478.5pt,27.45pt" w14:anchorId="08000A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">
                <v:stroke joinstyle="miter"/>
              </v:line>
            </w:pict>
          </mc:Fallback>
        </mc:AlternateContent>
      </w:r>
      <w:r w:rsidR="00833815">
        <w:rPr>
          <w:rFonts w:asciiTheme="minorHAnsi" w:hAnsiTheme="minorHAnsi"/>
          <w:b/>
          <w:bCs/>
          <w:color w:val="0B769F" w:themeColor="accent4" w:themeShade="BF"/>
        </w:rPr>
        <w:t>Getting Active:</w:t>
      </w:r>
      <w:r w:rsidR="00224EBC" w:rsidRPr="00833815">
        <w:rPr>
          <w:rFonts w:asciiTheme="minorHAnsi" w:hAnsiTheme="minorHAnsi"/>
          <w:b/>
          <w:bCs/>
          <w:color w:val="0B769F" w:themeColor="accent4" w:themeShade="BF"/>
        </w:rPr>
        <w:t xml:space="preserve"> Session 2 &amp; 3 – Progress </w:t>
      </w:r>
      <w:r w:rsidR="00F72E3F" w:rsidRPr="00833815">
        <w:rPr>
          <w:rFonts w:asciiTheme="minorHAnsi" w:hAnsiTheme="minorHAnsi"/>
          <w:b/>
          <w:bCs/>
          <w:color w:val="0B769F" w:themeColor="accent4" w:themeShade="BF"/>
        </w:rPr>
        <w:t xml:space="preserve">Check </w:t>
      </w:r>
      <w:r w:rsidR="00224EBC" w:rsidRPr="00833815">
        <w:rPr>
          <w:rFonts w:asciiTheme="minorHAnsi" w:hAnsiTheme="minorHAnsi"/>
          <w:b/>
          <w:bCs/>
          <w:color w:val="0B769F" w:themeColor="accent4" w:themeShade="BF"/>
          <w:sz w:val="28"/>
          <w:szCs w:val="28"/>
        </w:rPr>
        <w:t>(30 minutes)</w:t>
      </w:r>
      <w:bookmarkEnd w:id="139"/>
      <w:r w:rsidR="00224EBC" w:rsidRPr="00833815">
        <w:rPr>
          <w:rFonts w:asciiTheme="minorHAnsi" w:hAnsiTheme="minorHAnsi"/>
          <w:b/>
          <w:bCs/>
          <w:color w:val="0B769F" w:themeColor="accent4" w:themeShade="BF"/>
          <w:sz w:val="28"/>
          <w:szCs w:val="28"/>
        </w:rPr>
        <w:t xml:space="preserve"> </w:t>
      </w:r>
    </w:p>
    <w:p w14:paraId="45FBDC3E" w14:textId="35834C5F" w:rsidR="00224EBC" w:rsidRPr="008F067E" w:rsidRDefault="00224EBC" w:rsidP="00F009A6">
      <w:pPr>
        <w:pStyle w:val="Heading2"/>
        <w:numPr>
          <w:ilvl w:val="1"/>
          <w:numId w:val="86"/>
        </w:numPr>
        <w:spacing w:before="0" w:after="0"/>
        <w:ind w:left="567" w:hanging="283"/>
        <w:rPr>
          <w:b/>
          <w:bCs/>
          <w:color w:val="D17405"/>
          <w:u w:val="single"/>
        </w:rPr>
      </w:pPr>
      <w:bookmarkStart w:id="140" w:name="_Toc213939633"/>
      <w:r w:rsidRPr="008F067E">
        <w:rPr>
          <w:b/>
          <w:bCs/>
          <w:color w:val="D17405"/>
          <w:u w:val="single"/>
        </w:rPr>
        <w:t>Review Progress</w:t>
      </w:r>
      <w:bookmarkEnd w:id="140"/>
    </w:p>
    <w:p w14:paraId="6A3D0067" w14:textId="421A5F41" w:rsidR="00224EBC" w:rsidRPr="005D512E" w:rsidRDefault="00224EBC" w:rsidP="00A050D4">
      <w:pPr>
        <w:pStyle w:val="ListParagraph"/>
        <w:numPr>
          <w:ilvl w:val="1"/>
          <w:numId w:val="58"/>
        </w:numPr>
        <w:spacing w:beforeLines="120" w:before="288" w:afterLines="120" w:after="288" w:line="240" w:lineRule="auto"/>
        <w:textAlignment w:val="baseline"/>
        <w:rPr>
          <w:rFonts w:eastAsia="Times New Roman" w:cs="Times New Roman"/>
          <w:color w:val="auto"/>
          <w:lang w:eastAsia="en-GB"/>
        </w:rPr>
      </w:pPr>
      <w:r w:rsidRPr="005D512E">
        <w:rPr>
          <w:rFonts w:ascii="Segoe UI Emoji" w:eastAsia="Times New Roman" w:hAnsi="Segoe UI Emoji" w:cs="Segoe UI Emoji"/>
          <w:color w:val="auto"/>
          <w:sz w:val="32"/>
          <w:szCs w:val="32"/>
          <w:lang w:eastAsia="en-GB"/>
        </w:rPr>
        <w:t>🎯</w:t>
      </w:r>
      <w:r w:rsidRPr="005D512E">
        <w:rPr>
          <w:rFonts w:eastAsia="Times New Roman" w:cs="Times New Roman"/>
          <w:b/>
          <w:bCs/>
          <w:color w:val="auto"/>
          <w:lang w:eastAsia="en-GB"/>
        </w:rPr>
        <w:t xml:space="preserve"> Goal Review:</w:t>
      </w:r>
      <w:r w:rsidRPr="005D512E">
        <w:rPr>
          <w:rFonts w:eastAsia="Times New Roman" w:cs="Times New Roman"/>
          <w:color w:val="auto"/>
          <w:lang w:eastAsia="en-GB"/>
        </w:rPr>
        <w:t xml:space="preserve"> Reflect on the goals from Session 1, highlighting successes, discuss obstacles, and adjust goals if needed. </w:t>
      </w:r>
    </w:p>
    <w:p w14:paraId="6B0AC9B2" w14:textId="77777777" w:rsidR="005D512E" w:rsidRPr="005D512E" w:rsidRDefault="00224EBC" w:rsidP="00240362">
      <w:pPr>
        <w:pStyle w:val="ListParagraph"/>
        <w:numPr>
          <w:ilvl w:val="1"/>
          <w:numId w:val="58"/>
        </w:numPr>
        <w:spacing w:beforeLines="120" w:before="288" w:afterLines="120" w:after="288" w:line="240" w:lineRule="auto"/>
        <w:textAlignment w:val="baseline"/>
        <w:rPr>
          <w:rFonts w:eastAsia="Times New Roman" w:cs="Times New Roman"/>
          <w:color w:val="auto"/>
          <w:lang w:eastAsia="en-GB"/>
        </w:rPr>
      </w:pPr>
      <w:r w:rsidRPr="005D512E">
        <w:rPr>
          <w:rFonts w:ascii="Segoe UI Emoji" w:eastAsia="Times New Roman" w:hAnsi="Segoe UI Emoji" w:cs="Segoe UI Emoji"/>
          <w:color w:val="auto"/>
          <w:sz w:val="32"/>
          <w:szCs w:val="32"/>
          <w:lang w:eastAsia="en-GB"/>
        </w:rPr>
        <w:t>📱</w:t>
      </w:r>
      <w:r w:rsidRPr="005D512E">
        <w:rPr>
          <w:rFonts w:eastAsia="Times New Roman" w:cs="Times New Roman"/>
          <w:b/>
          <w:bCs/>
          <w:color w:val="auto"/>
          <w:lang w:eastAsia="en-GB"/>
        </w:rPr>
        <w:t xml:space="preserve"> App Usage:</w:t>
      </w:r>
      <w:r w:rsidRPr="005D512E">
        <w:rPr>
          <w:rFonts w:eastAsia="Times New Roman" w:cs="Times New Roman"/>
          <w:color w:val="auto"/>
          <w:lang w:eastAsia="en-GB"/>
        </w:rPr>
        <w:t xml:space="preserve"> Review app engagement, including watching videos. </w:t>
      </w:r>
    </w:p>
    <w:p w14:paraId="384F7A3A" w14:textId="0C212F44" w:rsidR="00224EBC" w:rsidRDefault="00224EBC" w:rsidP="00240362">
      <w:pPr>
        <w:pStyle w:val="ListParagraph"/>
        <w:numPr>
          <w:ilvl w:val="2"/>
          <w:numId w:val="58"/>
        </w:numPr>
        <w:spacing w:beforeLines="120" w:before="288" w:afterLines="120" w:after="288" w:line="240" w:lineRule="auto"/>
        <w:textAlignment w:val="baseline"/>
        <w:rPr>
          <w:rFonts w:eastAsia="Times New Roman" w:cs="Times New Roman"/>
          <w:color w:val="auto"/>
          <w:lang w:eastAsia="en-GB"/>
        </w:rPr>
      </w:pPr>
      <w:r w:rsidRPr="005D512E">
        <w:rPr>
          <w:rFonts w:eastAsia="Times New Roman" w:cs="Times New Roman"/>
          <w:b/>
          <w:bCs/>
          <w:color w:val="auto"/>
          <w:lang w:eastAsia="en-GB"/>
        </w:rPr>
        <w:t>Praise</w:t>
      </w:r>
      <w:r w:rsidRPr="005D512E">
        <w:rPr>
          <w:rFonts w:eastAsia="Times New Roman" w:cs="Times New Roman"/>
          <w:color w:val="auto"/>
          <w:lang w:eastAsia="en-GB"/>
        </w:rPr>
        <w:t xml:space="preserve"> any engagement and offer help if they faced challenges using the app. </w:t>
      </w:r>
    </w:p>
    <w:p w14:paraId="0F08BC09" w14:textId="01EFD9F7" w:rsidR="00224EBC" w:rsidRPr="008F067E" w:rsidRDefault="00224EBC" w:rsidP="00F74E4A">
      <w:pPr>
        <w:pStyle w:val="Heading2"/>
        <w:numPr>
          <w:ilvl w:val="1"/>
          <w:numId w:val="86"/>
        </w:numPr>
        <w:ind w:left="567" w:hanging="283"/>
        <w:rPr>
          <w:b/>
          <w:bCs/>
          <w:color w:val="D17405"/>
          <w:u w:val="single"/>
        </w:rPr>
      </w:pPr>
      <w:bookmarkStart w:id="141" w:name="_Toc213939634"/>
      <w:r w:rsidRPr="008F067E">
        <w:rPr>
          <w:b/>
          <w:bCs/>
          <w:color w:val="D17405"/>
          <w:u w:val="single"/>
        </w:rPr>
        <w:t>Problem-Solve</w:t>
      </w:r>
      <w:bookmarkEnd w:id="141"/>
    </w:p>
    <w:p w14:paraId="0EECA19B" w14:textId="77777777" w:rsidR="00C544FD" w:rsidRPr="00824EE1" w:rsidRDefault="00C544FD" w:rsidP="00240362">
      <w:pPr>
        <w:pStyle w:val="ListParagraph"/>
        <w:numPr>
          <w:ilvl w:val="0"/>
          <w:numId w:val="93"/>
        </w:numPr>
        <w:rPr>
          <w:color w:val="auto"/>
        </w:rPr>
      </w:pPr>
      <w:r w:rsidRPr="00824EE1">
        <w:rPr>
          <w:rFonts w:ascii="Segoe UI Emoji" w:hAnsi="Segoe UI Emoji" w:cs="Segoe UI Emoji"/>
          <w:color w:val="auto"/>
          <w:sz w:val="32"/>
          <w:szCs w:val="32"/>
        </w:rPr>
        <w:t>💡</w:t>
      </w:r>
      <w:r w:rsidRPr="00824EE1">
        <w:rPr>
          <w:rFonts w:cs="Segoe UI Emoji"/>
          <w:color w:val="auto"/>
          <w:sz w:val="32"/>
          <w:szCs w:val="32"/>
        </w:rPr>
        <w:t xml:space="preserve"> </w:t>
      </w:r>
      <w:r w:rsidRPr="00824EE1">
        <w:rPr>
          <w:b/>
          <w:bCs/>
          <w:color w:val="auto"/>
        </w:rPr>
        <w:t xml:space="preserve">Address Issues: </w:t>
      </w:r>
      <w:r w:rsidRPr="00824EE1">
        <w:rPr>
          <w:color w:val="auto"/>
        </w:rPr>
        <w:t>Ask about any challenges and offer solutions.</w:t>
      </w:r>
    </w:p>
    <w:p w14:paraId="5D22506D" w14:textId="339C1FDB" w:rsidR="00224EBC" w:rsidRPr="00824EE1" w:rsidRDefault="00224EBC" w:rsidP="00240362">
      <w:pPr>
        <w:pStyle w:val="ListParagraph"/>
        <w:numPr>
          <w:ilvl w:val="1"/>
          <w:numId w:val="93"/>
        </w:numPr>
        <w:rPr>
          <w:color w:val="auto"/>
        </w:rPr>
      </w:pPr>
      <w:r w:rsidRPr="00824EE1">
        <w:rPr>
          <w:i/>
          <w:iCs/>
          <w:color w:val="auto"/>
        </w:rPr>
        <w:t xml:space="preserve">What obstacles did the </w:t>
      </w:r>
      <w:r w:rsidR="00DB047B">
        <w:rPr>
          <w:i/>
          <w:iCs/>
          <w:color w:val="auto"/>
        </w:rPr>
        <w:t>Participant</w:t>
      </w:r>
      <w:r w:rsidRPr="00824EE1">
        <w:rPr>
          <w:i/>
          <w:iCs/>
          <w:color w:val="auto"/>
        </w:rPr>
        <w:t xml:space="preserve"> encounte</w:t>
      </w:r>
      <w:r w:rsidRPr="00824EE1">
        <w:rPr>
          <w:color w:val="auto"/>
        </w:rPr>
        <w:t>r? Offer an appropriate solution.</w:t>
      </w:r>
      <w:r w:rsidRPr="00824EE1">
        <w:rPr>
          <w:color w:val="auto"/>
        </w:rPr>
        <w:tab/>
      </w:r>
    </w:p>
    <w:p w14:paraId="0874576B" w14:textId="20A1DED2" w:rsidR="00224EBC" w:rsidRPr="00824EE1" w:rsidRDefault="00224EBC" w:rsidP="00240362">
      <w:pPr>
        <w:pStyle w:val="ListParagraph"/>
        <w:numPr>
          <w:ilvl w:val="0"/>
          <w:numId w:val="93"/>
        </w:numPr>
        <w:rPr>
          <w:color w:val="auto"/>
        </w:rPr>
      </w:pPr>
      <w:r w:rsidRPr="00824EE1">
        <w:rPr>
          <w:b/>
          <w:bCs/>
          <w:color w:val="auto"/>
        </w:rPr>
        <w:t>Provide additional support</w:t>
      </w:r>
      <w:r w:rsidRPr="00824EE1">
        <w:rPr>
          <w:color w:val="auto"/>
        </w:rPr>
        <w:t xml:space="preserve">: Does the </w:t>
      </w:r>
      <w:r w:rsidR="00DB047B">
        <w:rPr>
          <w:color w:val="auto"/>
        </w:rPr>
        <w:t>Participant</w:t>
      </w:r>
      <w:r w:rsidRPr="00824EE1">
        <w:rPr>
          <w:color w:val="auto"/>
        </w:rPr>
        <w:t xml:space="preserve"> require more interaction with you, the </w:t>
      </w:r>
      <w:r w:rsidR="00DB047B">
        <w:rPr>
          <w:color w:val="auto"/>
        </w:rPr>
        <w:t>Coach</w:t>
      </w:r>
      <w:r w:rsidRPr="00824EE1">
        <w:rPr>
          <w:color w:val="auto"/>
        </w:rPr>
        <w:t xml:space="preserve">? If so, offer the support required to ensure that goals are met. </w:t>
      </w:r>
    </w:p>
    <w:p w14:paraId="724A53F9" w14:textId="480892B0" w:rsidR="00224EBC" w:rsidRPr="00824EE1" w:rsidRDefault="00224EBC" w:rsidP="00240362">
      <w:pPr>
        <w:pStyle w:val="ListParagraph"/>
        <w:numPr>
          <w:ilvl w:val="0"/>
          <w:numId w:val="93"/>
        </w:numPr>
        <w:rPr>
          <w:color w:val="auto"/>
        </w:rPr>
      </w:pPr>
      <w:r w:rsidRPr="00824EE1">
        <w:rPr>
          <w:b/>
          <w:bCs/>
          <w:color w:val="auto"/>
        </w:rPr>
        <w:t>Suggest alternative activities</w:t>
      </w:r>
      <w:r w:rsidRPr="00824EE1">
        <w:rPr>
          <w:color w:val="auto"/>
        </w:rPr>
        <w:t xml:space="preserve">: Ask the </w:t>
      </w:r>
      <w:r w:rsidR="00DB047B">
        <w:rPr>
          <w:color w:val="auto"/>
        </w:rPr>
        <w:t>Participant</w:t>
      </w:r>
      <w:r w:rsidRPr="00824EE1">
        <w:rPr>
          <w:color w:val="auto"/>
        </w:rPr>
        <w:t xml:space="preserve"> if there are other activities which may be more enjoyable. We want this to be something they look forward to – this will increase their motivation.  </w:t>
      </w:r>
    </w:p>
    <w:p w14:paraId="0524BBD1" w14:textId="287C433A" w:rsidR="00224EBC" w:rsidRPr="008F067E" w:rsidRDefault="00224EBC" w:rsidP="00F74E4A">
      <w:pPr>
        <w:pStyle w:val="Heading2"/>
        <w:numPr>
          <w:ilvl w:val="1"/>
          <w:numId w:val="86"/>
        </w:numPr>
        <w:ind w:left="709" w:hanging="283"/>
        <w:rPr>
          <w:b/>
          <w:bCs/>
          <w:color w:val="D17405"/>
          <w:u w:val="single"/>
        </w:rPr>
      </w:pPr>
      <w:bookmarkStart w:id="142" w:name="_Toc213939635"/>
      <w:r w:rsidRPr="008F067E">
        <w:rPr>
          <w:b/>
          <w:bCs/>
          <w:color w:val="D17405"/>
          <w:u w:val="single"/>
        </w:rPr>
        <w:t>Next Steps</w:t>
      </w:r>
      <w:bookmarkEnd w:id="142"/>
    </w:p>
    <w:p w14:paraId="6D45F05A" w14:textId="77777777" w:rsidR="00224EBC" w:rsidRPr="00824EE1" w:rsidRDefault="00224EBC" w:rsidP="00240362">
      <w:pPr>
        <w:pStyle w:val="ListParagraph"/>
        <w:numPr>
          <w:ilvl w:val="0"/>
          <w:numId w:val="94"/>
        </w:numPr>
        <w:rPr>
          <w:color w:val="auto"/>
          <w:lang w:eastAsia="en-GB"/>
        </w:rPr>
      </w:pPr>
      <w:r w:rsidRPr="00824EE1">
        <w:rPr>
          <w:rFonts w:ascii="Segoe UI Emoji" w:hAnsi="Segoe UI Emoji" w:cs="Segoe UI Emoji"/>
          <w:color w:val="auto"/>
          <w:lang w:eastAsia="en-GB"/>
        </w:rPr>
        <w:t>⚡</w:t>
      </w:r>
      <w:r w:rsidRPr="00824EE1">
        <w:rPr>
          <w:b/>
          <w:bCs/>
          <w:color w:val="auto"/>
          <w:lang w:eastAsia="en-GB"/>
        </w:rPr>
        <w:t xml:space="preserve">Highlight Impact: </w:t>
      </w:r>
      <w:r w:rsidRPr="00824EE1">
        <w:rPr>
          <w:color w:val="auto"/>
          <w:lang w:eastAsia="en-GB"/>
        </w:rPr>
        <w:t xml:space="preserve">Emphasise the long-term benefits of increasing physical activity. </w:t>
      </w:r>
    </w:p>
    <w:p w14:paraId="2F22AC13" w14:textId="77777777" w:rsidR="00224EBC" w:rsidRPr="00824EE1" w:rsidRDefault="00224EBC" w:rsidP="00240362">
      <w:pPr>
        <w:pStyle w:val="ListParagraph"/>
        <w:numPr>
          <w:ilvl w:val="0"/>
          <w:numId w:val="94"/>
        </w:numPr>
        <w:rPr>
          <w:color w:val="auto"/>
          <w:lang w:eastAsia="en-GB"/>
        </w:rPr>
      </w:pPr>
      <w:r w:rsidRPr="00824EE1">
        <w:rPr>
          <w:rFonts w:ascii="Segoe UI Emoji" w:hAnsi="Segoe UI Emoji" w:cs="Segoe UI Emoji"/>
          <w:color w:val="auto"/>
          <w:lang w:eastAsia="en-GB"/>
        </w:rPr>
        <w:t>⏩</w:t>
      </w:r>
      <w:r w:rsidRPr="00824EE1">
        <w:rPr>
          <w:color w:val="auto"/>
          <w:lang w:eastAsia="en-GB"/>
        </w:rPr>
        <w:t xml:space="preserve"> After Session 3: </w:t>
      </w:r>
      <w:r w:rsidRPr="00824EE1">
        <w:rPr>
          <w:b/>
          <w:bCs/>
          <w:color w:val="auto"/>
          <w:lang w:eastAsia="en-GB"/>
        </w:rPr>
        <w:t xml:space="preserve">Prepare for transition </w:t>
      </w:r>
      <w:r w:rsidRPr="00824EE1">
        <w:rPr>
          <w:color w:val="auto"/>
          <w:lang w:eastAsia="en-GB"/>
        </w:rPr>
        <w:t>to the next risk factor. </w:t>
      </w:r>
    </w:p>
    <w:p w14:paraId="32478EAA" w14:textId="0774B10C" w:rsidR="00224EBC" w:rsidRPr="009D44CF" w:rsidRDefault="007F2226" w:rsidP="009D44CF">
      <w:pPr>
        <w:pStyle w:val="ListParagraph"/>
        <w:numPr>
          <w:ilvl w:val="0"/>
          <w:numId w:val="94"/>
        </w:numPr>
        <w:rPr>
          <w:color w:val="auto"/>
          <w:lang w:eastAsia="en-GB"/>
        </w:rPr>
      </w:pPr>
      <w:r w:rsidRPr="0032525F">
        <w:rPr>
          <w:noProof/>
          <w:color w:val="FFEECD"/>
          <w14:ligatures w14:val="standardContextual"/>
        </w:rPr>
        <mc:AlternateContent>
          <mc:Choice Requires="wps">
            <w:drawing>
              <wp:anchor distT="0" distB="0" distL="114300" distR="114300" simplePos="0" relativeHeight="251658524" behindDoc="0" locked="0" layoutInCell="1" allowOverlap="1" wp14:anchorId="01B68F79" wp14:editId="060B3798">
                <wp:simplePos x="0" y="0"/>
                <wp:positionH relativeFrom="margin">
                  <wp:posOffset>-68449</wp:posOffset>
                </wp:positionH>
                <wp:positionV relativeFrom="paragraph">
                  <wp:posOffset>401648</wp:posOffset>
                </wp:positionV>
                <wp:extent cx="6505904" cy="1734207"/>
                <wp:effectExtent l="0" t="0" r="28575" b="18415"/>
                <wp:wrapNone/>
                <wp:docPr id="1774096037" name="Rectangle 1"/>
                <wp:cNvGraphicFramePr/>
                <a:graphic xmlns:a="http://schemas.openxmlformats.org/drawingml/2006/main">
                  <a:graphicData uri="http://schemas.microsoft.com/office/word/2010/wordprocessingShape">
                    <wps:wsp>
                      <wps:cNvSpPr/>
                      <wps:spPr>
                        <a:xfrm>
                          <a:off x="0" y="0"/>
                          <a:ext cx="6505904" cy="1734207"/>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00FD53C">
              <v:rect id="Rectangle 1" style="position:absolute;margin-left:-5.4pt;margin-top:31.65pt;width:512.3pt;height:136.55pt;z-index:2516585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3BED0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">
                <v:stroke dashstyle="dash"/>
                <w10:wrap anchorx="margin"/>
              </v:rect>
            </w:pict>
          </mc:Fallback>
        </mc:AlternateContent>
      </w:r>
      <w:r w:rsidR="00224EBC" w:rsidRPr="00824EE1">
        <w:rPr>
          <w:rFonts w:ascii="Segoe UI Emoji" w:hAnsi="Segoe UI Emoji" w:cs="Segoe UI Emoji"/>
          <w:color w:val="auto"/>
          <w:lang w:eastAsia="en-GB"/>
        </w:rPr>
        <w:t>🎉</w:t>
      </w:r>
      <w:r w:rsidR="00224EBC" w:rsidRPr="00824EE1">
        <w:rPr>
          <w:b/>
          <w:bCs/>
          <w:color w:val="auto"/>
          <w:lang w:eastAsia="en-GB"/>
        </w:rPr>
        <w:t xml:space="preserve"> Positive Reinforcement:</w:t>
      </w:r>
      <w:r w:rsidR="00224EBC" w:rsidRPr="00824EE1">
        <w:rPr>
          <w:color w:val="auto"/>
          <w:lang w:eastAsia="en-GB"/>
        </w:rPr>
        <w:t> </w:t>
      </w:r>
      <w:r w:rsidR="00224EBC" w:rsidRPr="00824EE1">
        <w:rPr>
          <w:b/>
          <w:bCs/>
          <w:color w:val="auto"/>
          <w:lang w:eastAsia="en-GB"/>
        </w:rPr>
        <w:t xml:space="preserve">Celebrate achievements, </w:t>
      </w:r>
      <w:r w:rsidR="00224EBC" w:rsidRPr="00824EE1">
        <w:rPr>
          <w:color w:val="auto"/>
          <w:lang w:eastAsia="en-GB"/>
        </w:rPr>
        <w:t>even if small, and highlight how these changes impact overall health.</w:t>
      </w:r>
    </w:p>
    <w:p w14:paraId="5E4E8A27" w14:textId="48AC2AF7" w:rsidR="009D44CF" w:rsidRPr="00FD7F34" w:rsidRDefault="009D44CF" w:rsidP="009D44CF">
      <w:pPr>
        <w:jc w:val="center"/>
        <w:rPr>
          <w:b/>
          <w:bCs/>
          <w:color w:val="FF0000"/>
          <w:sz w:val="32"/>
          <w:szCs w:val="32"/>
          <w:u w:val="single"/>
        </w:rPr>
      </w:pPr>
      <w:r w:rsidRPr="00FD7F34">
        <w:rPr>
          <w:b/>
          <w:bCs/>
          <w:color w:val="FF0000"/>
          <w:sz w:val="32"/>
          <w:szCs w:val="32"/>
          <w:u w:val="single"/>
        </w:rPr>
        <w:t xml:space="preserve">COACH ACTION: Record Information from Session in </w:t>
      </w:r>
      <w:proofErr w:type="spellStart"/>
      <w:r w:rsidRPr="00FD7F34">
        <w:rPr>
          <w:b/>
          <w:bCs/>
          <w:color w:val="FF0000"/>
          <w:sz w:val="32"/>
          <w:szCs w:val="32"/>
          <w:u w:val="single"/>
        </w:rPr>
        <w:t>SealedEnvelope</w:t>
      </w:r>
      <w:proofErr w:type="spellEnd"/>
    </w:p>
    <w:p w14:paraId="0616F342" w14:textId="6EA3C2D7" w:rsidR="009D44CF" w:rsidRPr="00120F7D" w:rsidRDefault="00F74E4A" w:rsidP="009D44CF">
      <w:pPr>
        <w:contextualSpacing/>
      </w:pPr>
      <w:r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486" behindDoc="1" locked="0" layoutInCell="1" allowOverlap="1" wp14:anchorId="0A265CDA" wp14:editId="3858B63B">
                <wp:simplePos x="0" y="0"/>
                <wp:positionH relativeFrom="column">
                  <wp:posOffset>1967186</wp:posOffset>
                </wp:positionH>
                <wp:positionV relativeFrom="paragraph">
                  <wp:posOffset>564515</wp:posOffset>
                </wp:positionV>
                <wp:extent cx="2722549" cy="650046"/>
                <wp:effectExtent l="12700" t="12700" r="20955" b="23495"/>
                <wp:wrapNone/>
                <wp:docPr id="1878455549"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D037A3F">
              <v:rect id="Rectangle 1" style="position:absolute;margin-left:154.9pt;margin-top:44.45pt;width:214.35pt;height:51.2pt;z-index:-2516579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349C1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"/>
            </w:pict>
          </mc:Fallback>
        </mc:AlternateContent>
      </w:r>
      <w:r w:rsidR="007F2226" w:rsidRPr="00603E7E">
        <w:rPr>
          <w:rStyle w:val="normaltextrun"/>
          <w:b/>
          <w:bCs/>
          <w:noProof/>
          <w:color w:val="FF0000"/>
          <w:sz w:val="32"/>
          <w:szCs w:val="32"/>
        </w:rPr>
        <w:drawing>
          <wp:anchor distT="0" distB="0" distL="114300" distR="114300" simplePos="0" relativeHeight="251658487" behindDoc="1" locked="0" layoutInCell="1" allowOverlap="1" wp14:anchorId="274C1B61" wp14:editId="0CE0C2D6">
            <wp:simplePos x="0" y="0"/>
            <wp:positionH relativeFrom="margin">
              <wp:align>left</wp:align>
            </wp:positionH>
            <wp:positionV relativeFrom="paragraph">
              <wp:posOffset>137795</wp:posOffset>
            </wp:positionV>
            <wp:extent cx="596265" cy="424180"/>
            <wp:effectExtent l="0" t="0" r="0" b="0"/>
            <wp:wrapTight wrapText="bothSides">
              <wp:wrapPolygon edited="0">
                <wp:start x="0" y="0"/>
                <wp:lineTo x="0" y="12611"/>
                <wp:lineTo x="14492" y="16491"/>
                <wp:lineTo x="16562" y="20371"/>
                <wp:lineTo x="17252" y="20371"/>
                <wp:lineTo x="20703" y="20371"/>
                <wp:lineTo x="20703" y="0"/>
                <wp:lineTo x="0" y="0"/>
              </wp:wrapPolygon>
            </wp:wrapTight>
            <wp:docPr id="1517307631"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4CF" w:rsidRPr="00120F7D">
        <w:rPr>
          <w:color w:val="000000" w:themeColor="text1"/>
        </w:rPr>
        <w:t xml:space="preserve">During or after the session, you will need to enter </w:t>
      </w:r>
      <w:r w:rsidR="009D44CF" w:rsidRPr="00120F7D">
        <w:rPr>
          <w:b/>
          <w:bCs/>
          <w:color w:val="000000" w:themeColor="text1"/>
        </w:rPr>
        <w:t xml:space="preserve">valuable data about the </w:t>
      </w:r>
      <w:r w:rsidR="009D44CF">
        <w:rPr>
          <w:b/>
          <w:bCs/>
          <w:color w:val="000000" w:themeColor="text1"/>
        </w:rPr>
        <w:t>Coach</w:t>
      </w:r>
      <w:r w:rsidR="009D44CF" w:rsidRPr="00120F7D">
        <w:rPr>
          <w:b/>
          <w:bCs/>
          <w:color w:val="000000" w:themeColor="text1"/>
        </w:rPr>
        <w:t xml:space="preserve">ing session with the </w:t>
      </w:r>
      <w:r w:rsidR="009D44CF">
        <w:rPr>
          <w:b/>
          <w:bCs/>
          <w:color w:val="000000" w:themeColor="text1"/>
        </w:rPr>
        <w:t>Participant</w:t>
      </w:r>
      <w:r w:rsidR="009D44CF" w:rsidRPr="00120F7D">
        <w:rPr>
          <w:color w:val="000000" w:themeColor="text1"/>
        </w:rPr>
        <w:t>, such as goals, any challenges, time and date of the session, etc.</w:t>
      </w:r>
    </w:p>
    <w:p w14:paraId="397ECC78" w14:textId="77777777" w:rsidR="009D44CF" w:rsidRDefault="009D44CF" w:rsidP="009D44CF">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5076F8DA" w14:textId="77777777" w:rsidR="009D44CF" w:rsidRDefault="009D44CF" w:rsidP="009D44CF">
      <w:pPr>
        <w:spacing w:before="0" w:after="0"/>
        <w:jc w:val="center"/>
        <w:rPr>
          <w:b/>
          <w:bCs/>
        </w:rPr>
      </w:pPr>
      <w:hyperlink r:id="rId134" w:history="1">
        <w:r w:rsidRPr="001E2A2C">
          <w:rPr>
            <w:rStyle w:val="Hyperlink"/>
            <w:b/>
            <w:bCs/>
          </w:rPr>
          <w:t>SealedEnvelope.com/access</w:t>
        </w:r>
      </w:hyperlink>
    </w:p>
    <w:p w14:paraId="7F359430" w14:textId="24275883" w:rsidR="009D44CF" w:rsidRPr="00545DE7" w:rsidRDefault="009D44CF" w:rsidP="009D44CF">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45830334" w14:textId="77777777" w:rsidR="009D44CF" w:rsidRPr="00120F7D" w:rsidRDefault="009D44CF" w:rsidP="009D44CF">
      <w:pPr>
        <w:spacing w:before="0" w:after="0"/>
        <w:rPr>
          <w:i/>
          <w:iCs/>
          <w:color w:val="000000" w:themeColor="text1"/>
          <w:sz w:val="18"/>
          <w:szCs w:val="18"/>
        </w:rPr>
      </w:pPr>
    </w:p>
    <w:p w14:paraId="3EB3B14C" w14:textId="1FE3F683" w:rsidR="00224EBC" w:rsidRPr="009D44CF" w:rsidRDefault="009D44CF" w:rsidP="009D44CF">
      <w:pPr>
        <w:tabs>
          <w:tab w:val="left" w:pos="3147"/>
        </w:tabs>
        <w:spacing w:before="0" w:after="160"/>
        <w:jc w:val="center"/>
        <w:rPr>
          <w:rFonts w:cs="Calibri"/>
          <w:b/>
          <w:bCs/>
          <w:sz w:val="18"/>
          <w:szCs w:val="18"/>
        </w:rPr>
      </w:pPr>
      <w:r w:rsidRPr="00120F7D">
        <w:rPr>
          <w:rFonts w:cs="Calibri"/>
          <w:b/>
          <w:bCs/>
          <w:sz w:val="18"/>
          <w:szCs w:val="18"/>
        </w:rPr>
        <w:t xml:space="preserve">End of </w:t>
      </w:r>
      <w:r>
        <w:rPr>
          <w:rFonts w:cs="Calibri"/>
          <w:b/>
          <w:bCs/>
          <w:sz w:val="18"/>
          <w:szCs w:val="18"/>
        </w:rPr>
        <w:t>Getting Active</w:t>
      </w:r>
      <w:r w:rsidRPr="00120F7D">
        <w:rPr>
          <w:rFonts w:cs="Calibri"/>
          <w:b/>
          <w:bCs/>
          <w:sz w:val="18"/>
          <w:szCs w:val="18"/>
        </w:rPr>
        <w:t xml:space="preserve"> </w:t>
      </w:r>
      <w:r>
        <w:rPr>
          <w:rFonts w:cs="Calibri"/>
          <w:b/>
          <w:bCs/>
          <w:sz w:val="18"/>
          <w:szCs w:val="18"/>
        </w:rPr>
        <w:t>Intervention</w:t>
      </w:r>
      <w:r w:rsidRPr="00120F7D">
        <w:rPr>
          <w:rFonts w:cs="Calibri"/>
          <w:b/>
          <w:bCs/>
          <w:sz w:val="18"/>
          <w:szCs w:val="18"/>
        </w:rPr>
        <w:t>.</w:t>
      </w:r>
      <w:r w:rsidR="007F2226" w:rsidRPr="007F2226">
        <w:rPr>
          <w:noProof/>
          <w:color w:val="FFEECD"/>
          <w14:ligatures w14:val="standardContextual"/>
        </w:rPr>
        <w:t xml:space="preserve"> </w:t>
      </w:r>
    </w:p>
    <w:p w14:paraId="7F55B41A" w14:textId="4DC85904" w:rsidR="00224EBC" w:rsidRPr="00F74E4A" w:rsidRDefault="00224EBC" w:rsidP="00F74E4A">
      <w:pPr>
        <w:spacing w:before="0" w:after="0"/>
        <w:rPr>
          <w:i/>
          <w:iCs/>
          <w:lang w:eastAsia="en-GB"/>
        </w:rPr>
      </w:pPr>
      <w:r w:rsidRPr="00F74E4A">
        <w:rPr>
          <w:i/>
          <w:iCs/>
          <w:lang w:eastAsia="en-GB"/>
        </w:rPr>
        <w:t xml:space="preserve">Additional Notes for </w:t>
      </w:r>
      <w:r w:rsidR="00DB047B" w:rsidRPr="00F74E4A">
        <w:rPr>
          <w:i/>
          <w:iCs/>
          <w:lang w:eastAsia="en-GB"/>
        </w:rPr>
        <w:t>Coach</w:t>
      </w:r>
      <w:r w:rsidRPr="00F74E4A">
        <w:rPr>
          <w:i/>
          <w:iCs/>
          <w:lang w:eastAsia="en-GB"/>
        </w:rPr>
        <w:t>es</w:t>
      </w:r>
    </w:p>
    <w:p w14:paraId="7DA0809E" w14:textId="77777777" w:rsidR="00224EBC" w:rsidRPr="00824EE1" w:rsidRDefault="00224EBC" w:rsidP="00824EE1">
      <w:pPr>
        <w:rPr>
          <w:color w:val="auto"/>
          <w:lang w:eastAsia="en-GB"/>
        </w:rPr>
      </w:pPr>
      <w:r w:rsidRPr="00824EE1">
        <w:rPr>
          <w:rFonts w:ascii="Segoe UI Emoji" w:hAnsi="Segoe UI Emoji" w:cs="Segoe UI Emoji"/>
          <w:color w:val="auto"/>
          <w:sz w:val="32"/>
          <w:szCs w:val="32"/>
          <w:lang w:eastAsia="en-GB"/>
        </w:rPr>
        <w:t>🏃</w:t>
      </w:r>
      <w:r w:rsidRPr="00824EE1">
        <w:rPr>
          <w:color w:val="auto"/>
          <w:sz w:val="32"/>
          <w:szCs w:val="32"/>
          <w:lang w:eastAsia="en-GB"/>
        </w:rPr>
        <w:t>‍</w:t>
      </w:r>
      <w:r w:rsidRPr="00824EE1">
        <w:rPr>
          <w:rFonts w:ascii="Segoe UI Emoji" w:hAnsi="Segoe UI Emoji" w:cs="Segoe UI Emoji"/>
          <w:color w:val="auto"/>
          <w:sz w:val="32"/>
          <w:szCs w:val="32"/>
          <w:lang w:eastAsia="en-GB"/>
        </w:rPr>
        <w:t>♂️</w:t>
      </w:r>
      <w:r w:rsidRPr="00824EE1">
        <w:rPr>
          <w:color w:val="auto"/>
          <w:lang w:eastAsia="en-GB"/>
        </w:rPr>
        <w:t xml:space="preserve"> </w:t>
      </w:r>
      <w:r w:rsidRPr="00824EE1">
        <w:rPr>
          <w:b/>
          <w:bCs/>
          <w:color w:val="auto"/>
          <w:lang w:eastAsia="en-GB"/>
        </w:rPr>
        <w:t xml:space="preserve">Emphasise long-term effort: </w:t>
      </w:r>
      <w:r w:rsidRPr="00824EE1">
        <w:rPr>
          <w:color w:val="auto"/>
          <w:lang w:eastAsia="en-GB"/>
        </w:rPr>
        <w:t xml:space="preserve">Reaffirm that increasing physical activity is a marathon, not a sprint. Provide reassurance that changes may take time – that is completely normal. </w:t>
      </w:r>
    </w:p>
    <w:p w14:paraId="1173322D" w14:textId="77777777" w:rsidR="00224EBC" w:rsidRPr="00824EE1" w:rsidRDefault="00224EBC" w:rsidP="00824EE1">
      <w:pPr>
        <w:rPr>
          <w:color w:val="auto"/>
          <w:lang w:eastAsia="en-GB"/>
        </w:rPr>
      </w:pPr>
      <w:r w:rsidRPr="00824EE1">
        <w:rPr>
          <w:rFonts w:ascii="Segoe UI Emoji" w:hAnsi="Segoe UI Emoji" w:cs="Segoe UI Emoji"/>
          <w:color w:val="auto"/>
          <w:sz w:val="32"/>
          <w:szCs w:val="32"/>
          <w:lang w:eastAsia="en-GB"/>
        </w:rPr>
        <w:t>🔄</w:t>
      </w:r>
      <w:r w:rsidRPr="00824EE1">
        <w:rPr>
          <w:color w:val="auto"/>
          <w:lang w:eastAsia="en-GB"/>
        </w:rPr>
        <w:t xml:space="preserve"> </w:t>
      </w:r>
      <w:r w:rsidRPr="00824EE1">
        <w:rPr>
          <w:b/>
          <w:bCs/>
          <w:color w:val="auto"/>
          <w:lang w:eastAsia="en-GB"/>
        </w:rPr>
        <w:t xml:space="preserve">Flexibility in progress: </w:t>
      </w:r>
      <w:r w:rsidRPr="00824EE1">
        <w:rPr>
          <w:color w:val="auto"/>
          <w:lang w:eastAsia="en-GB"/>
        </w:rPr>
        <w:t xml:space="preserve">Acknowledge that everyone is different. Individuals progress at different speeds - there is not “one size fits all” approach. </w:t>
      </w:r>
    </w:p>
    <w:p w14:paraId="3B9C25C0" w14:textId="3416900E" w:rsidR="00231F5D" w:rsidRDefault="00231F5D" w:rsidP="00024EE1">
      <w:pPr>
        <w:jc w:val="center"/>
        <w:rPr>
          <w:rFonts w:eastAsia="Arial" w:cs="Arial"/>
          <w:noProof/>
          <w:color w:val="auto"/>
        </w:rPr>
      </w:pPr>
    </w:p>
    <w:p w14:paraId="5592B05D" w14:textId="53A06A16" w:rsidR="00231F5D" w:rsidRDefault="00512070" w:rsidP="00024EE1">
      <w:pPr>
        <w:jc w:val="center"/>
        <w:rPr>
          <w:rFonts w:eastAsia="Arial" w:cs="Arial"/>
          <w:noProof/>
          <w:color w:val="auto"/>
        </w:rPr>
      </w:pPr>
      <w:r>
        <w:rPr>
          <w:rFonts w:eastAsia="Arial" w:cs="Arial"/>
          <w:noProof/>
          <w:color w:val="auto"/>
          <w14:ligatures w14:val="standardContextual"/>
        </w:rPr>
        <w:lastRenderedPageBreak/>
        <mc:AlternateContent>
          <mc:Choice Requires="wpg">
            <w:drawing>
              <wp:anchor distT="0" distB="0" distL="114300" distR="114300" simplePos="0" relativeHeight="251658285" behindDoc="0" locked="0" layoutInCell="1" allowOverlap="1" wp14:anchorId="0D71DFE9" wp14:editId="5F3527FE">
                <wp:simplePos x="0" y="0"/>
                <wp:positionH relativeFrom="column">
                  <wp:posOffset>502285</wp:posOffset>
                </wp:positionH>
                <wp:positionV relativeFrom="paragraph">
                  <wp:posOffset>254635</wp:posOffset>
                </wp:positionV>
                <wp:extent cx="5802630" cy="5170714"/>
                <wp:effectExtent l="0" t="0" r="0" b="11430"/>
                <wp:wrapNone/>
                <wp:docPr id="1056522098" name="Group 2"/>
                <wp:cNvGraphicFramePr/>
                <a:graphic xmlns:a="http://schemas.openxmlformats.org/drawingml/2006/main">
                  <a:graphicData uri="http://schemas.microsoft.com/office/word/2010/wordprocessingGroup">
                    <wpg:wgp>
                      <wpg:cNvGrpSpPr/>
                      <wpg:grpSpPr>
                        <a:xfrm>
                          <a:off x="0" y="0"/>
                          <a:ext cx="5802630" cy="5170714"/>
                          <a:chOff x="0" y="0"/>
                          <a:chExt cx="5802630" cy="5170714"/>
                        </a:xfrm>
                      </wpg:grpSpPr>
                      <wps:wsp>
                        <wps:cNvPr id="740402214" name="Oval 2"/>
                        <wps:cNvSpPr/>
                        <wps:spPr>
                          <a:xfrm>
                            <a:off x="63500" y="0"/>
                            <a:ext cx="5606143" cy="5170714"/>
                          </a:xfrm>
                          <a:prstGeom prst="ellipse">
                            <a:avLst/>
                          </a:prstGeom>
                          <a:solidFill>
                            <a:srgbClr val="E5FF97"/>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4898178" name="Picture 4"/>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279400"/>
                            <a:ext cx="5802630" cy="4330700"/>
                          </a:xfrm>
                          <a:prstGeom prst="rect">
                            <a:avLst/>
                          </a:prstGeom>
                          <a:noFill/>
                          <a:ln>
                            <a:noFill/>
                          </a:ln>
                        </pic:spPr>
                      </pic:pic>
                    </wpg:wgp>
                  </a:graphicData>
                </a:graphic>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00B97C9">
              <v:group id="Group 2" style="position:absolute;margin-left:39.55pt;margin-top:20.05pt;width:456.9pt;height:407.15pt;z-index:251658285" coordsize="58026,51707" o:spid="_x0000_s1026" w14:anchorId="051E75E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">
                <v:oval id="Oval 2" style="position:absolute;left:635;width:56061;height:51707;visibility:visible;mso-wrap-style:square;v-text-anchor:middle" o:spid="_x0000_s1027" fillcolor="#e5ff97" strokecolor="black [321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">
                  <v:stroke joinstyle="miter"/>
                </v:oval>
                <v:shape id="Picture 4" style="position:absolute;top:2794;width:58026;height:4330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">
                  <v:imagedata o:title="" r:id="rId136"/>
                </v:shape>
              </v:group>
            </w:pict>
          </mc:Fallback>
        </mc:AlternateContent>
      </w:r>
    </w:p>
    <w:p w14:paraId="3C9AE0B9" w14:textId="476A4FC0" w:rsidR="00231F5D" w:rsidRDefault="00231F5D" w:rsidP="00024EE1">
      <w:pPr>
        <w:jc w:val="center"/>
        <w:rPr>
          <w:rFonts w:eastAsia="Arial" w:cs="Arial"/>
          <w:noProof/>
          <w:color w:val="auto"/>
        </w:rPr>
      </w:pPr>
    </w:p>
    <w:p w14:paraId="0D9D4DC2" w14:textId="698BE6A9" w:rsidR="00231F5D" w:rsidRDefault="00231F5D" w:rsidP="00024EE1">
      <w:pPr>
        <w:jc w:val="center"/>
        <w:rPr>
          <w:rFonts w:eastAsia="Arial" w:cs="Arial"/>
          <w:noProof/>
          <w:color w:val="auto"/>
        </w:rPr>
      </w:pPr>
    </w:p>
    <w:p w14:paraId="6FF6BF54" w14:textId="628C5499" w:rsidR="00231F5D" w:rsidRDefault="00231F5D" w:rsidP="00024EE1">
      <w:pPr>
        <w:jc w:val="center"/>
        <w:rPr>
          <w:rFonts w:eastAsia="Arial" w:cs="Arial"/>
          <w:noProof/>
          <w:color w:val="auto"/>
        </w:rPr>
      </w:pPr>
    </w:p>
    <w:p w14:paraId="15138C49" w14:textId="77777777" w:rsidR="00512070" w:rsidRDefault="00512070" w:rsidP="00024EE1">
      <w:pPr>
        <w:jc w:val="center"/>
        <w:rPr>
          <w:rFonts w:eastAsia="Arial" w:cs="Arial"/>
          <w:noProof/>
          <w:color w:val="auto"/>
        </w:rPr>
      </w:pPr>
    </w:p>
    <w:p w14:paraId="642BC5BF" w14:textId="77777777" w:rsidR="00512070" w:rsidRDefault="00512070" w:rsidP="00024EE1">
      <w:pPr>
        <w:jc w:val="center"/>
        <w:rPr>
          <w:rFonts w:eastAsia="Arial" w:cs="Arial"/>
          <w:noProof/>
          <w:color w:val="auto"/>
        </w:rPr>
      </w:pPr>
    </w:p>
    <w:p w14:paraId="150A6C4D" w14:textId="6B10252A" w:rsidR="00512070" w:rsidRDefault="00512070" w:rsidP="00024EE1">
      <w:pPr>
        <w:jc w:val="center"/>
        <w:rPr>
          <w:rFonts w:eastAsia="Arial" w:cs="Arial"/>
          <w:noProof/>
          <w:color w:val="auto"/>
        </w:rPr>
      </w:pPr>
    </w:p>
    <w:p w14:paraId="5AD8D4ED" w14:textId="77777777" w:rsidR="00512070" w:rsidRDefault="00512070" w:rsidP="00024EE1">
      <w:pPr>
        <w:jc w:val="center"/>
        <w:rPr>
          <w:rFonts w:eastAsia="Arial" w:cs="Arial"/>
          <w:noProof/>
          <w:color w:val="auto"/>
        </w:rPr>
      </w:pPr>
    </w:p>
    <w:p w14:paraId="3F55BA38" w14:textId="77777777" w:rsidR="00512070" w:rsidRDefault="00512070" w:rsidP="00024EE1">
      <w:pPr>
        <w:jc w:val="center"/>
        <w:rPr>
          <w:rFonts w:eastAsia="Arial" w:cs="Arial"/>
          <w:noProof/>
          <w:color w:val="auto"/>
        </w:rPr>
      </w:pPr>
    </w:p>
    <w:p w14:paraId="6577D789" w14:textId="77777777" w:rsidR="00512070" w:rsidRDefault="00512070" w:rsidP="00024EE1">
      <w:pPr>
        <w:jc w:val="center"/>
        <w:rPr>
          <w:rFonts w:eastAsia="Arial" w:cs="Arial"/>
          <w:noProof/>
          <w:color w:val="auto"/>
        </w:rPr>
      </w:pPr>
    </w:p>
    <w:p w14:paraId="4D8E9D4C" w14:textId="08AD69FB" w:rsidR="00C17685" w:rsidRDefault="00C17685" w:rsidP="00024EE1">
      <w:pPr>
        <w:jc w:val="center"/>
        <w:rPr>
          <w:rFonts w:eastAsia="Arial" w:cs="Arial"/>
          <w:color w:val="auto"/>
        </w:rPr>
      </w:pPr>
    </w:p>
    <w:p w14:paraId="0903E7E4" w14:textId="77777777" w:rsidR="00231F5D" w:rsidRDefault="00231F5D" w:rsidP="00024EE1">
      <w:pPr>
        <w:jc w:val="center"/>
        <w:rPr>
          <w:rFonts w:eastAsia="Arial" w:cs="Arial"/>
          <w:color w:val="auto"/>
        </w:rPr>
      </w:pPr>
    </w:p>
    <w:p w14:paraId="75E3B84B" w14:textId="77777777" w:rsidR="00231F5D" w:rsidRDefault="00231F5D" w:rsidP="00024EE1">
      <w:pPr>
        <w:jc w:val="center"/>
        <w:rPr>
          <w:rFonts w:eastAsia="Arial" w:cs="Arial"/>
          <w:color w:val="auto"/>
        </w:rPr>
      </w:pPr>
    </w:p>
    <w:p w14:paraId="3C22045E" w14:textId="183476DC" w:rsidR="00231F5D" w:rsidRDefault="00231F5D" w:rsidP="00024EE1">
      <w:pPr>
        <w:jc w:val="center"/>
        <w:rPr>
          <w:rFonts w:eastAsia="Arial" w:cs="Arial"/>
          <w:color w:val="auto"/>
        </w:rPr>
      </w:pPr>
    </w:p>
    <w:p w14:paraId="000E4C04" w14:textId="035AF61D" w:rsidR="00231F5D" w:rsidRDefault="00231F5D" w:rsidP="00231F5D">
      <w:pPr>
        <w:spacing w:before="0" w:after="160"/>
        <w:rPr>
          <w:rFonts w:eastAsia="Arial" w:cs="Arial"/>
          <w:color w:val="auto"/>
        </w:rPr>
      </w:pPr>
    </w:p>
    <w:p w14:paraId="3F86DBF7" w14:textId="77777777" w:rsidR="00231F5D" w:rsidRDefault="00231F5D" w:rsidP="00231F5D">
      <w:pPr>
        <w:spacing w:before="0" w:after="160"/>
        <w:rPr>
          <w:rFonts w:eastAsia="Arial" w:cs="Arial"/>
          <w:color w:val="auto"/>
        </w:rPr>
      </w:pPr>
    </w:p>
    <w:p w14:paraId="33B17A82" w14:textId="77777777" w:rsidR="00231F5D" w:rsidRDefault="00231F5D" w:rsidP="00231F5D">
      <w:pPr>
        <w:spacing w:before="0" w:after="160"/>
        <w:rPr>
          <w:rFonts w:eastAsia="Arial" w:cs="Arial"/>
          <w:color w:val="auto"/>
        </w:rPr>
      </w:pPr>
    </w:p>
    <w:p w14:paraId="3AB5A44B" w14:textId="77777777" w:rsidR="00231F5D" w:rsidRDefault="00231F5D" w:rsidP="00231F5D">
      <w:pPr>
        <w:spacing w:before="0" w:after="160"/>
        <w:rPr>
          <w:rFonts w:eastAsia="Arial" w:cs="Arial"/>
          <w:color w:val="auto"/>
        </w:rPr>
      </w:pPr>
    </w:p>
    <w:p w14:paraId="656CADA1" w14:textId="77777777" w:rsidR="00D51800" w:rsidRDefault="00D51800" w:rsidP="00231F5D">
      <w:pPr>
        <w:spacing w:before="0" w:after="160"/>
        <w:rPr>
          <w:rFonts w:eastAsia="Arial" w:cs="Arial"/>
          <w:color w:val="auto"/>
        </w:rPr>
      </w:pPr>
    </w:p>
    <w:p w14:paraId="154DF845" w14:textId="77777777" w:rsidR="00D51800" w:rsidRDefault="00D51800" w:rsidP="00D51800">
      <w:pPr>
        <w:rPr>
          <w:rFonts w:eastAsia="Arial" w:cs="Arial"/>
          <w:color w:val="auto"/>
        </w:rPr>
      </w:pPr>
    </w:p>
    <w:p w14:paraId="6B3A2F6D" w14:textId="4C0F2DDE" w:rsidR="00D51800" w:rsidRDefault="007718A1" w:rsidP="00240362">
      <w:pPr>
        <w:pStyle w:val="ListParagraph"/>
        <w:numPr>
          <w:ilvl w:val="0"/>
          <w:numId w:val="102"/>
        </w:numPr>
        <w:jc w:val="center"/>
        <w:rPr>
          <w:rFonts w:eastAsiaTheme="majorEastAsia" w:cstheme="majorBidi"/>
          <w:b/>
          <w:bCs/>
          <w:color w:val="0B769F" w:themeColor="accent4" w:themeShade="BF"/>
          <w:sz w:val="40"/>
          <w:szCs w:val="40"/>
        </w:rPr>
      </w:pPr>
      <w:r>
        <w:rPr>
          <w:rFonts w:eastAsiaTheme="majorEastAsia" w:cstheme="majorBidi"/>
          <w:b/>
          <w:bCs/>
          <w:color w:val="0B769F" w:themeColor="accent4" w:themeShade="BF"/>
          <w:sz w:val="40"/>
          <w:szCs w:val="40"/>
        </w:rPr>
        <w:t>Healthy Eating Intervention</w:t>
      </w:r>
    </w:p>
    <w:p w14:paraId="323A69ED" w14:textId="77777777" w:rsidR="00D51800" w:rsidRPr="00C17685" w:rsidRDefault="00D51800" w:rsidP="00D51800">
      <w:pPr>
        <w:pStyle w:val="ListParagraph"/>
        <w:rPr>
          <w:rFonts w:eastAsiaTheme="majorEastAsia" w:cstheme="majorBidi"/>
          <w:b/>
          <w:bCs/>
          <w:color w:val="0B769F" w:themeColor="accent4" w:themeShade="BF"/>
          <w:sz w:val="40"/>
          <w:szCs w:val="40"/>
        </w:rPr>
      </w:pPr>
    </w:p>
    <w:p w14:paraId="7E2DF66C" w14:textId="0644A96E" w:rsidR="00975228" w:rsidRDefault="00D51800" w:rsidP="00975228">
      <w:pPr>
        <w:jc w:val="center"/>
        <w:rPr>
          <w:rFonts w:eastAsia="Arial" w:cs="Arial"/>
          <w:color w:val="auto"/>
        </w:rPr>
      </w:pPr>
      <w:r>
        <w:rPr>
          <w:rFonts w:eastAsia="Arial" w:cs="Arial"/>
          <w:color w:val="auto"/>
        </w:rPr>
        <w:t xml:space="preserve">At this point, the </w:t>
      </w:r>
      <w:r w:rsidR="00DB047B">
        <w:rPr>
          <w:rFonts w:eastAsia="Arial" w:cs="Arial"/>
          <w:color w:val="auto"/>
        </w:rPr>
        <w:t>Participant</w:t>
      </w:r>
      <w:r>
        <w:rPr>
          <w:rFonts w:eastAsia="Arial" w:cs="Arial"/>
          <w:color w:val="auto"/>
        </w:rPr>
        <w:t xml:space="preserve"> has chosen </w:t>
      </w:r>
      <w:r w:rsidR="007718A1">
        <w:rPr>
          <w:rFonts w:eastAsia="Arial" w:cs="Arial"/>
          <w:color w:val="auto"/>
        </w:rPr>
        <w:t>Healthy Eating</w:t>
      </w:r>
      <w:r>
        <w:rPr>
          <w:rFonts w:eastAsia="Arial" w:cs="Arial"/>
          <w:color w:val="auto"/>
        </w:rPr>
        <w:t xml:space="preserve"> as the risk factor to focus on</w:t>
      </w:r>
      <w:r w:rsidR="00975228">
        <w:rPr>
          <w:rFonts w:eastAsia="Arial" w:cs="Arial"/>
          <w:color w:val="auto"/>
        </w:rPr>
        <w:t>.</w:t>
      </w:r>
    </w:p>
    <w:p w14:paraId="2039E493" w14:textId="3F463584" w:rsidR="00975228" w:rsidRDefault="00975228">
      <w:pPr>
        <w:spacing w:before="0" w:after="160"/>
        <w:rPr>
          <w:rFonts w:eastAsia="Arial" w:cs="Arial"/>
          <w:color w:val="auto"/>
        </w:rPr>
      </w:pPr>
      <w:r>
        <w:rPr>
          <w:rFonts w:eastAsia="Arial" w:cs="Arial"/>
          <w:color w:val="auto"/>
        </w:rPr>
        <w:br w:type="page"/>
      </w:r>
    </w:p>
    <w:bookmarkStart w:id="143" w:name="_Toc178155775"/>
    <w:bookmarkStart w:id="144" w:name="_Toc213939636"/>
    <w:p w14:paraId="2A2718CE" w14:textId="13F2EC37" w:rsidR="00E01362" w:rsidRDefault="003438DD" w:rsidP="00E01362">
      <w:pPr>
        <w:pStyle w:val="Heading1"/>
        <w:rPr>
          <w:rFonts w:asciiTheme="minorHAnsi" w:hAnsiTheme="minorHAnsi"/>
          <w:b/>
          <w:bCs/>
          <w:color w:val="0B769F" w:themeColor="accent4" w:themeShade="BF"/>
        </w:rPr>
      </w:pPr>
      <w:r w:rsidRPr="008910B4">
        <w:rPr>
          <w:rStyle w:val="normaltextrun"/>
          <w:noProof/>
          <w:color w:val="auto"/>
        </w:rPr>
        <w:lastRenderedPageBreak/>
        <mc:AlternateContent>
          <mc:Choice Requires="wps">
            <w:drawing>
              <wp:anchor distT="0" distB="0" distL="114300" distR="114300" simplePos="0" relativeHeight="251658307" behindDoc="0" locked="0" layoutInCell="1" allowOverlap="1" wp14:anchorId="45B359EA" wp14:editId="7260AE2C">
                <wp:simplePos x="0" y="0"/>
                <wp:positionH relativeFrom="column">
                  <wp:posOffset>25705</wp:posOffset>
                </wp:positionH>
                <wp:positionV relativeFrom="paragraph">
                  <wp:posOffset>325755</wp:posOffset>
                </wp:positionV>
                <wp:extent cx="5924550" cy="7620"/>
                <wp:effectExtent l="19050" t="19050" r="19050" b="30480"/>
                <wp:wrapNone/>
                <wp:docPr id="1405635683"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32DF031">
              <v:line id="Straight Connector 1" style="position:absolute;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pt,25.65pt" to="468.5pt,26.25pt" w14:anchorId="5D60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">
                <v:stroke joinstyle="miter"/>
              </v:line>
            </w:pict>
          </mc:Fallback>
        </mc:AlternateContent>
      </w:r>
      <w:r w:rsidR="00E01362">
        <w:rPr>
          <w:rFonts w:asciiTheme="minorHAnsi" w:hAnsiTheme="minorHAnsi"/>
          <w:b/>
          <w:bCs/>
          <w:color w:val="0B769F" w:themeColor="accent4" w:themeShade="BF"/>
        </w:rPr>
        <w:t>Overview of Healthy Eating Intervention in ENHANCE</w:t>
      </w:r>
      <w:bookmarkEnd w:id="143"/>
      <w:bookmarkEnd w:id="144"/>
    </w:p>
    <w:p w14:paraId="38EF5062" w14:textId="7D879C8C" w:rsidR="00E01362" w:rsidRPr="00D00B06" w:rsidRDefault="003438DD" w:rsidP="00E01362">
      <w:pPr>
        <w:rPr>
          <w:rStyle w:val="normaltextrun"/>
          <w:color w:val="auto"/>
        </w:rPr>
      </w:pPr>
      <w:r w:rsidRPr="00231F5D">
        <w:rPr>
          <w:rStyle w:val="normaltextrun"/>
          <w:b/>
          <w:bCs/>
          <w:color w:val="E97132" w:themeColor="accent2"/>
        </w:rPr>
        <w:t xml:space="preserve">The </w:t>
      </w:r>
      <w:r w:rsidR="000F7E5E">
        <w:rPr>
          <w:rStyle w:val="normaltextrun"/>
          <w:b/>
          <w:bCs/>
          <w:color w:val="E97132" w:themeColor="accent2"/>
        </w:rPr>
        <w:t>p</w:t>
      </w:r>
      <w:r w:rsidRPr="00231F5D">
        <w:rPr>
          <w:rStyle w:val="normaltextrun"/>
          <w:b/>
          <w:bCs/>
          <w:color w:val="E97132" w:themeColor="accent2"/>
        </w:rPr>
        <w:t xml:space="preserve">rimary </w:t>
      </w:r>
      <w:r w:rsidR="000F7E5E">
        <w:rPr>
          <w:rStyle w:val="normaltextrun"/>
          <w:b/>
          <w:bCs/>
          <w:color w:val="E97132" w:themeColor="accent2"/>
        </w:rPr>
        <w:t>g</w:t>
      </w:r>
      <w:r w:rsidRPr="00231F5D">
        <w:rPr>
          <w:rStyle w:val="normaltextrun"/>
          <w:b/>
          <w:bCs/>
          <w:color w:val="E97132" w:themeColor="accent2"/>
        </w:rPr>
        <w:t>oal</w:t>
      </w:r>
      <w:r w:rsidR="00C622DD">
        <w:rPr>
          <w:rStyle w:val="normaltextrun"/>
          <w:b/>
          <w:bCs/>
          <w:color w:val="E97132" w:themeColor="accent2"/>
        </w:rPr>
        <w:t xml:space="preserve"> is</w:t>
      </w:r>
      <w:r w:rsidRPr="00231F5D">
        <w:rPr>
          <w:rStyle w:val="eop"/>
          <w:color w:val="E97132" w:themeColor="accent2"/>
        </w:rPr>
        <w:t> </w:t>
      </w:r>
      <w:r w:rsidR="00E01362" w:rsidRPr="00D00B06">
        <w:rPr>
          <w:rStyle w:val="normaltextrun"/>
          <w:color w:val="auto"/>
        </w:rPr>
        <w:t xml:space="preserve">to help </w:t>
      </w:r>
      <w:r w:rsidR="0053322A">
        <w:rPr>
          <w:rStyle w:val="normaltextrun"/>
          <w:color w:val="auto"/>
        </w:rPr>
        <w:t xml:space="preserve">the </w:t>
      </w:r>
      <w:r w:rsidR="00DB047B">
        <w:rPr>
          <w:rStyle w:val="normaltextrun"/>
          <w:color w:val="auto"/>
        </w:rPr>
        <w:t>Participant</w:t>
      </w:r>
      <w:r w:rsidR="00E01362" w:rsidRPr="00D00B06">
        <w:rPr>
          <w:rStyle w:val="normaltextrun"/>
          <w:color w:val="auto"/>
        </w:rPr>
        <w:t xml:space="preserve"> </w:t>
      </w:r>
      <w:r w:rsidR="005E7F0D" w:rsidRPr="00D00B06">
        <w:rPr>
          <w:rStyle w:val="normaltextrun"/>
          <w:color w:val="auto"/>
        </w:rPr>
        <w:t xml:space="preserve">to </w:t>
      </w:r>
      <w:r w:rsidR="00E01362" w:rsidRPr="00D00B06">
        <w:rPr>
          <w:rStyle w:val="normaltextrun"/>
          <w:color w:val="auto"/>
        </w:rPr>
        <w:t xml:space="preserve">eat </w:t>
      </w:r>
      <w:r w:rsidR="00AA4AD1" w:rsidRPr="00D00B06">
        <w:rPr>
          <w:rStyle w:val="normaltextrun"/>
          <w:color w:val="auto"/>
        </w:rPr>
        <w:t xml:space="preserve">more healthily </w:t>
      </w:r>
      <w:r w:rsidR="00E01362" w:rsidRPr="00D00B06">
        <w:rPr>
          <w:rStyle w:val="normaltextrun"/>
          <w:color w:val="auto"/>
        </w:rPr>
        <w:t>and manage their weight</w:t>
      </w:r>
      <w:r w:rsidR="00E01362" w:rsidRPr="008910B4">
        <w:rPr>
          <w:rStyle w:val="normaltextrun"/>
          <w:color w:val="auto"/>
        </w:rPr>
        <w:t xml:space="preserve">. </w:t>
      </w:r>
    </w:p>
    <w:p w14:paraId="6D7A4EE6" w14:textId="53379E16" w:rsidR="00E01362" w:rsidRPr="00D00B06" w:rsidRDefault="005755E4" w:rsidP="00E01362">
      <w:pPr>
        <w:rPr>
          <w:color w:val="auto"/>
        </w:rPr>
      </w:pPr>
      <w:r>
        <w:rPr>
          <w:rStyle w:val="normaltextrun"/>
          <w:color w:val="auto"/>
        </w:rPr>
        <w:t>This</w:t>
      </w:r>
      <w:r w:rsidR="003431A5">
        <w:rPr>
          <w:rStyle w:val="normaltextrun"/>
          <w:color w:val="auto"/>
        </w:rPr>
        <w:t xml:space="preserve"> will </w:t>
      </w:r>
      <w:r>
        <w:rPr>
          <w:rStyle w:val="normaltextrun"/>
          <w:color w:val="auto"/>
        </w:rPr>
        <w:t>be achieved</w:t>
      </w:r>
      <w:r w:rsidR="003431A5">
        <w:rPr>
          <w:rStyle w:val="normaltextrun"/>
          <w:color w:val="auto"/>
        </w:rPr>
        <w:t xml:space="preserve"> by</w:t>
      </w:r>
      <w:r w:rsidR="00E01362" w:rsidRPr="008910B4">
        <w:rPr>
          <w:rStyle w:val="normaltextrun"/>
          <w:color w:val="auto"/>
        </w:rPr>
        <w:t xml:space="preserve"> setting goals, </w:t>
      </w:r>
      <w:r w:rsidR="00E01362" w:rsidRPr="00231F5D">
        <w:rPr>
          <w:rStyle w:val="normaltextrun"/>
          <w:b/>
          <w:bCs/>
          <w:color w:val="auto"/>
        </w:rPr>
        <w:t>offering healthy recipes</w:t>
      </w:r>
      <w:r w:rsidR="00E01362" w:rsidRPr="008910B4">
        <w:rPr>
          <w:rStyle w:val="normaltextrun"/>
          <w:color w:val="auto"/>
        </w:rPr>
        <w:t xml:space="preserve">, sharing </w:t>
      </w:r>
      <w:r w:rsidR="00E01362" w:rsidRPr="00231F5D">
        <w:rPr>
          <w:rStyle w:val="normaltextrun"/>
          <w:b/>
          <w:bCs/>
          <w:color w:val="auto"/>
        </w:rPr>
        <w:t>tips for managing food cravings</w:t>
      </w:r>
      <w:r w:rsidR="00E01362" w:rsidRPr="008910B4">
        <w:rPr>
          <w:rStyle w:val="normaltextrun"/>
          <w:color w:val="auto"/>
        </w:rPr>
        <w:t xml:space="preserve">, </w:t>
      </w:r>
      <w:r w:rsidR="00E01362" w:rsidRPr="00231F5D">
        <w:rPr>
          <w:rStyle w:val="normaltextrun"/>
          <w:b/>
          <w:bCs/>
          <w:color w:val="auto"/>
        </w:rPr>
        <w:t>self-monitoring and providing support</w:t>
      </w:r>
      <w:r w:rsidR="00E01362" w:rsidRPr="008910B4">
        <w:rPr>
          <w:rStyle w:val="normaltextrun"/>
          <w:color w:val="auto"/>
        </w:rPr>
        <w:t xml:space="preserve"> from </w:t>
      </w:r>
      <w:r w:rsidR="00DB047B">
        <w:rPr>
          <w:rStyle w:val="normaltextrun"/>
          <w:color w:val="auto"/>
        </w:rPr>
        <w:t>Coach</w:t>
      </w:r>
      <w:r w:rsidR="00E01362" w:rsidRPr="008910B4">
        <w:rPr>
          <w:rStyle w:val="normaltextrun"/>
          <w:color w:val="auto"/>
        </w:rPr>
        <w:t>es.</w:t>
      </w:r>
    </w:p>
    <w:bookmarkStart w:id="145" w:name="_Toc178155777"/>
    <w:bookmarkStart w:id="146" w:name="_Toc213939637"/>
    <w:p w14:paraId="0831AC7E" w14:textId="1FEFE400" w:rsidR="00E01362" w:rsidRPr="00B4163D" w:rsidRDefault="00B4163D" w:rsidP="00B4163D">
      <w:pPr>
        <w:pStyle w:val="Heading2"/>
        <w:rPr>
          <w:b/>
          <w:bCs/>
          <w:color w:val="0B769F" w:themeColor="accent4" w:themeShade="BF"/>
        </w:rPr>
      </w:pPr>
      <w:r w:rsidRPr="00B4163D">
        <w:rPr>
          <w:b/>
          <w:bCs/>
          <w:noProof/>
          <w:color w:val="0B769F" w:themeColor="accent4" w:themeShade="BF"/>
        </w:rPr>
        <mc:AlternateContent>
          <mc:Choice Requires="wps">
            <w:drawing>
              <wp:anchor distT="0" distB="0" distL="114300" distR="114300" simplePos="0" relativeHeight="251658306" behindDoc="0" locked="0" layoutInCell="1" allowOverlap="1" wp14:anchorId="22C2EEE7" wp14:editId="0C6DFBC7">
                <wp:simplePos x="0" y="0"/>
                <wp:positionH relativeFrom="margin">
                  <wp:align>left</wp:align>
                </wp:positionH>
                <wp:positionV relativeFrom="paragraph">
                  <wp:posOffset>271374</wp:posOffset>
                </wp:positionV>
                <wp:extent cx="5924550" cy="7620"/>
                <wp:effectExtent l="19050" t="19050" r="19050" b="30480"/>
                <wp:wrapNone/>
                <wp:docPr id="1765782390"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C404799">
              <v:line id="Straight Connector 1" style="position:absolute;z-index:25165830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1.35pt" to="466.5pt,21.95pt" w14:anchorId="3D146E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">
                <v:stroke joinstyle="miter"/>
                <w10:wrap anchorx="margin"/>
              </v:line>
            </w:pict>
          </mc:Fallback>
        </mc:AlternateContent>
      </w:r>
      <w:r w:rsidR="00E01362" w:rsidRPr="00B4163D">
        <w:rPr>
          <w:b/>
          <w:bCs/>
          <w:color w:val="0B769F" w:themeColor="accent4" w:themeShade="BF"/>
        </w:rPr>
        <w:t xml:space="preserve">The </w:t>
      </w:r>
      <w:r w:rsidR="00DB047B">
        <w:rPr>
          <w:b/>
          <w:bCs/>
          <w:color w:val="0B769F" w:themeColor="accent4" w:themeShade="BF"/>
        </w:rPr>
        <w:t>Coach</w:t>
      </w:r>
      <w:r w:rsidR="00E01362" w:rsidRPr="00B4163D">
        <w:rPr>
          <w:b/>
          <w:bCs/>
          <w:color w:val="0B769F" w:themeColor="accent4" w:themeShade="BF"/>
        </w:rPr>
        <w:t xml:space="preserve">ing Role: </w:t>
      </w:r>
      <w:bookmarkEnd w:id="145"/>
      <w:r w:rsidR="00E01362" w:rsidRPr="00B4163D">
        <w:rPr>
          <w:b/>
          <w:bCs/>
          <w:color w:val="0B769F" w:themeColor="accent4" w:themeShade="BF"/>
        </w:rPr>
        <w:t>Healthy Eating</w:t>
      </w:r>
      <w:bookmarkEnd w:id="146"/>
    </w:p>
    <w:p w14:paraId="15788C9D" w14:textId="67BE7D00" w:rsidR="00E01362" w:rsidRPr="002870A1" w:rsidRDefault="00E01362" w:rsidP="00E01362">
      <w:pPr>
        <w:rPr>
          <w:rStyle w:val="apple-converted-space"/>
          <w:rFonts w:eastAsia="Arial" w:cs="Arial"/>
          <w:color w:val="000000" w:themeColor="text1"/>
        </w:rPr>
      </w:pPr>
      <w:r w:rsidRPr="003D124B">
        <w:rPr>
          <w:rStyle w:val="apple-converted-space"/>
          <w:rFonts w:ascii="Segoe UI Emoji" w:eastAsia="Arial" w:hAnsi="Segoe UI Emoji" w:cs="Segoe UI Emoji"/>
          <w:color w:val="auto"/>
        </w:rPr>
        <w:t>📊</w:t>
      </w:r>
      <w:r w:rsidRPr="003D124B">
        <w:rPr>
          <w:rStyle w:val="apple-converted-space"/>
          <w:rFonts w:eastAsia="Arial" w:cs="Arial"/>
          <w:color w:val="auto"/>
        </w:rPr>
        <w:t xml:space="preserve"> </w:t>
      </w:r>
      <w:r w:rsidR="00807260">
        <w:rPr>
          <w:rStyle w:val="apple-converted-space"/>
          <w:rFonts w:eastAsia="Arial" w:cs="Arial"/>
          <w:b/>
          <w:bCs/>
          <w:color w:val="000000" w:themeColor="text1"/>
        </w:rPr>
        <w:t xml:space="preserve">Healthy Eating Days </w:t>
      </w:r>
    </w:p>
    <w:p w14:paraId="6F3C9A3B" w14:textId="105804B4" w:rsidR="00352EF7" w:rsidRDefault="000F7E5E" w:rsidP="00F01A99">
      <w:pPr>
        <w:pStyle w:val="ListParagraph"/>
        <w:numPr>
          <w:ilvl w:val="0"/>
          <w:numId w:val="14"/>
        </w:numPr>
        <w:rPr>
          <w:rStyle w:val="apple-converted-space"/>
          <w:rFonts w:eastAsia="Arial" w:cs="Arial"/>
          <w:color w:val="000000" w:themeColor="text1"/>
        </w:rPr>
      </w:pPr>
      <w:r w:rsidRPr="001956EA">
        <w:rPr>
          <w:rStyle w:val="eop"/>
          <w:noProof/>
          <w:color w:val="E97132" w:themeColor="accent2"/>
        </w:rPr>
        <w:drawing>
          <wp:anchor distT="0" distB="0" distL="114300" distR="114300" simplePos="0" relativeHeight="251658353" behindDoc="1" locked="0" layoutInCell="1" allowOverlap="1" wp14:anchorId="0C55E9AD" wp14:editId="1B704934">
            <wp:simplePos x="0" y="0"/>
            <wp:positionH relativeFrom="margin">
              <wp:align>right</wp:align>
            </wp:positionH>
            <wp:positionV relativeFrom="paragraph">
              <wp:posOffset>267904</wp:posOffset>
            </wp:positionV>
            <wp:extent cx="1259109" cy="1259109"/>
            <wp:effectExtent l="0" t="0" r="0" b="0"/>
            <wp:wrapNone/>
            <wp:docPr id="68290523" name="Picture 1" descr="A calendar and fruits around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0523" name="Picture 1" descr="A calendar and fruits around each other&#10;&#10;Description automatically generated"/>
                    <pic:cNvPicPr/>
                  </pic:nvPicPr>
                  <pic:blipFill>
                    <a:blip r:embed="rId137" cstate="print">
                      <a:alphaModFix amt="20000"/>
                      <a:extLst>
                        <a:ext uri="{28A0092B-C50C-407E-A947-70E740481C1C}">
                          <a14:useLocalDpi xmlns:a14="http://schemas.microsoft.com/office/drawing/2010/main" val="0"/>
                        </a:ext>
                      </a:extLst>
                    </a:blip>
                    <a:stretch>
                      <a:fillRect/>
                    </a:stretch>
                  </pic:blipFill>
                  <pic:spPr>
                    <a:xfrm>
                      <a:off x="0" y="0"/>
                      <a:ext cx="1259109" cy="1259109"/>
                    </a:xfrm>
                    <a:prstGeom prst="rect">
                      <a:avLst/>
                    </a:prstGeom>
                  </pic:spPr>
                </pic:pic>
              </a:graphicData>
            </a:graphic>
            <wp14:sizeRelH relativeFrom="margin">
              <wp14:pctWidth>0</wp14:pctWidth>
            </wp14:sizeRelH>
            <wp14:sizeRelV relativeFrom="margin">
              <wp14:pctHeight>0</wp14:pctHeight>
            </wp14:sizeRelV>
          </wp:anchor>
        </w:drawing>
      </w:r>
      <w:r w:rsidR="00E01362">
        <w:rPr>
          <w:rStyle w:val="apple-converted-space"/>
          <w:rFonts w:eastAsia="Arial" w:cs="Arial"/>
          <w:color w:val="000000" w:themeColor="text1"/>
        </w:rPr>
        <w:t xml:space="preserve">You will support the </w:t>
      </w:r>
      <w:r w:rsidR="00DB047B">
        <w:rPr>
          <w:rStyle w:val="apple-converted-space"/>
          <w:rFonts w:eastAsia="Arial" w:cs="Arial"/>
          <w:color w:val="000000" w:themeColor="text1"/>
        </w:rPr>
        <w:t>Participant</w:t>
      </w:r>
      <w:r w:rsidR="00E01362">
        <w:rPr>
          <w:rStyle w:val="apple-converted-space"/>
          <w:rFonts w:eastAsia="Arial" w:cs="Arial"/>
          <w:color w:val="000000" w:themeColor="text1"/>
        </w:rPr>
        <w:t xml:space="preserve"> in recording the number of days they </w:t>
      </w:r>
      <w:r w:rsidR="007F2D21">
        <w:rPr>
          <w:rStyle w:val="apple-converted-space"/>
          <w:rFonts w:eastAsia="Arial" w:cs="Arial"/>
          <w:color w:val="000000" w:themeColor="text1"/>
        </w:rPr>
        <w:t xml:space="preserve">will </w:t>
      </w:r>
      <w:r w:rsidR="00834EEF">
        <w:rPr>
          <w:rStyle w:val="apple-converted-space"/>
          <w:rFonts w:eastAsia="Arial" w:cs="Arial"/>
          <w:color w:val="000000" w:themeColor="text1"/>
        </w:rPr>
        <w:t>make healthy eating changes</w:t>
      </w:r>
      <w:r w:rsidR="00E01362">
        <w:rPr>
          <w:rStyle w:val="apple-converted-space"/>
          <w:rFonts w:eastAsia="Arial" w:cs="Arial"/>
          <w:color w:val="000000" w:themeColor="text1"/>
        </w:rPr>
        <w:t xml:space="preserve"> in the </w:t>
      </w:r>
      <w:r w:rsidR="007F2D21">
        <w:rPr>
          <w:rStyle w:val="apple-converted-space"/>
          <w:rFonts w:eastAsia="Arial" w:cs="Arial"/>
          <w:color w:val="000000" w:themeColor="text1"/>
        </w:rPr>
        <w:t xml:space="preserve">following </w:t>
      </w:r>
      <w:r w:rsidR="00E01362">
        <w:rPr>
          <w:rStyle w:val="apple-converted-space"/>
          <w:rFonts w:eastAsia="Arial" w:cs="Arial"/>
          <w:color w:val="000000" w:themeColor="text1"/>
        </w:rPr>
        <w:t xml:space="preserve">week. </w:t>
      </w:r>
      <w:r w:rsidR="00352EF7">
        <w:rPr>
          <w:rStyle w:val="apple-converted-space"/>
          <w:rFonts w:eastAsia="Arial" w:cs="Arial"/>
          <w:color w:val="000000" w:themeColor="text1"/>
        </w:rPr>
        <w:t>Healthy eating changes are:</w:t>
      </w:r>
    </w:p>
    <w:p w14:paraId="574920E8" w14:textId="5BAE502F" w:rsidR="00132358" w:rsidRPr="000F7E5E" w:rsidRDefault="00132358" w:rsidP="00F01A99">
      <w:pPr>
        <w:pStyle w:val="ListParagraph"/>
        <w:numPr>
          <w:ilvl w:val="1"/>
          <w:numId w:val="14"/>
        </w:numPr>
        <w:rPr>
          <w:rStyle w:val="apple-converted-space"/>
          <w:rFonts w:eastAsia="Arial" w:cs="Arial"/>
          <w:b/>
          <w:bCs/>
          <w:color w:val="000000" w:themeColor="text1"/>
        </w:rPr>
      </w:pPr>
      <w:r w:rsidRPr="000F7E5E">
        <w:rPr>
          <w:rStyle w:val="apple-converted-space"/>
          <w:rFonts w:eastAsia="Arial" w:cs="Arial"/>
          <w:b/>
          <w:bCs/>
          <w:color w:val="000000" w:themeColor="text1"/>
        </w:rPr>
        <w:t>More fruit and vegetables</w:t>
      </w:r>
      <w:r w:rsidRPr="000F7E5E">
        <w:rPr>
          <w:rStyle w:val="apple-converted-space"/>
          <w:rFonts w:ascii="Segoe UI Emoji" w:eastAsia="Arial" w:hAnsi="Segoe UI Emoji" w:cs="Segoe UI Emoji"/>
          <w:b/>
          <w:bCs/>
          <w:color w:val="auto"/>
        </w:rPr>
        <w:t xml:space="preserve"> </w:t>
      </w:r>
    </w:p>
    <w:p w14:paraId="026B13E9" w14:textId="372771F1" w:rsidR="001B4671" w:rsidRPr="000F7E5E" w:rsidRDefault="001B4671" w:rsidP="00F01A99">
      <w:pPr>
        <w:pStyle w:val="ListParagraph"/>
        <w:numPr>
          <w:ilvl w:val="1"/>
          <w:numId w:val="14"/>
        </w:numPr>
        <w:rPr>
          <w:rStyle w:val="apple-converted-space"/>
          <w:rFonts w:eastAsia="Arial" w:cs="Arial"/>
          <w:b/>
          <w:bCs/>
          <w:color w:val="000000" w:themeColor="text1"/>
        </w:rPr>
      </w:pPr>
      <w:r w:rsidRPr="000F7E5E">
        <w:rPr>
          <w:rStyle w:val="apple-converted-space"/>
          <w:rFonts w:eastAsia="Arial" w:cs="Arial"/>
          <w:b/>
          <w:bCs/>
          <w:color w:val="000000" w:themeColor="text1"/>
        </w:rPr>
        <w:t>Smaller portions</w:t>
      </w:r>
    </w:p>
    <w:p w14:paraId="361E2513" w14:textId="6293478E" w:rsidR="001B4671" w:rsidRPr="000F7E5E" w:rsidRDefault="00132358" w:rsidP="00F01A99">
      <w:pPr>
        <w:pStyle w:val="ListParagraph"/>
        <w:numPr>
          <w:ilvl w:val="1"/>
          <w:numId w:val="14"/>
        </w:numPr>
        <w:rPr>
          <w:rStyle w:val="apple-converted-space"/>
          <w:rFonts w:eastAsia="Arial" w:cs="Arial"/>
          <w:b/>
          <w:bCs/>
          <w:color w:val="000000" w:themeColor="text1"/>
        </w:rPr>
      </w:pPr>
      <w:r w:rsidRPr="000F7E5E">
        <w:rPr>
          <w:rStyle w:val="apple-converted-space"/>
          <w:rFonts w:eastAsia="Arial" w:cs="Arial"/>
          <w:b/>
          <w:bCs/>
          <w:color w:val="000000" w:themeColor="text1"/>
        </w:rPr>
        <w:t>Less</w:t>
      </w:r>
      <w:r w:rsidR="001B4671" w:rsidRPr="000F7E5E">
        <w:rPr>
          <w:rStyle w:val="apple-converted-space"/>
          <w:rFonts w:eastAsia="Arial" w:cs="Arial"/>
          <w:b/>
          <w:bCs/>
          <w:color w:val="000000" w:themeColor="text1"/>
        </w:rPr>
        <w:t xml:space="preserve"> sugar </w:t>
      </w:r>
    </w:p>
    <w:p w14:paraId="6CE7A304" w14:textId="3A511B67" w:rsidR="001B4671" w:rsidRPr="000F7E5E" w:rsidRDefault="00132358" w:rsidP="00F01A99">
      <w:pPr>
        <w:pStyle w:val="ListParagraph"/>
        <w:numPr>
          <w:ilvl w:val="1"/>
          <w:numId w:val="14"/>
        </w:numPr>
        <w:rPr>
          <w:rStyle w:val="apple-converted-space"/>
          <w:rFonts w:eastAsia="Arial" w:cs="Arial"/>
          <w:b/>
          <w:bCs/>
          <w:color w:val="000000" w:themeColor="text1"/>
        </w:rPr>
      </w:pPr>
      <w:r w:rsidRPr="000F7E5E">
        <w:rPr>
          <w:rStyle w:val="apple-converted-space"/>
          <w:rFonts w:eastAsia="Arial" w:cs="Arial"/>
          <w:b/>
          <w:bCs/>
          <w:color w:val="000000" w:themeColor="text1"/>
        </w:rPr>
        <w:t xml:space="preserve">Less </w:t>
      </w:r>
      <w:r w:rsidR="001B4671" w:rsidRPr="000F7E5E">
        <w:rPr>
          <w:rStyle w:val="apple-converted-space"/>
          <w:rFonts w:eastAsia="Arial" w:cs="Arial"/>
          <w:b/>
          <w:bCs/>
          <w:color w:val="000000" w:themeColor="text1"/>
        </w:rPr>
        <w:t xml:space="preserve">salt </w:t>
      </w:r>
    </w:p>
    <w:p w14:paraId="7486D0AB" w14:textId="3A091449" w:rsidR="000A058E" w:rsidRDefault="000A058E" w:rsidP="00F01A99">
      <w:pPr>
        <w:pStyle w:val="ListParagraph"/>
        <w:numPr>
          <w:ilvl w:val="1"/>
          <w:numId w:val="14"/>
        </w:numPr>
        <w:rPr>
          <w:rStyle w:val="apple-converted-space"/>
          <w:rFonts w:eastAsia="Arial" w:cs="Arial"/>
          <w:color w:val="000000" w:themeColor="text1"/>
        </w:rPr>
      </w:pPr>
      <w:r w:rsidRPr="000F7E5E">
        <w:rPr>
          <w:rStyle w:val="apple-converted-space"/>
          <w:rFonts w:eastAsia="Arial" w:cs="Arial"/>
          <w:b/>
          <w:bCs/>
          <w:color w:val="000000" w:themeColor="text1"/>
        </w:rPr>
        <w:t>Using healthy recipes</w:t>
      </w:r>
      <w:r>
        <w:rPr>
          <w:rStyle w:val="apple-converted-space"/>
          <w:rFonts w:eastAsia="Arial" w:cs="Arial"/>
          <w:color w:val="000000" w:themeColor="text1"/>
        </w:rPr>
        <w:t xml:space="preserve"> (see appendix and </w:t>
      </w:r>
      <w:r w:rsidR="000F7E5E">
        <w:rPr>
          <w:rStyle w:val="apple-converted-space"/>
          <w:rFonts w:eastAsia="Arial" w:cs="Arial"/>
          <w:color w:val="000000" w:themeColor="text1"/>
        </w:rPr>
        <w:t>weekly video content)</w:t>
      </w:r>
    </w:p>
    <w:p w14:paraId="2862E031" w14:textId="7E2328D8" w:rsidR="00E01362" w:rsidRPr="007451EB" w:rsidRDefault="00F02FCB" w:rsidP="00E01362">
      <w:pPr>
        <w:rPr>
          <w:rStyle w:val="apple-converted-space"/>
          <w:rFonts w:eastAsia="Arial" w:cs="Arial"/>
          <w:color w:val="000000" w:themeColor="text1"/>
        </w:rPr>
      </w:pPr>
      <w:r w:rsidRPr="00F02FCB">
        <w:rPr>
          <w:rFonts w:ascii="Segoe UI Emoji" w:hAnsi="Segoe UI Emoji" w:cs="Segoe UI Emoji"/>
          <w:color w:val="auto"/>
        </w:rPr>
        <w:t>🔧</w:t>
      </w:r>
      <w:r w:rsidR="00E01362" w:rsidRPr="007451EB">
        <w:rPr>
          <w:rStyle w:val="apple-converted-space"/>
          <w:rFonts w:eastAsia="Arial" w:cs="Arial"/>
          <w:color w:val="auto"/>
        </w:rPr>
        <w:t xml:space="preserve"> </w:t>
      </w:r>
      <w:r w:rsidR="00E01362">
        <w:rPr>
          <w:rStyle w:val="apple-converted-space"/>
          <w:rFonts w:eastAsia="Arial" w:cs="Arial"/>
          <w:b/>
          <w:bCs/>
          <w:color w:val="000000" w:themeColor="text1"/>
        </w:rPr>
        <w:t>Support</w:t>
      </w:r>
    </w:p>
    <w:p w14:paraId="5DD1390A" w14:textId="2B39B346" w:rsidR="00D669CE" w:rsidRPr="00FE0A4D" w:rsidRDefault="00E01362" w:rsidP="00F01A99">
      <w:pPr>
        <w:pStyle w:val="ListParagraph"/>
        <w:numPr>
          <w:ilvl w:val="0"/>
          <w:numId w:val="14"/>
        </w:numPr>
        <w:rPr>
          <w:rStyle w:val="apple-converted-space"/>
          <w:rFonts w:eastAsia="Arial" w:cs="Arial"/>
          <w:color w:val="000000" w:themeColor="text1"/>
        </w:rPr>
      </w:pPr>
      <w:r w:rsidRPr="007451EB">
        <w:rPr>
          <w:rStyle w:val="apple-converted-space"/>
          <w:rFonts w:eastAsia="Arial" w:cs="Segoe UI Emoji"/>
          <w:color w:val="auto"/>
        </w:rPr>
        <w:t xml:space="preserve">If </w:t>
      </w:r>
      <w:r w:rsidR="006922DB">
        <w:rPr>
          <w:rStyle w:val="apple-converted-space"/>
          <w:rFonts w:eastAsia="Arial" w:cs="Segoe UI Emoji"/>
          <w:color w:val="auto"/>
        </w:rPr>
        <w:t xml:space="preserve">the </w:t>
      </w:r>
      <w:r w:rsidR="00DB047B">
        <w:rPr>
          <w:rStyle w:val="apple-converted-space"/>
          <w:rFonts w:eastAsia="Arial" w:cs="Segoe UI Emoji"/>
          <w:color w:val="auto"/>
        </w:rPr>
        <w:t>Participant</w:t>
      </w:r>
      <w:r w:rsidRPr="007451EB">
        <w:rPr>
          <w:rStyle w:val="apple-converted-space"/>
          <w:rFonts w:eastAsia="Arial" w:cs="Segoe UI Emoji"/>
          <w:color w:val="auto"/>
        </w:rPr>
        <w:t xml:space="preserve"> miss</w:t>
      </w:r>
      <w:r w:rsidR="006922DB">
        <w:rPr>
          <w:rStyle w:val="apple-converted-space"/>
          <w:rFonts w:eastAsia="Arial" w:cs="Segoe UI Emoji"/>
          <w:color w:val="auto"/>
        </w:rPr>
        <w:t>es</w:t>
      </w:r>
      <w:r w:rsidRPr="007451EB">
        <w:rPr>
          <w:rStyle w:val="apple-converted-space"/>
          <w:rFonts w:eastAsia="Arial" w:cs="Segoe UI Emoji"/>
          <w:color w:val="auto"/>
        </w:rPr>
        <w:t xml:space="preserve"> an</w:t>
      </w:r>
      <w:r>
        <w:rPr>
          <w:rStyle w:val="apple-converted-space"/>
          <w:rFonts w:eastAsia="Arial" w:cs="Segoe UI Emoji"/>
          <w:color w:val="auto"/>
        </w:rPr>
        <w:t>y recordings</w:t>
      </w:r>
      <w:r w:rsidRPr="007451EB">
        <w:rPr>
          <w:rStyle w:val="apple-converted-space"/>
          <w:rFonts w:eastAsia="Arial" w:cs="Segoe UI Emoji"/>
          <w:color w:val="auto"/>
        </w:rPr>
        <w:t>, support them and problem-solve any difficulties.</w:t>
      </w:r>
      <w:r w:rsidRPr="000F7E5E">
        <w:rPr>
          <w:rStyle w:val="apple-converted-space"/>
          <w:rFonts w:eastAsia="Arial" w:cs="Arial"/>
          <w:color w:val="auto"/>
        </w:rPr>
        <w:t xml:space="preserve"> </w:t>
      </w:r>
    </w:p>
    <w:p w14:paraId="58EE776B" w14:textId="77777777" w:rsidR="00FE0A4D" w:rsidRPr="000F7E5E" w:rsidRDefault="00FE0A4D" w:rsidP="00FE0A4D">
      <w:pPr>
        <w:pStyle w:val="ListParagraph"/>
        <w:ind w:left="360"/>
        <w:rPr>
          <w:rStyle w:val="apple-converted-space"/>
          <w:rFonts w:eastAsia="Arial" w:cs="Arial"/>
          <w:color w:val="000000" w:themeColor="text1"/>
        </w:rPr>
      </w:pPr>
    </w:p>
    <w:p w14:paraId="78C0BF6C" w14:textId="79239EFE" w:rsidR="00E01362" w:rsidRDefault="00E01362" w:rsidP="00FE0A4D">
      <w:pPr>
        <w:rPr>
          <w:rFonts w:eastAsia="Arial" w:cs="Arial"/>
          <w:color w:val="000000" w:themeColor="text1"/>
        </w:rPr>
      </w:pPr>
      <w:r w:rsidRPr="003D124B">
        <w:rPr>
          <w:rFonts w:ascii="Segoe UI Emoji" w:hAnsi="Segoe UI Emoji" w:cs="Segoe UI Emoji"/>
          <w:color w:val="auto"/>
        </w:rPr>
        <w:t>⚠️</w:t>
      </w:r>
      <w:r>
        <w:rPr>
          <w:rFonts w:eastAsia="Arial" w:cs="Arial"/>
          <w:color w:val="000000" w:themeColor="text1"/>
        </w:rPr>
        <w:t xml:space="preserve">Your role is to provide support and guidance on </w:t>
      </w:r>
      <w:r w:rsidR="00F54B21">
        <w:rPr>
          <w:rFonts w:eastAsia="Arial" w:cs="Arial"/>
          <w:color w:val="000000" w:themeColor="text1"/>
        </w:rPr>
        <w:t>making healthy eating changes.</w:t>
      </w:r>
      <w:r>
        <w:rPr>
          <w:rFonts w:eastAsia="Arial" w:cs="Arial"/>
          <w:color w:val="000000" w:themeColor="text1"/>
        </w:rPr>
        <w:t xml:space="preserve">  </w:t>
      </w:r>
    </w:p>
    <w:p w14:paraId="157C9D01" w14:textId="7F3B36E2" w:rsidR="00E01362" w:rsidRDefault="00E01362" w:rsidP="00F01A99">
      <w:pPr>
        <w:pStyle w:val="ListNumber"/>
        <w:numPr>
          <w:ilvl w:val="0"/>
          <w:numId w:val="41"/>
        </w:numPr>
        <w:rPr>
          <w:rFonts w:eastAsia="Arial" w:cs="Arial"/>
          <w:color w:val="000000" w:themeColor="text1"/>
        </w:rPr>
      </w:pPr>
      <w:r w:rsidRPr="001A6F5F">
        <w:rPr>
          <w:rFonts w:eastAsia="Arial" w:cs="Arial"/>
          <w:color w:val="000000" w:themeColor="text1"/>
        </w:rPr>
        <w:t xml:space="preserve">If </w:t>
      </w:r>
      <w:r w:rsidR="006922DB">
        <w:rPr>
          <w:rFonts w:eastAsia="Arial" w:cs="Arial"/>
          <w:color w:val="000000" w:themeColor="text1"/>
        </w:rPr>
        <w:t xml:space="preserve">the </w:t>
      </w:r>
      <w:r w:rsidR="00DB047B">
        <w:rPr>
          <w:rFonts w:eastAsia="Arial" w:cs="Arial"/>
          <w:color w:val="000000" w:themeColor="text1"/>
        </w:rPr>
        <w:t>Participant</w:t>
      </w:r>
      <w:r w:rsidRPr="001A6F5F">
        <w:rPr>
          <w:rFonts w:eastAsia="Arial" w:cs="Arial"/>
          <w:color w:val="000000" w:themeColor="text1"/>
        </w:rPr>
        <w:t xml:space="preserve"> ask</w:t>
      </w:r>
      <w:r w:rsidR="006922DB">
        <w:rPr>
          <w:rFonts w:eastAsia="Arial" w:cs="Arial"/>
          <w:color w:val="000000" w:themeColor="text1"/>
        </w:rPr>
        <w:t>s</w:t>
      </w:r>
      <w:r w:rsidRPr="001A6F5F">
        <w:rPr>
          <w:rFonts w:eastAsia="Arial" w:cs="Arial"/>
          <w:color w:val="000000" w:themeColor="text1"/>
        </w:rPr>
        <w:t xml:space="preserve"> about medical symptoms related to obesity, such as breathlessness, heartburn, or joint pain, </w:t>
      </w:r>
      <w:r w:rsidR="00123FF3">
        <w:rPr>
          <w:rFonts w:eastAsia="Arial" w:cs="Arial"/>
          <w:color w:val="000000" w:themeColor="text1"/>
        </w:rPr>
        <w:t xml:space="preserve">or medication to lose weight, </w:t>
      </w:r>
      <w:r w:rsidRPr="001A6F5F">
        <w:rPr>
          <w:rFonts w:eastAsia="Arial" w:cs="Arial"/>
          <w:color w:val="000000" w:themeColor="text1"/>
        </w:rPr>
        <w:t>advise them to consult their</w:t>
      </w:r>
      <w:r>
        <w:rPr>
          <w:rFonts w:eastAsia="Arial" w:cs="Arial"/>
          <w:color w:val="000000" w:themeColor="text1"/>
        </w:rPr>
        <w:t xml:space="preserve"> GP</w:t>
      </w:r>
      <w:r w:rsidR="00834EEF">
        <w:rPr>
          <w:rFonts w:eastAsia="Arial" w:cs="Arial"/>
          <w:color w:val="000000" w:themeColor="text1"/>
        </w:rPr>
        <w:t xml:space="preserve"> practice</w:t>
      </w:r>
      <w:r>
        <w:rPr>
          <w:rFonts w:eastAsia="Arial" w:cs="Arial"/>
          <w:color w:val="000000" w:themeColor="text1"/>
        </w:rPr>
        <w:t>.</w:t>
      </w:r>
    </w:p>
    <w:p w14:paraId="5B188965" w14:textId="77777777" w:rsidR="00E01362" w:rsidRPr="007C582B" w:rsidRDefault="00E01362" w:rsidP="00E01362">
      <w:pPr>
        <w:spacing w:before="0" w:after="160"/>
        <w:rPr>
          <w:rFonts w:eastAsia="Arial" w:cs="Arial"/>
          <w:color w:val="000000" w:themeColor="text1"/>
        </w:rPr>
      </w:pPr>
      <w:r>
        <w:rPr>
          <w:rFonts w:eastAsia="Arial" w:cs="Arial"/>
          <w:color w:val="000000" w:themeColor="text1"/>
        </w:rPr>
        <w:br w:type="page"/>
      </w:r>
    </w:p>
    <w:bookmarkStart w:id="147" w:name="_Toc178155778"/>
    <w:bookmarkStart w:id="148" w:name="_Toc213939638"/>
    <w:p w14:paraId="575BC460" w14:textId="622229C7" w:rsidR="00E01362" w:rsidRPr="00230380" w:rsidRDefault="00E01362" w:rsidP="00230380">
      <w:pPr>
        <w:pStyle w:val="Heading2"/>
        <w:rPr>
          <w:b/>
          <w:bCs/>
          <w:color w:val="0B769F" w:themeColor="accent4" w:themeShade="BF"/>
        </w:rPr>
      </w:pPr>
      <w:r w:rsidRPr="00230380">
        <w:rPr>
          <w:b/>
          <w:bCs/>
          <w:noProof/>
          <w:color w:val="0B769F" w:themeColor="accent4" w:themeShade="BF"/>
        </w:rPr>
        <w:lastRenderedPageBreak/>
        <mc:AlternateContent>
          <mc:Choice Requires="wps">
            <w:drawing>
              <wp:anchor distT="0" distB="0" distL="114300" distR="114300" simplePos="0" relativeHeight="251658308" behindDoc="0" locked="0" layoutInCell="1" allowOverlap="1" wp14:anchorId="491DB377" wp14:editId="0206C69F">
                <wp:simplePos x="0" y="0"/>
                <wp:positionH relativeFrom="column">
                  <wp:posOffset>-33867</wp:posOffset>
                </wp:positionH>
                <wp:positionV relativeFrom="paragraph">
                  <wp:posOffset>302260</wp:posOffset>
                </wp:positionV>
                <wp:extent cx="5924550" cy="7620"/>
                <wp:effectExtent l="19050" t="19050" r="19050" b="30480"/>
                <wp:wrapNone/>
                <wp:docPr id="11329135"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4E72C13">
              <v:line id="Straight Connector 1" style="position:absolute;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65pt,23.8pt" to="463.85pt,24.4pt" w14:anchorId="08954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">
                <v:stroke joinstyle="miter"/>
              </v:line>
            </w:pict>
          </mc:Fallback>
        </mc:AlternateContent>
      </w:r>
      <w:r w:rsidRPr="00230380">
        <w:rPr>
          <w:b/>
          <w:bCs/>
          <w:color w:val="0B769F" w:themeColor="accent4" w:themeShade="BF"/>
        </w:rPr>
        <w:t xml:space="preserve">App Content: </w:t>
      </w:r>
      <w:bookmarkEnd w:id="147"/>
      <w:r w:rsidRPr="00230380">
        <w:rPr>
          <w:b/>
          <w:bCs/>
          <w:color w:val="0B769F" w:themeColor="accent4" w:themeShade="BF"/>
        </w:rPr>
        <w:t xml:space="preserve">Healthy Eating </w:t>
      </w:r>
      <w:r w:rsidR="00E80B64" w:rsidRPr="00230380">
        <w:rPr>
          <w:b/>
          <w:bCs/>
          <w:color w:val="0B769F" w:themeColor="accent4" w:themeShade="BF"/>
        </w:rPr>
        <w:t>(for reference)</w:t>
      </w:r>
      <w:bookmarkEnd w:id="148"/>
    </w:p>
    <w:p w14:paraId="76898B29" w14:textId="55073E53" w:rsidR="00E01362" w:rsidRPr="002F195D" w:rsidRDefault="00E01362" w:rsidP="00E01362">
      <w:pPr>
        <w:rPr>
          <w:color w:val="000000" w:themeColor="text1"/>
        </w:rPr>
      </w:pPr>
      <w:r w:rsidRPr="002F195D">
        <w:rPr>
          <w:color w:val="000000" w:themeColor="text1"/>
        </w:rPr>
        <w:t xml:space="preserve">Each week, </w:t>
      </w:r>
      <w:r w:rsidR="006922DB">
        <w:rPr>
          <w:color w:val="000000" w:themeColor="text1"/>
        </w:rPr>
        <w:t xml:space="preserve">the </w:t>
      </w:r>
      <w:r w:rsidR="00DB047B">
        <w:rPr>
          <w:color w:val="000000" w:themeColor="text1"/>
        </w:rPr>
        <w:t>Participant</w:t>
      </w:r>
      <w:r w:rsidRPr="002F195D">
        <w:rPr>
          <w:color w:val="000000" w:themeColor="text1"/>
        </w:rPr>
        <w:t xml:space="preserve"> will be encouraged to record</w:t>
      </w:r>
      <w:r w:rsidR="00847D1B">
        <w:rPr>
          <w:color w:val="000000" w:themeColor="text1"/>
        </w:rPr>
        <w:t xml:space="preserve"> how many days in the past week they’ve made healthy eating changes,</w:t>
      </w:r>
      <w:r w:rsidRPr="002F195D">
        <w:rPr>
          <w:color w:val="000000" w:themeColor="text1"/>
        </w:rPr>
        <w:t xml:space="preserve"> play some of the games, and watch </w:t>
      </w:r>
      <w:r>
        <w:rPr>
          <w:color w:val="000000" w:themeColor="text1"/>
        </w:rPr>
        <w:t>two</w:t>
      </w:r>
      <w:r w:rsidRPr="002F195D">
        <w:rPr>
          <w:color w:val="000000" w:themeColor="text1"/>
        </w:rPr>
        <w:t xml:space="preserve"> video</w:t>
      </w:r>
      <w:r>
        <w:rPr>
          <w:color w:val="000000" w:themeColor="text1"/>
        </w:rPr>
        <w:t>s</w:t>
      </w:r>
      <w:r w:rsidRPr="002F195D">
        <w:rPr>
          <w:color w:val="000000" w:themeColor="text1"/>
        </w:rPr>
        <w:t xml:space="preserve"> </w:t>
      </w:r>
      <w:r>
        <w:rPr>
          <w:color w:val="000000" w:themeColor="text1"/>
        </w:rPr>
        <w:t xml:space="preserve">every fortnight. </w:t>
      </w:r>
    </w:p>
    <w:tbl>
      <w:tblPr>
        <w:tblStyle w:val="GridTable6ColourfulAccent2"/>
        <w:tblpPr w:leftFromText="180" w:rightFromText="180" w:vertAnchor="text" w:horzAnchor="margin" w:tblpY="-11"/>
        <w:tblW w:w="10060" w:type="dxa"/>
        <w:tblLayout w:type="fixed"/>
        <w:tblLook w:val="06A0" w:firstRow="1" w:lastRow="0" w:firstColumn="1" w:lastColumn="0" w:noHBand="1" w:noVBand="1"/>
      </w:tblPr>
      <w:tblGrid>
        <w:gridCol w:w="1980"/>
        <w:gridCol w:w="8080"/>
      </w:tblGrid>
      <w:tr w:rsidR="00E01362" w:rsidRPr="00552C84" w14:paraId="31514590" w14:textId="77777777" w:rsidTr="00F74E4A">
        <w:trPr>
          <w:cnfStyle w:val="100000000000" w:firstRow="1" w:lastRow="0" w:firstColumn="0" w:lastColumn="0" w:oddVBand="0" w:evenVBand="0" w:oddHBand="0" w:evenHBand="0" w:firstRowFirstColumn="0" w:firstRowLastColumn="0" w:lastRowFirstColumn="0" w:lastRowLastColumn="0"/>
          <w:trHeight w:val="255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372BF93" w14:textId="77777777" w:rsidR="00E01362" w:rsidRPr="00385E16" w:rsidRDefault="00E01362" w:rsidP="00E01362">
            <w:pPr>
              <w:spacing w:before="0" w:after="0"/>
              <w:jc w:val="center"/>
              <w:rPr>
                <w:rStyle w:val="normaltextrun"/>
                <w:color w:val="000000" w:themeColor="text1"/>
              </w:rPr>
            </w:pPr>
            <w:r>
              <w:rPr>
                <w:rStyle w:val="normaltextrun"/>
                <w:color w:val="000000" w:themeColor="text1"/>
              </w:rPr>
              <w:t>A Healthy Diet</w:t>
            </w:r>
          </w:p>
        </w:tc>
        <w:tc>
          <w:tcPr>
            <w:tcW w:w="8080" w:type="dxa"/>
          </w:tcPr>
          <w:p w14:paraId="342C3854" w14:textId="4D969814" w:rsidR="00E01362" w:rsidRPr="00B04ACF" w:rsidRDefault="00847D1B"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color w:val="000000" w:themeColor="text1"/>
              </w:rPr>
            </w:pPr>
            <w:r>
              <w:rPr>
                <w:rFonts w:eastAsia="Arial" w:cs="Arial"/>
                <w:noProof/>
                <w:color w:val="auto"/>
              </w:rPr>
              <w:drawing>
                <wp:anchor distT="0" distB="0" distL="114300" distR="114300" simplePos="0" relativeHeight="251658325" behindDoc="1" locked="0" layoutInCell="1" allowOverlap="1" wp14:anchorId="208DD8D6" wp14:editId="21310691">
                  <wp:simplePos x="0" y="0"/>
                  <wp:positionH relativeFrom="column">
                    <wp:posOffset>3924300</wp:posOffset>
                  </wp:positionH>
                  <wp:positionV relativeFrom="paragraph">
                    <wp:posOffset>1270</wp:posOffset>
                  </wp:positionV>
                  <wp:extent cx="1404620" cy="1048385"/>
                  <wp:effectExtent l="0" t="0" r="0" b="0"/>
                  <wp:wrapTight wrapText="bothSides">
                    <wp:wrapPolygon edited="0">
                      <wp:start x="5859" y="1177"/>
                      <wp:lineTo x="2051" y="5887"/>
                      <wp:lineTo x="1465" y="7065"/>
                      <wp:lineTo x="0" y="11775"/>
                      <wp:lineTo x="0" y="12167"/>
                      <wp:lineTo x="1465" y="14522"/>
                      <wp:lineTo x="1465" y="16485"/>
                      <wp:lineTo x="5859" y="18839"/>
                      <wp:lineTo x="9374" y="19624"/>
                      <wp:lineTo x="14354" y="19624"/>
                      <wp:lineTo x="19627" y="15700"/>
                      <wp:lineTo x="19042" y="14522"/>
                      <wp:lineTo x="20799" y="8242"/>
                      <wp:lineTo x="21092" y="6280"/>
                      <wp:lineTo x="15233" y="3532"/>
                      <wp:lineTo x="7617" y="1177"/>
                      <wp:lineTo x="5859" y="1177"/>
                    </wp:wrapPolygon>
                  </wp:wrapTight>
                  <wp:docPr id="1846741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alphaModFix amt="70000"/>
                            <a:extLst>
                              <a:ext uri="{28A0092B-C50C-407E-A947-70E740481C1C}">
                                <a14:useLocalDpi xmlns:a14="http://schemas.microsoft.com/office/drawing/2010/main" val="0"/>
                              </a:ext>
                            </a:extLst>
                          </a:blip>
                          <a:srcRect/>
                          <a:stretch>
                            <a:fillRect/>
                          </a:stretch>
                        </pic:blipFill>
                        <pic:spPr bwMode="auto">
                          <a:xfrm>
                            <a:off x="0" y="0"/>
                            <a:ext cx="1404620" cy="1048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1362" w:rsidRPr="00B04ACF">
              <w:rPr>
                <w:rStyle w:val="normaltextrun"/>
                <w:color w:val="000000" w:themeColor="text1"/>
              </w:rPr>
              <w:t xml:space="preserve">Consequences of a higher weight </w:t>
            </w:r>
          </w:p>
          <w:p w14:paraId="1F79C4C3" w14:textId="4958FF9B" w:rsidR="00E01362" w:rsidRPr="00B04ACF" w:rsidRDefault="00E01362"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color w:val="000000" w:themeColor="text1"/>
              </w:rPr>
            </w:pPr>
            <w:r>
              <w:rPr>
                <w:rStyle w:val="normaltextrun"/>
                <w:b w:val="0"/>
                <w:bCs w:val="0"/>
                <w:color w:val="000000" w:themeColor="text1"/>
              </w:rPr>
              <w:t xml:space="preserve">Relationship of </w:t>
            </w:r>
            <w:r w:rsidRPr="00B04ACF">
              <w:rPr>
                <w:rStyle w:val="normaltextrun"/>
                <w:color w:val="000000" w:themeColor="text1"/>
              </w:rPr>
              <w:t xml:space="preserve">higher weight and risk of dementia </w:t>
            </w:r>
          </w:p>
          <w:p w14:paraId="1D7E22F1" w14:textId="1EB5F7B4" w:rsidR="00E01362" w:rsidRPr="00D630B7" w:rsidRDefault="00E01362"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B04ACF">
              <w:rPr>
                <w:rStyle w:val="normaltextrun"/>
                <w:color w:val="000000" w:themeColor="text1"/>
              </w:rPr>
              <w:t>Causes</w:t>
            </w:r>
            <w:r>
              <w:rPr>
                <w:rStyle w:val="normaltextrun"/>
                <w:b w:val="0"/>
                <w:bCs w:val="0"/>
                <w:color w:val="000000" w:themeColor="text1"/>
              </w:rPr>
              <w:t xml:space="preserve"> of </w:t>
            </w:r>
            <w:r w:rsidR="00B04ACF">
              <w:rPr>
                <w:rStyle w:val="normaltextrun"/>
                <w:b w:val="0"/>
                <w:bCs w:val="0"/>
                <w:color w:val="000000" w:themeColor="text1"/>
              </w:rPr>
              <w:t>weight gain</w:t>
            </w:r>
          </w:p>
          <w:p w14:paraId="0B0F3093" w14:textId="11AA4E9D" w:rsidR="00E01362" w:rsidRPr="00712BC0" w:rsidRDefault="00E01362"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B04ACF">
              <w:rPr>
                <w:rStyle w:val="normaltextrun"/>
                <w:color w:val="000000" w:themeColor="text1"/>
              </w:rPr>
              <w:t>Goal</w:t>
            </w:r>
            <w:r>
              <w:rPr>
                <w:rStyle w:val="normaltextrun"/>
                <w:b w:val="0"/>
                <w:bCs w:val="0"/>
                <w:color w:val="000000" w:themeColor="text1"/>
              </w:rPr>
              <w:t xml:space="preserve"> of the module </w:t>
            </w:r>
          </w:p>
          <w:p w14:paraId="60C733A5" w14:textId="77777777" w:rsidR="00E01362" w:rsidRPr="00712BC0" w:rsidRDefault="00E01362"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B04ACF">
              <w:rPr>
                <w:rStyle w:val="normaltextrun"/>
                <w:color w:val="000000" w:themeColor="text1"/>
              </w:rPr>
              <w:t>Overview</w:t>
            </w:r>
            <w:r>
              <w:rPr>
                <w:rStyle w:val="normaltextrun"/>
                <w:b w:val="0"/>
                <w:bCs w:val="0"/>
                <w:color w:val="000000" w:themeColor="text1"/>
              </w:rPr>
              <w:t xml:space="preserve"> of the module </w:t>
            </w:r>
          </w:p>
          <w:p w14:paraId="55151C47" w14:textId="77777777" w:rsidR="00E01362" w:rsidRPr="00B04ACF" w:rsidRDefault="00E01362"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color w:val="000000" w:themeColor="text1"/>
              </w:rPr>
            </w:pPr>
            <w:r>
              <w:rPr>
                <w:rStyle w:val="normaltextrun"/>
                <w:b w:val="0"/>
                <w:bCs w:val="0"/>
                <w:color w:val="000000" w:themeColor="text1"/>
              </w:rPr>
              <w:t xml:space="preserve">British Nutrition Foundation: </w:t>
            </w:r>
            <w:r w:rsidRPr="00B04ACF">
              <w:rPr>
                <w:rStyle w:val="normaltextrun"/>
                <w:color w:val="000000" w:themeColor="text1"/>
              </w:rPr>
              <w:t>“The Eatwell Guide”</w:t>
            </w:r>
          </w:p>
          <w:p w14:paraId="25EAB9BE" w14:textId="77777777" w:rsidR="00E01362" w:rsidRPr="00607689" w:rsidRDefault="00E01362"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Pr>
                <w:rStyle w:val="normaltextrun"/>
                <w:b w:val="0"/>
                <w:bCs w:val="0"/>
                <w:color w:val="000000" w:themeColor="text1"/>
              </w:rPr>
              <w:t xml:space="preserve">Recipe – </w:t>
            </w:r>
            <w:r w:rsidRPr="00B04ACF">
              <w:rPr>
                <w:rStyle w:val="normaltextrun"/>
                <w:color w:val="000000" w:themeColor="text1"/>
              </w:rPr>
              <w:t>Homemade Fruity Muesli</w:t>
            </w:r>
          </w:p>
          <w:p w14:paraId="38E481B8" w14:textId="77777777" w:rsidR="00E01362" w:rsidRPr="00607689" w:rsidRDefault="00E01362" w:rsidP="00F01A99">
            <w:pPr>
              <w:pStyle w:val="ListParagraph"/>
              <w:numPr>
                <w:ilvl w:val="0"/>
                <w:numId w:val="20"/>
              </w:numPr>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Pr>
                <w:rStyle w:val="normaltextrun"/>
                <w:b w:val="0"/>
                <w:bCs w:val="0"/>
                <w:color w:val="000000" w:themeColor="text1"/>
              </w:rPr>
              <w:t xml:space="preserve">Recipe – </w:t>
            </w:r>
            <w:r w:rsidRPr="00B04ACF">
              <w:rPr>
                <w:rStyle w:val="normaltextrun"/>
                <w:color w:val="000000" w:themeColor="text1"/>
              </w:rPr>
              <w:t>Spanish Omelette</w:t>
            </w:r>
          </w:p>
        </w:tc>
      </w:tr>
      <w:tr w:rsidR="00E01362" w:rsidRPr="00552C84" w14:paraId="531721D7" w14:textId="77777777" w:rsidTr="00F74E4A">
        <w:trPr>
          <w:trHeight w:val="30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5E6775D" w14:textId="77777777" w:rsidR="00E01362" w:rsidRPr="007C589B" w:rsidRDefault="00E01362" w:rsidP="00E01362">
            <w:pPr>
              <w:spacing w:before="0" w:after="0"/>
              <w:jc w:val="center"/>
              <w:rPr>
                <w:rStyle w:val="normaltextrun"/>
                <w:color w:val="000000" w:themeColor="text1"/>
              </w:rPr>
            </w:pPr>
            <w:r>
              <w:rPr>
                <w:rStyle w:val="normaltextrun"/>
                <w:color w:val="000000" w:themeColor="text1"/>
              </w:rPr>
              <w:t>Healthy Recipes and a Personal Story</w:t>
            </w:r>
          </w:p>
        </w:tc>
        <w:tc>
          <w:tcPr>
            <w:tcW w:w="8080" w:type="dxa"/>
          </w:tcPr>
          <w:p w14:paraId="457DDA4A" w14:textId="5B0EA9D4" w:rsidR="00E01362" w:rsidRDefault="00EF6244"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EF6244">
              <w:rPr>
                <w:rStyle w:val="normaltextrun"/>
                <w:b/>
                <w:bCs/>
                <w:noProof/>
                <w:color w:val="000000" w:themeColor="text1"/>
              </w:rPr>
              <w:drawing>
                <wp:anchor distT="0" distB="0" distL="114300" distR="114300" simplePos="0" relativeHeight="251658326" behindDoc="1" locked="0" layoutInCell="1" allowOverlap="1" wp14:anchorId="5D6AF9F8" wp14:editId="70D5B9D2">
                  <wp:simplePos x="0" y="0"/>
                  <wp:positionH relativeFrom="column">
                    <wp:posOffset>4342130</wp:posOffset>
                  </wp:positionH>
                  <wp:positionV relativeFrom="paragraph">
                    <wp:posOffset>424</wp:posOffset>
                  </wp:positionV>
                  <wp:extent cx="676910" cy="676910"/>
                  <wp:effectExtent l="0" t="0" r="8890" b="8890"/>
                  <wp:wrapTight wrapText="bothSides">
                    <wp:wrapPolygon edited="0">
                      <wp:start x="1216" y="0"/>
                      <wp:lineTo x="0" y="1216"/>
                      <wp:lineTo x="0" y="19452"/>
                      <wp:lineTo x="1216" y="21276"/>
                      <wp:lineTo x="18236" y="21276"/>
                      <wp:lineTo x="19452" y="19452"/>
                      <wp:lineTo x="21276" y="9726"/>
                      <wp:lineTo x="21276" y="4255"/>
                      <wp:lineTo x="18236" y="0"/>
                      <wp:lineTo x="1216" y="0"/>
                    </wp:wrapPolygon>
                  </wp:wrapTight>
                  <wp:docPr id="4615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1631" name=""/>
                          <pic:cNvPicPr/>
                        </pic:nvPicPr>
                        <pic:blipFill>
                          <a:blip r:embed="rId139" cstate="print">
                            <a:alphaModFix amt="70000"/>
                            <a:extLst>
                              <a:ext uri="{28A0092B-C50C-407E-A947-70E740481C1C}">
                                <a14:useLocalDpi xmlns:a14="http://schemas.microsoft.com/office/drawing/2010/main" val="0"/>
                              </a:ext>
                            </a:extLst>
                          </a:blip>
                          <a:stretch>
                            <a:fillRect/>
                          </a:stretch>
                        </pic:blipFill>
                        <pic:spPr>
                          <a:xfrm>
                            <a:off x="0" y="0"/>
                            <a:ext cx="676910" cy="676910"/>
                          </a:xfrm>
                          <a:prstGeom prst="rect">
                            <a:avLst/>
                          </a:prstGeom>
                        </pic:spPr>
                      </pic:pic>
                    </a:graphicData>
                  </a:graphic>
                  <wp14:sizeRelH relativeFrom="margin">
                    <wp14:pctWidth>0</wp14:pctWidth>
                  </wp14:sizeRelH>
                  <wp14:sizeRelV relativeFrom="margin">
                    <wp14:pctHeight>0</wp14:pctHeight>
                  </wp14:sizeRelV>
                </wp:anchor>
              </w:drawing>
            </w:r>
            <w:r w:rsidR="00E01362" w:rsidRPr="00B04ACF">
              <w:rPr>
                <w:rStyle w:val="normaltextrun"/>
                <w:b/>
                <w:bCs/>
                <w:color w:val="000000" w:themeColor="text1"/>
              </w:rPr>
              <w:t>Personal story</w:t>
            </w:r>
            <w:r w:rsidR="00E01362">
              <w:rPr>
                <w:rStyle w:val="normaltextrun"/>
                <w:color w:val="000000" w:themeColor="text1"/>
              </w:rPr>
              <w:t xml:space="preserve"> – Julia </w:t>
            </w:r>
          </w:p>
          <w:p w14:paraId="082C28DF" w14:textId="40EE0785" w:rsidR="00E01362" w:rsidRPr="00B04ACF" w:rsidRDefault="00E01362"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 </w:t>
            </w:r>
            <w:r w:rsidRPr="00B04ACF">
              <w:rPr>
                <w:rStyle w:val="normaltextrun"/>
                <w:b/>
                <w:bCs/>
                <w:color w:val="000000" w:themeColor="text1"/>
              </w:rPr>
              <w:t xml:space="preserve">Simple Salmon and Vegetable Tray Bake </w:t>
            </w:r>
          </w:p>
          <w:p w14:paraId="21289A47" w14:textId="644C3809" w:rsidR="00E01362" w:rsidRDefault="00E01362"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Pr>
                <w:rStyle w:val="normaltextrun"/>
                <w:color w:val="000000" w:themeColor="text1"/>
              </w:rPr>
              <w:t xml:space="preserve">Recipe – </w:t>
            </w:r>
            <w:r w:rsidRPr="00B04ACF">
              <w:rPr>
                <w:rStyle w:val="normaltextrun"/>
                <w:b/>
                <w:bCs/>
                <w:color w:val="000000" w:themeColor="text1"/>
              </w:rPr>
              <w:t>Garlic Chicken</w:t>
            </w:r>
            <w:r>
              <w:rPr>
                <w:rStyle w:val="normaltextrun"/>
                <w:color w:val="000000" w:themeColor="text1"/>
              </w:rPr>
              <w:t xml:space="preserve"> </w:t>
            </w:r>
          </w:p>
          <w:p w14:paraId="2DB3502A" w14:textId="77777777" w:rsidR="00E01362" w:rsidRPr="00636339" w:rsidRDefault="00E01362"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Pr>
                <w:rStyle w:val="normaltextrun"/>
                <w:color w:val="000000" w:themeColor="text1"/>
              </w:rPr>
              <w:t xml:space="preserve">Recipe – </w:t>
            </w:r>
            <w:r w:rsidRPr="00B04ACF">
              <w:rPr>
                <w:rStyle w:val="normaltextrun"/>
                <w:b/>
                <w:bCs/>
                <w:color w:val="000000" w:themeColor="text1"/>
              </w:rPr>
              <w:t>Spiced Tofu Scramble</w:t>
            </w:r>
            <w:r>
              <w:rPr>
                <w:rStyle w:val="normaltextrun"/>
                <w:color w:val="000000" w:themeColor="text1"/>
              </w:rPr>
              <w:t xml:space="preserve"> </w:t>
            </w:r>
          </w:p>
        </w:tc>
      </w:tr>
      <w:tr w:rsidR="00E01362" w:rsidRPr="00552C84" w14:paraId="03DA7284" w14:textId="77777777" w:rsidTr="00F74E4A">
        <w:trPr>
          <w:trHeight w:val="30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397A12FE" w14:textId="77777777" w:rsidR="00E01362" w:rsidRPr="007C589B" w:rsidRDefault="00E01362" w:rsidP="00E01362">
            <w:pPr>
              <w:spacing w:before="0" w:after="0"/>
              <w:jc w:val="center"/>
              <w:rPr>
                <w:rStyle w:val="normaltextrun"/>
                <w:color w:val="000000" w:themeColor="text1"/>
              </w:rPr>
            </w:pPr>
            <w:r>
              <w:rPr>
                <w:rStyle w:val="normaltextrun"/>
                <w:color w:val="000000" w:themeColor="text1"/>
              </w:rPr>
              <w:t>Sugar</w:t>
            </w:r>
          </w:p>
        </w:tc>
        <w:tc>
          <w:tcPr>
            <w:tcW w:w="8080" w:type="dxa"/>
          </w:tcPr>
          <w:p w14:paraId="1B37649B" w14:textId="42D2589E" w:rsidR="00E01362" w:rsidRDefault="00951DE9"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951DE9">
              <w:rPr>
                <w:rStyle w:val="normaltextrun"/>
                <w:b/>
                <w:bCs/>
                <w:noProof/>
                <w:color w:val="000000" w:themeColor="text1"/>
              </w:rPr>
              <w:drawing>
                <wp:anchor distT="0" distB="0" distL="114300" distR="114300" simplePos="0" relativeHeight="251658327" behindDoc="1" locked="0" layoutInCell="1" allowOverlap="1" wp14:anchorId="6A704687" wp14:editId="5246A2A0">
                  <wp:simplePos x="0" y="0"/>
                  <wp:positionH relativeFrom="column">
                    <wp:posOffset>4197985</wp:posOffset>
                  </wp:positionH>
                  <wp:positionV relativeFrom="paragraph">
                    <wp:posOffset>196215</wp:posOffset>
                  </wp:positionV>
                  <wp:extent cx="930910" cy="930910"/>
                  <wp:effectExtent l="0" t="0" r="0" b="2540"/>
                  <wp:wrapTight wrapText="bothSides">
                    <wp:wrapPolygon edited="0">
                      <wp:start x="2652" y="0"/>
                      <wp:lineTo x="2210" y="1326"/>
                      <wp:lineTo x="884" y="14145"/>
                      <wp:lineTo x="8398" y="21217"/>
                      <wp:lineTo x="8840" y="21217"/>
                      <wp:lineTo x="12377" y="21217"/>
                      <wp:lineTo x="12819" y="21217"/>
                      <wp:lineTo x="20333" y="14145"/>
                      <wp:lineTo x="19007" y="884"/>
                      <wp:lineTo x="18565" y="0"/>
                      <wp:lineTo x="2652" y="0"/>
                    </wp:wrapPolygon>
                  </wp:wrapTight>
                  <wp:docPr id="85644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48418" name=""/>
                          <pic:cNvPicPr/>
                        </pic:nvPicPr>
                        <pic:blipFill>
                          <a:blip r:embed="rId140" cstate="print">
                            <a:alphaModFix amt="70000"/>
                            <a:extLst>
                              <a:ext uri="{28A0092B-C50C-407E-A947-70E740481C1C}">
                                <a14:useLocalDpi xmlns:a14="http://schemas.microsoft.com/office/drawing/2010/main" val="0"/>
                              </a:ext>
                            </a:extLst>
                          </a:blip>
                          <a:stretch>
                            <a:fillRect/>
                          </a:stretch>
                        </pic:blipFill>
                        <pic:spPr>
                          <a:xfrm>
                            <a:off x="0" y="0"/>
                            <a:ext cx="930910" cy="930910"/>
                          </a:xfrm>
                          <a:prstGeom prst="rect">
                            <a:avLst/>
                          </a:prstGeom>
                        </pic:spPr>
                      </pic:pic>
                    </a:graphicData>
                  </a:graphic>
                  <wp14:sizeRelH relativeFrom="margin">
                    <wp14:pctWidth>0</wp14:pctWidth>
                  </wp14:sizeRelH>
                  <wp14:sizeRelV relativeFrom="margin">
                    <wp14:pctHeight>0</wp14:pctHeight>
                  </wp14:sizeRelV>
                </wp:anchor>
              </w:drawing>
            </w:r>
            <w:r w:rsidR="00E01362">
              <w:rPr>
                <w:rStyle w:val="normaltextrun"/>
                <w:color w:val="000000" w:themeColor="text1"/>
              </w:rPr>
              <w:t xml:space="preserve">Different </w:t>
            </w:r>
            <w:r w:rsidR="00E01362" w:rsidRPr="00B04ACF">
              <w:rPr>
                <w:rStyle w:val="normaltextrun"/>
                <w:b/>
                <w:bCs/>
                <w:color w:val="000000" w:themeColor="text1"/>
              </w:rPr>
              <w:t>types of sugar</w:t>
            </w:r>
          </w:p>
          <w:p w14:paraId="371B48FA" w14:textId="6CA64C84" w:rsidR="00E01362" w:rsidRPr="00B04ACF" w:rsidRDefault="00E01362"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 xml:space="preserve">Natural sugar </w:t>
            </w:r>
          </w:p>
          <w:p w14:paraId="2CCB8147" w14:textId="77777777" w:rsidR="00E01362" w:rsidRPr="00B04ACF" w:rsidRDefault="00E01362"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 xml:space="preserve">Added sugar </w:t>
            </w:r>
          </w:p>
          <w:p w14:paraId="162B4E32" w14:textId="77777777" w:rsidR="00E01362" w:rsidRDefault="00E01362"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Pr>
                <w:rStyle w:val="normaltextrun"/>
                <w:color w:val="000000" w:themeColor="text1"/>
              </w:rPr>
              <w:t xml:space="preserve">Daily </w:t>
            </w:r>
            <w:r w:rsidRPr="00B04ACF">
              <w:rPr>
                <w:rStyle w:val="normaltextrun"/>
                <w:b/>
                <w:bCs/>
                <w:color w:val="000000" w:themeColor="text1"/>
              </w:rPr>
              <w:t>sugar limits</w:t>
            </w:r>
          </w:p>
          <w:p w14:paraId="16639FFF" w14:textId="77777777" w:rsidR="00E01362" w:rsidRDefault="00E01362"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B04ACF">
              <w:rPr>
                <w:rStyle w:val="normaltextrun"/>
                <w:b/>
                <w:bCs/>
                <w:color w:val="000000" w:themeColor="text1"/>
              </w:rPr>
              <w:t>Tips to reduce sugar</w:t>
            </w:r>
            <w:r>
              <w:rPr>
                <w:rStyle w:val="normaltextrun"/>
                <w:color w:val="000000" w:themeColor="text1"/>
              </w:rPr>
              <w:t xml:space="preserve"> intake</w:t>
            </w:r>
          </w:p>
          <w:p w14:paraId="06FDA639" w14:textId="77777777" w:rsidR="00E01362" w:rsidRPr="00B04ACF" w:rsidRDefault="00E01362"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 </w:t>
            </w:r>
            <w:r w:rsidRPr="00B04ACF">
              <w:rPr>
                <w:rStyle w:val="normaltextrun"/>
                <w:b/>
                <w:bCs/>
                <w:color w:val="000000" w:themeColor="text1"/>
              </w:rPr>
              <w:t xml:space="preserve">Frozen Banana Delight </w:t>
            </w:r>
          </w:p>
          <w:p w14:paraId="4BDE8F1B" w14:textId="77777777" w:rsidR="00E01362" w:rsidRDefault="00E01362"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Pr>
                <w:rStyle w:val="normaltextrun"/>
                <w:color w:val="000000" w:themeColor="text1"/>
              </w:rPr>
              <w:t xml:space="preserve">Recipe – </w:t>
            </w:r>
            <w:r w:rsidRPr="00B04ACF">
              <w:rPr>
                <w:rStyle w:val="normaltextrun"/>
                <w:b/>
                <w:bCs/>
                <w:color w:val="000000" w:themeColor="text1"/>
              </w:rPr>
              <w:t>Chocolate Sponge</w:t>
            </w:r>
          </w:p>
          <w:p w14:paraId="3424D3B4" w14:textId="77777777" w:rsidR="00E01362" w:rsidRPr="00D03CC2" w:rsidRDefault="00E01362"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Pr>
                <w:rStyle w:val="normaltextrun"/>
                <w:color w:val="000000" w:themeColor="text1"/>
              </w:rPr>
              <w:t xml:space="preserve">Recipe – </w:t>
            </w:r>
            <w:r w:rsidRPr="00B04ACF">
              <w:rPr>
                <w:rStyle w:val="normaltextrun"/>
                <w:b/>
                <w:bCs/>
                <w:color w:val="000000" w:themeColor="text1"/>
              </w:rPr>
              <w:t>Banana Ice cream</w:t>
            </w:r>
            <w:r>
              <w:rPr>
                <w:rStyle w:val="normaltextrun"/>
                <w:color w:val="000000" w:themeColor="text1"/>
              </w:rPr>
              <w:t xml:space="preserve"> </w:t>
            </w:r>
          </w:p>
        </w:tc>
      </w:tr>
      <w:tr w:rsidR="00E01362" w:rsidRPr="00552C84" w14:paraId="010A64C7" w14:textId="77777777" w:rsidTr="00F74E4A">
        <w:trPr>
          <w:trHeight w:val="30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E67E86C" w14:textId="77777777" w:rsidR="00E01362" w:rsidRPr="007C589B" w:rsidRDefault="00E01362" w:rsidP="00E01362">
            <w:pPr>
              <w:spacing w:before="0" w:after="0"/>
              <w:jc w:val="center"/>
              <w:rPr>
                <w:rStyle w:val="normaltextrun"/>
                <w:color w:val="000000" w:themeColor="text1"/>
              </w:rPr>
            </w:pPr>
            <w:r>
              <w:rPr>
                <w:rStyle w:val="normaltextrun"/>
                <w:color w:val="000000" w:themeColor="text1"/>
              </w:rPr>
              <w:t>How to Read Food Labels</w:t>
            </w:r>
          </w:p>
        </w:tc>
        <w:tc>
          <w:tcPr>
            <w:tcW w:w="8080" w:type="dxa"/>
          </w:tcPr>
          <w:p w14:paraId="234C7976" w14:textId="18F30778" w:rsidR="00E01362" w:rsidRPr="00E36E57" w:rsidRDefault="00A827E6"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A827E6">
              <w:rPr>
                <w:rStyle w:val="normaltextrun"/>
                <w:b/>
                <w:bCs/>
                <w:noProof/>
                <w:color w:val="000000" w:themeColor="text1"/>
              </w:rPr>
              <w:drawing>
                <wp:anchor distT="0" distB="0" distL="114300" distR="114300" simplePos="0" relativeHeight="251658328" behindDoc="1" locked="0" layoutInCell="1" allowOverlap="1" wp14:anchorId="58EC2597" wp14:editId="7AD9BF58">
                  <wp:simplePos x="0" y="0"/>
                  <wp:positionH relativeFrom="column">
                    <wp:posOffset>4299373</wp:posOffset>
                  </wp:positionH>
                  <wp:positionV relativeFrom="paragraph">
                    <wp:posOffset>135890</wp:posOffset>
                  </wp:positionV>
                  <wp:extent cx="702310" cy="702310"/>
                  <wp:effectExtent l="0" t="0" r="2540" b="2540"/>
                  <wp:wrapTight wrapText="bothSides">
                    <wp:wrapPolygon edited="0">
                      <wp:start x="8788" y="0"/>
                      <wp:lineTo x="0" y="9374"/>
                      <wp:lineTo x="0" y="13476"/>
                      <wp:lineTo x="6445" y="21092"/>
                      <wp:lineTo x="7031" y="21092"/>
                      <wp:lineTo x="12304" y="21092"/>
                      <wp:lineTo x="12890" y="21092"/>
                      <wp:lineTo x="21092" y="11718"/>
                      <wp:lineTo x="21092" y="586"/>
                      <wp:lineTo x="16405" y="0"/>
                      <wp:lineTo x="8788" y="0"/>
                    </wp:wrapPolygon>
                  </wp:wrapTight>
                  <wp:docPr id="84329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1506" name=""/>
                          <pic:cNvPicPr/>
                        </pic:nvPicPr>
                        <pic:blipFill>
                          <a:blip r:embed="rId141" cstate="print">
                            <a:alphaModFix amt="70000"/>
                            <a:extLst>
                              <a:ext uri="{28A0092B-C50C-407E-A947-70E740481C1C}">
                                <a14:useLocalDpi xmlns:a14="http://schemas.microsoft.com/office/drawing/2010/main" val="0"/>
                              </a:ext>
                            </a:extLst>
                          </a:blip>
                          <a:stretch>
                            <a:fillRect/>
                          </a:stretch>
                        </pic:blipFill>
                        <pic:spPr>
                          <a:xfrm>
                            <a:off x="0" y="0"/>
                            <a:ext cx="702310" cy="702310"/>
                          </a:xfrm>
                          <a:prstGeom prst="rect">
                            <a:avLst/>
                          </a:prstGeom>
                        </pic:spPr>
                      </pic:pic>
                    </a:graphicData>
                  </a:graphic>
                </wp:anchor>
              </w:drawing>
            </w:r>
            <w:r w:rsidR="00B04ACF" w:rsidRPr="00B04ACF">
              <w:rPr>
                <w:rStyle w:val="normaltextrun"/>
                <w:b/>
                <w:bCs/>
                <w:color w:val="000000" w:themeColor="text1"/>
              </w:rPr>
              <w:t>Food label</w:t>
            </w:r>
            <w:r w:rsidR="00B04ACF">
              <w:rPr>
                <w:rStyle w:val="normaltextrun"/>
                <w:color w:val="000000" w:themeColor="text1"/>
              </w:rPr>
              <w:t xml:space="preserve"> meanings</w:t>
            </w:r>
          </w:p>
          <w:p w14:paraId="47DC7204" w14:textId="3AF93682" w:rsidR="00E01362" w:rsidRPr="00E36E57" w:rsidRDefault="00E01362"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How to read</w:t>
            </w:r>
            <w:r>
              <w:rPr>
                <w:rStyle w:val="normaltextrun"/>
                <w:color w:val="000000" w:themeColor="text1"/>
              </w:rPr>
              <w:t xml:space="preserve"> food labels </w:t>
            </w:r>
          </w:p>
          <w:p w14:paraId="6F0EEE99" w14:textId="0BC17D5D" w:rsidR="00E01362" w:rsidRPr="00B04ACF" w:rsidRDefault="00E01362"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 </w:t>
            </w:r>
            <w:r w:rsidRPr="00B04ACF">
              <w:rPr>
                <w:rStyle w:val="normaltextrun"/>
                <w:b/>
                <w:bCs/>
                <w:color w:val="000000" w:themeColor="text1"/>
              </w:rPr>
              <w:t xml:space="preserve">Prawn Skewers with Flatbread </w:t>
            </w:r>
          </w:p>
          <w:p w14:paraId="2AE45A0C" w14:textId="77777777" w:rsidR="00E01362" w:rsidRPr="00E9513B" w:rsidRDefault="00E01362"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 </w:t>
            </w:r>
            <w:r w:rsidRPr="00B04ACF">
              <w:rPr>
                <w:rStyle w:val="normaltextrun"/>
                <w:b/>
                <w:bCs/>
                <w:color w:val="000000" w:themeColor="text1"/>
              </w:rPr>
              <w:t>Crusted Salmon Fillets</w:t>
            </w:r>
            <w:r>
              <w:rPr>
                <w:rStyle w:val="normaltextrun"/>
                <w:color w:val="000000" w:themeColor="text1"/>
              </w:rPr>
              <w:t xml:space="preserve"> </w:t>
            </w:r>
          </w:p>
          <w:p w14:paraId="155F3895" w14:textId="77777777" w:rsidR="00E01362" w:rsidRPr="00E9513B" w:rsidRDefault="00E01362"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w:t>
            </w:r>
            <w:r w:rsidRPr="00B04ACF">
              <w:rPr>
                <w:rStyle w:val="normaltextrun"/>
                <w:color w:val="000000" w:themeColor="text1"/>
              </w:rPr>
              <w:t>–</w:t>
            </w:r>
            <w:r w:rsidRPr="00B04ACF">
              <w:rPr>
                <w:rStyle w:val="normaltextrun"/>
                <w:b/>
                <w:bCs/>
                <w:color w:val="000000" w:themeColor="text1"/>
              </w:rPr>
              <w:t xml:space="preserve"> Mediterranean Soup</w:t>
            </w:r>
            <w:r>
              <w:rPr>
                <w:rStyle w:val="normaltextrun"/>
                <w:color w:val="000000" w:themeColor="text1"/>
              </w:rPr>
              <w:t xml:space="preserve"> </w:t>
            </w:r>
          </w:p>
        </w:tc>
      </w:tr>
      <w:tr w:rsidR="00E01362" w:rsidRPr="00552C84" w14:paraId="55CFE685" w14:textId="77777777" w:rsidTr="00F74E4A">
        <w:trPr>
          <w:trHeight w:val="30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06C8E610" w14:textId="77777777" w:rsidR="00E01362" w:rsidRPr="007C589B" w:rsidRDefault="00E01362" w:rsidP="00E01362">
            <w:pPr>
              <w:spacing w:before="0" w:after="0"/>
              <w:jc w:val="center"/>
              <w:rPr>
                <w:rStyle w:val="normaltextrun"/>
                <w:color w:val="000000" w:themeColor="text1"/>
              </w:rPr>
            </w:pPr>
            <w:r>
              <w:rPr>
                <w:rStyle w:val="normaltextrun"/>
                <w:color w:val="000000" w:themeColor="text1"/>
              </w:rPr>
              <w:t>Low Salt</w:t>
            </w:r>
          </w:p>
        </w:tc>
        <w:tc>
          <w:tcPr>
            <w:tcW w:w="8080" w:type="dxa"/>
          </w:tcPr>
          <w:p w14:paraId="642E9707" w14:textId="65F658B5" w:rsidR="00E01362" w:rsidRPr="00B04ACF" w:rsidRDefault="00476AF9"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476AF9">
              <w:rPr>
                <w:rStyle w:val="normaltextrun"/>
                <w:noProof/>
                <w:color w:val="000000" w:themeColor="text1"/>
              </w:rPr>
              <w:drawing>
                <wp:anchor distT="0" distB="0" distL="114300" distR="114300" simplePos="0" relativeHeight="251658329" behindDoc="1" locked="0" layoutInCell="1" allowOverlap="1" wp14:anchorId="06964266" wp14:editId="0E8E9067">
                  <wp:simplePos x="0" y="0"/>
                  <wp:positionH relativeFrom="column">
                    <wp:posOffset>4215130</wp:posOffset>
                  </wp:positionH>
                  <wp:positionV relativeFrom="paragraph">
                    <wp:posOffset>97155</wp:posOffset>
                  </wp:positionV>
                  <wp:extent cx="871855" cy="871855"/>
                  <wp:effectExtent l="0" t="0" r="4445" b="4445"/>
                  <wp:wrapTight wrapText="bothSides">
                    <wp:wrapPolygon edited="0">
                      <wp:start x="8023" y="0"/>
                      <wp:lineTo x="5664" y="1888"/>
                      <wp:lineTo x="1416" y="7079"/>
                      <wp:lineTo x="0" y="16519"/>
                      <wp:lineTo x="2832" y="21238"/>
                      <wp:lineTo x="8023" y="21238"/>
                      <wp:lineTo x="18878" y="16991"/>
                      <wp:lineTo x="19350" y="16047"/>
                      <wp:lineTo x="21238" y="10383"/>
                      <wp:lineTo x="21238" y="6607"/>
                      <wp:lineTo x="17462" y="2360"/>
                      <wp:lineTo x="14631" y="0"/>
                      <wp:lineTo x="8023" y="0"/>
                    </wp:wrapPolygon>
                  </wp:wrapTight>
                  <wp:docPr id="95634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9439" name=""/>
                          <pic:cNvPicPr/>
                        </pic:nvPicPr>
                        <pic:blipFill>
                          <a:blip r:embed="rId142" cstate="print">
                            <a:alphaModFix amt="70000"/>
                            <a:extLst>
                              <a:ext uri="{28A0092B-C50C-407E-A947-70E740481C1C}">
                                <a14:useLocalDpi xmlns:a14="http://schemas.microsoft.com/office/drawing/2010/main" val="0"/>
                              </a:ext>
                            </a:extLst>
                          </a:blip>
                          <a:stretch>
                            <a:fillRect/>
                          </a:stretch>
                        </pic:blipFill>
                        <pic:spPr>
                          <a:xfrm>
                            <a:off x="0" y="0"/>
                            <a:ext cx="871855" cy="871855"/>
                          </a:xfrm>
                          <a:prstGeom prst="rect">
                            <a:avLst/>
                          </a:prstGeom>
                        </pic:spPr>
                      </pic:pic>
                    </a:graphicData>
                  </a:graphic>
                  <wp14:sizeRelH relativeFrom="margin">
                    <wp14:pctWidth>0</wp14:pctWidth>
                  </wp14:sizeRelH>
                  <wp14:sizeRelV relativeFrom="margin">
                    <wp14:pctHeight>0</wp14:pctHeight>
                  </wp14:sizeRelV>
                </wp:anchor>
              </w:drawing>
            </w:r>
            <w:r w:rsidR="00E01362">
              <w:rPr>
                <w:rStyle w:val="normaltextrun"/>
                <w:color w:val="000000" w:themeColor="text1"/>
              </w:rPr>
              <w:t xml:space="preserve">How to </w:t>
            </w:r>
            <w:r w:rsidR="00E01362" w:rsidRPr="00B04ACF">
              <w:rPr>
                <w:rStyle w:val="normaltextrun"/>
                <w:b/>
                <w:bCs/>
                <w:color w:val="000000" w:themeColor="text1"/>
              </w:rPr>
              <w:t xml:space="preserve">stay motivated </w:t>
            </w:r>
          </w:p>
          <w:p w14:paraId="6A64DB1E" w14:textId="3D4A4999" w:rsidR="00E01362" w:rsidRPr="00B04ACF" w:rsidRDefault="00E01362"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 xml:space="preserve">Benefits of losing weight </w:t>
            </w:r>
          </w:p>
          <w:p w14:paraId="3A3701E3" w14:textId="67A31F6A" w:rsidR="00E01362" w:rsidRPr="00002B62" w:rsidRDefault="00E01362"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Tips to stay motivated</w:t>
            </w:r>
            <w:r>
              <w:rPr>
                <w:rStyle w:val="normaltextrun"/>
                <w:color w:val="000000" w:themeColor="text1"/>
              </w:rPr>
              <w:t xml:space="preserve"> and lose weight </w:t>
            </w:r>
          </w:p>
          <w:p w14:paraId="6B504232" w14:textId="77777777" w:rsidR="00E01362" w:rsidRPr="00B04ACF" w:rsidRDefault="00E01362"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 </w:t>
            </w:r>
            <w:r w:rsidRPr="00B04ACF">
              <w:rPr>
                <w:rStyle w:val="normaltextrun"/>
                <w:b/>
                <w:bCs/>
                <w:color w:val="000000" w:themeColor="text1"/>
              </w:rPr>
              <w:t>Chicken Marengo</w:t>
            </w:r>
          </w:p>
          <w:p w14:paraId="0108651D" w14:textId="77777777" w:rsidR="00E01362" w:rsidRPr="00B04ACF" w:rsidRDefault="00E01362"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 </w:t>
            </w:r>
            <w:r w:rsidRPr="00B04ACF">
              <w:rPr>
                <w:rStyle w:val="normaltextrun"/>
                <w:b/>
                <w:bCs/>
                <w:color w:val="000000" w:themeColor="text1"/>
              </w:rPr>
              <w:t>Spicy Chicken Burger</w:t>
            </w:r>
          </w:p>
          <w:p w14:paraId="3A1BC135" w14:textId="77777777" w:rsidR="00E01362" w:rsidRPr="00552C84" w:rsidRDefault="00E01362"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 </w:t>
            </w:r>
            <w:r w:rsidRPr="00B04ACF">
              <w:rPr>
                <w:rStyle w:val="normaltextrun"/>
                <w:b/>
                <w:bCs/>
                <w:color w:val="000000" w:themeColor="text1"/>
              </w:rPr>
              <w:t>Mushroom Lentil Soup</w:t>
            </w:r>
            <w:r>
              <w:rPr>
                <w:rStyle w:val="normaltextrun"/>
                <w:color w:val="000000" w:themeColor="text1"/>
              </w:rPr>
              <w:t xml:space="preserve"> </w:t>
            </w:r>
          </w:p>
        </w:tc>
      </w:tr>
      <w:tr w:rsidR="00E01362" w:rsidRPr="00552C84" w14:paraId="4A03CB33" w14:textId="77777777" w:rsidTr="00F74E4A">
        <w:trPr>
          <w:trHeight w:val="30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3CB6093" w14:textId="77777777" w:rsidR="00E01362" w:rsidRPr="007C589B" w:rsidRDefault="00E01362" w:rsidP="00E01362">
            <w:pPr>
              <w:jc w:val="center"/>
              <w:rPr>
                <w:rStyle w:val="normaltextrun"/>
                <w:color w:val="000000" w:themeColor="text1"/>
              </w:rPr>
            </w:pPr>
            <w:r>
              <w:rPr>
                <w:rStyle w:val="normaltextrun"/>
                <w:color w:val="000000" w:themeColor="text1"/>
              </w:rPr>
              <w:t>Staying Active and Summary</w:t>
            </w:r>
          </w:p>
        </w:tc>
        <w:tc>
          <w:tcPr>
            <w:tcW w:w="8080" w:type="dxa"/>
          </w:tcPr>
          <w:p w14:paraId="4C449C3A" w14:textId="14460EE9" w:rsidR="00E01362" w:rsidRPr="0072416D" w:rsidRDefault="00476AF9"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607CE1">
              <w:rPr>
                <w:rStyle w:val="normaltextrun"/>
                <w:noProof/>
                <w:color w:val="000000" w:themeColor="text1"/>
              </w:rPr>
              <w:drawing>
                <wp:anchor distT="0" distB="0" distL="114300" distR="114300" simplePos="0" relativeHeight="251658330" behindDoc="1" locked="0" layoutInCell="1" allowOverlap="1" wp14:anchorId="0814D070" wp14:editId="0E467598">
                  <wp:simplePos x="0" y="0"/>
                  <wp:positionH relativeFrom="column">
                    <wp:posOffset>4358640</wp:posOffset>
                  </wp:positionH>
                  <wp:positionV relativeFrom="paragraph">
                    <wp:posOffset>182668</wp:posOffset>
                  </wp:positionV>
                  <wp:extent cx="727710" cy="727710"/>
                  <wp:effectExtent l="0" t="0" r="0" b="0"/>
                  <wp:wrapTight wrapText="bothSides">
                    <wp:wrapPolygon edited="0">
                      <wp:start x="0" y="0"/>
                      <wp:lineTo x="0" y="9047"/>
                      <wp:lineTo x="5089" y="9047"/>
                      <wp:lineTo x="5654" y="20921"/>
                      <wp:lineTo x="15267" y="20921"/>
                      <wp:lineTo x="15832" y="9047"/>
                      <wp:lineTo x="20921" y="9047"/>
                      <wp:lineTo x="20921" y="0"/>
                      <wp:lineTo x="0" y="0"/>
                    </wp:wrapPolygon>
                  </wp:wrapTight>
                  <wp:docPr id="24136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9470" name=""/>
                          <pic:cNvPicPr/>
                        </pic:nvPicPr>
                        <pic:blipFill>
                          <a:blip r:embed="rId88" cstate="print">
                            <a:alphaModFix amt="70000"/>
                            <a:extLst>
                              <a:ext uri="{28A0092B-C50C-407E-A947-70E740481C1C}">
                                <a14:useLocalDpi xmlns:a14="http://schemas.microsoft.com/office/drawing/2010/main" val="0"/>
                              </a:ext>
                            </a:extLst>
                          </a:blip>
                          <a:stretch>
                            <a:fillRect/>
                          </a:stretch>
                        </pic:blipFill>
                        <pic:spPr>
                          <a:xfrm>
                            <a:off x="0" y="0"/>
                            <a:ext cx="727710" cy="727710"/>
                          </a:xfrm>
                          <a:prstGeom prst="rect">
                            <a:avLst/>
                          </a:prstGeom>
                        </pic:spPr>
                      </pic:pic>
                    </a:graphicData>
                  </a:graphic>
                  <wp14:sizeRelH relativeFrom="margin">
                    <wp14:pctWidth>0</wp14:pctWidth>
                  </wp14:sizeRelH>
                  <wp14:sizeRelV relativeFrom="margin">
                    <wp14:pctHeight>0</wp14:pctHeight>
                  </wp14:sizeRelV>
                </wp:anchor>
              </w:drawing>
            </w:r>
            <w:r w:rsidR="00E01362" w:rsidRPr="00B04ACF">
              <w:rPr>
                <w:rStyle w:val="normaltextrun"/>
                <w:b/>
                <w:bCs/>
                <w:color w:val="000000" w:themeColor="text1"/>
              </w:rPr>
              <w:t>Importance</w:t>
            </w:r>
            <w:r w:rsidR="00E01362">
              <w:rPr>
                <w:rStyle w:val="normaltextrun"/>
                <w:color w:val="000000" w:themeColor="text1"/>
              </w:rPr>
              <w:t xml:space="preserve"> of staying active</w:t>
            </w:r>
          </w:p>
          <w:p w14:paraId="7F2A3914" w14:textId="7430EECC" w:rsidR="00E01362" w:rsidRPr="00766700" w:rsidRDefault="00E01362"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Goal of </w:t>
            </w:r>
            <w:r w:rsidRPr="00B04ACF">
              <w:rPr>
                <w:rStyle w:val="normaltextrun"/>
                <w:b/>
                <w:bCs/>
                <w:color w:val="000000" w:themeColor="text1"/>
              </w:rPr>
              <w:t>exercising</w:t>
            </w:r>
            <w:r>
              <w:rPr>
                <w:rStyle w:val="normaltextrun"/>
                <w:color w:val="000000" w:themeColor="text1"/>
              </w:rPr>
              <w:t xml:space="preserve"> </w:t>
            </w:r>
          </w:p>
          <w:p w14:paraId="11DCB692" w14:textId="2F8869B0" w:rsidR="00E01362" w:rsidRPr="00766700" w:rsidRDefault="00E01362"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B04ACF">
              <w:rPr>
                <w:rStyle w:val="normaltextrun"/>
                <w:b/>
                <w:bCs/>
                <w:color w:val="000000" w:themeColor="text1"/>
              </w:rPr>
              <w:t>Suggested activities</w:t>
            </w:r>
            <w:r>
              <w:rPr>
                <w:rStyle w:val="normaltextrun"/>
                <w:color w:val="000000" w:themeColor="text1"/>
              </w:rPr>
              <w:t xml:space="preserve"> to do</w:t>
            </w:r>
          </w:p>
          <w:p w14:paraId="5B54ADB8" w14:textId="6D7DFF4E" w:rsidR="00E01362" w:rsidRPr="00766700" w:rsidRDefault="00E01362"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Follow-along </w:t>
            </w:r>
            <w:r w:rsidRPr="00B04ACF">
              <w:rPr>
                <w:rStyle w:val="normaltextrun"/>
                <w:b/>
                <w:bCs/>
                <w:color w:val="000000" w:themeColor="text1"/>
              </w:rPr>
              <w:t>dance aerobic video</w:t>
            </w:r>
            <w:r>
              <w:rPr>
                <w:rStyle w:val="normaltextrun"/>
                <w:color w:val="000000" w:themeColor="text1"/>
              </w:rPr>
              <w:t xml:space="preserve"> </w:t>
            </w:r>
          </w:p>
          <w:p w14:paraId="5A994BE7" w14:textId="77777777" w:rsidR="00E01362" w:rsidRPr="00B04ACF" w:rsidRDefault="00E01362"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 </w:t>
            </w:r>
            <w:r w:rsidRPr="00B04ACF">
              <w:rPr>
                <w:rStyle w:val="normaltextrun"/>
                <w:b/>
                <w:bCs/>
                <w:color w:val="000000" w:themeColor="text1"/>
              </w:rPr>
              <w:t xml:space="preserve">Thai Salmon Fishcakes </w:t>
            </w:r>
          </w:p>
          <w:p w14:paraId="4601B183" w14:textId="77777777" w:rsidR="00E01362" w:rsidRPr="00766700" w:rsidRDefault="00E01362"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rStyle w:val="normaltextrun"/>
                <w:color w:val="000000" w:themeColor="text1"/>
              </w:rPr>
              <w:t xml:space="preserve">Recipe – </w:t>
            </w:r>
            <w:r w:rsidRPr="00B04ACF">
              <w:rPr>
                <w:rStyle w:val="normaltextrun"/>
                <w:b/>
                <w:bCs/>
                <w:color w:val="000000" w:themeColor="text1"/>
              </w:rPr>
              <w:t>Pumpkin and Ginger Muffins</w:t>
            </w:r>
            <w:r>
              <w:rPr>
                <w:rStyle w:val="normaltextrun"/>
                <w:color w:val="000000" w:themeColor="text1"/>
              </w:rPr>
              <w:t xml:space="preserve"> </w:t>
            </w:r>
          </w:p>
        </w:tc>
      </w:tr>
    </w:tbl>
    <w:p w14:paraId="5A18646C" w14:textId="77777777" w:rsidR="00D51800" w:rsidRDefault="00D51800" w:rsidP="00E01362">
      <w:pPr>
        <w:rPr>
          <w:rFonts w:eastAsia="Arial" w:cs="Arial"/>
          <w:color w:val="auto"/>
        </w:rPr>
      </w:pPr>
    </w:p>
    <w:bookmarkStart w:id="149" w:name="_Toc178155779"/>
    <w:bookmarkStart w:id="150" w:name="_Toc213939639"/>
    <w:bookmarkStart w:id="151" w:name="_Toc862741964"/>
    <w:bookmarkStart w:id="152" w:name="_Toc178155780"/>
    <w:p w14:paraId="1FECA39E" w14:textId="72B81B51" w:rsidR="000029C2" w:rsidRPr="00E123C3" w:rsidRDefault="000029C2" w:rsidP="000029C2">
      <w:pPr>
        <w:pStyle w:val="Heading1"/>
        <w:rPr>
          <w:rFonts w:asciiTheme="minorHAnsi" w:hAnsiTheme="minorHAnsi"/>
          <w:b/>
          <w:bCs/>
          <w:color w:val="0B769F" w:themeColor="accent4" w:themeShade="BF"/>
        </w:rPr>
      </w:pPr>
      <w:r w:rsidRPr="00A32704">
        <w:rPr>
          <w:rFonts w:asciiTheme="minorHAnsi" w:hAnsiTheme="minorHAnsi"/>
          <w:b/>
          <w:bCs/>
          <w:noProof/>
          <w:color w:val="0F9ED5" w:themeColor="accent4"/>
        </w:rPr>
        <w:lastRenderedPageBreak/>
        <mc:AlternateContent>
          <mc:Choice Requires="wps">
            <w:drawing>
              <wp:anchor distT="0" distB="0" distL="114300" distR="114300" simplePos="0" relativeHeight="251658310" behindDoc="0" locked="0" layoutInCell="1" allowOverlap="1" wp14:anchorId="544DB88B" wp14:editId="726608D7">
                <wp:simplePos x="0" y="0"/>
                <wp:positionH relativeFrom="column">
                  <wp:posOffset>-70273</wp:posOffset>
                </wp:positionH>
                <wp:positionV relativeFrom="paragraph">
                  <wp:posOffset>400050</wp:posOffset>
                </wp:positionV>
                <wp:extent cx="6019800" cy="0"/>
                <wp:effectExtent l="0" t="19050" r="19050" b="19050"/>
                <wp:wrapNone/>
                <wp:docPr id="1750131821" name="Straight Connector 1"/>
                <wp:cNvGraphicFramePr/>
                <a:graphic xmlns:a="http://schemas.openxmlformats.org/drawingml/2006/main">
                  <a:graphicData uri="http://schemas.microsoft.com/office/word/2010/wordprocessingShape">
                    <wps:wsp>
                      <wps:cNvCnPr/>
                      <wps:spPr>
                        <a:xfrm>
                          <a:off x="0" y="0"/>
                          <a:ext cx="6019800" cy="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0B85458">
              <v:line id="Straight Connector 1" style="position:absolute;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5.55pt,31.5pt" to="468.45pt,31.5pt" w14:anchorId="5E1A21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">
                <v:stroke joinstyle="miter"/>
              </v:line>
            </w:pict>
          </mc:Fallback>
        </mc:AlternateContent>
      </w:r>
      <w:r>
        <w:rPr>
          <w:rFonts w:asciiTheme="minorHAnsi" w:hAnsiTheme="minorHAnsi"/>
          <w:b/>
          <w:bCs/>
          <w:color w:val="0B769F" w:themeColor="accent4" w:themeShade="BF"/>
        </w:rPr>
        <w:t>Healthy Eating</w:t>
      </w:r>
      <w:r w:rsidRPr="00E123C3">
        <w:rPr>
          <w:rFonts w:asciiTheme="minorHAnsi" w:hAnsiTheme="minorHAnsi"/>
          <w:b/>
          <w:bCs/>
          <w:color w:val="0B769F" w:themeColor="accent4" w:themeShade="BF"/>
        </w:rPr>
        <w:t>: Session 1 (30-60 minutes)</w:t>
      </w:r>
      <w:bookmarkEnd w:id="149"/>
      <w:bookmarkEnd w:id="150"/>
    </w:p>
    <w:p w14:paraId="68891C4A" w14:textId="240054A7" w:rsidR="005D3351" w:rsidRPr="000029C2" w:rsidRDefault="005D3351" w:rsidP="000029C2">
      <w:pPr>
        <w:rPr>
          <w:color w:val="auto"/>
        </w:rPr>
      </w:pPr>
      <w:r w:rsidRPr="000029C2">
        <w:rPr>
          <w:rFonts w:ascii="Segoe UI Emoji" w:hAnsi="Segoe UI Emoji" w:cs="Segoe UI Emoji"/>
          <w:color w:val="auto"/>
        </w:rPr>
        <w:t>🧠</w:t>
      </w:r>
      <w:r w:rsidRPr="000029C2">
        <w:rPr>
          <w:color w:val="auto"/>
        </w:rPr>
        <w:t xml:space="preserve"> </w:t>
      </w:r>
      <w:r w:rsidRPr="000029C2">
        <w:rPr>
          <w:b/>
          <w:bCs/>
          <w:color w:val="auto"/>
        </w:rPr>
        <w:t>Meeting Preparation:</w:t>
      </w:r>
      <w:r w:rsidRPr="000029C2">
        <w:rPr>
          <w:color w:val="auto"/>
        </w:rPr>
        <w:t xml:space="preserve"> Read the </w:t>
      </w:r>
      <w:r w:rsidR="00DB047B">
        <w:rPr>
          <w:b/>
          <w:bCs/>
          <w:color w:val="auto"/>
        </w:rPr>
        <w:t>Participant</w:t>
      </w:r>
      <w:r w:rsidRPr="000029C2">
        <w:rPr>
          <w:b/>
          <w:bCs/>
          <w:color w:val="auto"/>
        </w:rPr>
        <w:t xml:space="preserve"> activity report that the ENHANCE core team will send you</w:t>
      </w:r>
      <w:r w:rsidRPr="000029C2">
        <w:rPr>
          <w:color w:val="auto"/>
        </w:rPr>
        <w:t xml:space="preserve">. In many cases the </w:t>
      </w:r>
      <w:r w:rsidR="00DB047B">
        <w:rPr>
          <w:color w:val="auto"/>
        </w:rPr>
        <w:t>Participant</w:t>
      </w:r>
      <w:r w:rsidRPr="000029C2">
        <w:rPr>
          <w:color w:val="auto"/>
        </w:rPr>
        <w:t xml:space="preserve">s will not have completed the check-in questions, that’s OK.  </w:t>
      </w:r>
    </w:p>
    <w:p w14:paraId="6F0F3D3D" w14:textId="7162B1E1" w:rsidR="005D3351" w:rsidRPr="00230380" w:rsidRDefault="005D3351" w:rsidP="002A3A86">
      <w:pPr>
        <w:pStyle w:val="Heading2"/>
        <w:numPr>
          <w:ilvl w:val="1"/>
          <w:numId w:val="85"/>
        </w:numPr>
        <w:ind w:left="567" w:hanging="425"/>
        <w:rPr>
          <w:b/>
          <w:bCs/>
          <w:color w:val="D17405"/>
          <w:u w:val="single"/>
        </w:rPr>
      </w:pPr>
      <w:bookmarkStart w:id="153" w:name="_Toc178155781"/>
      <w:bookmarkStart w:id="154" w:name="_Toc213939640"/>
      <w:bookmarkEnd w:id="151"/>
      <w:bookmarkEnd w:id="152"/>
      <w:r w:rsidRPr="00230380">
        <w:rPr>
          <w:b/>
          <w:bCs/>
          <w:color w:val="D17405"/>
          <w:u w:val="single"/>
        </w:rPr>
        <w:t>Check-In &amp; Review (10-15 minutes)</w:t>
      </w:r>
      <w:bookmarkEnd w:id="153"/>
      <w:bookmarkEnd w:id="154"/>
    </w:p>
    <w:p w14:paraId="63146537" w14:textId="05067404" w:rsidR="00BD5A19" w:rsidRDefault="00DB047B" w:rsidP="005D3351">
      <w:pPr>
        <w:spacing w:before="0" w:after="0" w:line="240" w:lineRule="auto"/>
        <w:textAlignment w:val="baseline"/>
        <w:rPr>
          <w:rFonts w:ascii="Aptos" w:eastAsia="Times New Roman" w:hAnsi="Aptos" w:cs="Segoe UI"/>
          <w:b/>
          <w:i/>
          <w:color w:val="000000"/>
          <w:lang w:eastAsia="en-GB"/>
        </w:rPr>
      </w:pPr>
      <w:r>
        <w:rPr>
          <w:rFonts w:ascii="Aptos" w:eastAsia="Times New Roman" w:hAnsi="Aptos" w:cs="Segoe UI"/>
          <w:b/>
          <w:bCs/>
          <w:color w:val="000000"/>
          <w:lang w:eastAsia="en-GB"/>
        </w:rPr>
        <w:t>Participant</w:t>
      </w:r>
      <w:r w:rsidR="005D3351" w:rsidRPr="003F7BD4">
        <w:rPr>
          <w:rFonts w:ascii="Aptos" w:eastAsia="Times New Roman" w:hAnsi="Aptos" w:cs="Segoe UI"/>
          <w:b/>
          <w:bCs/>
          <w:color w:val="000000"/>
          <w:lang w:eastAsia="en-GB"/>
        </w:rPr>
        <w:t xml:space="preserve"> has been asked in App:</w:t>
      </w:r>
      <w:r w:rsidR="005D3351">
        <w:rPr>
          <w:rFonts w:ascii="Aptos" w:eastAsia="Times New Roman" w:hAnsi="Aptos" w:cs="Segoe UI"/>
          <w:b/>
          <w:i/>
          <w:color w:val="000000"/>
          <w:lang w:eastAsia="en-GB"/>
        </w:rPr>
        <w:t xml:space="preserve"> </w:t>
      </w:r>
    </w:p>
    <w:p w14:paraId="4BCA6D73" w14:textId="4ACA356B" w:rsidR="0045391E" w:rsidRDefault="00BD5A19" w:rsidP="005D3351">
      <w:pPr>
        <w:spacing w:before="0" w:after="0" w:line="240" w:lineRule="auto"/>
        <w:textAlignment w:val="baseline"/>
        <w:rPr>
          <w:rFonts w:ascii="Aptos" w:eastAsia="Times New Roman" w:hAnsi="Aptos" w:cs="Segoe UI"/>
          <w:i/>
          <w:iCs/>
          <w:color w:val="000000"/>
          <w:lang w:eastAsia="en-GB"/>
        </w:rPr>
      </w:pPr>
      <w:r w:rsidRPr="00A261FD">
        <w:rPr>
          <w:rFonts w:ascii="Aptos" w:eastAsia="Times New Roman" w:hAnsi="Aptos" w:cs="Segoe UI"/>
          <w:b/>
          <w:iCs/>
          <w:color w:val="000000"/>
          <w:sz w:val="18"/>
          <w:szCs w:val="18"/>
          <w:lang w:eastAsia="en-GB"/>
        </w:rPr>
        <w:t xml:space="preserve">[Week 1 only]: </w:t>
      </w:r>
      <w:r w:rsidR="001D0630">
        <w:rPr>
          <w:rFonts w:ascii="Aptos" w:eastAsia="Times New Roman" w:hAnsi="Aptos" w:cs="Segoe UI"/>
          <w:b/>
          <w:iCs/>
          <w:color w:val="000000"/>
          <w:lang w:eastAsia="en-GB"/>
        </w:rPr>
        <w:t>“</w:t>
      </w:r>
      <w:r w:rsidR="0045391E">
        <w:rPr>
          <w:rFonts w:ascii="Aptos" w:eastAsia="Times New Roman" w:hAnsi="Aptos" w:cs="Segoe UI"/>
          <w:i/>
          <w:iCs/>
          <w:color w:val="000000"/>
          <w:lang w:eastAsia="en-GB"/>
        </w:rPr>
        <w:t>What are your mo</w:t>
      </w:r>
      <w:r w:rsidR="00340B97">
        <w:rPr>
          <w:rFonts w:ascii="Aptos" w:eastAsia="Times New Roman" w:hAnsi="Aptos" w:cs="Segoe UI"/>
          <w:i/>
          <w:iCs/>
          <w:color w:val="000000"/>
          <w:lang w:eastAsia="en-GB"/>
        </w:rPr>
        <w:t>tivations to reduce your weight?</w:t>
      </w:r>
      <w:r w:rsidR="001D0630">
        <w:rPr>
          <w:rFonts w:ascii="Aptos" w:eastAsia="Times New Roman" w:hAnsi="Aptos" w:cs="Segoe UI"/>
          <w:i/>
          <w:iCs/>
          <w:color w:val="000000"/>
          <w:lang w:eastAsia="en-GB"/>
        </w:rPr>
        <w:t>”</w:t>
      </w:r>
    </w:p>
    <w:p w14:paraId="36AD3EC1" w14:textId="2F2406AD" w:rsidR="005D3351" w:rsidRPr="003F7BD4" w:rsidRDefault="007A69DC" w:rsidP="005D3351">
      <w:pPr>
        <w:spacing w:before="0" w:after="0" w:line="240" w:lineRule="auto"/>
        <w:textAlignment w:val="baseline"/>
        <w:rPr>
          <w:rFonts w:ascii="Segoe UI" w:eastAsia="Times New Roman" w:hAnsi="Segoe UI" w:cs="Segoe UI"/>
          <w:color w:val="595959"/>
          <w:sz w:val="18"/>
          <w:szCs w:val="18"/>
          <w:lang w:eastAsia="en-GB"/>
        </w:rPr>
      </w:pPr>
      <w:r w:rsidRPr="00A261FD">
        <w:rPr>
          <w:rFonts w:ascii="Aptos" w:eastAsia="Times New Roman" w:hAnsi="Aptos" w:cs="Segoe UI"/>
          <w:b/>
          <w:bCs/>
          <w:color w:val="000000"/>
          <w:sz w:val="18"/>
          <w:szCs w:val="18"/>
          <w:lang w:eastAsia="en-GB"/>
        </w:rPr>
        <w:t xml:space="preserve">[Week 2 – 4]: </w:t>
      </w:r>
      <w:r w:rsidR="005D3351" w:rsidRPr="003F7BD4">
        <w:rPr>
          <w:rFonts w:ascii="Aptos" w:eastAsia="Times New Roman" w:hAnsi="Aptos" w:cs="Segoe UI"/>
          <w:i/>
          <w:iCs/>
          <w:color w:val="000000"/>
          <w:lang w:eastAsia="en-GB"/>
        </w:rPr>
        <w:t>“</w:t>
      </w:r>
      <w:r w:rsidR="005D3351" w:rsidRPr="001F52DC">
        <w:rPr>
          <w:rFonts w:ascii="Aptos" w:eastAsia="Times New Roman" w:hAnsi="Aptos" w:cs="Segoe UI"/>
          <w:i/>
          <w:iCs/>
          <w:color w:val="000000"/>
          <w:lang w:eastAsia="en-GB"/>
        </w:rPr>
        <w:t xml:space="preserve">How many days </w:t>
      </w:r>
      <w:r w:rsidR="001D0630">
        <w:rPr>
          <w:rFonts w:ascii="Aptos" w:eastAsia="Times New Roman" w:hAnsi="Aptos" w:cs="Segoe UI"/>
          <w:i/>
          <w:iCs/>
          <w:color w:val="000000"/>
          <w:lang w:eastAsia="en-GB"/>
        </w:rPr>
        <w:t>next week do you plan to eat more healthily?”</w:t>
      </w:r>
    </w:p>
    <w:p w14:paraId="2F4D33AD" w14:textId="50045044" w:rsidR="005D3351" w:rsidRPr="0071439A" w:rsidRDefault="005D3351" w:rsidP="00240362">
      <w:pPr>
        <w:pStyle w:val="ListParagraph"/>
        <w:numPr>
          <w:ilvl w:val="0"/>
          <w:numId w:val="73"/>
        </w:numPr>
        <w:spacing w:before="0" w:after="0" w:line="240" w:lineRule="auto"/>
        <w:textAlignment w:val="baseline"/>
        <w:rPr>
          <w:rFonts w:ascii="Aptos" w:eastAsia="Times New Roman" w:hAnsi="Aptos" w:cs="Segoe UI"/>
          <w:color w:val="595959"/>
          <w:lang w:eastAsia="en-GB"/>
        </w:rPr>
      </w:pPr>
      <w:r w:rsidRPr="0071439A">
        <w:rPr>
          <w:rFonts w:ascii="Segoe UI Emoji" w:eastAsia="Times New Roman" w:hAnsi="Segoe UI Emoji" w:cs="Segoe UI"/>
          <w:color w:val="00B050"/>
          <w:lang w:eastAsia="en-GB"/>
        </w:rPr>
        <w:t xml:space="preserve">✔️ </w:t>
      </w:r>
      <w:r w:rsidR="0034648C">
        <w:rPr>
          <w:rFonts w:ascii="Aptos" w:eastAsia="Times New Roman" w:hAnsi="Aptos" w:cs="Segoe UI"/>
          <w:b/>
          <w:bCs/>
          <w:color w:val="000000"/>
          <w:lang w:eastAsia="en-GB"/>
        </w:rPr>
        <w:t>If the</w:t>
      </w:r>
      <w:r>
        <w:rPr>
          <w:rFonts w:ascii="Aptos" w:eastAsia="Times New Roman" w:hAnsi="Aptos" w:cs="Segoe UI"/>
          <w:b/>
          <w:color w:val="000000"/>
          <w:lang w:eastAsia="en-GB"/>
        </w:rPr>
        <w:t xml:space="preserve"> </w:t>
      </w:r>
      <w:r w:rsidR="00DB047B">
        <w:rPr>
          <w:rFonts w:ascii="Aptos" w:eastAsia="Times New Roman" w:hAnsi="Aptos" w:cs="Segoe UI"/>
          <w:b/>
          <w:bCs/>
          <w:color w:val="000000"/>
          <w:lang w:eastAsia="en-GB"/>
        </w:rPr>
        <w:t>Participant</w:t>
      </w:r>
      <w:r w:rsidRPr="0071439A">
        <w:rPr>
          <w:rFonts w:ascii="Aptos" w:eastAsia="Times New Roman" w:hAnsi="Aptos" w:cs="Segoe UI"/>
          <w:b/>
          <w:bCs/>
          <w:color w:val="000000"/>
          <w:lang w:eastAsia="en-GB"/>
        </w:rPr>
        <w:t xml:space="preserve"> has completed the check- in question: </w:t>
      </w:r>
      <w:r w:rsidRPr="0071439A">
        <w:rPr>
          <w:rFonts w:ascii="Aptos" w:eastAsia="Times New Roman" w:hAnsi="Aptos" w:cs="Segoe UI"/>
          <w:color w:val="000000"/>
          <w:lang w:eastAsia="en-GB"/>
        </w:rPr>
        <w:t xml:space="preserve">Discuss their </w:t>
      </w:r>
      <w:r w:rsidR="00F81282">
        <w:rPr>
          <w:rFonts w:ascii="Aptos" w:eastAsia="Times New Roman" w:hAnsi="Aptos" w:cs="Segoe UI"/>
          <w:color w:val="000000"/>
          <w:lang w:eastAsia="en-GB"/>
        </w:rPr>
        <w:t>motivation and</w:t>
      </w:r>
      <w:r w:rsidRPr="0071439A">
        <w:rPr>
          <w:rFonts w:ascii="Aptos" w:eastAsia="Times New Roman" w:hAnsi="Aptos" w:cs="Segoe UI"/>
          <w:color w:val="000000"/>
          <w:lang w:eastAsia="en-GB"/>
        </w:rPr>
        <w:t xml:space="preserve"> eating habits throughout the week and barriers to eating healthily, if any.  </w:t>
      </w:r>
    </w:p>
    <w:p w14:paraId="3FC44B37" w14:textId="71F3D6FB" w:rsidR="005D3351" w:rsidRPr="0071439A" w:rsidRDefault="001D0630" w:rsidP="00240362">
      <w:pPr>
        <w:pStyle w:val="ListParagraph"/>
        <w:numPr>
          <w:ilvl w:val="0"/>
          <w:numId w:val="73"/>
        </w:numPr>
        <w:spacing w:before="0" w:after="0" w:line="240" w:lineRule="auto"/>
        <w:textAlignment w:val="baseline"/>
        <w:rPr>
          <w:rFonts w:ascii="Aptos" w:eastAsia="Times New Roman" w:hAnsi="Aptos" w:cs="Segoe UI"/>
          <w:color w:val="595959"/>
          <w:lang w:eastAsia="en-GB"/>
        </w:rPr>
      </w:pPr>
      <w:r w:rsidRPr="006500AE">
        <w:rPr>
          <w:noProof/>
          <w:color w:val="000000" w:themeColor="text1"/>
        </w:rPr>
        <w:drawing>
          <wp:anchor distT="0" distB="0" distL="114300" distR="114300" simplePos="0" relativeHeight="251658354" behindDoc="1" locked="0" layoutInCell="1" allowOverlap="1" wp14:anchorId="654C7B48" wp14:editId="48E63341">
            <wp:simplePos x="0" y="0"/>
            <wp:positionH relativeFrom="margin">
              <wp:align>right</wp:align>
            </wp:positionH>
            <wp:positionV relativeFrom="paragraph">
              <wp:posOffset>56543</wp:posOffset>
            </wp:positionV>
            <wp:extent cx="1032510" cy="1032510"/>
            <wp:effectExtent l="0" t="0" r="0" b="0"/>
            <wp:wrapNone/>
            <wp:docPr id="2065450548"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0895" name="Picture 1" descr="A black background with a black square&#10;&#10;Description automatically generated with medium confidence"/>
                    <pic:cNvPicPr/>
                  </pic:nvPicPr>
                  <pic:blipFill>
                    <a:blip r:embed="rId93" cstate="print">
                      <a:alphaModFix amt="20000"/>
                      <a:extLst>
                        <a:ext uri="{28A0092B-C50C-407E-A947-70E740481C1C}">
                          <a14:useLocalDpi xmlns:a14="http://schemas.microsoft.com/office/drawing/2010/main" val="0"/>
                        </a:ext>
                      </a:extLst>
                    </a:blip>
                    <a:stretch>
                      <a:fillRect/>
                    </a:stretch>
                  </pic:blipFill>
                  <pic:spPr>
                    <a:xfrm>
                      <a:off x="0" y="0"/>
                      <a:ext cx="1032510" cy="1032510"/>
                    </a:xfrm>
                    <a:prstGeom prst="rect">
                      <a:avLst/>
                    </a:prstGeom>
                  </pic:spPr>
                </pic:pic>
              </a:graphicData>
            </a:graphic>
            <wp14:sizeRelH relativeFrom="margin">
              <wp14:pctWidth>0</wp14:pctWidth>
            </wp14:sizeRelH>
            <wp14:sizeRelV relativeFrom="margin">
              <wp14:pctHeight>0</wp14:pctHeight>
            </wp14:sizeRelV>
          </wp:anchor>
        </w:drawing>
      </w:r>
      <w:r w:rsidR="005D3351" w:rsidRPr="0071439A">
        <w:rPr>
          <w:rFonts w:ascii="Segoe UI Emoji" w:eastAsia="Times New Roman" w:hAnsi="Segoe UI Emoji" w:cs="Segoe UI"/>
          <w:color w:val="FF0000"/>
          <w:lang w:eastAsia="en-GB"/>
        </w:rPr>
        <w:t xml:space="preserve">❌ </w:t>
      </w:r>
      <w:r w:rsidR="0034648C">
        <w:rPr>
          <w:rFonts w:ascii="Aptos" w:eastAsia="Times New Roman" w:hAnsi="Aptos" w:cs="Segoe UI"/>
          <w:b/>
          <w:bCs/>
          <w:color w:val="000000"/>
          <w:lang w:eastAsia="en-GB"/>
        </w:rPr>
        <w:t>If the</w:t>
      </w:r>
      <w:r w:rsidR="005D3351">
        <w:rPr>
          <w:rFonts w:ascii="Aptos" w:eastAsia="Times New Roman" w:hAnsi="Aptos" w:cs="Segoe UI"/>
          <w:b/>
          <w:color w:val="000000"/>
          <w:lang w:eastAsia="en-GB"/>
        </w:rPr>
        <w:t xml:space="preserve"> </w:t>
      </w:r>
      <w:r w:rsidR="00DB047B">
        <w:rPr>
          <w:rFonts w:ascii="Aptos" w:eastAsia="Times New Roman" w:hAnsi="Aptos" w:cs="Segoe UI"/>
          <w:b/>
          <w:bCs/>
          <w:color w:val="000000"/>
          <w:lang w:eastAsia="en-GB"/>
        </w:rPr>
        <w:t>Participant</w:t>
      </w:r>
      <w:r w:rsidR="005D3351" w:rsidRPr="0071439A">
        <w:rPr>
          <w:rFonts w:ascii="Aptos" w:eastAsia="Times New Roman" w:hAnsi="Aptos" w:cs="Segoe UI"/>
          <w:b/>
          <w:bCs/>
          <w:color w:val="000000"/>
          <w:lang w:eastAsia="en-GB"/>
        </w:rPr>
        <w:t xml:space="preserve"> hasn’t used the app:</w:t>
      </w:r>
      <w:r w:rsidR="005D3351">
        <w:rPr>
          <w:rFonts w:ascii="Aptos" w:eastAsia="Times New Roman" w:hAnsi="Aptos" w:cs="Segoe UI"/>
          <w:b/>
          <w:color w:val="000000"/>
          <w:lang w:eastAsia="en-GB"/>
        </w:rPr>
        <w:t xml:space="preserve"> </w:t>
      </w:r>
      <w:r w:rsidR="00D965FA">
        <w:rPr>
          <w:rFonts w:ascii="Aptos" w:eastAsia="Times New Roman" w:hAnsi="Aptos" w:cs="Segoe UI"/>
          <w:color w:val="000000"/>
          <w:lang w:eastAsia="en-GB"/>
        </w:rPr>
        <w:t>Ask what got in the way.</w:t>
      </w:r>
      <w:r w:rsidR="005D3351" w:rsidRPr="0071439A">
        <w:rPr>
          <w:rFonts w:ascii="Aptos" w:eastAsia="Times New Roman" w:hAnsi="Aptos" w:cs="Segoe UI"/>
          <w:color w:val="000000"/>
          <w:lang w:eastAsia="en-GB"/>
        </w:rPr>
        <w:t xml:space="preserve"> Offer support and troubleshoot any issues</w:t>
      </w:r>
      <w:r w:rsidR="005D3351">
        <w:rPr>
          <w:rFonts w:ascii="Aptos" w:eastAsia="Times New Roman" w:hAnsi="Aptos" w:cs="Segoe UI"/>
          <w:color w:val="000000"/>
          <w:lang w:eastAsia="en-GB"/>
        </w:rPr>
        <w:t>.</w:t>
      </w:r>
      <w:r w:rsidR="005D3351" w:rsidRPr="0071439A">
        <w:rPr>
          <w:rFonts w:ascii="Aptos" w:eastAsia="Times New Roman" w:hAnsi="Aptos" w:cs="Segoe UI"/>
          <w:color w:val="000000"/>
          <w:lang w:eastAsia="en-GB"/>
        </w:rPr>
        <w:t> </w:t>
      </w:r>
    </w:p>
    <w:p w14:paraId="038CD5AC" w14:textId="71357052" w:rsidR="005D3351" w:rsidRPr="00230380" w:rsidRDefault="005D3351" w:rsidP="002A3A86">
      <w:pPr>
        <w:pStyle w:val="Heading2"/>
        <w:numPr>
          <w:ilvl w:val="1"/>
          <w:numId w:val="85"/>
        </w:numPr>
        <w:ind w:left="567" w:hanging="425"/>
        <w:rPr>
          <w:b/>
          <w:bCs/>
          <w:color w:val="D17405"/>
          <w:u w:val="single"/>
        </w:rPr>
      </w:pPr>
      <w:bookmarkStart w:id="155" w:name="_Toc178155783"/>
      <w:bookmarkStart w:id="156" w:name="_Toc213939641"/>
      <w:r w:rsidRPr="00230380">
        <w:rPr>
          <w:b/>
          <w:bCs/>
          <w:color w:val="D17405"/>
          <w:u w:val="single"/>
        </w:rPr>
        <w:t>Discussion on Healthy Eating (20 minutes)</w:t>
      </w:r>
      <w:bookmarkEnd w:id="155"/>
      <w:bookmarkEnd w:id="156"/>
    </w:p>
    <w:p w14:paraId="4CEDE959" w14:textId="620ADBA6" w:rsidR="005D3351" w:rsidRPr="00B03D62" w:rsidRDefault="00D82A48" w:rsidP="005D3351">
      <w:pPr>
        <w:spacing w:before="0" w:after="0" w:line="240" w:lineRule="auto"/>
        <w:textAlignment w:val="baseline"/>
        <w:rPr>
          <w:rFonts w:ascii="Segoe UI" w:eastAsia="Times New Roman" w:hAnsi="Segoe UI" w:cs="Segoe UI"/>
          <w:color w:val="auto"/>
          <w:sz w:val="18"/>
          <w:szCs w:val="18"/>
          <w:lang w:eastAsia="en-GB"/>
        </w:rPr>
      </w:pPr>
      <w:r w:rsidRPr="00A6468F">
        <w:rPr>
          <w:rFonts w:ascii="Segoe UI Emoji" w:hAnsi="Segoe UI Emoji" w:cs="Segoe UI Emoji"/>
          <w:sz w:val="28"/>
          <w:szCs w:val="28"/>
        </w:rPr>
        <w:t>💬</w:t>
      </w:r>
      <w:r w:rsidR="005D3351" w:rsidRPr="00B03D62">
        <w:rPr>
          <w:rFonts w:ascii="Segoe UI Emoji" w:eastAsia="Times New Roman" w:hAnsi="Segoe UI Emoji" w:cs="Segoe UI"/>
          <w:color w:val="auto"/>
          <w:lang w:eastAsia="en-GB"/>
        </w:rPr>
        <w:t xml:space="preserve"> </w:t>
      </w:r>
      <w:r w:rsidR="005D3351" w:rsidRPr="00B03D62">
        <w:rPr>
          <w:rFonts w:ascii="Aptos" w:eastAsia="Times New Roman" w:hAnsi="Aptos" w:cs="Segoe UI"/>
          <w:b/>
          <w:bCs/>
          <w:color w:val="0B769F"/>
          <w:sz w:val="28"/>
          <w:szCs w:val="28"/>
          <w:lang w:eastAsia="en-GB"/>
        </w:rPr>
        <w:t>Open Conversation</w:t>
      </w:r>
      <w:r w:rsidR="00A261FD">
        <w:rPr>
          <w:rFonts w:ascii="Aptos" w:eastAsia="Times New Roman" w:hAnsi="Aptos" w:cs="Segoe UI"/>
          <w:b/>
          <w:bCs/>
          <w:color w:val="0B769F"/>
          <w:sz w:val="28"/>
          <w:szCs w:val="28"/>
          <w:lang w:eastAsia="en-GB"/>
        </w:rPr>
        <w:t xml:space="preserve"> about Healthy Eating</w:t>
      </w:r>
      <w:r w:rsidR="005D3351" w:rsidRPr="00B03D62">
        <w:rPr>
          <w:rFonts w:ascii="Aptos" w:eastAsia="Times New Roman" w:hAnsi="Aptos" w:cs="Segoe UI"/>
          <w:b/>
          <w:bCs/>
          <w:color w:val="0B769F"/>
          <w:sz w:val="28"/>
          <w:szCs w:val="28"/>
          <w:lang w:eastAsia="en-GB"/>
        </w:rPr>
        <w:t>:</w:t>
      </w:r>
      <w:r w:rsidR="005D3351" w:rsidRPr="00B03D62">
        <w:rPr>
          <w:rFonts w:ascii="Aptos" w:eastAsia="Times New Roman" w:hAnsi="Aptos" w:cs="Segoe UI"/>
          <w:color w:val="0B769F"/>
          <w:sz w:val="28"/>
          <w:szCs w:val="28"/>
          <w:lang w:eastAsia="en-GB"/>
        </w:rPr>
        <w:t> </w:t>
      </w:r>
    </w:p>
    <w:p w14:paraId="5E1DC835" w14:textId="5A67F208" w:rsidR="005D3351" w:rsidRPr="0071439A" w:rsidRDefault="005D3351" w:rsidP="00240362">
      <w:pPr>
        <w:pStyle w:val="ListParagraph"/>
        <w:numPr>
          <w:ilvl w:val="0"/>
          <w:numId w:val="72"/>
        </w:numPr>
        <w:spacing w:before="0" w:after="0" w:line="240" w:lineRule="auto"/>
        <w:textAlignment w:val="baseline"/>
        <w:rPr>
          <w:rFonts w:ascii="Aptos" w:eastAsia="Times New Roman" w:hAnsi="Aptos" w:cs="Segoe UI"/>
          <w:color w:val="595959"/>
          <w:lang w:eastAsia="en-GB"/>
        </w:rPr>
      </w:pPr>
      <w:r w:rsidRPr="0071439A">
        <w:rPr>
          <w:rFonts w:ascii="Aptos" w:eastAsia="Times New Roman" w:hAnsi="Aptos" w:cs="Segoe UI"/>
          <w:color w:val="000000"/>
          <w:lang w:eastAsia="en-GB"/>
        </w:rPr>
        <w:t xml:space="preserve">Discuss Week 1 video (watch it with them if they haven’t). Encourage the </w:t>
      </w:r>
      <w:r w:rsidR="00DB047B">
        <w:rPr>
          <w:rFonts w:ascii="Aptos" w:eastAsia="Times New Roman" w:hAnsi="Aptos" w:cs="Segoe UI"/>
          <w:color w:val="000000"/>
          <w:lang w:eastAsia="en-GB"/>
        </w:rPr>
        <w:t>Participant</w:t>
      </w:r>
      <w:r w:rsidRPr="0071439A">
        <w:rPr>
          <w:rFonts w:ascii="Aptos" w:eastAsia="Times New Roman" w:hAnsi="Aptos" w:cs="Segoe UI"/>
          <w:color w:val="000000"/>
          <w:lang w:eastAsia="en-GB"/>
        </w:rPr>
        <w:t xml:space="preserve"> to reflect on what they’ve learned so far. </w:t>
      </w:r>
      <w:r w:rsidRPr="0071439A">
        <w:rPr>
          <w:rFonts w:ascii="Aptos" w:eastAsia="Times New Roman" w:hAnsi="Aptos" w:cs="Segoe UI"/>
          <w:color w:val="auto"/>
          <w:lang w:eastAsia="en-GB"/>
        </w:rPr>
        <w:t>Give them space to share thoughts, insights, or concerns. </w:t>
      </w:r>
    </w:p>
    <w:p w14:paraId="37968108" w14:textId="4AF8268F" w:rsidR="005D3351" w:rsidRPr="00A32704" w:rsidRDefault="005D3351" w:rsidP="005D3351">
      <w:pPr>
        <w:pStyle w:val="paragraph"/>
        <w:spacing w:before="0" w:beforeAutospacing="0" w:after="0" w:afterAutospacing="0" w:line="240" w:lineRule="auto"/>
        <w:rPr>
          <w:rStyle w:val="SubtleEmphasis"/>
          <w:rFonts w:asciiTheme="minorHAnsi" w:hAnsiTheme="minorHAnsi"/>
          <w:color w:val="0B769F" w:themeColor="accent4" w:themeShade="BF"/>
        </w:rPr>
      </w:pPr>
      <w:r w:rsidRPr="008F03F3">
        <w:rPr>
          <w:rFonts w:ascii="Segoe UI Emoji" w:hAnsi="Segoe UI Emoji" w:cs="Segoe UI Emoji"/>
          <w:sz w:val="32"/>
          <w:szCs w:val="32"/>
        </w:rPr>
        <w:t xml:space="preserve">📌 </w:t>
      </w:r>
      <w:r w:rsidRPr="00A32704">
        <w:rPr>
          <w:rStyle w:val="SubtleEmphasis"/>
          <w:rFonts w:asciiTheme="minorHAnsi" w:hAnsiTheme="minorHAnsi"/>
          <w:color w:val="0B769F" w:themeColor="accent4" w:themeShade="BF"/>
        </w:rPr>
        <w:t>Key Points to Address</w:t>
      </w:r>
    </w:p>
    <w:p w14:paraId="23E0D957" w14:textId="4B8F57DA" w:rsidR="005D3351" w:rsidRPr="003E0DEE" w:rsidRDefault="005D3351" w:rsidP="005D3351">
      <w:pPr>
        <w:spacing w:line="240" w:lineRule="auto"/>
        <w:rPr>
          <w:i/>
          <w:iCs/>
          <w:color w:val="000000" w:themeColor="text1"/>
        </w:rPr>
      </w:pPr>
      <w:r w:rsidRPr="003E0DEE">
        <w:rPr>
          <w:i/>
          <w:iCs/>
          <w:color w:val="000000" w:themeColor="text1"/>
        </w:rPr>
        <w:t xml:space="preserve">Even if the </w:t>
      </w:r>
      <w:r w:rsidR="00DB047B">
        <w:rPr>
          <w:i/>
          <w:iCs/>
          <w:color w:val="000000" w:themeColor="text1"/>
        </w:rPr>
        <w:t>Participant</w:t>
      </w:r>
      <w:r w:rsidRPr="003E0DEE">
        <w:rPr>
          <w:i/>
          <w:iCs/>
          <w:color w:val="000000" w:themeColor="text1"/>
        </w:rPr>
        <w:t xml:space="preserve"> doesn’t bring it up, make sure to cover these</w:t>
      </w:r>
      <w:r w:rsidRPr="003E0DEE">
        <w:rPr>
          <w:b/>
          <w:bCs/>
          <w:i/>
          <w:iCs/>
          <w:color w:val="000000" w:themeColor="text1"/>
        </w:rPr>
        <w:t xml:space="preserve"> critical points</w:t>
      </w:r>
      <w:r w:rsidRPr="003E0DEE">
        <w:rPr>
          <w:i/>
          <w:iCs/>
          <w:color w:val="000000" w:themeColor="text1"/>
        </w:rPr>
        <w:t>:</w:t>
      </w:r>
    </w:p>
    <w:p w14:paraId="03FE9263" w14:textId="30EEDA67" w:rsidR="005D3351" w:rsidRPr="006744D4" w:rsidRDefault="005D3351" w:rsidP="00F01A99">
      <w:pPr>
        <w:pStyle w:val="ListParagraph"/>
        <w:numPr>
          <w:ilvl w:val="0"/>
          <w:numId w:val="22"/>
        </w:numPr>
        <w:spacing w:line="240" w:lineRule="auto"/>
        <w:rPr>
          <w:i/>
          <w:iCs/>
          <w:color w:val="000000" w:themeColor="text1"/>
        </w:rPr>
      </w:pPr>
      <w:r>
        <w:rPr>
          <w:b/>
          <w:bCs/>
          <w:color w:val="000000" w:themeColor="text1"/>
        </w:rPr>
        <w:t>Small Changes</w:t>
      </w:r>
      <w:r w:rsidRPr="003E0DEE">
        <w:rPr>
          <w:b/>
          <w:bCs/>
          <w:color w:val="000000" w:themeColor="text1"/>
        </w:rPr>
        <w:t>:</w:t>
      </w:r>
      <w:r>
        <w:rPr>
          <w:b/>
          <w:bCs/>
          <w:color w:val="000000" w:themeColor="text1"/>
        </w:rPr>
        <w:t xml:space="preserve"> </w:t>
      </w:r>
      <w:r w:rsidRPr="006744D4">
        <w:rPr>
          <w:i/>
          <w:iCs/>
          <w:color w:val="000000" w:themeColor="text1"/>
        </w:rPr>
        <w:t>“</w:t>
      </w:r>
      <w:r>
        <w:rPr>
          <w:i/>
          <w:iCs/>
          <w:color w:val="000000" w:themeColor="text1"/>
        </w:rPr>
        <w:t>If you replace your daily ingredients with healthier alternatives, you can still eat everything you like but it will be better for your health.”</w:t>
      </w:r>
    </w:p>
    <w:p w14:paraId="584280C8" w14:textId="563D702B" w:rsidR="005D3351" w:rsidRPr="001D459E" w:rsidRDefault="003B53E2" w:rsidP="00F01A99">
      <w:pPr>
        <w:pStyle w:val="ListParagraph"/>
        <w:numPr>
          <w:ilvl w:val="0"/>
          <w:numId w:val="30"/>
        </w:numPr>
        <w:spacing w:line="240" w:lineRule="auto"/>
        <w:rPr>
          <w:rStyle w:val="SubtleEmphasis"/>
          <w:rFonts w:asciiTheme="minorHAnsi" w:hAnsiTheme="minorHAnsi"/>
          <w:b w:val="0"/>
          <w:i/>
          <w:iCs/>
          <w:color w:val="000000" w:themeColor="text1"/>
          <w:sz w:val="24"/>
        </w:rPr>
      </w:pPr>
      <w:r w:rsidRPr="00684920">
        <w:rPr>
          <w:i/>
          <w:iCs/>
          <w:noProof/>
          <w:color w:val="000000" w:themeColor="text1"/>
        </w:rPr>
        <w:drawing>
          <wp:anchor distT="0" distB="0" distL="114300" distR="114300" simplePos="0" relativeHeight="251658355" behindDoc="1" locked="0" layoutInCell="1" allowOverlap="1" wp14:anchorId="621FFD23" wp14:editId="1ADFC712">
            <wp:simplePos x="0" y="0"/>
            <wp:positionH relativeFrom="margin">
              <wp:posOffset>5167346</wp:posOffset>
            </wp:positionH>
            <wp:positionV relativeFrom="paragraph">
              <wp:posOffset>285005</wp:posOffset>
            </wp:positionV>
            <wp:extent cx="1345720" cy="1345720"/>
            <wp:effectExtent l="0" t="0" r="6985" b="0"/>
            <wp:wrapNone/>
            <wp:docPr id="1309120166" name="Picture 1" descr="A food and drink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0166" name="Picture 1" descr="A food and drink on a black background&#10;&#10;Description automatically generated"/>
                    <pic:cNvPicPr/>
                  </pic:nvPicPr>
                  <pic:blipFill>
                    <a:blip r:embed="rId143" cstate="print">
                      <a:alphaModFix amt="20000"/>
                      <a:extLst>
                        <a:ext uri="{28A0092B-C50C-407E-A947-70E740481C1C}">
                          <a14:useLocalDpi xmlns:a14="http://schemas.microsoft.com/office/drawing/2010/main" val="0"/>
                        </a:ext>
                      </a:extLst>
                    </a:blip>
                    <a:stretch>
                      <a:fillRect/>
                    </a:stretch>
                  </pic:blipFill>
                  <pic:spPr>
                    <a:xfrm>
                      <a:off x="0" y="0"/>
                      <a:ext cx="1345720" cy="1345720"/>
                    </a:xfrm>
                    <a:prstGeom prst="rect">
                      <a:avLst/>
                    </a:prstGeom>
                  </pic:spPr>
                </pic:pic>
              </a:graphicData>
            </a:graphic>
            <wp14:sizeRelH relativeFrom="margin">
              <wp14:pctWidth>0</wp14:pctWidth>
            </wp14:sizeRelH>
            <wp14:sizeRelV relativeFrom="margin">
              <wp14:pctHeight>0</wp14:pctHeight>
            </wp14:sizeRelV>
          </wp:anchor>
        </w:drawing>
      </w:r>
      <w:r w:rsidR="005D3351">
        <w:rPr>
          <w:b/>
          <w:bCs/>
          <w:color w:val="000000" w:themeColor="text1"/>
        </w:rPr>
        <w:t>Consistency</w:t>
      </w:r>
      <w:r w:rsidR="005D3351" w:rsidRPr="001D459E">
        <w:rPr>
          <w:b/>
          <w:bCs/>
          <w:color w:val="000000" w:themeColor="text1"/>
        </w:rPr>
        <w:t xml:space="preserve">: </w:t>
      </w:r>
      <w:r w:rsidR="005D3351" w:rsidRPr="001D459E">
        <w:rPr>
          <w:i/>
          <w:iCs/>
          <w:color w:val="000000" w:themeColor="text1"/>
        </w:rPr>
        <w:t>“</w:t>
      </w:r>
      <w:r w:rsidR="005D3351">
        <w:rPr>
          <w:i/>
          <w:iCs/>
          <w:color w:val="000000" w:themeColor="text1"/>
        </w:rPr>
        <w:t xml:space="preserve">Changing your diet does not happen overnight. You </w:t>
      </w:r>
      <w:r w:rsidR="00847D1B">
        <w:rPr>
          <w:i/>
          <w:iCs/>
          <w:color w:val="000000" w:themeColor="text1"/>
        </w:rPr>
        <w:t>must</w:t>
      </w:r>
      <w:r w:rsidR="005D3351">
        <w:rPr>
          <w:i/>
          <w:iCs/>
          <w:color w:val="000000" w:themeColor="text1"/>
        </w:rPr>
        <w:t xml:space="preserve"> make small changes over </w:t>
      </w:r>
      <w:proofErr w:type="gramStart"/>
      <w:r w:rsidR="005D3351">
        <w:rPr>
          <w:i/>
          <w:iCs/>
          <w:color w:val="000000" w:themeColor="text1"/>
        </w:rPr>
        <w:t>a period of time</w:t>
      </w:r>
      <w:proofErr w:type="gramEnd"/>
      <w:r w:rsidR="005D3351">
        <w:rPr>
          <w:i/>
          <w:iCs/>
          <w:color w:val="000000" w:themeColor="text1"/>
        </w:rPr>
        <w:t xml:space="preserve">. </w:t>
      </w:r>
    </w:p>
    <w:p w14:paraId="0A5367EE" w14:textId="731AB23D" w:rsidR="005D3351" w:rsidRPr="00A32704" w:rsidRDefault="005D3351" w:rsidP="005D3351">
      <w:pPr>
        <w:pStyle w:val="paragraph"/>
        <w:spacing w:before="0" w:beforeAutospacing="0" w:after="0" w:afterAutospacing="0" w:line="240" w:lineRule="auto"/>
        <w:rPr>
          <w:rStyle w:val="SubtleEmphasis"/>
          <w:rFonts w:asciiTheme="minorHAnsi" w:hAnsiTheme="minorHAnsi"/>
          <w:color w:val="0B769F" w:themeColor="accent4" w:themeShade="BF"/>
        </w:rPr>
      </w:pPr>
      <w:r w:rsidRPr="008F03F3">
        <w:rPr>
          <w:rFonts w:ascii="Segoe UI Emoji" w:hAnsi="Segoe UI Emoji" w:cs="Segoe UI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Assess Motivation and Barriers</w:t>
      </w:r>
    </w:p>
    <w:p w14:paraId="0D1EA455" w14:textId="16B043CF" w:rsidR="00DE7FC8" w:rsidRPr="00DC3109" w:rsidRDefault="005D3351" w:rsidP="00F01A99">
      <w:pPr>
        <w:pStyle w:val="ListParagraph"/>
        <w:numPr>
          <w:ilvl w:val="0"/>
          <w:numId w:val="21"/>
        </w:numPr>
        <w:spacing w:line="240" w:lineRule="auto"/>
        <w:rPr>
          <w:b/>
          <w:bCs/>
          <w:color w:val="000000" w:themeColor="text1"/>
        </w:rPr>
      </w:pPr>
      <w:r w:rsidRPr="003E0DEE">
        <w:rPr>
          <w:b/>
          <w:bCs/>
          <w:color w:val="000000" w:themeColor="text1"/>
        </w:rPr>
        <w:t>Explore any emotional or practical challenges</w:t>
      </w:r>
      <w:r w:rsidRPr="003E0DEE">
        <w:rPr>
          <w:color w:val="000000" w:themeColor="text1"/>
        </w:rPr>
        <w:t xml:space="preserve"> that may have surfaced</w:t>
      </w:r>
      <w:r w:rsidR="00DE7FC8">
        <w:rPr>
          <w:color w:val="000000" w:themeColor="text1"/>
        </w:rPr>
        <w:t>.</w:t>
      </w:r>
    </w:p>
    <w:p w14:paraId="7D1EEB5B" w14:textId="77777777" w:rsidR="00DC3109" w:rsidRDefault="00DC3109" w:rsidP="00DC3109">
      <w:pPr>
        <w:spacing w:line="240" w:lineRule="auto"/>
        <w:rPr>
          <w:b/>
          <w:bCs/>
          <w:color w:val="000000" w:themeColor="text1"/>
        </w:rPr>
      </w:pPr>
    </w:p>
    <w:p w14:paraId="1F1D8E84" w14:textId="77777777" w:rsidR="00DC3109" w:rsidRDefault="00DC3109" w:rsidP="00DC3109">
      <w:pPr>
        <w:spacing w:line="240" w:lineRule="auto"/>
        <w:rPr>
          <w:b/>
          <w:bCs/>
          <w:color w:val="000000" w:themeColor="text1"/>
        </w:rPr>
      </w:pPr>
    </w:p>
    <w:p w14:paraId="3FEB9BF1" w14:textId="77777777" w:rsidR="00DC3109" w:rsidRDefault="00DC3109" w:rsidP="00DC3109">
      <w:pPr>
        <w:spacing w:line="240" w:lineRule="auto"/>
        <w:rPr>
          <w:b/>
          <w:bCs/>
          <w:color w:val="000000" w:themeColor="text1"/>
        </w:rPr>
      </w:pPr>
    </w:p>
    <w:p w14:paraId="7F95E990" w14:textId="77777777" w:rsidR="00DC3109" w:rsidRDefault="00DC3109" w:rsidP="00DC3109">
      <w:pPr>
        <w:spacing w:line="240" w:lineRule="auto"/>
        <w:rPr>
          <w:b/>
          <w:bCs/>
          <w:color w:val="000000" w:themeColor="text1"/>
        </w:rPr>
      </w:pPr>
    </w:p>
    <w:p w14:paraId="1EE3001E" w14:textId="77777777" w:rsidR="00DC3109" w:rsidRDefault="00DC3109" w:rsidP="00DC3109">
      <w:pPr>
        <w:spacing w:line="240" w:lineRule="auto"/>
        <w:rPr>
          <w:b/>
          <w:bCs/>
          <w:color w:val="000000" w:themeColor="text1"/>
        </w:rPr>
      </w:pPr>
    </w:p>
    <w:p w14:paraId="1B53E7AE" w14:textId="77777777" w:rsidR="00DC3109" w:rsidRDefault="00DC3109" w:rsidP="00DC3109">
      <w:pPr>
        <w:spacing w:line="240" w:lineRule="auto"/>
        <w:rPr>
          <w:b/>
          <w:bCs/>
          <w:color w:val="000000" w:themeColor="text1"/>
        </w:rPr>
      </w:pPr>
    </w:p>
    <w:p w14:paraId="3828DEE1" w14:textId="77777777" w:rsidR="00DC3109" w:rsidRDefault="00DC3109" w:rsidP="00DC3109">
      <w:pPr>
        <w:spacing w:line="240" w:lineRule="auto"/>
        <w:rPr>
          <w:b/>
          <w:bCs/>
          <w:color w:val="000000" w:themeColor="text1"/>
        </w:rPr>
      </w:pPr>
    </w:p>
    <w:p w14:paraId="6517CF9A" w14:textId="77777777" w:rsidR="00DC3109" w:rsidRDefault="00DC3109" w:rsidP="00DC3109">
      <w:pPr>
        <w:spacing w:line="240" w:lineRule="auto"/>
        <w:rPr>
          <w:b/>
          <w:bCs/>
          <w:color w:val="000000" w:themeColor="text1"/>
        </w:rPr>
      </w:pPr>
    </w:p>
    <w:p w14:paraId="1C19C170" w14:textId="77777777" w:rsidR="00DC3109" w:rsidRDefault="00DC3109" w:rsidP="00DC3109">
      <w:pPr>
        <w:spacing w:line="240" w:lineRule="auto"/>
        <w:rPr>
          <w:b/>
          <w:bCs/>
          <w:color w:val="000000" w:themeColor="text1"/>
        </w:rPr>
      </w:pPr>
    </w:p>
    <w:p w14:paraId="55102750" w14:textId="77777777" w:rsidR="00DC3109" w:rsidRDefault="00DC3109" w:rsidP="00DC3109">
      <w:pPr>
        <w:spacing w:line="240" w:lineRule="auto"/>
        <w:rPr>
          <w:b/>
          <w:bCs/>
          <w:color w:val="000000" w:themeColor="text1"/>
        </w:rPr>
      </w:pPr>
    </w:p>
    <w:p w14:paraId="2F936252" w14:textId="41512A7B" w:rsidR="005D3351" w:rsidRPr="00230380" w:rsidRDefault="005D3351" w:rsidP="002A3A86">
      <w:pPr>
        <w:pStyle w:val="Heading2"/>
        <w:numPr>
          <w:ilvl w:val="1"/>
          <w:numId w:val="85"/>
        </w:numPr>
        <w:spacing w:before="0"/>
        <w:ind w:left="709" w:hanging="425"/>
        <w:rPr>
          <w:b/>
          <w:bCs/>
          <w:color w:val="D17405"/>
        </w:rPr>
      </w:pPr>
      <w:bookmarkStart w:id="157" w:name="_Toc178155784"/>
      <w:bookmarkStart w:id="158" w:name="_Toc213939642"/>
      <w:r w:rsidRPr="00230380">
        <w:rPr>
          <w:b/>
          <w:bCs/>
          <w:color w:val="D17405"/>
          <w:u w:val="single"/>
        </w:rPr>
        <w:lastRenderedPageBreak/>
        <w:t xml:space="preserve">Set </w:t>
      </w:r>
      <w:r w:rsidR="00DE7FC8" w:rsidRPr="00230380">
        <w:rPr>
          <w:b/>
          <w:bCs/>
          <w:color w:val="D17405"/>
          <w:u w:val="single"/>
        </w:rPr>
        <w:t>1-</w:t>
      </w:r>
      <w:r w:rsidRPr="00230380">
        <w:rPr>
          <w:b/>
          <w:bCs/>
          <w:color w:val="D17405"/>
          <w:u w:val="single"/>
        </w:rPr>
        <w:t>3 Goals - Healthy Eating (15-20 minutes)</w:t>
      </w:r>
      <w:bookmarkEnd w:id="157"/>
      <w:bookmarkEnd w:id="158"/>
    </w:p>
    <w:p w14:paraId="442FAA12" w14:textId="4DCAF78B" w:rsidR="005D3351" w:rsidRPr="007C589B" w:rsidRDefault="005D3351" w:rsidP="00230380">
      <w:pPr>
        <w:spacing w:before="0" w:after="0" w:line="240" w:lineRule="auto"/>
        <w:rPr>
          <w:b/>
          <w:color w:val="0B769F" w:themeColor="accent4" w:themeShade="BF"/>
          <w:sz w:val="28"/>
        </w:rPr>
      </w:pPr>
      <w:r w:rsidRPr="007C589B">
        <w:rPr>
          <w:rFonts w:ascii="Segoe UI Emoji" w:hAnsi="Segoe UI Emoji" w:cs="Segoe UI Emoji"/>
          <w:color w:val="auto"/>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Introduction to Goal Setting:</w:t>
      </w:r>
      <w:r>
        <w:rPr>
          <w:rStyle w:val="SubtleEmphasis"/>
          <w:rFonts w:asciiTheme="minorHAnsi" w:hAnsiTheme="minorHAnsi"/>
          <w:color w:val="0B769F" w:themeColor="accent4" w:themeShade="BF"/>
        </w:rPr>
        <w:t xml:space="preserve"> </w:t>
      </w:r>
      <w:r w:rsidRPr="003E0DEE">
        <w:rPr>
          <w:i/>
          <w:iCs/>
          <w:color w:val="000000" w:themeColor="text1"/>
        </w:rPr>
        <w:t xml:space="preserve">Encourage the </w:t>
      </w:r>
      <w:r w:rsidR="00DB047B">
        <w:rPr>
          <w:i/>
          <w:iCs/>
          <w:color w:val="000000" w:themeColor="text1"/>
        </w:rPr>
        <w:t>Participant</w:t>
      </w:r>
      <w:r w:rsidRPr="003E0DEE">
        <w:rPr>
          <w:i/>
          <w:iCs/>
          <w:color w:val="000000" w:themeColor="text1"/>
        </w:rPr>
        <w:t xml:space="preserve"> to take the lead:</w:t>
      </w:r>
    </w:p>
    <w:p w14:paraId="50A557D2" w14:textId="7A6FCABB" w:rsidR="005D3351" w:rsidRPr="00DE7FC8" w:rsidRDefault="009737C7" w:rsidP="00F01A99">
      <w:pPr>
        <w:pStyle w:val="ListParagraph"/>
        <w:numPr>
          <w:ilvl w:val="0"/>
          <w:numId w:val="26"/>
        </w:numPr>
        <w:spacing w:before="0" w:after="0" w:line="240" w:lineRule="auto"/>
        <w:rPr>
          <w:i/>
          <w:iCs/>
          <w:color w:val="000000" w:themeColor="text1"/>
        </w:rPr>
      </w:pPr>
      <w:r>
        <w:rPr>
          <w:noProof/>
          <w14:ligatures w14:val="standardContextual"/>
        </w:rPr>
        <mc:AlternateContent>
          <mc:Choice Requires="wps">
            <w:drawing>
              <wp:anchor distT="0" distB="0" distL="114300" distR="114300" simplePos="0" relativeHeight="251658309" behindDoc="0" locked="0" layoutInCell="1" allowOverlap="1" wp14:anchorId="4B334A16" wp14:editId="7DDB1E63">
                <wp:simplePos x="0" y="0"/>
                <wp:positionH relativeFrom="margin">
                  <wp:align>left</wp:align>
                </wp:positionH>
                <wp:positionV relativeFrom="paragraph">
                  <wp:posOffset>10445</wp:posOffset>
                </wp:positionV>
                <wp:extent cx="6463862" cy="370936"/>
                <wp:effectExtent l="0" t="0" r="13335" b="10160"/>
                <wp:wrapNone/>
                <wp:docPr id="862825937" name="Rectangle 2"/>
                <wp:cNvGraphicFramePr/>
                <a:graphic xmlns:a="http://schemas.openxmlformats.org/drawingml/2006/main">
                  <a:graphicData uri="http://schemas.microsoft.com/office/word/2010/wordprocessingShape">
                    <wps:wsp>
                      <wps:cNvSpPr/>
                      <wps:spPr>
                        <a:xfrm>
                          <a:off x="0" y="0"/>
                          <a:ext cx="6463862" cy="370936"/>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99053E9">
              <v:rect id="Rectangle 2" style="position:absolute;margin-left:0;margin-top:.8pt;width:508.95pt;height:29.2pt;z-index:2516583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0f4761 [2404]" strokeweight="1.5pt" w14:anchorId="1CDCE2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">
                <v:stroke dashstyle="1 1"/>
                <w10:wrap anchorx="margin"/>
              </v:rect>
            </w:pict>
          </mc:Fallback>
        </mc:AlternateContent>
      </w:r>
      <w:r w:rsidR="005D3351" w:rsidRPr="00496B45">
        <w:rPr>
          <w:b/>
          <w:bCs/>
          <w:color w:val="000000" w:themeColor="text1"/>
        </w:rPr>
        <w:t>Example:</w:t>
      </w:r>
      <w:r w:rsidR="005D3351">
        <w:rPr>
          <w:color w:val="000000" w:themeColor="text1"/>
        </w:rPr>
        <w:t xml:space="preserve"> </w:t>
      </w:r>
      <w:r w:rsidR="005D3351" w:rsidRPr="007C589B">
        <w:rPr>
          <w:i/>
          <w:iCs/>
          <w:color w:val="000000" w:themeColor="text1"/>
        </w:rPr>
        <w:t xml:space="preserve">“Now that we have talked about how things are going, let’s set </w:t>
      </w:r>
      <w:r w:rsidR="005D3351">
        <w:rPr>
          <w:i/>
          <w:iCs/>
          <w:color w:val="000000" w:themeColor="text1"/>
        </w:rPr>
        <w:t xml:space="preserve">up to </w:t>
      </w:r>
      <w:r w:rsidR="005D3351" w:rsidRPr="007C589B">
        <w:rPr>
          <w:i/>
          <w:iCs/>
          <w:color w:val="000000" w:themeColor="text1"/>
        </w:rPr>
        <w:t xml:space="preserve">three goals to work on over the next few weeks to </w:t>
      </w:r>
      <w:r w:rsidR="005D3351">
        <w:rPr>
          <w:i/>
          <w:iCs/>
          <w:color w:val="000000" w:themeColor="text1"/>
        </w:rPr>
        <w:t>eat healthily</w:t>
      </w:r>
    </w:p>
    <w:p w14:paraId="7226F2D2" w14:textId="2B28E231" w:rsidR="005D3351" w:rsidRPr="00B8781C" w:rsidRDefault="005D3351" w:rsidP="005D3351">
      <w:pPr>
        <w:spacing w:before="0" w:after="160" w:line="240" w:lineRule="auto"/>
        <w:rPr>
          <w:color w:val="000000" w:themeColor="text1"/>
        </w:rPr>
      </w:pPr>
      <w:r w:rsidRPr="00B8781C">
        <w:rPr>
          <w:rFonts w:ascii="Segoe UI Emoji" w:hAnsi="Segoe UI Emoji" w:cs="Segoe UI Emoji"/>
          <w:color w:val="auto"/>
          <w:sz w:val="32"/>
          <w:szCs w:val="32"/>
        </w:rPr>
        <w:t>💡</w:t>
      </w:r>
      <w:r w:rsidR="00516814" w:rsidRPr="00434176">
        <w:rPr>
          <w:rFonts w:cs="Segoe UI Emoji"/>
        </w:rPr>
        <w:t xml:space="preserve"> </w:t>
      </w:r>
      <w:r w:rsidR="00516814" w:rsidRPr="00434176">
        <w:rPr>
          <w:rStyle w:val="SubtleEmphasis"/>
          <w:rFonts w:asciiTheme="minorHAnsi" w:hAnsiTheme="minorHAnsi"/>
          <w:color w:val="0B769F" w:themeColor="accent4" w:themeShade="BF"/>
          <w:szCs w:val="28"/>
        </w:rPr>
        <w:t xml:space="preserve">Example of </w:t>
      </w:r>
      <w:r w:rsidR="00516814" w:rsidRPr="00434176">
        <w:rPr>
          <w:b/>
          <w:bCs/>
          <w:color w:val="A02B93" w:themeColor="accent5"/>
          <w:sz w:val="28"/>
          <w:szCs w:val="28"/>
        </w:rPr>
        <w:t>S</w:t>
      </w:r>
      <w:r w:rsidR="00516814" w:rsidRPr="00434176">
        <w:rPr>
          <w:b/>
          <w:bCs/>
          <w:color w:val="0F9ED5" w:themeColor="accent4"/>
          <w:sz w:val="28"/>
          <w:szCs w:val="28"/>
        </w:rPr>
        <w:t>M</w:t>
      </w:r>
      <w:r w:rsidR="00516814" w:rsidRPr="00434176">
        <w:rPr>
          <w:b/>
          <w:bCs/>
          <w:color w:val="FFC000"/>
          <w:sz w:val="28"/>
          <w:szCs w:val="28"/>
        </w:rPr>
        <w:t>A</w:t>
      </w:r>
      <w:r w:rsidR="00516814" w:rsidRPr="00434176">
        <w:rPr>
          <w:b/>
          <w:bCs/>
          <w:color w:val="FF0000"/>
          <w:sz w:val="28"/>
          <w:szCs w:val="28"/>
        </w:rPr>
        <w:t>R</w:t>
      </w:r>
      <w:r w:rsidR="00516814" w:rsidRPr="00434176">
        <w:rPr>
          <w:b/>
          <w:bCs/>
          <w:color w:val="4EA72E" w:themeColor="accent6"/>
          <w:sz w:val="28"/>
          <w:szCs w:val="28"/>
        </w:rPr>
        <w:t>T</w:t>
      </w:r>
      <w:r w:rsidR="00516814" w:rsidRPr="00B8781C">
        <w:rPr>
          <w:rStyle w:val="SubtleEmphasis"/>
          <w:rFonts w:asciiTheme="minorHAnsi" w:hAnsiTheme="minorHAnsi"/>
          <w:color w:val="0B769F" w:themeColor="accent4" w:themeShade="BF"/>
        </w:rPr>
        <w:t xml:space="preserve"> Goals</w:t>
      </w:r>
      <w:r w:rsidRPr="00B8781C">
        <w:rPr>
          <w:rStyle w:val="SubtleEmphasis"/>
          <w:rFonts w:asciiTheme="minorHAnsi" w:hAnsiTheme="minorHAnsi"/>
          <w:color w:val="0B769F" w:themeColor="accent4" w:themeShade="BF"/>
        </w:rPr>
        <w:t xml:space="preserve">: </w:t>
      </w:r>
      <w:r w:rsidRPr="00B8781C">
        <w:rPr>
          <w:color w:val="000000" w:themeColor="text1"/>
        </w:rPr>
        <w:t xml:space="preserve">Offer some suggestions, but ensure the </w:t>
      </w:r>
      <w:r w:rsidR="00DB047B">
        <w:rPr>
          <w:color w:val="000000" w:themeColor="text1"/>
        </w:rPr>
        <w:t>Participant</w:t>
      </w:r>
      <w:r w:rsidRPr="00B8781C">
        <w:rPr>
          <w:color w:val="000000" w:themeColor="text1"/>
        </w:rPr>
        <w:t xml:space="preserve"> has the final say:</w:t>
      </w:r>
    </w:p>
    <w:tbl>
      <w:tblPr>
        <w:tblStyle w:val="TableGrid"/>
        <w:tblW w:w="10485" w:type="dxa"/>
        <w:jc w:val="center"/>
        <w:tblLook w:val="04A0" w:firstRow="1" w:lastRow="0" w:firstColumn="1" w:lastColumn="0" w:noHBand="0" w:noVBand="1"/>
      </w:tblPr>
      <w:tblGrid>
        <w:gridCol w:w="1555"/>
        <w:gridCol w:w="1842"/>
        <w:gridCol w:w="1985"/>
        <w:gridCol w:w="1701"/>
        <w:gridCol w:w="1701"/>
        <w:gridCol w:w="1701"/>
      </w:tblGrid>
      <w:tr w:rsidR="002576CC" w:rsidRPr="005F55FC" w14:paraId="31E4C923" w14:textId="77777777" w:rsidTr="00F74E4A">
        <w:trPr>
          <w:trHeight w:val="346"/>
          <w:jc w:val="center"/>
        </w:trPr>
        <w:tc>
          <w:tcPr>
            <w:tcW w:w="1555" w:type="dxa"/>
          </w:tcPr>
          <w:p w14:paraId="5B3E52D4" w14:textId="3DC6C1F4" w:rsidR="005D3351" w:rsidRPr="001E6DA1" w:rsidRDefault="005D3351" w:rsidP="005D3351">
            <w:pPr>
              <w:spacing w:before="0" w:after="160"/>
              <w:jc w:val="center"/>
              <w:rPr>
                <w:b/>
                <w:bCs/>
                <w:color w:val="auto"/>
                <w:sz w:val="22"/>
                <w:szCs w:val="22"/>
              </w:rPr>
            </w:pPr>
            <w:r w:rsidRPr="001E6DA1">
              <w:rPr>
                <w:b/>
                <w:bCs/>
                <w:color w:val="auto"/>
                <w:sz w:val="22"/>
                <w:szCs w:val="22"/>
              </w:rPr>
              <w:t>Goal Type</w:t>
            </w:r>
          </w:p>
        </w:tc>
        <w:tc>
          <w:tcPr>
            <w:tcW w:w="1842" w:type="dxa"/>
          </w:tcPr>
          <w:p w14:paraId="00FC88A1" w14:textId="77777777" w:rsidR="005D3351" w:rsidRPr="005F55FC" w:rsidRDefault="005D3351" w:rsidP="005D3351">
            <w:pPr>
              <w:spacing w:before="0" w:after="160"/>
              <w:rPr>
                <w:b/>
                <w:bCs/>
                <w:color w:val="auto"/>
              </w:rPr>
            </w:pPr>
            <w:r w:rsidRPr="005F55FC">
              <w:rPr>
                <w:b/>
                <w:bCs/>
                <w:color w:val="auto"/>
              </w:rPr>
              <w:t>Specific</w:t>
            </w:r>
          </w:p>
        </w:tc>
        <w:tc>
          <w:tcPr>
            <w:tcW w:w="1985" w:type="dxa"/>
          </w:tcPr>
          <w:p w14:paraId="73123465" w14:textId="77777777" w:rsidR="005D3351" w:rsidRPr="005F55FC" w:rsidRDefault="005D3351" w:rsidP="005D3351">
            <w:pPr>
              <w:spacing w:before="0" w:after="160"/>
              <w:rPr>
                <w:b/>
                <w:bCs/>
                <w:color w:val="auto"/>
              </w:rPr>
            </w:pPr>
            <w:r w:rsidRPr="005F55FC">
              <w:rPr>
                <w:b/>
                <w:bCs/>
                <w:color w:val="auto"/>
              </w:rPr>
              <w:t>Measurable</w:t>
            </w:r>
          </w:p>
        </w:tc>
        <w:tc>
          <w:tcPr>
            <w:tcW w:w="1701" w:type="dxa"/>
          </w:tcPr>
          <w:p w14:paraId="1C70F178" w14:textId="77777777" w:rsidR="005D3351" w:rsidRPr="005F55FC" w:rsidRDefault="005D3351" w:rsidP="005D3351">
            <w:pPr>
              <w:spacing w:before="0" w:after="160"/>
              <w:rPr>
                <w:b/>
                <w:bCs/>
                <w:color w:val="auto"/>
              </w:rPr>
            </w:pPr>
            <w:r w:rsidRPr="005F55FC">
              <w:rPr>
                <w:b/>
                <w:bCs/>
                <w:color w:val="auto"/>
              </w:rPr>
              <w:t>Achievable</w:t>
            </w:r>
          </w:p>
        </w:tc>
        <w:tc>
          <w:tcPr>
            <w:tcW w:w="1701" w:type="dxa"/>
          </w:tcPr>
          <w:p w14:paraId="33EC4177" w14:textId="77777777" w:rsidR="005D3351" w:rsidRPr="005F55FC" w:rsidRDefault="005D3351" w:rsidP="005D3351">
            <w:pPr>
              <w:spacing w:before="0" w:after="160"/>
              <w:rPr>
                <w:b/>
                <w:bCs/>
                <w:color w:val="auto"/>
              </w:rPr>
            </w:pPr>
            <w:r w:rsidRPr="005F55FC">
              <w:rPr>
                <w:b/>
                <w:bCs/>
                <w:color w:val="auto"/>
              </w:rPr>
              <w:t>Relevant</w:t>
            </w:r>
          </w:p>
        </w:tc>
        <w:tc>
          <w:tcPr>
            <w:tcW w:w="1701" w:type="dxa"/>
          </w:tcPr>
          <w:p w14:paraId="099846E7" w14:textId="77777777" w:rsidR="005D3351" w:rsidRPr="005F55FC" w:rsidRDefault="005D3351" w:rsidP="005D3351">
            <w:pPr>
              <w:spacing w:before="0" w:after="160"/>
              <w:rPr>
                <w:b/>
                <w:bCs/>
                <w:color w:val="auto"/>
              </w:rPr>
            </w:pPr>
            <w:r w:rsidRPr="005F55FC">
              <w:rPr>
                <w:b/>
                <w:bCs/>
                <w:color w:val="auto"/>
              </w:rPr>
              <w:t>Time-bound</w:t>
            </w:r>
          </w:p>
        </w:tc>
      </w:tr>
      <w:tr w:rsidR="00BA07E6" w14:paraId="0639DBB3" w14:textId="77777777" w:rsidTr="00F74E4A">
        <w:trPr>
          <w:trHeight w:val="869"/>
          <w:jc w:val="center"/>
        </w:trPr>
        <w:tc>
          <w:tcPr>
            <w:tcW w:w="1555" w:type="dxa"/>
            <w:shd w:val="clear" w:color="auto" w:fill="FFEECD"/>
            <w:vAlign w:val="center"/>
          </w:tcPr>
          <w:p w14:paraId="3105068D" w14:textId="68DCFC2F" w:rsidR="005D3351" w:rsidRPr="001E6DA1" w:rsidRDefault="005D3351" w:rsidP="009737C7">
            <w:pPr>
              <w:spacing w:before="0" w:after="240"/>
              <w:jc w:val="center"/>
              <w:rPr>
                <w:b/>
                <w:bCs/>
                <w:color w:val="auto"/>
                <w:sz w:val="22"/>
                <w:szCs w:val="22"/>
              </w:rPr>
            </w:pPr>
            <w:r>
              <w:rPr>
                <w:b/>
                <w:bCs/>
                <w:color w:val="auto"/>
                <w:sz w:val="22"/>
                <w:szCs w:val="22"/>
              </w:rPr>
              <w:t xml:space="preserve">Eating </w:t>
            </w:r>
            <w:r w:rsidR="009737C7">
              <w:rPr>
                <w:b/>
                <w:bCs/>
                <w:color w:val="auto"/>
                <w:sz w:val="22"/>
                <w:szCs w:val="22"/>
              </w:rPr>
              <w:t>l</w:t>
            </w:r>
            <w:r>
              <w:rPr>
                <w:b/>
                <w:bCs/>
                <w:color w:val="auto"/>
                <w:sz w:val="22"/>
                <w:szCs w:val="22"/>
              </w:rPr>
              <w:t xml:space="preserve">ess </w:t>
            </w:r>
            <w:r w:rsidR="009737C7">
              <w:rPr>
                <w:b/>
                <w:bCs/>
                <w:color w:val="auto"/>
                <w:sz w:val="22"/>
                <w:szCs w:val="22"/>
              </w:rPr>
              <w:t>s</w:t>
            </w:r>
            <w:r>
              <w:rPr>
                <w:b/>
                <w:bCs/>
                <w:color w:val="auto"/>
                <w:sz w:val="22"/>
                <w:szCs w:val="22"/>
              </w:rPr>
              <w:t>ugar</w:t>
            </w:r>
          </w:p>
        </w:tc>
        <w:tc>
          <w:tcPr>
            <w:tcW w:w="1842" w:type="dxa"/>
            <w:shd w:val="clear" w:color="auto" w:fill="FFEECD"/>
          </w:tcPr>
          <w:p w14:paraId="28D929F6" w14:textId="187FBE85" w:rsidR="005D3351" w:rsidRPr="001E6DA1" w:rsidRDefault="005D3351" w:rsidP="005D3351">
            <w:pPr>
              <w:spacing w:before="0" w:after="160"/>
              <w:rPr>
                <w:color w:val="auto"/>
                <w:sz w:val="20"/>
                <w:szCs w:val="20"/>
              </w:rPr>
            </w:pPr>
            <w:r>
              <w:rPr>
                <w:color w:val="auto"/>
                <w:sz w:val="20"/>
                <w:szCs w:val="20"/>
                <w:lang w:val="en-GB"/>
              </w:rPr>
              <w:t>Avoid eating any food with more than 10</w:t>
            </w:r>
            <w:r w:rsidR="00AC3A57">
              <w:rPr>
                <w:color w:val="auto"/>
                <w:sz w:val="20"/>
                <w:szCs w:val="20"/>
                <w:lang w:val="en-GB"/>
              </w:rPr>
              <w:t>mg</w:t>
            </w:r>
            <w:r>
              <w:rPr>
                <w:color w:val="auto"/>
                <w:sz w:val="20"/>
                <w:szCs w:val="20"/>
                <w:lang w:val="en-GB"/>
              </w:rPr>
              <w:t xml:space="preserve"> of added sugar. </w:t>
            </w:r>
          </w:p>
        </w:tc>
        <w:tc>
          <w:tcPr>
            <w:tcW w:w="1985" w:type="dxa"/>
            <w:shd w:val="clear" w:color="auto" w:fill="FFEECD"/>
          </w:tcPr>
          <w:p w14:paraId="2E2B9AEF" w14:textId="15975B11" w:rsidR="005D3351" w:rsidRPr="001E6DA1" w:rsidRDefault="00B74D43" w:rsidP="005D3351">
            <w:pPr>
              <w:spacing w:before="0" w:after="160"/>
              <w:rPr>
                <w:color w:val="auto"/>
                <w:sz w:val="20"/>
                <w:szCs w:val="20"/>
              </w:rPr>
            </w:pPr>
            <w:r>
              <w:rPr>
                <w:color w:val="auto"/>
                <w:sz w:val="20"/>
                <w:szCs w:val="20"/>
              </w:rPr>
              <w:t>Number of sugary snacks you have eaten</w:t>
            </w:r>
            <w:r w:rsidR="00B62DEE">
              <w:rPr>
                <w:color w:val="auto"/>
                <w:sz w:val="20"/>
                <w:szCs w:val="20"/>
              </w:rPr>
              <w:t xml:space="preserve">. </w:t>
            </w:r>
          </w:p>
        </w:tc>
        <w:tc>
          <w:tcPr>
            <w:tcW w:w="1701" w:type="dxa"/>
            <w:shd w:val="clear" w:color="auto" w:fill="FFEECD"/>
          </w:tcPr>
          <w:p w14:paraId="59E3911F" w14:textId="77777777" w:rsidR="005D3351" w:rsidRPr="001E6DA1" w:rsidRDefault="005D3351" w:rsidP="005D3351">
            <w:pPr>
              <w:spacing w:before="0" w:after="160"/>
              <w:rPr>
                <w:color w:val="auto"/>
                <w:sz w:val="20"/>
                <w:szCs w:val="20"/>
              </w:rPr>
            </w:pPr>
            <w:r>
              <w:rPr>
                <w:color w:val="auto"/>
                <w:sz w:val="20"/>
                <w:szCs w:val="20"/>
              </w:rPr>
              <w:t xml:space="preserve">Check food labels in the grocery store. </w:t>
            </w:r>
          </w:p>
        </w:tc>
        <w:tc>
          <w:tcPr>
            <w:tcW w:w="1701" w:type="dxa"/>
            <w:shd w:val="clear" w:color="auto" w:fill="FFEECD"/>
          </w:tcPr>
          <w:p w14:paraId="0A434B59" w14:textId="77777777" w:rsidR="005D3351" w:rsidRPr="001E6DA1" w:rsidRDefault="005D3351" w:rsidP="005D3351">
            <w:pPr>
              <w:spacing w:before="0" w:after="160"/>
              <w:rPr>
                <w:color w:val="auto"/>
                <w:sz w:val="20"/>
                <w:szCs w:val="20"/>
              </w:rPr>
            </w:pPr>
            <w:r>
              <w:rPr>
                <w:color w:val="auto"/>
                <w:sz w:val="20"/>
                <w:szCs w:val="20"/>
                <w:lang w:val="en-GB"/>
              </w:rPr>
              <w:t xml:space="preserve">Improves awareness of amount of sugar in daily foods. </w:t>
            </w:r>
          </w:p>
        </w:tc>
        <w:tc>
          <w:tcPr>
            <w:tcW w:w="1701" w:type="dxa"/>
            <w:shd w:val="clear" w:color="auto" w:fill="FFEECD"/>
          </w:tcPr>
          <w:p w14:paraId="52AE5D30" w14:textId="3D325CC7" w:rsidR="005D3351" w:rsidRPr="001E6DA1" w:rsidRDefault="00A90507" w:rsidP="005D3351">
            <w:pPr>
              <w:spacing w:before="0" w:after="160"/>
              <w:rPr>
                <w:color w:val="auto"/>
                <w:sz w:val="20"/>
                <w:szCs w:val="20"/>
              </w:rPr>
            </w:pPr>
            <w:r>
              <w:rPr>
                <w:color w:val="auto"/>
                <w:sz w:val="20"/>
                <w:szCs w:val="20"/>
                <w:lang w:val="en-GB"/>
              </w:rPr>
              <w:t xml:space="preserve">Till the next meeting with the </w:t>
            </w:r>
            <w:r w:rsidR="00DB047B">
              <w:rPr>
                <w:color w:val="auto"/>
                <w:sz w:val="20"/>
                <w:szCs w:val="20"/>
                <w:lang w:val="en-GB"/>
              </w:rPr>
              <w:t>Coach</w:t>
            </w:r>
            <w:r>
              <w:rPr>
                <w:color w:val="auto"/>
                <w:sz w:val="20"/>
                <w:szCs w:val="20"/>
                <w:lang w:val="en-GB"/>
              </w:rPr>
              <w:t>.</w:t>
            </w:r>
          </w:p>
        </w:tc>
      </w:tr>
      <w:tr w:rsidR="00BA07E6" w14:paraId="3EC05F9E" w14:textId="77777777" w:rsidTr="00F74E4A">
        <w:trPr>
          <w:trHeight w:val="685"/>
          <w:jc w:val="center"/>
        </w:trPr>
        <w:tc>
          <w:tcPr>
            <w:tcW w:w="1555" w:type="dxa"/>
            <w:shd w:val="clear" w:color="auto" w:fill="F5FFD9"/>
            <w:vAlign w:val="center"/>
          </w:tcPr>
          <w:p w14:paraId="74AE0CA9" w14:textId="661D5B05" w:rsidR="005D3351" w:rsidRPr="001E6DA1" w:rsidRDefault="005D3351" w:rsidP="009737C7">
            <w:pPr>
              <w:spacing w:before="0" w:after="160"/>
              <w:jc w:val="center"/>
              <w:rPr>
                <w:b/>
                <w:bCs/>
                <w:color w:val="auto"/>
                <w:sz w:val="22"/>
                <w:szCs w:val="22"/>
              </w:rPr>
            </w:pPr>
            <w:r>
              <w:rPr>
                <w:b/>
                <w:bCs/>
                <w:color w:val="auto"/>
                <w:sz w:val="22"/>
                <w:szCs w:val="22"/>
              </w:rPr>
              <w:t xml:space="preserve">Eating </w:t>
            </w:r>
            <w:r w:rsidR="009737C7">
              <w:rPr>
                <w:b/>
                <w:bCs/>
                <w:color w:val="auto"/>
                <w:sz w:val="22"/>
                <w:szCs w:val="22"/>
              </w:rPr>
              <w:t>m</w:t>
            </w:r>
            <w:r>
              <w:rPr>
                <w:b/>
                <w:bCs/>
                <w:color w:val="auto"/>
                <w:sz w:val="22"/>
                <w:szCs w:val="22"/>
              </w:rPr>
              <w:t xml:space="preserve">ore </w:t>
            </w:r>
            <w:r w:rsidR="00A90507">
              <w:rPr>
                <w:b/>
                <w:bCs/>
                <w:color w:val="auto"/>
                <w:sz w:val="22"/>
                <w:szCs w:val="22"/>
              </w:rPr>
              <w:t xml:space="preserve">fruits and vegetables </w:t>
            </w:r>
          </w:p>
        </w:tc>
        <w:tc>
          <w:tcPr>
            <w:tcW w:w="1842" w:type="dxa"/>
            <w:shd w:val="clear" w:color="auto" w:fill="F5FFD9"/>
          </w:tcPr>
          <w:p w14:paraId="542896CB" w14:textId="77777777" w:rsidR="005D3351" w:rsidRPr="001E6DA1" w:rsidRDefault="005D3351" w:rsidP="005D3351">
            <w:pPr>
              <w:spacing w:before="0" w:after="160"/>
              <w:rPr>
                <w:color w:val="auto"/>
                <w:sz w:val="20"/>
                <w:szCs w:val="20"/>
              </w:rPr>
            </w:pPr>
            <w:r w:rsidRPr="001E6DA1">
              <w:rPr>
                <w:color w:val="auto"/>
                <w:sz w:val="20"/>
                <w:szCs w:val="20"/>
              </w:rPr>
              <w:t>Eat five servings of fruits/vegetables daily.</w:t>
            </w:r>
          </w:p>
        </w:tc>
        <w:tc>
          <w:tcPr>
            <w:tcW w:w="1985" w:type="dxa"/>
            <w:shd w:val="clear" w:color="auto" w:fill="F5FFD9"/>
          </w:tcPr>
          <w:p w14:paraId="342DDD10" w14:textId="0EF94C3B" w:rsidR="005D3351" w:rsidRPr="001E6DA1" w:rsidRDefault="00B74D43" w:rsidP="005D3351">
            <w:pPr>
              <w:spacing w:before="0" w:after="160"/>
              <w:rPr>
                <w:color w:val="auto"/>
                <w:sz w:val="20"/>
                <w:szCs w:val="20"/>
              </w:rPr>
            </w:pPr>
            <w:r>
              <w:rPr>
                <w:color w:val="auto"/>
                <w:sz w:val="20"/>
                <w:szCs w:val="20"/>
              </w:rPr>
              <w:t>Number of times they have eaten fruits and vegetables.</w:t>
            </w:r>
          </w:p>
        </w:tc>
        <w:tc>
          <w:tcPr>
            <w:tcW w:w="1701" w:type="dxa"/>
            <w:shd w:val="clear" w:color="auto" w:fill="F5FFD9"/>
          </w:tcPr>
          <w:p w14:paraId="5E867731" w14:textId="77777777" w:rsidR="005D3351" w:rsidRPr="001E6DA1" w:rsidRDefault="005D3351" w:rsidP="005D3351">
            <w:pPr>
              <w:spacing w:before="0" w:after="160"/>
              <w:rPr>
                <w:color w:val="auto"/>
                <w:sz w:val="20"/>
                <w:szCs w:val="20"/>
              </w:rPr>
            </w:pPr>
            <w:r w:rsidRPr="001E6DA1">
              <w:rPr>
                <w:color w:val="auto"/>
                <w:sz w:val="20"/>
                <w:szCs w:val="20"/>
              </w:rPr>
              <w:t>Plan meals/snacks weekly.</w:t>
            </w:r>
          </w:p>
        </w:tc>
        <w:tc>
          <w:tcPr>
            <w:tcW w:w="1701" w:type="dxa"/>
            <w:shd w:val="clear" w:color="auto" w:fill="F5FFD9"/>
          </w:tcPr>
          <w:p w14:paraId="67977E78" w14:textId="77777777" w:rsidR="005D3351" w:rsidRPr="001E6DA1" w:rsidRDefault="005D3351" w:rsidP="005D3351">
            <w:pPr>
              <w:spacing w:before="0" w:after="160"/>
              <w:rPr>
                <w:color w:val="auto"/>
                <w:sz w:val="20"/>
                <w:szCs w:val="20"/>
              </w:rPr>
            </w:pPr>
            <w:r>
              <w:rPr>
                <w:color w:val="auto"/>
                <w:sz w:val="20"/>
                <w:szCs w:val="20"/>
              </w:rPr>
              <w:t xml:space="preserve">Helps with weight loss. </w:t>
            </w:r>
          </w:p>
        </w:tc>
        <w:tc>
          <w:tcPr>
            <w:tcW w:w="1701" w:type="dxa"/>
            <w:shd w:val="clear" w:color="auto" w:fill="F5FFD9"/>
          </w:tcPr>
          <w:p w14:paraId="39DBC279" w14:textId="2AA263C7" w:rsidR="005D3351" w:rsidRPr="001E6DA1" w:rsidRDefault="00A90507" w:rsidP="005D3351">
            <w:pPr>
              <w:spacing w:before="0" w:after="160"/>
              <w:rPr>
                <w:color w:val="auto"/>
                <w:sz w:val="20"/>
                <w:szCs w:val="20"/>
              </w:rPr>
            </w:pPr>
            <w:r>
              <w:rPr>
                <w:color w:val="auto"/>
                <w:sz w:val="20"/>
                <w:szCs w:val="20"/>
              </w:rPr>
              <w:t xml:space="preserve">Till the next meeting with the </w:t>
            </w:r>
            <w:r w:rsidR="00DB047B">
              <w:rPr>
                <w:color w:val="auto"/>
                <w:sz w:val="20"/>
                <w:szCs w:val="20"/>
              </w:rPr>
              <w:t>Coach</w:t>
            </w:r>
            <w:r>
              <w:rPr>
                <w:color w:val="auto"/>
                <w:sz w:val="20"/>
                <w:szCs w:val="20"/>
              </w:rPr>
              <w:t xml:space="preserve">. </w:t>
            </w:r>
          </w:p>
        </w:tc>
      </w:tr>
    </w:tbl>
    <w:p w14:paraId="6668F88A" w14:textId="77777777" w:rsidR="00DC3109" w:rsidRDefault="00DC3109" w:rsidP="00DC3109">
      <w:pPr>
        <w:spacing w:before="0" w:after="0"/>
        <w:jc w:val="both"/>
        <w:rPr>
          <w:b/>
          <w:bCs/>
          <w:color w:val="000000" w:themeColor="text1"/>
        </w:rPr>
      </w:pPr>
    </w:p>
    <w:p w14:paraId="158AF91F" w14:textId="365E9AE4" w:rsidR="00EF5440" w:rsidRPr="00EF5440" w:rsidRDefault="00EF5440" w:rsidP="00DC3109">
      <w:pPr>
        <w:spacing w:before="0" w:after="0"/>
        <w:jc w:val="both"/>
        <w:rPr>
          <w:color w:val="000000" w:themeColor="text1"/>
        </w:rPr>
      </w:pPr>
      <w:r w:rsidRPr="00EF5440">
        <w:rPr>
          <w:b/>
          <w:bCs/>
          <w:color w:val="000000" w:themeColor="text1"/>
        </w:rPr>
        <w:t>Checking Goal Confidence (Achievable)</w:t>
      </w:r>
      <w:r w:rsidRPr="00EF5440">
        <w:rPr>
          <w:color w:val="000000" w:themeColor="text1"/>
        </w:rPr>
        <w:t xml:space="preserve">: IF the </w:t>
      </w:r>
      <w:r w:rsidR="00DB047B">
        <w:rPr>
          <w:color w:val="000000" w:themeColor="text1"/>
        </w:rPr>
        <w:t>Participant</w:t>
      </w:r>
      <w:r w:rsidRPr="00EF5440">
        <w:rPr>
          <w:color w:val="000000" w:themeColor="text1"/>
        </w:rPr>
        <w:t xml:space="preserve"> is struggling with motivation, ask them – </w:t>
      </w:r>
    </w:p>
    <w:p w14:paraId="0F83E2A5" w14:textId="77777777" w:rsidR="00EF5440" w:rsidRPr="00EF5440" w:rsidRDefault="00EF5440" w:rsidP="00DC3109">
      <w:pPr>
        <w:spacing w:before="0" w:after="0"/>
        <w:rPr>
          <w:color w:val="000000" w:themeColor="text1"/>
        </w:rPr>
      </w:pPr>
      <w:r w:rsidRPr="00EF5440">
        <w:rPr>
          <w:color w:val="000000" w:themeColor="text1"/>
        </w:rPr>
        <w:t>"On a scale of 1-10, how confident do you feel about achieving this in the next two weeks?"</w:t>
      </w:r>
    </w:p>
    <w:p w14:paraId="519A9940" w14:textId="77777777" w:rsidR="00EF5440" w:rsidRPr="00EF5440" w:rsidRDefault="00EF5440" w:rsidP="00DC3109">
      <w:pPr>
        <w:spacing w:before="0" w:after="0"/>
        <w:rPr>
          <w:color w:val="000000" w:themeColor="text1"/>
        </w:rPr>
      </w:pPr>
      <w:r w:rsidRPr="00EF5440">
        <w:rPr>
          <w:color w:val="000000" w:themeColor="text1"/>
        </w:rPr>
        <w:t>1 = Not at all confident</w:t>
      </w:r>
    </w:p>
    <w:p w14:paraId="32F606C4" w14:textId="77777777" w:rsidR="00EF5440" w:rsidRPr="00F74E4A" w:rsidRDefault="00EF5440" w:rsidP="00DC3109">
      <w:pPr>
        <w:spacing w:before="0" w:after="0"/>
        <w:rPr>
          <w:color w:val="auto"/>
        </w:rPr>
      </w:pPr>
      <w:r w:rsidRPr="00F74E4A">
        <w:rPr>
          <w:color w:val="auto"/>
        </w:rPr>
        <w:t>10 = Extremely confident</w:t>
      </w:r>
    </w:p>
    <w:p w14:paraId="236E50DE" w14:textId="77777777" w:rsidR="00EF5440" w:rsidRPr="00EF5440" w:rsidRDefault="00EF5440" w:rsidP="00DC3109">
      <w:pPr>
        <w:spacing w:before="0" w:after="0"/>
        <w:rPr>
          <w:color w:val="000000" w:themeColor="text1"/>
        </w:rPr>
      </w:pPr>
      <w:r w:rsidRPr="00F74E4A">
        <w:rPr>
          <w:rFonts w:ascii="Segoe UI Emoji" w:hAnsi="Segoe UI Emoji" w:cs="Segoe UI Emoji"/>
          <w:color w:val="auto"/>
        </w:rPr>
        <w:t>🌟</w:t>
      </w:r>
      <w:r w:rsidRPr="00EF5440">
        <w:rPr>
          <w:color w:val="000000" w:themeColor="text1"/>
        </w:rPr>
        <w:t xml:space="preserve"> Aim for 7-8: Challenging but achievable!</w:t>
      </w:r>
    </w:p>
    <w:p w14:paraId="741D48CB" w14:textId="7CFFD10E" w:rsidR="005D3351" w:rsidRPr="00EF5440" w:rsidRDefault="00230380" w:rsidP="002A3A86">
      <w:pPr>
        <w:pStyle w:val="Heading2"/>
        <w:numPr>
          <w:ilvl w:val="1"/>
          <w:numId w:val="86"/>
        </w:numPr>
        <w:spacing w:line="240" w:lineRule="auto"/>
        <w:ind w:left="567" w:hanging="425"/>
        <w:rPr>
          <w:b/>
          <w:color w:val="D17405"/>
          <w:u w:val="single"/>
        </w:rPr>
      </w:pPr>
      <w:bookmarkStart w:id="159" w:name="_Toc178155785"/>
      <w:bookmarkStart w:id="160" w:name="_Toc213939643"/>
      <w:r>
        <w:rPr>
          <w:b/>
          <w:bCs/>
          <w:color w:val="D17405"/>
          <w:u w:val="single"/>
        </w:rPr>
        <w:t>C</w:t>
      </w:r>
      <w:r w:rsidR="005D3351" w:rsidRPr="00230380">
        <w:rPr>
          <w:b/>
          <w:bCs/>
          <w:color w:val="D17405"/>
          <w:u w:val="single"/>
        </w:rPr>
        <w:t>losing and Next Steps (5 minutes)</w:t>
      </w:r>
      <w:bookmarkEnd w:id="159"/>
      <w:bookmarkEnd w:id="160"/>
    </w:p>
    <w:p w14:paraId="4468D90D" w14:textId="77777777" w:rsidR="0056493A" w:rsidRDefault="005D3351" w:rsidP="00201FFB">
      <w:pPr>
        <w:spacing w:before="0" w:after="0" w:line="240" w:lineRule="auto"/>
        <w:rPr>
          <w:rStyle w:val="tabchar"/>
          <w:rFonts w:ascii="Calibri" w:hAnsi="Calibri" w:cs="Calibri"/>
          <w:color w:val="000000"/>
          <w:shd w:val="clear" w:color="auto" w:fill="FFFFFF"/>
        </w:rPr>
      </w:pPr>
      <w:r w:rsidRPr="007C589B">
        <w:rPr>
          <w:rFonts w:ascii="Segoe UI Emoji" w:hAnsi="Segoe UI Emoji" w:cs="Segoe UI Emoji"/>
          <w:color w:val="auto"/>
          <w:sz w:val="32"/>
          <w:szCs w:val="32"/>
        </w:rPr>
        <w:t>🔑</w:t>
      </w:r>
      <w:r w:rsidR="00201FFB">
        <w:rPr>
          <w:rStyle w:val="normaltextrun"/>
          <w:rFonts w:ascii="Aptos" w:hAnsi="Aptos"/>
          <w:color w:val="000000"/>
          <w:shd w:val="clear" w:color="auto" w:fill="FFFFFF"/>
        </w:rPr>
        <w:t>R</w:t>
      </w:r>
      <w:r>
        <w:rPr>
          <w:rStyle w:val="normaltextrun"/>
          <w:rFonts w:ascii="Aptos" w:hAnsi="Aptos"/>
          <w:color w:val="000000"/>
          <w:shd w:val="clear" w:color="auto" w:fill="FFFFFF"/>
        </w:rPr>
        <w:t xml:space="preserve">ecap the key points and schedule the next session for two weeks’ time. </w:t>
      </w:r>
      <w:r>
        <w:rPr>
          <w:rStyle w:val="normaltextrun"/>
          <w:rFonts w:ascii="Aptos" w:hAnsi="Aptos"/>
          <w:b/>
          <w:bCs/>
          <w:i/>
          <w:iCs/>
          <w:color w:val="000000"/>
          <w:shd w:val="clear" w:color="auto" w:fill="FFFFFF"/>
        </w:rPr>
        <w:t xml:space="preserve">Be flexible if two weeks does not work and </w:t>
      </w:r>
      <w:r w:rsidR="00201FFB">
        <w:rPr>
          <w:rStyle w:val="normaltextrun"/>
          <w:rFonts w:ascii="Aptos" w:hAnsi="Aptos"/>
          <w:b/>
          <w:bCs/>
          <w:i/>
          <w:iCs/>
          <w:color w:val="000000"/>
          <w:shd w:val="clear" w:color="auto" w:fill="FFFFFF"/>
        </w:rPr>
        <w:t xml:space="preserve">they </w:t>
      </w:r>
      <w:r>
        <w:rPr>
          <w:rStyle w:val="normaltextrun"/>
          <w:rFonts w:ascii="Aptos" w:hAnsi="Aptos"/>
          <w:b/>
          <w:bCs/>
          <w:i/>
          <w:iCs/>
          <w:color w:val="000000"/>
          <w:shd w:val="clear" w:color="auto" w:fill="FFFFFF"/>
        </w:rPr>
        <w:t xml:space="preserve">need weekly support. </w:t>
      </w:r>
      <w:r>
        <w:rPr>
          <w:rStyle w:val="normaltextrun"/>
          <w:rFonts w:ascii="Aptos" w:hAnsi="Aptos"/>
          <w:color w:val="000000"/>
          <w:shd w:val="clear" w:color="auto" w:fill="FFFFFF"/>
        </w:rPr>
        <w:t>Remind them they can reach out via the app if needed.</w:t>
      </w:r>
    </w:p>
    <w:p w14:paraId="1CC4F05F" w14:textId="00FA5A2A" w:rsidR="00A050D4" w:rsidRPr="00FD7F34" w:rsidRDefault="007F2226" w:rsidP="00A050D4">
      <w:pPr>
        <w:jc w:val="center"/>
        <w:rPr>
          <w:b/>
          <w:bCs/>
          <w:color w:val="FF0000"/>
          <w:sz w:val="32"/>
          <w:szCs w:val="32"/>
          <w:u w:val="single"/>
        </w:rPr>
      </w:pPr>
      <w:r w:rsidRPr="0032525F">
        <w:rPr>
          <w:noProof/>
          <w:color w:val="FFEECD"/>
          <w14:ligatures w14:val="standardContextual"/>
        </w:rPr>
        <mc:AlternateContent>
          <mc:Choice Requires="wps">
            <w:drawing>
              <wp:anchor distT="0" distB="0" distL="114300" distR="114300" simplePos="0" relativeHeight="251658525" behindDoc="0" locked="0" layoutInCell="1" allowOverlap="1" wp14:anchorId="13F55279" wp14:editId="0ADBE573">
                <wp:simplePos x="0" y="0"/>
                <wp:positionH relativeFrom="margin">
                  <wp:posOffset>-57938</wp:posOffset>
                </wp:positionH>
                <wp:positionV relativeFrom="paragraph">
                  <wp:posOffset>182070</wp:posOffset>
                </wp:positionV>
                <wp:extent cx="6526727" cy="1713186"/>
                <wp:effectExtent l="0" t="0" r="26670" b="20955"/>
                <wp:wrapNone/>
                <wp:docPr id="570653361" name="Rectangle 1"/>
                <wp:cNvGraphicFramePr/>
                <a:graphic xmlns:a="http://schemas.openxmlformats.org/drawingml/2006/main">
                  <a:graphicData uri="http://schemas.microsoft.com/office/word/2010/wordprocessingShape">
                    <wps:wsp>
                      <wps:cNvSpPr/>
                      <wps:spPr>
                        <a:xfrm>
                          <a:off x="0" y="0"/>
                          <a:ext cx="6526727" cy="1713186"/>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15C7D9A">
              <v:rect id="Rectangle 1" style="position:absolute;margin-left:-4.55pt;margin-top:14.35pt;width:513.9pt;height:134.9pt;z-index:251658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15102A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">
                <v:stroke dashstyle="dash"/>
                <w10:wrap anchorx="margin"/>
              </v:rect>
            </w:pict>
          </mc:Fallback>
        </mc:AlternateContent>
      </w:r>
      <w:r w:rsidR="005D3351">
        <w:rPr>
          <w:rFonts w:ascii="Aptos" w:hAnsi="Aptos"/>
          <w:b/>
          <w:bCs/>
          <w:i/>
          <w:iCs/>
          <w:color w:val="000000"/>
          <w:shd w:val="clear" w:color="auto" w:fill="FFFFFF"/>
        </w:rPr>
        <w:br/>
      </w:r>
      <w:r w:rsidR="00A050D4" w:rsidRPr="00FD7F34">
        <w:rPr>
          <w:b/>
          <w:bCs/>
          <w:color w:val="FF0000"/>
          <w:sz w:val="32"/>
          <w:szCs w:val="32"/>
          <w:u w:val="single"/>
        </w:rPr>
        <w:t xml:space="preserve">COACH ACTION: Record Information from Session in </w:t>
      </w:r>
      <w:proofErr w:type="spellStart"/>
      <w:r w:rsidR="00A050D4" w:rsidRPr="00FD7F34">
        <w:rPr>
          <w:b/>
          <w:bCs/>
          <w:color w:val="FF0000"/>
          <w:sz w:val="32"/>
          <w:szCs w:val="32"/>
          <w:u w:val="single"/>
        </w:rPr>
        <w:t>SealedEnvelope</w:t>
      </w:r>
      <w:proofErr w:type="spellEnd"/>
    </w:p>
    <w:p w14:paraId="4A462981" w14:textId="5F6FFDE1" w:rsidR="00A050D4" w:rsidRPr="00120F7D" w:rsidRDefault="00F74E4A" w:rsidP="00A050D4">
      <w:pPr>
        <w:contextualSpacing/>
      </w:pPr>
      <w:r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488" behindDoc="1" locked="0" layoutInCell="1" allowOverlap="1" wp14:anchorId="43548296" wp14:editId="37566E04">
                <wp:simplePos x="0" y="0"/>
                <wp:positionH relativeFrom="column">
                  <wp:posOffset>1956675</wp:posOffset>
                </wp:positionH>
                <wp:positionV relativeFrom="paragraph">
                  <wp:posOffset>543495</wp:posOffset>
                </wp:positionV>
                <wp:extent cx="2722549" cy="650046"/>
                <wp:effectExtent l="12700" t="12700" r="20955" b="23495"/>
                <wp:wrapNone/>
                <wp:docPr id="885767670"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48791C7">
              <v:rect id="Rectangle 1" style="position:absolute;margin-left:154.05pt;margin-top:42.8pt;width:214.35pt;height:51.2pt;z-index:-251657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5F47C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"/>
            </w:pict>
          </mc:Fallback>
        </mc:AlternateContent>
      </w:r>
      <w:r w:rsidR="00A050D4" w:rsidRPr="00603E7E">
        <w:rPr>
          <w:rStyle w:val="normaltextrun"/>
          <w:b/>
          <w:bCs/>
          <w:noProof/>
          <w:color w:val="FF0000"/>
          <w:sz w:val="32"/>
          <w:szCs w:val="32"/>
        </w:rPr>
        <w:drawing>
          <wp:anchor distT="0" distB="0" distL="114300" distR="114300" simplePos="0" relativeHeight="251658489" behindDoc="1" locked="0" layoutInCell="1" allowOverlap="1" wp14:anchorId="71DB45A8" wp14:editId="7D45F68E">
            <wp:simplePos x="0" y="0"/>
            <wp:positionH relativeFrom="margin">
              <wp:align>left</wp:align>
            </wp:positionH>
            <wp:positionV relativeFrom="paragraph">
              <wp:posOffset>66675</wp:posOffset>
            </wp:positionV>
            <wp:extent cx="596265" cy="424180"/>
            <wp:effectExtent l="0" t="0" r="0" b="0"/>
            <wp:wrapTight wrapText="bothSides">
              <wp:wrapPolygon edited="0">
                <wp:start x="0" y="0"/>
                <wp:lineTo x="0" y="12611"/>
                <wp:lineTo x="14492" y="16491"/>
                <wp:lineTo x="16562" y="20371"/>
                <wp:lineTo x="17252" y="20371"/>
                <wp:lineTo x="20703" y="20371"/>
                <wp:lineTo x="20703" y="0"/>
                <wp:lineTo x="0" y="0"/>
              </wp:wrapPolygon>
            </wp:wrapTight>
            <wp:docPr id="1756174899"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50D4" w:rsidRPr="00120F7D">
        <w:rPr>
          <w:color w:val="000000" w:themeColor="text1"/>
        </w:rPr>
        <w:t xml:space="preserve">During or after the session, you will need to enter </w:t>
      </w:r>
      <w:r w:rsidR="00A050D4" w:rsidRPr="00120F7D">
        <w:rPr>
          <w:b/>
          <w:bCs/>
          <w:color w:val="000000" w:themeColor="text1"/>
        </w:rPr>
        <w:t xml:space="preserve">valuable data about the </w:t>
      </w:r>
      <w:r w:rsidR="00A050D4">
        <w:rPr>
          <w:b/>
          <w:bCs/>
          <w:color w:val="000000" w:themeColor="text1"/>
        </w:rPr>
        <w:t>Coach</w:t>
      </w:r>
      <w:r w:rsidR="00A050D4" w:rsidRPr="00120F7D">
        <w:rPr>
          <w:b/>
          <w:bCs/>
          <w:color w:val="000000" w:themeColor="text1"/>
        </w:rPr>
        <w:t xml:space="preserve">ing session with the </w:t>
      </w:r>
      <w:r w:rsidR="00A050D4">
        <w:rPr>
          <w:b/>
          <w:bCs/>
          <w:color w:val="000000" w:themeColor="text1"/>
        </w:rPr>
        <w:t>Participant</w:t>
      </w:r>
      <w:r w:rsidR="00A050D4" w:rsidRPr="00120F7D">
        <w:rPr>
          <w:color w:val="000000" w:themeColor="text1"/>
        </w:rPr>
        <w:t>, such as goals, any challenges, time and date of the session, etc.</w:t>
      </w:r>
    </w:p>
    <w:p w14:paraId="00B30E29" w14:textId="45EBB625" w:rsidR="00A050D4" w:rsidRDefault="00A050D4" w:rsidP="00A050D4">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7032FBA1" w14:textId="77777777" w:rsidR="00A050D4" w:rsidRDefault="00A050D4" w:rsidP="00A050D4">
      <w:pPr>
        <w:spacing w:before="0" w:after="0"/>
        <w:jc w:val="center"/>
        <w:rPr>
          <w:b/>
          <w:bCs/>
        </w:rPr>
      </w:pPr>
      <w:hyperlink r:id="rId144" w:history="1">
        <w:r w:rsidRPr="001E2A2C">
          <w:rPr>
            <w:rStyle w:val="Hyperlink"/>
            <w:b/>
            <w:bCs/>
          </w:rPr>
          <w:t>SealedEnvelope.com/access</w:t>
        </w:r>
      </w:hyperlink>
    </w:p>
    <w:p w14:paraId="6EEC4D4B" w14:textId="77777777" w:rsidR="00A050D4" w:rsidRPr="00545DE7" w:rsidRDefault="00A050D4" w:rsidP="00A050D4">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7A5E1AB9" w14:textId="756E8A06" w:rsidR="00A050D4" w:rsidRPr="00120F7D" w:rsidRDefault="00A050D4" w:rsidP="00A050D4">
      <w:pPr>
        <w:spacing w:before="0" w:after="0"/>
        <w:rPr>
          <w:i/>
          <w:iCs/>
          <w:color w:val="000000" w:themeColor="text1"/>
          <w:sz w:val="18"/>
          <w:szCs w:val="18"/>
        </w:rPr>
      </w:pPr>
    </w:p>
    <w:p w14:paraId="07341B61" w14:textId="59B5DC9E" w:rsidR="00A050D4" w:rsidRDefault="00A050D4" w:rsidP="00A050D4">
      <w:pPr>
        <w:tabs>
          <w:tab w:val="left" w:pos="3147"/>
        </w:tabs>
        <w:spacing w:before="0" w:after="160"/>
        <w:jc w:val="center"/>
        <w:rPr>
          <w:rStyle w:val="eop"/>
          <w:rFonts w:cs="Calibri"/>
          <w:b/>
          <w:bCs/>
          <w:sz w:val="18"/>
          <w:szCs w:val="18"/>
        </w:rPr>
      </w:pPr>
      <w:r w:rsidRPr="00120F7D">
        <w:rPr>
          <w:rFonts w:cs="Calibri"/>
          <w:b/>
          <w:bCs/>
          <w:sz w:val="18"/>
          <w:szCs w:val="18"/>
        </w:rPr>
        <w:t xml:space="preserve">End of </w:t>
      </w:r>
      <w:r>
        <w:rPr>
          <w:rFonts w:cs="Calibri"/>
          <w:b/>
          <w:bCs/>
          <w:sz w:val="18"/>
          <w:szCs w:val="18"/>
        </w:rPr>
        <w:t>Healthy Eating</w:t>
      </w:r>
      <w:r w:rsidRPr="00120F7D">
        <w:rPr>
          <w:rFonts w:cs="Calibri"/>
          <w:b/>
          <w:bCs/>
          <w:sz w:val="18"/>
          <w:szCs w:val="18"/>
        </w:rPr>
        <w:t xml:space="preserve"> Session 1.</w:t>
      </w:r>
    </w:p>
    <w:p w14:paraId="7C62527E" w14:textId="750B0890" w:rsidR="00DC3109" w:rsidRDefault="00DC3109" w:rsidP="00A050D4">
      <w:pPr>
        <w:spacing w:before="0" w:after="0" w:line="240" w:lineRule="auto"/>
        <w:jc w:val="center"/>
      </w:pPr>
    </w:p>
    <w:p w14:paraId="20260CB0" w14:textId="77777777" w:rsidR="00DC3109" w:rsidRDefault="00DC3109" w:rsidP="00EF5440"/>
    <w:p w14:paraId="7AC5D235" w14:textId="77777777" w:rsidR="00DC3109" w:rsidRPr="00EF5440" w:rsidRDefault="00DC3109" w:rsidP="00EF5440"/>
    <w:p w14:paraId="0502FABE" w14:textId="687B5D77" w:rsidR="00FE5758" w:rsidRPr="00F74E4A" w:rsidRDefault="00FE5758" w:rsidP="00E767B1">
      <w:pPr>
        <w:pStyle w:val="Heading1"/>
        <w:spacing w:before="0" w:after="0" w:line="240" w:lineRule="auto"/>
        <w:rPr>
          <w:rFonts w:asciiTheme="minorHAnsi" w:hAnsiTheme="minorHAnsi"/>
          <w:b/>
          <w:bCs/>
          <w:color w:val="0B769F" w:themeColor="accent4" w:themeShade="BF"/>
          <w:sz w:val="24"/>
          <w:szCs w:val="24"/>
        </w:rPr>
      </w:pPr>
      <w:bookmarkStart w:id="161" w:name="_Toc213939644"/>
      <w:r w:rsidRPr="00D00EBB">
        <w:rPr>
          <w:rFonts w:ascii="Aptos" w:hAnsi="Aptos" w:cs="Segoe UI"/>
          <w:noProof/>
          <w:color w:val="0F4761"/>
          <w:sz w:val="32"/>
          <w:szCs w:val="32"/>
          <w:lang w:eastAsia="en-GB"/>
        </w:rPr>
        <w:lastRenderedPageBreak/>
        <w:drawing>
          <wp:anchor distT="0" distB="0" distL="114300" distR="114300" simplePos="0" relativeHeight="251658311" behindDoc="1" locked="0" layoutInCell="1" allowOverlap="1" wp14:anchorId="74D88802" wp14:editId="4F6E1452">
            <wp:simplePos x="0" y="0"/>
            <wp:positionH relativeFrom="margin">
              <wp:align>left</wp:align>
            </wp:positionH>
            <wp:positionV relativeFrom="paragraph">
              <wp:posOffset>362585</wp:posOffset>
            </wp:positionV>
            <wp:extent cx="6654800" cy="73660"/>
            <wp:effectExtent l="0" t="0" r="0" b="2540"/>
            <wp:wrapTight wrapText="bothSides">
              <wp:wrapPolygon edited="0">
                <wp:start x="0" y="0"/>
                <wp:lineTo x="0" y="16759"/>
                <wp:lineTo x="21518" y="16759"/>
                <wp:lineTo x="21518" y="0"/>
                <wp:lineTo x="0" y="0"/>
              </wp:wrapPolygon>
            </wp:wrapTight>
            <wp:docPr id="7" name="Picture 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ap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54800" cy="73660"/>
                    </a:xfrm>
                    <a:prstGeom prst="rect">
                      <a:avLst/>
                    </a:prstGeom>
                    <a:noFill/>
                    <a:ln>
                      <a:noFill/>
                    </a:ln>
                  </pic:spPr>
                </pic:pic>
              </a:graphicData>
            </a:graphic>
            <wp14:sizeRelH relativeFrom="margin">
              <wp14:pctWidth>0</wp14:pctWidth>
            </wp14:sizeRelH>
          </wp:anchor>
        </w:drawing>
      </w:r>
      <w:r w:rsidRPr="00FE5758">
        <w:rPr>
          <w:rFonts w:asciiTheme="minorHAnsi" w:hAnsiTheme="minorHAnsi"/>
          <w:b/>
          <w:bCs/>
          <w:color w:val="0B769F" w:themeColor="accent4" w:themeShade="BF"/>
        </w:rPr>
        <w:t xml:space="preserve">Healthy Eating: Session 2 &amp; 3 – Progress Check </w:t>
      </w:r>
      <w:r w:rsidRPr="00F74E4A">
        <w:rPr>
          <w:rFonts w:asciiTheme="minorHAnsi" w:hAnsiTheme="minorHAnsi"/>
          <w:b/>
          <w:bCs/>
          <w:color w:val="0B769F" w:themeColor="accent4" w:themeShade="BF"/>
          <w:sz w:val="24"/>
          <w:szCs w:val="24"/>
        </w:rPr>
        <w:t>(~30 minutes)</w:t>
      </w:r>
      <w:bookmarkEnd w:id="161"/>
    </w:p>
    <w:p w14:paraId="3F0F1474" w14:textId="4D8F8804" w:rsidR="00FE5758" w:rsidRPr="00230380" w:rsidRDefault="00FE5758" w:rsidP="000471AB">
      <w:pPr>
        <w:pStyle w:val="Heading2"/>
        <w:numPr>
          <w:ilvl w:val="1"/>
          <w:numId w:val="83"/>
        </w:numPr>
        <w:spacing w:before="0" w:after="0" w:line="240" w:lineRule="auto"/>
        <w:ind w:left="426" w:hanging="284"/>
        <w:rPr>
          <w:b/>
          <w:bCs/>
          <w:color w:val="0F4761"/>
          <w:u w:val="single"/>
          <w:lang w:eastAsia="en-GB"/>
        </w:rPr>
      </w:pPr>
      <w:bookmarkStart w:id="162" w:name="_Toc213939645"/>
      <w:r w:rsidRPr="00230380">
        <w:rPr>
          <w:b/>
          <w:bCs/>
          <w:color w:val="D17405"/>
          <w:u w:val="single"/>
          <w:lang w:eastAsia="en-GB"/>
        </w:rPr>
        <w:t xml:space="preserve">Review the </w:t>
      </w:r>
      <w:r w:rsidR="00DB047B">
        <w:rPr>
          <w:b/>
          <w:bCs/>
          <w:color w:val="D17405"/>
          <w:u w:val="single"/>
          <w:lang w:eastAsia="en-GB"/>
        </w:rPr>
        <w:t>Participant</w:t>
      </w:r>
      <w:r w:rsidRPr="00230380">
        <w:rPr>
          <w:b/>
          <w:bCs/>
          <w:color w:val="D17405"/>
          <w:u w:val="single"/>
          <w:lang w:eastAsia="en-GB"/>
        </w:rPr>
        <w:t>’s Progress</w:t>
      </w:r>
      <w:bookmarkEnd w:id="162"/>
    </w:p>
    <w:p w14:paraId="40908A65" w14:textId="77777777" w:rsidR="00FE5758" w:rsidRPr="009F4813" w:rsidRDefault="00FE5758" w:rsidP="00F01A99">
      <w:pPr>
        <w:pStyle w:val="ListParagraph"/>
        <w:numPr>
          <w:ilvl w:val="0"/>
          <w:numId w:val="26"/>
        </w:numPr>
        <w:spacing w:before="0" w:after="0" w:line="240" w:lineRule="auto"/>
        <w:textAlignment w:val="baseline"/>
        <w:rPr>
          <w:rFonts w:ascii="Aptos" w:eastAsia="Times New Roman" w:hAnsi="Aptos" w:cs="Segoe UI"/>
          <w:color w:val="595959"/>
          <w:lang w:eastAsia="en-GB"/>
        </w:rPr>
      </w:pPr>
      <w:r w:rsidRPr="009F4813">
        <w:rPr>
          <w:rFonts w:ascii="Segoe UI Emoji" w:eastAsia="Times New Roman" w:hAnsi="Segoe UI Emoji" w:cs="Segoe UI"/>
          <w:color w:val="auto"/>
          <w:sz w:val="32"/>
          <w:szCs w:val="32"/>
          <w:lang w:eastAsia="en-GB"/>
        </w:rPr>
        <w:t>🎯</w:t>
      </w:r>
      <w:r w:rsidRPr="009F4813">
        <w:rPr>
          <w:rFonts w:ascii="Aptos" w:eastAsia="Times New Roman" w:hAnsi="Aptos" w:cs="Segoe UI"/>
          <w:b/>
          <w:bCs/>
          <w:color w:val="595959"/>
          <w:lang w:eastAsia="en-GB"/>
        </w:rPr>
        <w:t xml:space="preserve"> </w:t>
      </w:r>
      <w:r w:rsidRPr="009F4813">
        <w:rPr>
          <w:rFonts w:ascii="Aptos" w:eastAsia="Times New Roman" w:hAnsi="Aptos" w:cs="Segoe UI"/>
          <w:b/>
          <w:bCs/>
          <w:color w:val="000000"/>
          <w:lang w:eastAsia="en-GB"/>
        </w:rPr>
        <w:t>Goal Review:</w:t>
      </w:r>
      <w:r w:rsidRPr="009F4813">
        <w:rPr>
          <w:rFonts w:ascii="Aptos" w:eastAsia="Times New Roman" w:hAnsi="Aptos" w:cs="Segoe UI"/>
          <w:color w:val="000000"/>
          <w:lang w:eastAsia="en-GB"/>
        </w:rPr>
        <w:t xml:space="preserve"> Reflect on the goals from Session 1, highlighting successes, discuss obstacles, and adjust goals if needed. </w:t>
      </w:r>
    </w:p>
    <w:p w14:paraId="074C5FB1" w14:textId="7AC398A1" w:rsidR="00FE5758" w:rsidRPr="003B53E2" w:rsidRDefault="00FE5758" w:rsidP="00F01A99">
      <w:pPr>
        <w:pStyle w:val="ListParagraph"/>
        <w:numPr>
          <w:ilvl w:val="0"/>
          <w:numId w:val="26"/>
        </w:numPr>
        <w:spacing w:before="0" w:after="0" w:line="240" w:lineRule="auto"/>
        <w:textAlignment w:val="baseline"/>
        <w:rPr>
          <w:rFonts w:ascii="Aptos" w:eastAsia="Times New Roman" w:hAnsi="Aptos" w:cs="Segoe UI"/>
          <w:color w:val="595959"/>
          <w:lang w:eastAsia="en-GB"/>
        </w:rPr>
      </w:pPr>
      <w:r w:rsidRPr="009F4813">
        <w:rPr>
          <w:rFonts w:ascii="Segoe UI Emoji" w:eastAsia="Times New Roman" w:hAnsi="Segoe UI Emoji" w:cs="Segoe UI"/>
          <w:color w:val="auto"/>
          <w:sz w:val="32"/>
          <w:szCs w:val="32"/>
          <w:lang w:eastAsia="en-GB"/>
        </w:rPr>
        <w:t>📱</w:t>
      </w:r>
      <w:r w:rsidRPr="009F4813">
        <w:rPr>
          <w:rFonts w:ascii="Aptos" w:eastAsia="Times New Roman" w:hAnsi="Aptos" w:cs="Segoe UI"/>
          <w:b/>
          <w:bCs/>
          <w:color w:val="595959"/>
          <w:lang w:eastAsia="en-GB"/>
        </w:rPr>
        <w:t xml:space="preserve"> </w:t>
      </w:r>
      <w:r w:rsidRPr="009F4813">
        <w:rPr>
          <w:rFonts w:ascii="Aptos" w:eastAsia="Times New Roman" w:hAnsi="Aptos" w:cs="Segoe UI"/>
          <w:b/>
          <w:bCs/>
          <w:color w:val="000000"/>
          <w:lang w:eastAsia="en-GB"/>
        </w:rPr>
        <w:t>App Usage:</w:t>
      </w:r>
      <w:r w:rsidRPr="009F4813">
        <w:rPr>
          <w:rFonts w:ascii="Aptos" w:eastAsia="Times New Roman" w:hAnsi="Aptos" w:cs="Segoe UI"/>
          <w:color w:val="000000"/>
          <w:lang w:eastAsia="en-GB"/>
        </w:rPr>
        <w:t xml:space="preserve"> Review app engagement, including watching videos. </w:t>
      </w:r>
      <w:r w:rsidRPr="003B53E2">
        <w:rPr>
          <w:rFonts w:ascii="Aptos" w:eastAsia="Times New Roman" w:hAnsi="Aptos" w:cs="Segoe UI"/>
          <w:b/>
          <w:bCs/>
          <w:color w:val="000000"/>
          <w:lang w:eastAsia="en-GB"/>
        </w:rPr>
        <w:t>Praise</w:t>
      </w:r>
      <w:r w:rsidRPr="003B53E2">
        <w:rPr>
          <w:rFonts w:ascii="Aptos" w:eastAsia="Times New Roman" w:hAnsi="Aptos" w:cs="Segoe UI"/>
          <w:color w:val="000000"/>
          <w:lang w:eastAsia="en-GB"/>
        </w:rPr>
        <w:t xml:space="preserve"> any engagement and offer help if they faced challenges using the app</w:t>
      </w:r>
      <w:r w:rsidRPr="003B53E2">
        <w:rPr>
          <w:rFonts w:ascii="Aptos" w:eastAsia="Times New Roman" w:hAnsi="Aptos" w:cs="Segoe UI"/>
          <w:color w:val="595959"/>
          <w:lang w:eastAsia="en-GB"/>
        </w:rPr>
        <w:t>. </w:t>
      </w:r>
    </w:p>
    <w:p w14:paraId="17FFB7FC" w14:textId="0DF19284" w:rsidR="00FE5758" w:rsidRPr="00230380" w:rsidRDefault="00FE5758" w:rsidP="000471AB">
      <w:pPr>
        <w:pStyle w:val="Heading2"/>
        <w:numPr>
          <w:ilvl w:val="1"/>
          <w:numId w:val="83"/>
        </w:numPr>
        <w:ind w:left="567" w:hanging="425"/>
        <w:rPr>
          <w:b/>
          <w:bCs/>
          <w:color w:val="D17405"/>
          <w:u w:val="single"/>
          <w:lang w:eastAsia="en-GB"/>
        </w:rPr>
      </w:pPr>
      <w:bookmarkStart w:id="163" w:name="_Toc213939646"/>
      <w:r w:rsidRPr="00230380">
        <w:rPr>
          <w:b/>
          <w:bCs/>
          <w:color w:val="D17405"/>
          <w:u w:val="single"/>
          <w:lang w:eastAsia="en-GB"/>
        </w:rPr>
        <w:t>Problem-Solv</w:t>
      </w:r>
      <w:r w:rsidR="00230380">
        <w:rPr>
          <w:b/>
          <w:bCs/>
          <w:color w:val="D17405"/>
          <w:u w:val="single"/>
          <w:lang w:eastAsia="en-GB"/>
        </w:rPr>
        <w:t>e</w:t>
      </w:r>
      <w:r w:rsidRPr="00230380">
        <w:rPr>
          <w:b/>
          <w:bCs/>
          <w:color w:val="D17405"/>
          <w:u w:val="single"/>
          <w:lang w:eastAsia="en-GB"/>
        </w:rPr>
        <w:t>:</w:t>
      </w:r>
      <w:bookmarkEnd w:id="163"/>
    </w:p>
    <w:p w14:paraId="25DD371F" w14:textId="33129B3F" w:rsidR="00FE5758" w:rsidRPr="003B53E2" w:rsidRDefault="00FE5758" w:rsidP="00240362">
      <w:pPr>
        <w:numPr>
          <w:ilvl w:val="0"/>
          <w:numId w:val="74"/>
        </w:numPr>
        <w:spacing w:before="0" w:after="0" w:line="240" w:lineRule="auto"/>
        <w:textAlignment w:val="baseline"/>
        <w:rPr>
          <w:rFonts w:ascii="Aptos" w:eastAsia="Times New Roman" w:hAnsi="Aptos" w:cs="Segoe UI"/>
          <w:color w:val="auto"/>
          <w:lang w:eastAsia="en-GB"/>
        </w:rPr>
      </w:pPr>
      <w:r w:rsidRPr="00E41C8B">
        <w:rPr>
          <w:rFonts w:ascii="Segoe UI Emoji" w:eastAsia="Times New Roman" w:hAnsi="Segoe UI Emoji" w:cs="Segoe UI"/>
          <w:color w:val="auto"/>
          <w:sz w:val="32"/>
          <w:szCs w:val="32"/>
          <w:lang w:eastAsia="en-GB"/>
        </w:rPr>
        <w:t>💡</w:t>
      </w:r>
      <w:r w:rsidRPr="00E41C8B">
        <w:rPr>
          <w:rFonts w:ascii="Aptos" w:eastAsia="Times New Roman" w:hAnsi="Aptos" w:cs="Segoe UI"/>
          <w:color w:val="auto"/>
          <w:sz w:val="32"/>
          <w:szCs w:val="32"/>
          <w:lang w:eastAsia="en-GB"/>
        </w:rPr>
        <w:t xml:space="preserve"> </w:t>
      </w:r>
      <w:r w:rsidRPr="00E41C8B">
        <w:rPr>
          <w:rFonts w:ascii="Aptos" w:eastAsia="Times New Roman" w:hAnsi="Aptos" w:cs="Segoe UI"/>
          <w:b/>
          <w:bCs/>
          <w:color w:val="auto"/>
          <w:lang w:eastAsia="en-GB"/>
        </w:rPr>
        <w:t xml:space="preserve">Address Issues: </w:t>
      </w:r>
      <w:r w:rsidRPr="00E41C8B">
        <w:rPr>
          <w:rFonts w:ascii="Aptos" w:eastAsia="Times New Roman" w:hAnsi="Aptos" w:cs="Segoe UI"/>
          <w:color w:val="auto"/>
          <w:lang w:eastAsia="en-GB"/>
        </w:rPr>
        <w:t>Ask about any challenges and offer solutions. </w:t>
      </w:r>
      <w:r w:rsidRPr="003B53E2">
        <w:rPr>
          <w:rFonts w:ascii="Aptos" w:eastAsia="Times New Roman" w:hAnsi="Aptos" w:cs="Segoe UI"/>
          <w:color w:val="auto"/>
          <w:lang w:eastAsia="en-GB"/>
        </w:rPr>
        <w:t>Assist with app navigation</w:t>
      </w:r>
      <w:r w:rsidR="003B53E2">
        <w:rPr>
          <w:rFonts w:ascii="Aptos" w:eastAsia="Times New Roman" w:hAnsi="Aptos" w:cs="Segoe UI"/>
          <w:color w:val="auto"/>
          <w:lang w:eastAsia="en-GB"/>
        </w:rPr>
        <w:t>.</w:t>
      </w:r>
    </w:p>
    <w:p w14:paraId="32985683" w14:textId="77777777" w:rsidR="00FE5758" w:rsidRPr="00E41C8B" w:rsidRDefault="00FE5758" w:rsidP="00240362">
      <w:pPr>
        <w:numPr>
          <w:ilvl w:val="1"/>
          <w:numId w:val="74"/>
        </w:numPr>
        <w:spacing w:before="0" w:after="0" w:line="240" w:lineRule="auto"/>
        <w:textAlignment w:val="baseline"/>
        <w:rPr>
          <w:rFonts w:ascii="Aptos" w:eastAsia="Times New Roman" w:hAnsi="Aptos" w:cs="Segoe UI"/>
          <w:color w:val="auto"/>
          <w:lang w:eastAsia="en-GB"/>
        </w:rPr>
      </w:pPr>
      <w:r w:rsidRPr="00E41C8B">
        <w:rPr>
          <w:rFonts w:ascii="Aptos" w:eastAsia="Times New Roman" w:hAnsi="Aptos" w:cs="Segoe UI"/>
          <w:b/>
          <w:bCs/>
          <w:i/>
          <w:iCs/>
          <w:color w:val="auto"/>
          <w:lang w:eastAsia="en-GB"/>
        </w:rPr>
        <w:t xml:space="preserve">Reassurance: </w:t>
      </w:r>
      <w:r w:rsidRPr="00E41C8B">
        <w:rPr>
          <w:rFonts w:ascii="Aptos" w:eastAsia="Times New Roman" w:hAnsi="Aptos" w:cs="Segoe UI"/>
          <w:i/>
          <w:iCs/>
          <w:color w:val="auto"/>
          <w:lang w:eastAsia="en-GB"/>
        </w:rPr>
        <w:t>Emphasise that challenges are part of the process and can be managed.</w:t>
      </w:r>
      <w:r w:rsidRPr="00E41C8B">
        <w:rPr>
          <w:rFonts w:ascii="Aptos" w:eastAsia="Times New Roman" w:hAnsi="Aptos" w:cs="Segoe UI"/>
          <w:color w:val="auto"/>
          <w:lang w:eastAsia="en-GB"/>
        </w:rPr>
        <w:t> </w:t>
      </w:r>
    </w:p>
    <w:p w14:paraId="193BA68D" w14:textId="7D5EF025" w:rsidR="00FE5758" w:rsidRPr="005B5DFB" w:rsidRDefault="00FE5758" w:rsidP="000471AB">
      <w:pPr>
        <w:pStyle w:val="Heading2"/>
        <w:numPr>
          <w:ilvl w:val="1"/>
          <w:numId w:val="83"/>
        </w:numPr>
        <w:ind w:left="567" w:hanging="425"/>
        <w:rPr>
          <w:b/>
          <w:bCs/>
          <w:color w:val="D17405"/>
          <w:u w:val="single"/>
          <w:lang w:eastAsia="en-GB"/>
        </w:rPr>
      </w:pPr>
      <w:bookmarkStart w:id="164" w:name="_Toc213939647"/>
      <w:r w:rsidRPr="005B5DFB">
        <w:rPr>
          <w:b/>
          <w:bCs/>
          <w:color w:val="D17405"/>
          <w:u w:val="single"/>
          <w:lang w:eastAsia="en-GB"/>
        </w:rPr>
        <w:t>Next Steps:</w:t>
      </w:r>
      <w:bookmarkEnd w:id="164"/>
      <w:r w:rsidRPr="005B5DFB">
        <w:rPr>
          <w:b/>
          <w:bCs/>
          <w:color w:val="D17405"/>
          <w:u w:val="single"/>
          <w:lang w:eastAsia="en-GB"/>
        </w:rPr>
        <w:t> </w:t>
      </w:r>
    </w:p>
    <w:p w14:paraId="2071233A" w14:textId="77777777" w:rsidR="00FE5758" w:rsidRPr="00E41C8B" w:rsidRDefault="00FE5758" w:rsidP="00240362">
      <w:pPr>
        <w:numPr>
          <w:ilvl w:val="0"/>
          <w:numId w:val="75"/>
        </w:numPr>
        <w:spacing w:before="0" w:after="0" w:line="240" w:lineRule="auto"/>
        <w:textAlignment w:val="baseline"/>
        <w:rPr>
          <w:rFonts w:ascii="Aptos" w:eastAsia="Times New Roman" w:hAnsi="Aptos" w:cs="Segoe UI"/>
          <w:color w:val="auto"/>
          <w:lang w:eastAsia="en-GB"/>
        </w:rPr>
      </w:pPr>
      <w:r w:rsidRPr="00E41C8B">
        <w:rPr>
          <w:rFonts w:ascii="Segoe UI Emoji" w:eastAsia="Times New Roman" w:hAnsi="Segoe UI Emoji" w:cs="Segoe UI"/>
          <w:color w:val="auto"/>
          <w:sz w:val="32"/>
          <w:szCs w:val="32"/>
          <w:lang w:eastAsia="en-GB"/>
        </w:rPr>
        <w:t>⚡</w:t>
      </w:r>
      <w:r w:rsidRPr="00E41C8B">
        <w:rPr>
          <w:rFonts w:ascii="Aptos" w:eastAsia="Times New Roman" w:hAnsi="Aptos" w:cs="Segoe UI"/>
          <w:b/>
          <w:bCs/>
          <w:color w:val="auto"/>
          <w:lang w:eastAsia="en-GB"/>
        </w:rPr>
        <w:t xml:space="preserve">Highlight Impact: </w:t>
      </w:r>
      <w:r w:rsidRPr="00E41C8B">
        <w:rPr>
          <w:rFonts w:ascii="Aptos" w:eastAsia="Times New Roman" w:hAnsi="Aptos" w:cs="Segoe UI"/>
          <w:color w:val="auto"/>
          <w:lang w:eastAsia="en-GB"/>
        </w:rPr>
        <w:t>Emphasise the long-term benefits of diet and lifestyle changes on weight.  </w:t>
      </w:r>
    </w:p>
    <w:p w14:paraId="2F611DCC" w14:textId="77777777" w:rsidR="00FE5758" w:rsidRPr="00E41C8B" w:rsidRDefault="00FE5758" w:rsidP="00240362">
      <w:pPr>
        <w:numPr>
          <w:ilvl w:val="0"/>
          <w:numId w:val="75"/>
        </w:numPr>
        <w:spacing w:before="0" w:after="0" w:line="240" w:lineRule="auto"/>
        <w:textAlignment w:val="baseline"/>
        <w:rPr>
          <w:rFonts w:ascii="Aptos" w:eastAsia="Times New Roman" w:hAnsi="Aptos" w:cs="Segoe UI"/>
          <w:color w:val="auto"/>
          <w:lang w:eastAsia="en-GB"/>
        </w:rPr>
      </w:pPr>
      <w:r w:rsidRPr="00E41C8B">
        <w:rPr>
          <w:rFonts w:ascii="Segoe UI Emoji" w:eastAsia="Times New Roman" w:hAnsi="Segoe UI Emoji" w:cs="Segoe UI"/>
          <w:color w:val="auto"/>
          <w:sz w:val="32"/>
          <w:szCs w:val="32"/>
          <w:lang w:eastAsia="en-GB"/>
        </w:rPr>
        <w:t>⏩</w:t>
      </w:r>
      <w:r w:rsidRPr="00E41C8B">
        <w:rPr>
          <w:rFonts w:ascii="Aptos" w:eastAsia="Times New Roman" w:hAnsi="Aptos" w:cs="Segoe UI"/>
          <w:color w:val="auto"/>
          <w:lang w:eastAsia="en-GB"/>
        </w:rPr>
        <w:t xml:space="preserve"> After Session 3: </w:t>
      </w:r>
      <w:r w:rsidRPr="00E41C8B">
        <w:rPr>
          <w:rFonts w:ascii="Aptos" w:eastAsia="Times New Roman" w:hAnsi="Aptos" w:cs="Segoe UI"/>
          <w:b/>
          <w:bCs/>
          <w:color w:val="auto"/>
          <w:lang w:eastAsia="en-GB"/>
        </w:rPr>
        <w:t xml:space="preserve">Prepare for transition </w:t>
      </w:r>
      <w:r w:rsidRPr="00E41C8B">
        <w:rPr>
          <w:rFonts w:ascii="Aptos" w:eastAsia="Times New Roman" w:hAnsi="Aptos" w:cs="Segoe UI"/>
          <w:color w:val="auto"/>
          <w:lang w:eastAsia="en-GB"/>
        </w:rPr>
        <w:t>to the next risk factor. </w:t>
      </w:r>
    </w:p>
    <w:p w14:paraId="66BDA52A" w14:textId="77777777" w:rsidR="002B61EE" w:rsidRPr="002B61EE" w:rsidRDefault="00FE5758" w:rsidP="00240362">
      <w:pPr>
        <w:numPr>
          <w:ilvl w:val="0"/>
          <w:numId w:val="75"/>
        </w:numPr>
        <w:spacing w:before="0" w:after="0" w:line="240" w:lineRule="auto"/>
        <w:textAlignment w:val="baseline"/>
        <w:rPr>
          <w:rFonts w:ascii="Segoe UI" w:eastAsia="Times New Roman" w:hAnsi="Segoe UI" w:cs="Segoe UI"/>
          <w:color w:val="0F4761"/>
          <w:sz w:val="18"/>
          <w:szCs w:val="18"/>
          <w:lang w:eastAsia="en-GB"/>
        </w:rPr>
      </w:pPr>
      <w:r w:rsidRPr="00E41C8B">
        <w:rPr>
          <w:rFonts w:ascii="Segoe UI Emoji" w:eastAsia="Times New Roman" w:hAnsi="Segoe UI Emoji" w:cs="Segoe UI"/>
          <w:color w:val="auto"/>
          <w:sz w:val="32"/>
          <w:szCs w:val="32"/>
          <w:lang w:eastAsia="en-GB"/>
        </w:rPr>
        <w:t>🎉</w:t>
      </w:r>
      <w:r w:rsidRPr="00E41C8B">
        <w:rPr>
          <w:rFonts w:ascii="Aptos" w:eastAsia="Times New Roman" w:hAnsi="Aptos" w:cs="Segoe UI"/>
          <w:b/>
          <w:bCs/>
          <w:color w:val="auto"/>
          <w:lang w:eastAsia="en-GB"/>
        </w:rPr>
        <w:t xml:space="preserve"> Positive Reinforcement:</w:t>
      </w:r>
      <w:r w:rsidRPr="00E41C8B">
        <w:rPr>
          <w:rFonts w:ascii="Aptos" w:eastAsia="Times New Roman" w:hAnsi="Aptos" w:cs="Segoe UI"/>
          <w:color w:val="auto"/>
          <w:lang w:eastAsia="en-GB"/>
        </w:rPr>
        <w:t> </w:t>
      </w:r>
      <w:r w:rsidRPr="00E41C8B">
        <w:rPr>
          <w:rFonts w:ascii="Aptos" w:eastAsia="Times New Roman" w:hAnsi="Aptos" w:cs="Segoe UI"/>
          <w:b/>
          <w:bCs/>
          <w:color w:val="auto"/>
          <w:lang w:eastAsia="en-GB"/>
        </w:rPr>
        <w:t xml:space="preserve">Celebrate achievements, </w:t>
      </w:r>
      <w:r w:rsidRPr="00E41C8B">
        <w:rPr>
          <w:rFonts w:ascii="Aptos" w:eastAsia="Times New Roman" w:hAnsi="Aptos" w:cs="Segoe UI"/>
          <w:color w:val="auto"/>
          <w:lang w:eastAsia="en-GB"/>
        </w:rPr>
        <w:t>even if small, and highlight how these changes lead to a healthy weight.  </w:t>
      </w:r>
    </w:p>
    <w:p w14:paraId="4BA6DC8C" w14:textId="1CA4ACB2" w:rsidR="00FE5758" w:rsidRPr="00E41C8B" w:rsidRDefault="00FE5758" w:rsidP="00240362">
      <w:pPr>
        <w:numPr>
          <w:ilvl w:val="0"/>
          <w:numId w:val="76"/>
        </w:numPr>
        <w:spacing w:before="0" w:after="0" w:line="240" w:lineRule="auto"/>
        <w:textAlignment w:val="baseline"/>
        <w:rPr>
          <w:rFonts w:ascii="Aptos" w:eastAsia="Times New Roman" w:hAnsi="Aptos" w:cs="Segoe UI"/>
          <w:color w:val="auto"/>
          <w:lang w:eastAsia="en-GB"/>
        </w:rPr>
      </w:pPr>
      <w:r w:rsidRPr="00E41C8B">
        <w:rPr>
          <w:rFonts w:ascii="Segoe UI Emoji" w:eastAsia="Times New Roman" w:hAnsi="Segoe UI Emoji" w:cs="Segoe UI"/>
          <w:color w:val="auto"/>
          <w:sz w:val="32"/>
          <w:szCs w:val="32"/>
          <w:lang w:eastAsia="en-GB"/>
        </w:rPr>
        <w:t>🏃</w:t>
      </w:r>
      <w:r w:rsidRPr="00E41C8B">
        <w:rPr>
          <w:rFonts w:ascii="Aptos" w:eastAsia="Times New Roman" w:hAnsi="Aptos" w:cs="Segoe UI"/>
          <w:color w:val="auto"/>
          <w:sz w:val="32"/>
          <w:szCs w:val="32"/>
          <w:lang w:eastAsia="en-GB"/>
        </w:rPr>
        <w:t>‍</w:t>
      </w:r>
      <w:r w:rsidRPr="00E41C8B">
        <w:rPr>
          <w:rFonts w:ascii="Segoe UI Emoji" w:eastAsia="Times New Roman" w:hAnsi="Segoe UI Emoji" w:cs="Segoe UI"/>
          <w:color w:val="auto"/>
          <w:sz w:val="32"/>
          <w:szCs w:val="32"/>
          <w:lang w:eastAsia="en-GB"/>
        </w:rPr>
        <w:t>♂️</w:t>
      </w:r>
      <w:r w:rsidRPr="00E41C8B">
        <w:rPr>
          <w:rFonts w:ascii="Aptos" w:eastAsia="Times New Roman" w:hAnsi="Aptos" w:cs="Segoe UI"/>
          <w:color w:val="auto"/>
          <w:lang w:eastAsia="en-GB"/>
        </w:rPr>
        <w:t xml:space="preserve"> </w:t>
      </w:r>
      <w:r w:rsidRPr="00E41C8B">
        <w:rPr>
          <w:rFonts w:ascii="Aptos" w:eastAsia="Times New Roman" w:hAnsi="Aptos" w:cs="Segoe UI"/>
          <w:b/>
          <w:bCs/>
          <w:color w:val="auto"/>
          <w:lang w:eastAsia="en-GB"/>
        </w:rPr>
        <w:t xml:space="preserve">Emphasise long-term effort: </w:t>
      </w:r>
      <w:r w:rsidRPr="00E41C8B">
        <w:rPr>
          <w:rFonts w:ascii="Aptos" w:eastAsia="Times New Roman" w:hAnsi="Aptos" w:cs="Segoe UI"/>
          <w:color w:val="auto"/>
          <w:lang w:eastAsia="en-GB"/>
        </w:rPr>
        <w:t>Reinforce that ma</w:t>
      </w:r>
      <w:r w:rsidR="00BD33FD">
        <w:rPr>
          <w:rFonts w:ascii="Aptos" w:eastAsia="Times New Roman" w:hAnsi="Aptos" w:cs="Segoe UI"/>
          <w:color w:val="auto"/>
          <w:lang w:eastAsia="en-GB"/>
        </w:rPr>
        <w:t xml:space="preserve">intaining a healthy diet </w:t>
      </w:r>
      <w:r w:rsidRPr="00E41C8B">
        <w:rPr>
          <w:rFonts w:ascii="Aptos" w:eastAsia="Times New Roman" w:hAnsi="Aptos" w:cs="Segoe UI"/>
          <w:color w:val="auto"/>
          <w:lang w:eastAsia="en-GB"/>
        </w:rPr>
        <w:t>is an ongoing process. </w:t>
      </w:r>
    </w:p>
    <w:p w14:paraId="436F0349" w14:textId="61C86749" w:rsidR="00EF5440" w:rsidRDefault="00EF5440" w:rsidP="005D3351">
      <w:pPr>
        <w:spacing w:before="0" w:after="160" w:line="240" w:lineRule="auto"/>
        <w:rPr>
          <w:b/>
          <w:bCs/>
          <w:color w:val="000000" w:themeColor="text1"/>
        </w:rPr>
      </w:pPr>
    </w:p>
    <w:p w14:paraId="6526CDBC" w14:textId="74CD08D8" w:rsidR="00A050D4" w:rsidRDefault="007F2226" w:rsidP="005D3351">
      <w:pPr>
        <w:spacing w:before="0" w:after="160" w:line="240" w:lineRule="auto"/>
        <w:rPr>
          <w:b/>
          <w:bCs/>
          <w:color w:val="000000" w:themeColor="text1"/>
        </w:rPr>
      </w:pPr>
      <w:r w:rsidRPr="0032525F">
        <w:rPr>
          <w:noProof/>
          <w:color w:val="FFEECD"/>
          <w14:ligatures w14:val="standardContextual"/>
        </w:rPr>
        <mc:AlternateContent>
          <mc:Choice Requires="wps">
            <w:drawing>
              <wp:anchor distT="0" distB="0" distL="114300" distR="114300" simplePos="0" relativeHeight="251658526" behindDoc="0" locked="0" layoutInCell="1" allowOverlap="1" wp14:anchorId="2D9F4425" wp14:editId="33EAB4A0">
                <wp:simplePos x="0" y="0"/>
                <wp:positionH relativeFrom="margin">
                  <wp:align>right</wp:align>
                </wp:positionH>
                <wp:positionV relativeFrom="paragraph">
                  <wp:posOffset>140554</wp:posOffset>
                </wp:positionV>
                <wp:extent cx="6496247" cy="1828800"/>
                <wp:effectExtent l="0" t="0" r="19050" b="19050"/>
                <wp:wrapNone/>
                <wp:docPr id="941856154" name="Rectangle 1"/>
                <wp:cNvGraphicFramePr/>
                <a:graphic xmlns:a="http://schemas.openxmlformats.org/drawingml/2006/main">
                  <a:graphicData uri="http://schemas.microsoft.com/office/word/2010/wordprocessingShape">
                    <wps:wsp>
                      <wps:cNvSpPr/>
                      <wps:spPr>
                        <a:xfrm>
                          <a:off x="0" y="0"/>
                          <a:ext cx="6496247" cy="1828800"/>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8EA5721">
              <v:rect id="Rectangle 1" style="position:absolute;margin-left:460.3pt;margin-top:11.05pt;width:511.5pt;height:2in;z-index:25165852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f6c5ac [1301]" strokeweight="1.5pt" w14:anchorId="6B965C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">
                <v:stroke dashstyle="dash"/>
                <w10:wrap anchorx="margin"/>
              </v:rect>
            </w:pict>
          </mc:Fallback>
        </mc:AlternateContent>
      </w:r>
    </w:p>
    <w:p w14:paraId="0333C749" w14:textId="6AD87ECE" w:rsidR="00A050D4" w:rsidRPr="00FD7F34" w:rsidRDefault="00A050D4" w:rsidP="00A050D4">
      <w:pPr>
        <w:jc w:val="center"/>
        <w:rPr>
          <w:b/>
          <w:bCs/>
          <w:color w:val="FF0000"/>
          <w:sz w:val="32"/>
          <w:szCs w:val="32"/>
          <w:u w:val="single"/>
        </w:rPr>
      </w:pPr>
      <w:r w:rsidRPr="00FD7F34">
        <w:rPr>
          <w:b/>
          <w:bCs/>
          <w:color w:val="FF0000"/>
          <w:sz w:val="32"/>
          <w:szCs w:val="32"/>
          <w:u w:val="single"/>
        </w:rPr>
        <w:t xml:space="preserve">COACH ACTION: Record Information from Session in </w:t>
      </w:r>
      <w:proofErr w:type="spellStart"/>
      <w:r w:rsidRPr="00FD7F34">
        <w:rPr>
          <w:b/>
          <w:bCs/>
          <w:color w:val="FF0000"/>
          <w:sz w:val="32"/>
          <w:szCs w:val="32"/>
          <w:u w:val="single"/>
        </w:rPr>
        <w:t>SealedEnvelope</w:t>
      </w:r>
      <w:proofErr w:type="spellEnd"/>
    </w:p>
    <w:p w14:paraId="7470DFB5" w14:textId="3B09DCB8" w:rsidR="00A050D4" w:rsidRPr="00120F7D" w:rsidRDefault="00541384" w:rsidP="00A050D4">
      <w:pPr>
        <w:contextualSpacing/>
      </w:pPr>
      <w:r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490" behindDoc="1" locked="0" layoutInCell="1" allowOverlap="1" wp14:anchorId="107E8D4B" wp14:editId="12F3DD7D">
                <wp:simplePos x="0" y="0"/>
                <wp:positionH relativeFrom="column">
                  <wp:posOffset>1914634</wp:posOffset>
                </wp:positionH>
                <wp:positionV relativeFrom="paragraph">
                  <wp:posOffset>564515</wp:posOffset>
                </wp:positionV>
                <wp:extent cx="2722549" cy="650046"/>
                <wp:effectExtent l="12700" t="12700" r="20955" b="23495"/>
                <wp:wrapNone/>
                <wp:docPr id="650968730"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D645692">
              <v:rect id="Rectangle 1" style="position:absolute;margin-left:150.75pt;margin-top:44.45pt;width:214.35pt;height:51.2pt;z-index:-2516579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33CE84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"/>
            </w:pict>
          </mc:Fallback>
        </mc:AlternateContent>
      </w:r>
      <w:r w:rsidR="00FC7512" w:rsidRPr="00603E7E">
        <w:rPr>
          <w:rStyle w:val="normaltextrun"/>
          <w:b/>
          <w:bCs/>
          <w:noProof/>
          <w:color w:val="FF0000"/>
          <w:sz w:val="32"/>
          <w:szCs w:val="32"/>
        </w:rPr>
        <w:drawing>
          <wp:anchor distT="0" distB="0" distL="114300" distR="114300" simplePos="0" relativeHeight="251658491" behindDoc="1" locked="0" layoutInCell="1" allowOverlap="1" wp14:anchorId="154F4B9D" wp14:editId="62EC556B">
            <wp:simplePos x="0" y="0"/>
            <wp:positionH relativeFrom="column">
              <wp:posOffset>-114300</wp:posOffset>
            </wp:positionH>
            <wp:positionV relativeFrom="paragraph">
              <wp:posOffset>41275</wp:posOffset>
            </wp:positionV>
            <wp:extent cx="596265" cy="424180"/>
            <wp:effectExtent l="0" t="0" r="635" b="0"/>
            <wp:wrapTight wrapText="bothSides">
              <wp:wrapPolygon edited="0">
                <wp:start x="0" y="0"/>
                <wp:lineTo x="0" y="11641"/>
                <wp:lineTo x="18403" y="20695"/>
                <wp:lineTo x="20703" y="20695"/>
                <wp:lineTo x="21163" y="19401"/>
                <wp:lineTo x="21163" y="1293"/>
                <wp:lineTo x="20243" y="0"/>
                <wp:lineTo x="0" y="0"/>
              </wp:wrapPolygon>
            </wp:wrapTight>
            <wp:docPr id="251510068"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50D4" w:rsidRPr="00120F7D">
        <w:rPr>
          <w:color w:val="000000" w:themeColor="text1"/>
        </w:rPr>
        <w:t xml:space="preserve">During or after the session, you will need to enter </w:t>
      </w:r>
      <w:r w:rsidR="00A050D4" w:rsidRPr="00120F7D">
        <w:rPr>
          <w:b/>
          <w:bCs/>
          <w:color w:val="000000" w:themeColor="text1"/>
        </w:rPr>
        <w:t xml:space="preserve">valuable data about the </w:t>
      </w:r>
      <w:r w:rsidR="00A050D4">
        <w:rPr>
          <w:b/>
          <w:bCs/>
          <w:color w:val="000000" w:themeColor="text1"/>
        </w:rPr>
        <w:t>Coach</w:t>
      </w:r>
      <w:r w:rsidR="00A050D4" w:rsidRPr="00120F7D">
        <w:rPr>
          <w:b/>
          <w:bCs/>
          <w:color w:val="000000" w:themeColor="text1"/>
        </w:rPr>
        <w:t xml:space="preserve">ing session with the </w:t>
      </w:r>
      <w:r w:rsidR="00A050D4">
        <w:rPr>
          <w:b/>
          <w:bCs/>
          <w:color w:val="000000" w:themeColor="text1"/>
        </w:rPr>
        <w:t>Participant</w:t>
      </w:r>
      <w:r w:rsidR="00A050D4" w:rsidRPr="00120F7D">
        <w:rPr>
          <w:color w:val="000000" w:themeColor="text1"/>
        </w:rPr>
        <w:t>, such as goals, any challenges, time and date of the session, etc.</w:t>
      </w:r>
    </w:p>
    <w:p w14:paraId="294318B2" w14:textId="1F1D293D" w:rsidR="00A050D4" w:rsidRDefault="00A050D4" w:rsidP="00A050D4">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0E172B7A" w14:textId="1B88EBC6" w:rsidR="00A050D4" w:rsidRDefault="00A050D4" w:rsidP="00A050D4">
      <w:pPr>
        <w:spacing w:before="0" w:after="0"/>
        <w:jc w:val="center"/>
        <w:rPr>
          <w:b/>
          <w:bCs/>
        </w:rPr>
      </w:pPr>
      <w:hyperlink r:id="rId146" w:history="1">
        <w:r w:rsidRPr="001E2A2C">
          <w:rPr>
            <w:rStyle w:val="Hyperlink"/>
            <w:b/>
            <w:bCs/>
          </w:rPr>
          <w:t>SealedEnvelope.com/access</w:t>
        </w:r>
      </w:hyperlink>
    </w:p>
    <w:p w14:paraId="29EB8D63" w14:textId="5DC50B9F" w:rsidR="00A050D4" w:rsidRPr="00545DE7" w:rsidRDefault="00A050D4" w:rsidP="00A050D4">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4C9BCCEE" w14:textId="77777777" w:rsidR="00A050D4" w:rsidRPr="00120F7D" w:rsidRDefault="00A050D4" w:rsidP="00A050D4">
      <w:pPr>
        <w:spacing w:before="0" w:after="0"/>
        <w:rPr>
          <w:i/>
          <w:iCs/>
          <w:color w:val="000000" w:themeColor="text1"/>
          <w:sz w:val="18"/>
          <w:szCs w:val="18"/>
        </w:rPr>
      </w:pPr>
    </w:p>
    <w:p w14:paraId="40B1701B" w14:textId="77777777" w:rsidR="00541384" w:rsidRDefault="00541384" w:rsidP="00A050D4">
      <w:pPr>
        <w:tabs>
          <w:tab w:val="left" w:pos="3147"/>
        </w:tabs>
        <w:spacing w:before="0" w:after="160"/>
        <w:jc w:val="center"/>
        <w:rPr>
          <w:rFonts w:cs="Calibri"/>
          <w:b/>
          <w:bCs/>
          <w:sz w:val="18"/>
          <w:szCs w:val="18"/>
        </w:rPr>
      </w:pPr>
    </w:p>
    <w:p w14:paraId="4DCC0D07" w14:textId="77777777" w:rsidR="00541384" w:rsidRDefault="00541384" w:rsidP="00A050D4">
      <w:pPr>
        <w:tabs>
          <w:tab w:val="left" w:pos="3147"/>
        </w:tabs>
        <w:spacing w:before="0" w:after="160"/>
        <w:jc w:val="center"/>
        <w:rPr>
          <w:rFonts w:cs="Calibri"/>
          <w:b/>
          <w:bCs/>
          <w:sz w:val="18"/>
          <w:szCs w:val="18"/>
        </w:rPr>
      </w:pPr>
    </w:p>
    <w:p w14:paraId="1011A89F" w14:textId="72269917" w:rsidR="00A050D4" w:rsidRDefault="00A050D4" w:rsidP="00A050D4">
      <w:pPr>
        <w:tabs>
          <w:tab w:val="left" w:pos="3147"/>
        </w:tabs>
        <w:spacing w:before="0" w:after="160"/>
        <w:jc w:val="center"/>
        <w:rPr>
          <w:rStyle w:val="eop"/>
          <w:rFonts w:cs="Calibri"/>
          <w:b/>
          <w:bCs/>
          <w:sz w:val="18"/>
          <w:szCs w:val="18"/>
        </w:rPr>
      </w:pPr>
      <w:r w:rsidRPr="00120F7D">
        <w:rPr>
          <w:rFonts w:cs="Calibri"/>
          <w:b/>
          <w:bCs/>
          <w:sz w:val="18"/>
          <w:szCs w:val="18"/>
        </w:rPr>
        <w:t xml:space="preserve">End of </w:t>
      </w:r>
      <w:r>
        <w:rPr>
          <w:rFonts w:cs="Calibri"/>
          <w:b/>
          <w:bCs/>
          <w:sz w:val="18"/>
          <w:szCs w:val="18"/>
        </w:rPr>
        <w:t>Healthy Eating Intervention</w:t>
      </w:r>
      <w:r w:rsidRPr="00120F7D">
        <w:rPr>
          <w:rFonts w:cs="Calibri"/>
          <w:b/>
          <w:bCs/>
          <w:sz w:val="18"/>
          <w:szCs w:val="18"/>
        </w:rPr>
        <w:t>.</w:t>
      </w:r>
    </w:p>
    <w:p w14:paraId="6BD27086" w14:textId="77777777" w:rsidR="00A050D4" w:rsidRDefault="00A050D4" w:rsidP="005D3351">
      <w:pPr>
        <w:spacing w:before="0" w:after="160" w:line="240" w:lineRule="auto"/>
        <w:rPr>
          <w:rFonts w:eastAsia="Arial" w:cs="Arial"/>
          <w:color w:val="auto"/>
        </w:rPr>
      </w:pPr>
    </w:p>
    <w:p w14:paraId="1CB153E7" w14:textId="590EA459" w:rsidR="00EF5440" w:rsidRDefault="00EF5440" w:rsidP="005D3351">
      <w:pPr>
        <w:spacing w:before="0" w:after="160" w:line="240" w:lineRule="auto"/>
        <w:rPr>
          <w:rFonts w:eastAsia="Arial" w:cs="Arial"/>
          <w:color w:val="auto"/>
        </w:rPr>
      </w:pPr>
    </w:p>
    <w:p w14:paraId="604F26CD" w14:textId="53A179DE" w:rsidR="00EF5440" w:rsidRDefault="00EF5440" w:rsidP="005D3351">
      <w:pPr>
        <w:spacing w:before="0" w:after="160" w:line="240" w:lineRule="auto"/>
        <w:rPr>
          <w:rFonts w:eastAsia="Arial" w:cs="Arial"/>
          <w:color w:val="auto"/>
        </w:rPr>
      </w:pPr>
    </w:p>
    <w:p w14:paraId="5AEAF64A" w14:textId="77777777" w:rsidR="00EF5440" w:rsidRDefault="00EF5440" w:rsidP="005D3351">
      <w:pPr>
        <w:spacing w:before="0" w:after="160" w:line="240" w:lineRule="auto"/>
        <w:rPr>
          <w:rFonts w:eastAsia="Arial" w:cs="Arial"/>
          <w:color w:val="auto"/>
        </w:rPr>
      </w:pPr>
    </w:p>
    <w:p w14:paraId="6884D37C" w14:textId="77777777" w:rsidR="00EF5440" w:rsidRDefault="00EF5440" w:rsidP="005D3351">
      <w:pPr>
        <w:spacing w:before="0" w:after="160" w:line="240" w:lineRule="auto"/>
        <w:rPr>
          <w:rFonts w:eastAsia="Arial" w:cs="Arial"/>
          <w:color w:val="auto"/>
        </w:rPr>
      </w:pPr>
    </w:p>
    <w:p w14:paraId="2E9F5B64" w14:textId="77777777" w:rsidR="00EF5440" w:rsidRDefault="00EF5440" w:rsidP="005D3351">
      <w:pPr>
        <w:spacing w:before="0" w:after="160" w:line="240" w:lineRule="auto"/>
        <w:rPr>
          <w:rFonts w:eastAsia="Arial" w:cs="Arial"/>
          <w:color w:val="auto"/>
        </w:rPr>
      </w:pPr>
    </w:p>
    <w:p w14:paraId="37846ADF" w14:textId="77777777" w:rsidR="00EF5440" w:rsidRDefault="00EF5440" w:rsidP="005D3351">
      <w:pPr>
        <w:spacing w:before="0" w:after="160" w:line="240" w:lineRule="auto"/>
        <w:rPr>
          <w:rFonts w:eastAsia="Arial" w:cs="Arial"/>
          <w:color w:val="auto"/>
        </w:rPr>
      </w:pPr>
    </w:p>
    <w:p w14:paraId="446517DF" w14:textId="0E25E097" w:rsidR="00EF5440" w:rsidRDefault="00EF5440" w:rsidP="005D3351">
      <w:pPr>
        <w:spacing w:before="0" w:after="160" w:line="240" w:lineRule="auto"/>
        <w:rPr>
          <w:rFonts w:eastAsia="Arial" w:cs="Arial"/>
          <w:color w:val="auto"/>
        </w:rPr>
      </w:pPr>
    </w:p>
    <w:p w14:paraId="59962709" w14:textId="68D903AC" w:rsidR="00EF5440" w:rsidRDefault="00512070" w:rsidP="005D3351">
      <w:pPr>
        <w:spacing w:before="0" w:after="160" w:line="240" w:lineRule="auto"/>
        <w:rPr>
          <w:rFonts w:eastAsia="Arial" w:cs="Arial"/>
          <w:color w:val="auto"/>
        </w:rPr>
      </w:pPr>
      <w:r>
        <w:rPr>
          <w:rFonts w:eastAsia="Arial" w:cs="Arial"/>
          <w:noProof/>
          <w:color w:val="auto"/>
          <w14:ligatures w14:val="standardContextual"/>
        </w:rPr>
        <mc:AlternateContent>
          <mc:Choice Requires="wpg">
            <w:drawing>
              <wp:anchor distT="0" distB="0" distL="114300" distR="114300" simplePos="0" relativeHeight="251658286" behindDoc="0" locked="0" layoutInCell="1" allowOverlap="1" wp14:anchorId="7AD6C31C" wp14:editId="154C1677">
                <wp:simplePos x="0" y="0"/>
                <wp:positionH relativeFrom="column">
                  <wp:posOffset>184785</wp:posOffset>
                </wp:positionH>
                <wp:positionV relativeFrom="paragraph">
                  <wp:posOffset>36830</wp:posOffset>
                </wp:positionV>
                <wp:extent cx="6569075" cy="5182870"/>
                <wp:effectExtent l="0" t="0" r="0" b="17780"/>
                <wp:wrapNone/>
                <wp:docPr id="1434057614" name="Group 3"/>
                <wp:cNvGraphicFramePr/>
                <a:graphic xmlns:a="http://schemas.openxmlformats.org/drawingml/2006/main">
                  <a:graphicData uri="http://schemas.microsoft.com/office/word/2010/wordprocessingGroup">
                    <wpg:wgp>
                      <wpg:cNvGrpSpPr/>
                      <wpg:grpSpPr>
                        <a:xfrm>
                          <a:off x="0" y="0"/>
                          <a:ext cx="6569075" cy="5182870"/>
                          <a:chOff x="0" y="0"/>
                          <a:chExt cx="6569075" cy="5183414"/>
                        </a:xfrm>
                      </wpg:grpSpPr>
                      <wps:wsp>
                        <wps:cNvPr id="972626909" name="Oval 2"/>
                        <wps:cNvSpPr/>
                        <wps:spPr>
                          <a:xfrm>
                            <a:off x="342900" y="12700"/>
                            <a:ext cx="5606143" cy="5170714"/>
                          </a:xfrm>
                          <a:prstGeom prst="ellipse">
                            <a:avLst/>
                          </a:prstGeom>
                          <a:solidFill>
                            <a:srgbClr val="E5FF97"/>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01670869" name="Picture 5"/>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569075" cy="4902200"/>
                          </a:xfrm>
                          <a:prstGeom prst="rect">
                            <a:avLst/>
                          </a:prstGeom>
                          <a:noFill/>
                          <a:ln>
                            <a:noFill/>
                          </a:ln>
                        </pic:spPr>
                      </pic:pic>
                    </wpg:wgp>
                  </a:graphicData>
                </a:graphic>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A863663">
              <v:group id="Group 3" style="position:absolute;margin-left:14.55pt;margin-top:2.9pt;width:517.25pt;height:408.1pt;z-index:251658286" coordsize="65690,51834" o:spid="_x0000_s1026" w14:anchorId="2B1E7B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">
                <v:oval id="Oval 2" style="position:absolute;left:3429;top:127;width:56061;height:51707;visibility:visible;mso-wrap-style:square;v-text-anchor:middle" o:spid="_x0000_s1027" fillcolor="#e5ff97" strokecolor="black [321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">
                  <v:stroke joinstyle="miter"/>
                </v:oval>
                <v:shape id="Picture 5" style="position:absolute;width:65690;height:4902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">
                  <v:imagedata o:title="" r:id="rId148"/>
                </v:shape>
              </v:group>
            </w:pict>
          </mc:Fallback>
        </mc:AlternateContent>
      </w:r>
    </w:p>
    <w:p w14:paraId="5E68C10A" w14:textId="77777777" w:rsidR="00512070" w:rsidRDefault="00512070" w:rsidP="005D3351">
      <w:pPr>
        <w:spacing w:before="0" w:after="160" w:line="240" w:lineRule="auto"/>
        <w:rPr>
          <w:rFonts w:eastAsia="Arial" w:cs="Arial"/>
          <w:noProof/>
          <w:color w:val="auto"/>
          <w14:ligatures w14:val="standardContextual"/>
        </w:rPr>
      </w:pPr>
    </w:p>
    <w:p w14:paraId="09C5C96A" w14:textId="77777777" w:rsidR="00512070" w:rsidRDefault="00512070" w:rsidP="005D3351">
      <w:pPr>
        <w:spacing w:before="0" w:after="160" w:line="240" w:lineRule="auto"/>
        <w:rPr>
          <w:rFonts w:eastAsia="Arial" w:cs="Arial"/>
          <w:noProof/>
          <w:color w:val="auto"/>
          <w14:ligatures w14:val="standardContextual"/>
        </w:rPr>
      </w:pPr>
    </w:p>
    <w:p w14:paraId="57979188" w14:textId="6C7F4077" w:rsidR="00EF5440" w:rsidRDefault="00EF5440" w:rsidP="005D3351">
      <w:pPr>
        <w:spacing w:before="0" w:after="160" w:line="240" w:lineRule="auto"/>
        <w:rPr>
          <w:rFonts w:eastAsia="Arial" w:cs="Arial"/>
          <w:color w:val="auto"/>
        </w:rPr>
      </w:pPr>
    </w:p>
    <w:p w14:paraId="3ECD9802" w14:textId="517D36D5" w:rsidR="00EF5440" w:rsidRDefault="00EF5440" w:rsidP="005D3351">
      <w:pPr>
        <w:spacing w:before="0" w:after="160" w:line="240" w:lineRule="auto"/>
        <w:rPr>
          <w:rFonts w:eastAsia="Arial" w:cs="Arial"/>
          <w:color w:val="auto"/>
        </w:rPr>
      </w:pPr>
    </w:p>
    <w:p w14:paraId="6423277B" w14:textId="3736ECE7" w:rsidR="00EF5440" w:rsidRDefault="00EF5440" w:rsidP="005D3351">
      <w:pPr>
        <w:spacing w:before="0" w:after="160" w:line="240" w:lineRule="auto"/>
        <w:rPr>
          <w:rFonts w:eastAsia="Arial" w:cs="Arial"/>
          <w:color w:val="auto"/>
        </w:rPr>
      </w:pPr>
    </w:p>
    <w:p w14:paraId="4C246D35" w14:textId="5336C289" w:rsidR="00EF5440" w:rsidRDefault="00EF5440" w:rsidP="005D3351">
      <w:pPr>
        <w:spacing w:before="0" w:after="160" w:line="240" w:lineRule="auto"/>
        <w:rPr>
          <w:rFonts w:eastAsia="Arial" w:cs="Arial"/>
          <w:color w:val="auto"/>
        </w:rPr>
      </w:pPr>
    </w:p>
    <w:p w14:paraId="062391CB" w14:textId="5044C805" w:rsidR="00EF5440" w:rsidRDefault="00EF5440" w:rsidP="005D3351">
      <w:pPr>
        <w:spacing w:before="0" w:after="160" w:line="240" w:lineRule="auto"/>
        <w:rPr>
          <w:rFonts w:eastAsia="Arial" w:cs="Arial"/>
          <w:color w:val="auto"/>
        </w:rPr>
      </w:pPr>
    </w:p>
    <w:p w14:paraId="7B195748" w14:textId="77EBF638" w:rsidR="000F34A0" w:rsidRPr="00F4151D" w:rsidRDefault="000F34A0" w:rsidP="00C003F6">
      <w:pPr>
        <w:pStyle w:val="ListParagraph"/>
        <w:ind w:left="360"/>
      </w:pPr>
    </w:p>
    <w:p w14:paraId="75C79EA2" w14:textId="27BBA6AA" w:rsidR="00BF4038" w:rsidRDefault="00BF4038" w:rsidP="00916B06">
      <w:pPr>
        <w:rPr>
          <w:b/>
          <w:color w:val="0B769F" w:themeColor="accent4" w:themeShade="BF"/>
        </w:rPr>
      </w:pPr>
    </w:p>
    <w:p w14:paraId="4A0534A5" w14:textId="77777777" w:rsidR="00512070" w:rsidRDefault="00512070" w:rsidP="00916B06">
      <w:pPr>
        <w:rPr>
          <w:b/>
          <w:color w:val="0B769F" w:themeColor="accent4" w:themeShade="BF"/>
        </w:rPr>
      </w:pPr>
    </w:p>
    <w:p w14:paraId="4C456F07" w14:textId="77777777" w:rsidR="00512070" w:rsidRDefault="00512070" w:rsidP="00916B06">
      <w:pPr>
        <w:rPr>
          <w:b/>
          <w:color w:val="0B769F" w:themeColor="accent4" w:themeShade="BF"/>
        </w:rPr>
      </w:pPr>
    </w:p>
    <w:p w14:paraId="7605534C" w14:textId="732074C7" w:rsidR="00512070" w:rsidRDefault="00512070" w:rsidP="00916B06">
      <w:pPr>
        <w:rPr>
          <w:b/>
          <w:color w:val="0B769F" w:themeColor="accent4" w:themeShade="BF"/>
        </w:rPr>
      </w:pPr>
    </w:p>
    <w:p w14:paraId="14691F2E" w14:textId="77777777" w:rsidR="00512070" w:rsidRDefault="00512070" w:rsidP="00916B06">
      <w:pPr>
        <w:rPr>
          <w:b/>
          <w:color w:val="0B769F" w:themeColor="accent4" w:themeShade="BF"/>
        </w:rPr>
      </w:pPr>
    </w:p>
    <w:p w14:paraId="3C313C13" w14:textId="2E5206B1" w:rsidR="00BF4038" w:rsidRDefault="00BF4038" w:rsidP="00916B06">
      <w:pPr>
        <w:rPr>
          <w:b/>
          <w:color w:val="0B769F" w:themeColor="accent4" w:themeShade="BF"/>
        </w:rPr>
      </w:pPr>
    </w:p>
    <w:p w14:paraId="22A7C2EF" w14:textId="4BD88CBA" w:rsidR="00BF4038" w:rsidRDefault="00BF4038" w:rsidP="00916B06">
      <w:pPr>
        <w:rPr>
          <w:b/>
          <w:color w:val="0B769F" w:themeColor="accent4" w:themeShade="BF"/>
        </w:rPr>
      </w:pPr>
    </w:p>
    <w:p w14:paraId="63140225" w14:textId="030B0F34" w:rsidR="00BF4038" w:rsidRDefault="00BF4038" w:rsidP="00916B06">
      <w:pPr>
        <w:rPr>
          <w:b/>
          <w:color w:val="0B769F" w:themeColor="accent4" w:themeShade="BF"/>
        </w:rPr>
      </w:pPr>
    </w:p>
    <w:p w14:paraId="719556C2" w14:textId="359B08E3" w:rsidR="00BF4038" w:rsidRDefault="00BF4038" w:rsidP="00916B06">
      <w:pPr>
        <w:rPr>
          <w:rFonts w:eastAsia="Arial" w:cs="Arial"/>
          <w:color w:val="auto"/>
        </w:rPr>
      </w:pPr>
    </w:p>
    <w:p w14:paraId="4FC6015F" w14:textId="77777777" w:rsidR="00BF4038" w:rsidRDefault="00BF4038" w:rsidP="00916B06">
      <w:pPr>
        <w:rPr>
          <w:rFonts w:eastAsia="Arial" w:cs="Arial"/>
          <w:color w:val="auto"/>
        </w:rPr>
      </w:pPr>
    </w:p>
    <w:p w14:paraId="0C38F51C" w14:textId="77777777" w:rsidR="00916B06" w:rsidRDefault="00916B06" w:rsidP="00916B06">
      <w:pPr>
        <w:rPr>
          <w:rFonts w:eastAsia="Arial" w:cs="Arial"/>
          <w:color w:val="auto"/>
        </w:rPr>
      </w:pPr>
    </w:p>
    <w:p w14:paraId="51CAFA2B" w14:textId="1D104258" w:rsidR="00916B06" w:rsidRPr="00916B06" w:rsidRDefault="00916B06" w:rsidP="00240362">
      <w:pPr>
        <w:pStyle w:val="ListParagraph"/>
        <w:numPr>
          <w:ilvl w:val="0"/>
          <w:numId w:val="102"/>
        </w:numPr>
        <w:jc w:val="center"/>
        <w:rPr>
          <w:rFonts w:eastAsiaTheme="majorEastAsia" w:cstheme="majorBidi"/>
          <w:b/>
          <w:bCs/>
          <w:color w:val="0B769F" w:themeColor="accent4" w:themeShade="BF"/>
          <w:sz w:val="40"/>
          <w:szCs w:val="40"/>
        </w:rPr>
      </w:pPr>
      <w:r w:rsidRPr="00916B06">
        <w:rPr>
          <w:rFonts w:eastAsiaTheme="majorEastAsia" w:cstheme="majorBidi"/>
          <w:b/>
          <w:bCs/>
          <w:color w:val="0B769F" w:themeColor="accent4" w:themeShade="BF"/>
          <w:sz w:val="40"/>
          <w:szCs w:val="40"/>
        </w:rPr>
        <w:t>Drinking Less</w:t>
      </w:r>
      <w:r>
        <w:rPr>
          <w:rFonts w:eastAsiaTheme="majorEastAsia" w:cstheme="majorBidi"/>
          <w:b/>
          <w:bCs/>
          <w:color w:val="0B769F" w:themeColor="accent4" w:themeShade="BF"/>
          <w:sz w:val="40"/>
          <w:szCs w:val="40"/>
        </w:rPr>
        <w:t xml:space="preserve"> Intervention</w:t>
      </w:r>
    </w:p>
    <w:p w14:paraId="72EC1FB5" w14:textId="77777777" w:rsidR="00916B06" w:rsidRPr="00C17685" w:rsidRDefault="00916B06" w:rsidP="00916B06">
      <w:pPr>
        <w:pStyle w:val="ListParagraph"/>
        <w:rPr>
          <w:rFonts w:eastAsiaTheme="majorEastAsia" w:cstheme="majorBidi"/>
          <w:b/>
          <w:bCs/>
          <w:color w:val="0B769F" w:themeColor="accent4" w:themeShade="BF"/>
          <w:sz w:val="40"/>
          <w:szCs w:val="40"/>
        </w:rPr>
      </w:pPr>
    </w:p>
    <w:p w14:paraId="3F0164FD" w14:textId="28A1DA90" w:rsidR="00703311" w:rsidRDefault="00916B06" w:rsidP="00703311">
      <w:pPr>
        <w:jc w:val="center"/>
        <w:rPr>
          <w:rFonts w:eastAsia="Arial" w:cs="Arial"/>
          <w:color w:val="auto"/>
        </w:rPr>
      </w:pPr>
      <w:r>
        <w:rPr>
          <w:rFonts w:eastAsia="Arial" w:cs="Arial"/>
          <w:color w:val="auto"/>
        </w:rPr>
        <w:t xml:space="preserve">At this point, the </w:t>
      </w:r>
      <w:r w:rsidR="00DB047B">
        <w:rPr>
          <w:rFonts w:eastAsia="Arial" w:cs="Arial"/>
          <w:color w:val="auto"/>
        </w:rPr>
        <w:t>Participant</w:t>
      </w:r>
      <w:r>
        <w:rPr>
          <w:rFonts w:eastAsia="Arial" w:cs="Arial"/>
          <w:color w:val="auto"/>
        </w:rPr>
        <w:t xml:space="preserve"> has chosen Drinking Less to focus on</w:t>
      </w:r>
      <w:r w:rsidR="00703311">
        <w:rPr>
          <w:rFonts w:eastAsia="Arial" w:cs="Arial"/>
          <w:color w:val="auto"/>
        </w:rPr>
        <w:t>.</w:t>
      </w:r>
    </w:p>
    <w:p w14:paraId="64362D14" w14:textId="77777777" w:rsidR="00703311" w:rsidRDefault="00703311">
      <w:pPr>
        <w:spacing w:before="0" w:after="160"/>
        <w:rPr>
          <w:rFonts w:eastAsia="Arial" w:cs="Arial"/>
          <w:color w:val="auto"/>
        </w:rPr>
      </w:pPr>
      <w:r>
        <w:rPr>
          <w:rFonts w:eastAsia="Arial" w:cs="Arial"/>
          <w:color w:val="auto"/>
        </w:rPr>
        <w:br w:type="page"/>
      </w:r>
    </w:p>
    <w:bookmarkStart w:id="165" w:name="_Toc179290621"/>
    <w:bookmarkStart w:id="166" w:name="_Toc213939648"/>
    <w:p w14:paraId="08BDC4C7" w14:textId="4EB2E7ED" w:rsidR="00CE4888" w:rsidRDefault="00CE4888" w:rsidP="00CE4888">
      <w:pPr>
        <w:pStyle w:val="Heading1"/>
        <w:spacing w:before="0" w:after="160"/>
        <w:rPr>
          <w:rFonts w:asciiTheme="minorHAnsi" w:hAnsiTheme="minorHAnsi"/>
          <w:b/>
          <w:bCs/>
          <w:color w:val="0B769F" w:themeColor="accent4" w:themeShade="BF"/>
        </w:rPr>
      </w:pPr>
      <w:r w:rsidRPr="00A32704">
        <w:rPr>
          <w:b/>
          <w:bCs/>
          <w:noProof/>
          <w:color w:val="0F9ED5" w:themeColor="accent4"/>
        </w:rPr>
        <w:lastRenderedPageBreak/>
        <mc:AlternateContent>
          <mc:Choice Requires="wps">
            <w:drawing>
              <wp:anchor distT="0" distB="0" distL="114300" distR="114300" simplePos="0" relativeHeight="251658291" behindDoc="0" locked="0" layoutInCell="1" allowOverlap="1" wp14:anchorId="0B62992E" wp14:editId="3A75E76C">
                <wp:simplePos x="0" y="0"/>
                <wp:positionH relativeFrom="margin">
                  <wp:align>left</wp:align>
                </wp:positionH>
                <wp:positionV relativeFrom="paragraph">
                  <wp:posOffset>325899</wp:posOffset>
                </wp:positionV>
                <wp:extent cx="5924550" cy="7620"/>
                <wp:effectExtent l="19050" t="19050" r="19050" b="30480"/>
                <wp:wrapNone/>
                <wp:docPr id="310347153"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BBDDF7A">
              <v:line id="Straight Connector 1" style="position:absolute;z-index:25165829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5.65pt" to="466.5pt,26.25pt" w14:anchorId="1F0524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">
                <v:stroke joinstyle="miter"/>
                <w10:wrap anchorx="margin"/>
              </v:line>
            </w:pict>
          </mc:Fallback>
        </mc:AlternateContent>
      </w:r>
      <w:r w:rsidRPr="74B6F049">
        <w:rPr>
          <w:rFonts w:asciiTheme="minorHAnsi" w:hAnsiTheme="minorHAnsi"/>
          <w:b/>
          <w:bCs/>
          <w:color w:val="0B769F" w:themeColor="accent4" w:themeShade="BF"/>
        </w:rPr>
        <w:t>Overview of Drinking Less Intervention in ENHANCE</w:t>
      </w:r>
      <w:bookmarkEnd w:id="165"/>
      <w:bookmarkEnd w:id="166"/>
    </w:p>
    <w:p w14:paraId="4191235D" w14:textId="071846E0" w:rsidR="00CE4888" w:rsidRPr="006A3803" w:rsidRDefault="00226449" w:rsidP="006A3803">
      <w:pPr>
        <w:rPr>
          <w:b/>
          <w:color w:val="D17406"/>
        </w:rPr>
      </w:pPr>
      <w:r w:rsidRPr="008224BC">
        <w:rPr>
          <w:noProof/>
        </w:rPr>
        <w:drawing>
          <wp:anchor distT="0" distB="0" distL="114300" distR="114300" simplePos="0" relativeHeight="251658292" behindDoc="1" locked="0" layoutInCell="1" allowOverlap="1" wp14:anchorId="6FE7B312" wp14:editId="4963A66A">
            <wp:simplePos x="0" y="0"/>
            <wp:positionH relativeFrom="column">
              <wp:posOffset>3578860</wp:posOffset>
            </wp:positionH>
            <wp:positionV relativeFrom="paragraph">
              <wp:posOffset>675005</wp:posOffset>
            </wp:positionV>
            <wp:extent cx="2837180" cy="1251585"/>
            <wp:effectExtent l="0" t="0" r="1270" b="5715"/>
            <wp:wrapTight wrapText="bothSides">
              <wp:wrapPolygon edited="0">
                <wp:start x="0" y="0"/>
                <wp:lineTo x="0" y="21370"/>
                <wp:lineTo x="21465" y="21370"/>
                <wp:lineTo x="21465" y="0"/>
                <wp:lineTo x="0" y="0"/>
              </wp:wrapPolygon>
            </wp:wrapTight>
            <wp:docPr id="127218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84011" name="Picture 1"/>
                    <pic:cNvPicPr/>
                  </pic:nvPicPr>
                  <pic:blipFill>
                    <a:blip r:embed="rId149">
                      <a:extLst>
                        <a:ext uri="{28A0092B-C50C-407E-A947-70E740481C1C}">
                          <a14:useLocalDpi xmlns:a14="http://schemas.microsoft.com/office/drawing/2010/main" val="0"/>
                        </a:ext>
                      </a:extLst>
                    </a:blip>
                    <a:srcRect l="174" r="174"/>
                    <a:stretch>
                      <a:fillRect/>
                    </a:stretch>
                  </pic:blipFill>
                  <pic:spPr bwMode="auto">
                    <a:xfrm>
                      <a:off x="0" y="0"/>
                      <a:ext cx="2837180" cy="125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888" w:rsidRPr="003073EA">
        <w:rPr>
          <w:b/>
          <w:bCs/>
          <w:color w:val="D17406"/>
        </w:rPr>
        <w:t xml:space="preserve">The </w:t>
      </w:r>
      <w:r w:rsidR="003073EA">
        <w:rPr>
          <w:b/>
          <w:bCs/>
          <w:color w:val="D17406"/>
        </w:rPr>
        <w:t>P</w:t>
      </w:r>
      <w:r w:rsidR="00CE4888" w:rsidRPr="003073EA">
        <w:rPr>
          <w:b/>
          <w:bCs/>
          <w:color w:val="D17406"/>
        </w:rPr>
        <w:t xml:space="preserve">rimary </w:t>
      </w:r>
      <w:r w:rsidR="003073EA">
        <w:rPr>
          <w:b/>
          <w:bCs/>
          <w:color w:val="D17406"/>
        </w:rPr>
        <w:t>Go</w:t>
      </w:r>
      <w:r w:rsidR="00CE4888" w:rsidRPr="003073EA">
        <w:rPr>
          <w:b/>
          <w:bCs/>
          <w:color w:val="D17406"/>
        </w:rPr>
        <w:t>al</w:t>
      </w:r>
      <w:r w:rsidR="006A3803">
        <w:rPr>
          <w:b/>
          <w:bCs/>
          <w:color w:val="D17406"/>
        </w:rPr>
        <w:t xml:space="preserve"> is </w:t>
      </w:r>
      <w:r w:rsidR="00CE4888" w:rsidRPr="00EA26CE">
        <w:rPr>
          <w:color w:val="000000" w:themeColor="text1"/>
        </w:rPr>
        <w:t xml:space="preserve">to </w:t>
      </w:r>
      <w:r w:rsidR="00CE4888" w:rsidRPr="00316D5A">
        <w:rPr>
          <w:b/>
          <w:bCs/>
          <w:color w:val="000000" w:themeColor="text1"/>
        </w:rPr>
        <w:t xml:space="preserve">help </w:t>
      </w:r>
      <w:r w:rsidR="006922DB" w:rsidRPr="00316D5A">
        <w:rPr>
          <w:b/>
          <w:bCs/>
          <w:color w:val="000000" w:themeColor="text1"/>
        </w:rPr>
        <w:t xml:space="preserve">the </w:t>
      </w:r>
      <w:r w:rsidR="00DB047B">
        <w:rPr>
          <w:b/>
          <w:bCs/>
          <w:color w:val="000000" w:themeColor="text1"/>
        </w:rPr>
        <w:t>Participant</w:t>
      </w:r>
      <w:r w:rsidR="00CE4888" w:rsidRPr="00316D5A">
        <w:rPr>
          <w:b/>
          <w:bCs/>
          <w:color w:val="000000" w:themeColor="text1"/>
        </w:rPr>
        <w:t xml:space="preserve"> to reduce their alcohol intake </w:t>
      </w:r>
      <w:r w:rsidR="008C6A0D">
        <w:rPr>
          <w:b/>
          <w:bCs/>
          <w:color w:val="000000" w:themeColor="text1"/>
        </w:rPr>
        <w:t>to less than 14 units</w:t>
      </w:r>
      <w:r w:rsidR="00CE4888">
        <w:rPr>
          <w:color w:val="000000" w:themeColor="text1"/>
        </w:rPr>
        <w:t xml:space="preserve">. </w:t>
      </w:r>
      <w:r w:rsidR="00CE4888" w:rsidRPr="00BC113D">
        <w:rPr>
          <w:color w:val="000000" w:themeColor="text1"/>
        </w:rPr>
        <w:t xml:space="preserve">This will be achieved through </w:t>
      </w:r>
      <w:r w:rsidR="00BF712F">
        <w:rPr>
          <w:color w:val="000000" w:themeColor="text1"/>
        </w:rPr>
        <w:t xml:space="preserve">the </w:t>
      </w:r>
      <w:r w:rsidR="00DB047B">
        <w:rPr>
          <w:color w:val="000000" w:themeColor="text1"/>
        </w:rPr>
        <w:t>Participant</w:t>
      </w:r>
      <w:r w:rsidR="00BF712F">
        <w:rPr>
          <w:color w:val="000000" w:themeColor="text1"/>
        </w:rPr>
        <w:t xml:space="preserve"> deciding </w:t>
      </w:r>
      <w:r w:rsidR="00B33F0B">
        <w:rPr>
          <w:color w:val="000000" w:themeColor="text1"/>
        </w:rPr>
        <w:t>on how many days to go</w:t>
      </w:r>
      <w:r w:rsidR="00BF712F">
        <w:rPr>
          <w:color w:val="000000" w:themeColor="text1"/>
        </w:rPr>
        <w:t xml:space="preserve"> drink-free and drinking in smaller amounts (</w:t>
      </w:r>
      <w:r w:rsidR="00B33F0B">
        <w:rPr>
          <w:color w:val="000000" w:themeColor="text1"/>
        </w:rPr>
        <w:t>fewer</w:t>
      </w:r>
      <w:r w:rsidR="00BF712F">
        <w:rPr>
          <w:color w:val="000000" w:themeColor="text1"/>
        </w:rPr>
        <w:t xml:space="preserve"> units</w:t>
      </w:r>
      <w:r w:rsidR="00303E07">
        <w:rPr>
          <w:color w:val="000000" w:themeColor="text1"/>
        </w:rPr>
        <w:t xml:space="preserve"> or drinks with less alcohol</w:t>
      </w:r>
      <w:r w:rsidR="00BF712F">
        <w:rPr>
          <w:color w:val="000000" w:themeColor="text1"/>
        </w:rPr>
        <w:t>)</w:t>
      </w:r>
      <w:r w:rsidR="00B33F0B">
        <w:rPr>
          <w:color w:val="000000" w:themeColor="text1"/>
        </w:rPr>
        <w:t>.</w:t>
      </w:r>
      <w:r w:rsidR="00CE4888">
        <w:rPr>
          <w:color w:val="000000" w:themeColor="text1"/>
        </w:rPr>
        <w:t xml:space="preserve"> </w:t>
      </w:r>
    </w:p>
    <w:p w14:paraId="78066FC3" w14:textId="5BC09B72" w:rsidR="00CE4888" w:rsidRPr="00A32704" w:rsidRDefault="00CE4888" w:rsidP="00CE4888">
      <w:pPr>
        <w:pStyle w:val="Heading2"/>
        <w:rPr>
          <w:rFonts w:asciiTheme="minorHAnsi" w:eastAsia="Arial" w:hAnsiTheme="minorHAnsi" w:cs="Arial"/>
          <w:b/>
          <w:bCs/>
          <w:color w:val="D17406"/>
          <w:sz w:val="28"/>
          <w:szCs w:val="28"/>
        </w:rPr>
      </w:pPr>
      <w:bookmarkStart w:id="167" w:name="_Toc179290622"/>
      <w:bookmarkStart w:id="168" w:name="_Toc213939649"/>
      <w:r>
        <w:rPr>
          <w:rFonts w:asciiTheme="minorHAnsi" w:hAnsiTheme="minorHAnsi"/>
          <w:b/>
          <w:bCs/>
          <w:color w:val="D17406"/>
        </w:rPr>
        <w:t>The Traffic Light System in ENHANCE</w:t>
      </w:r>
      <w:bookmarkEnd w:id="167"/>
      <w:bookmarkEnd w:id="168"/>
      <w:r>
        <w:rPr>
          <w:rFonts w:asciiTheme="minorHAnsi" w:hAnsiTheme="minorHAnsi"/>
          <w:b/>
          <w:bCs/>
          <w:color w:val="D17406"/>
        </w:rPr>
        <w:t xml:space="preserve"> </w:t>
      </w:r>
    </w:p>
    <w:p w14:paraId="29FA88E6" w14:textId="7FEB306D" w:rsidR="00CE4888" w:rsidRDefault="00CE4888" w:rsidP="00CE4888">
      <w:pPr>
        <w:rPr>
          <w:rFonts w:eastAsia="Arial" w:cs="Arial"/>
          <w:color w:val="auto"/>
        </w:rPr>
      </w:pPr>
      <w:r w:rsidRPr="0061056E">
        <w:rPr>
          <w:rFonts w:eastAsia="Arial" w:cs="Arial"/>
          <w:color w:val="auto"/>
        </w:rPr>
        <w:t xml:space="preserve">We have included a traffic light style alert system in the app to indicate a warning level which is an indication of the level of concern raised for the corresponding alcohol </w:t>
      </w:r>
      <w:r>
        <w:rPr>
          <w:rFonts w:eastAsia="Arial" w:cs="Arial"/>
          <w:color w:val="auto"/>
        </w:rPr>
        <w:t>intake</w:t>
      </w:r>
      <w:r w:rsidRPr="0061056E">
        <w:rPr>
          <w:rFonts w:eastAsia="Arial" w:cs="Arial"/>
          <w:color w:val="auto"/>
        </w:rPr>
        <w:t xml:space="preserve"> benchmark, as shown in the diagram below.</w:t>
      </w:r>
      <w:r w:rsidR="00B24832" w:rsidRPr="00B24832">
        <w:rPr>
          <w:noProof/>
        </w:rPr>
        <w:t xml:space="preserve"> </w:t>
      </w:r>
    </w:p>
    <w:p w14:paraId="53B89FF0" w14:textId="7CADB816" w:rsidR="00916B06" w:rsidRDefault="00563CE9" w:rsidP="00703311">
      <w:pPr>
        <w:jc w:val="center"/>
        <w:rPr>
          <w:rFonts w:eastAsia="Arial" w:cs="Arial"/>
          <w:color w:val="auto"/>
        </w:rPr>
      </w:pPr>
      <w:r>
        <w:rPr>
          <w:noProof/>
        </w:rPr>
        <w:drawing>
          <wp:anchor distT="0" distB="0" distL="114300" distR="114300" simplePos="0" relativeHeight="251658293" behindDoc="1" locked="0" layoutInCell="1" allowOverlap="1" wp14:anchorId="0224534A" wp14:editId="106B1EEE">
            <wp:simplePos x="0" y="0"/>
            <wp:positionH relativeFrom="page">
              <wp:align>center</wp:align>
            </wp:positionH>
            <wp:positionV relativeFrom="paragraph">
              <wp:posOffset>37944</wp:posOffset>
            </wp:positionV>
            <wp:extent cx="4493084" cy="2006450"/>
            <wp:effectExtent l="0" t="0" r="3175" b="0"/>
            <wp:wrapTight wrapText="bothSides">
              <wp:wrapPolygon edited="0">
                <wp:start x="0" y="0"/>
                <wp:lineTo x="0" y="21333"/>
                <wp:lineTo x="21524" y="21333"/>
                <wp:lineTo x="21524" y="0"/>
                <wp:lineTo x="0" y="0"/>
              </wp:wrapPolygon>
            </wp:wrapTight>
            <wp:docPr id="114318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0">
                      <a:extLst>
                        <a:ext uri="{28A0092B-C50C-407E-A947-70E740481C1C}">
                          <a14:useLocalDpi xmlns:a14="http://schemas.microsoft.com/office/drawing/2010/main" val="0"/>
                        </a:ext>
                      </a:extLst>
                    </a:blip>
                    <a:srcRect t="15384" b="15384"/>
                    <a:stretch>
                      <a:fillRect/>
                    </a:stretch>
                  </pic:blipFill>
                  <pic:spPr>
                    <a:xfrm>
                      <a:off x="0" y="0"/>
                      <a:ext cx="4493084" cy="2006450"/>
                    </a:xfrm>
                    <a:prstGeom prst="rect">
                      <a:avLst/>
                    </a:prstGeom>
                  </pic:spPr>
                </pic:pic>
              </a:graphicData>
            </a:graphic>
          </wp:anchor>
        </w:drawing>
      </w:r>
    </w:p>
    <w:p w14:paraId="1DEB6D2A" w14:textId="77777777" w:rsidR="00CE49A0" w:rsidRDefault="00CE49A0" w:rsidP="00916B06">
      <w:pPr>
        <w:spacing w:before="0" w:after="160"/>
        <w:rPr>
          <w:rFonts w:eastAsia="Arial" w:cs="Arial"/>
          <w:color w:val="auto"/>
        </w:rPr>
      </w:pPr>
    </w:p>
    <w:p w14:paraId="6567DE32" w14:textId="77777777" w:rsidR="00CE49A0" w:rsidRDefault="00CE49A0" w:rsidP="00916B06">
      <w:pPr>
        <w:spacing w:before="0" w:after="160"/>
        <w:rPr>
          <w:rFonts w:eastAsia="Arial" w:cs="Arial"/>
          <w:color w:val="auto"/>
        </w:rPr>
      </w:pPr>
    </w:p>
    <w:p w14:paraId="6A49CC1D" w14:textId="77777777" w:rsidR="00CE49A0" w:rsidRDefault="00CE49A0" w:rsidP="00916B06">
      <w:pPr>
        <w:spacing w:before="0" w:after="160"/>
        <w:rPr>
          <w:rFonts w:eastAsia="Arial" w:cs="Arial"/>
          <w:color w:val="auto"/>
        </w:rPr>
      </w:pPr>
    </w:p>
    <w:p w14:paraId="2455E7E4" w14:textId="77777777" w:rsidR="00CE49A0" w:rsidRDefault="00CE49A0" w:rsidP="00916B06">
      <w:pPr>
        <w:spacing w:before="0" w:after="160"/>
        <w:rPr>
          <w:rFonts w:eastAsia="Arial" w:cs="Arial"/>
          <w:color w:val="auto"/>
        </w:rPr>
      </w:pPr>
    </w:p>
    <w:p w14:paraId="3D35B9D1" w14:textId="77777777" w:rsidR="00CE49A0" w:rsidRDefault="00CE49A0" w:rsidP="00916B06">
      <w:pPr>
        <w:spacing w:before="0" w:after="160"/>
        <w:rPr>
          <w:rFonts w:eastAsia="Arial" w:cs="Arial"/>
          <w:color w:val="auto"/>
        </w:rPr>
      </w:pPr>
    </w:p>
    <w:p w14:paraId="48890ECE" w14:textId="77777777" w:rsidR="00CE49A0" w:rsidRDefault="00CE49A0" w:rsidP="00916B06">
      <w:pPr>
        <w:spacing w:before="0" w:after="160"/>
        <w:rPr>
          <w:rFonts w:eastAsia="Arial" w:cs="Arial"/>
          <w:color w:val="auto"/>
        </w:rPr>
      </w:pPr>
    </w:p>
    <w:bookmarkStart w:id="169" w:name="_Toc179290623"/>
    <w:bookmarkStart w:id="170" w:name="_Toc213939650"/>
    <w:p w14:paraId="4D09D904" w14:textId="5BCB0DE6" w:rsidR="00CE49A0" w:rsidRPr="00A32704" w:rsidRDefault="006E075D" w:rsidP="00CE49A0">
      <w:pPr>
        <w:pStyle w:val="Heading1"/>
        <w:rPr>
          <w:rFonts w:asciiTheme="minorHAnsi" w:hAnsiTheme="minorHAnsi"/>
          <w:b/>
          <w:bCs/>
          <w:color w:val="0B769F" w:themeColor="accent4" w:themeShade="BF"/>
        </w:rPr>
      </w:pPr>
      <w:r w:rsidRPr="00A32704">
        <w:rPr>
          <w:rFonts w:asciiTheme="minorHAnsi" w:hAnsiTheme="minorHAnsi"/>
          <w:b/>
          <w:bCs/>
          <w:noProof/>
          <w:color w:val="0F9ED5" w:themeColor="accent4"/>
        </w:rPr>
        <mc:AlternateContent>
          <mc:Choice Requires="wps">
            <w:drawing>
              <wp:anchor distT="0" distB="0" distL="114300" distR="114300" simplePos="0" relativeHeight="251658294" behindDoc="0" locked="0" layoutInCell="1" allowOverlap="1" wp14:anchorId="5FD6B870" wp14:editId="788E438F">
                <wp:simplePos x="0" y="0"/>
                <wp:positionH relativeFrom="margin">
                  <wp:posOffset>-25879</wp:posOffset>
                </wp:positionH>
                <wp:positionV relativeFrom="paragraph">
                  <wp:posOffset>476250</wp:posOffset>
                </wp:positionV>
                <wp:extent cx="5924550" cy="7620"/>
                <wp:effectExtent l="19050" t="19050" r="19050" b="30480"/>
                <wp:wrapNone/>
                <wp:docPr id="81085543"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F440B56">
              <v:line id="Straight Connector 1" style="position:absolute;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2.05pt,37.5pt" to="464.45pt,38.1pt" w14:anchorId="295A76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">
                <v:stroke joinstyle="miter"/>
                <w10:wrap anchorx="margin"/>
              </v:line>
            </w:pict>
          </mc:Fallback>
        </mc:AlternateContent>
      </w:r>
      <w:r w:rsidR="00CE49A0" w:rsidRPr="00A32704">
        <w:rPr>
          <w:rFonts w:asciiTheme="minorHAnsi" w:hAnsiTheme="minorHAnsi"/>
          <w:b/>
          <w:bCs/>
          <w:color w:val="0B769F" w:themeColor="accent4" w:themeShade="BF"/>
        </w:rPr>
        <w:t xml:space="preserve">The </w:t>
      </w:r>
      <w:r w:rsidR="00DB047B">
        <w:rPr>
          <w:rFonts w:asciiTheme="minorHAnsi" w:hAnsiTheme="minorHAnsi"/>
          <w:b/>
          <w:bCs/>
          <w:color w:val="0B769F" w:themeColor="accent4" w:themeShade="BF"/>
        </w:rPr>
        <w:t>Coach</w:t>
      </w:r>
      <w:r w:rsidR="00CE49A0" w:rsidRPr="00A32704">
        <w:rPr>
          <w:rFonts w:asciiTheme="minorHAnsi" w:hAnsiTheme="minorHAnsi"/>
          <w:b/>
          <w:bCs/>
          <w:color w:val="0B769F" w:themeColor="accent4" w:themeShade="BF"/>
        </w:rPr>
        <w:t>ing Role</w:t>
      </w:r>
      <w:r w:rsidR="00CE49A0">
        <w:rPr>
          <w:rFonts w:asciiTheme="minorHAnsi" w:hAnsiTheme="minorHAnsi"/>
          <w:b/>
          <w:bCs/>
          <w:color w:val="0B769F" w:themeColor="accent4" w:themeShade="BF"/>
        </w:rPr>
        <w:t>: Drinking Less</w:t>
      </w:r>
      <w:bookmarkEnd w:id="169"/>
      <w:bookmarkEnd w:id="170"/>
    </w:p>
    <w:p w14:paraId="0DD742AD" w14:textId="73366327" w:rsidR="00CE49A0" w:rsidRDefault="00CE49A0" w:rsidP="00F01A99">
      <w:pPr>
        <w:pStyle w:val="ListParagraph"/>
        <w:numPr>
          <w:ilvl w:val="0"/>
          <w:numId w:val="53"/>
        </w:numPr>
        <w:rPr>
          <w:rStyle w:val="apple-converted-space"/>
          <w:rFonts w:eastAsia="Arial" w:cs="Arial"/>
          <w:color w:val="000000" w:themeColor="text1"/>
        </w:rPr>
      </w:pPr>
      <w:r w:rsidRPr="007F2D28">
        <w:rPr>
          <w:rStyle w:val="apple-converted-space"/>
          <w:rFonts w:eastAsia="Arial" w:cs="Arial"/>
          <w:color w:val="000000" w:themeColor="text1"/>
        </w:rPr>
        <w:t xml:space="preserve">Throughout the intervention, you will guide the </w:t>
      </w:r>
      <w:r w:rsidR="00DB047B">
        <w:rPr>
          <w:rStyle w:val="apple-converted-space"/>
          <w:rFonts w:eastAsia="Arial" w:cs="Arial"/>
          <w:color w:val="000000" w:themeColor="text1"/>
        </w:rPr>
        <w:t>Participant</w:t>
      </w:r>
      <w:r w:rsidRPr="007F2D28">
        <w:rPr>
          <w:rStyle w:val="apple-converted-space"/>
          <w:rFonts w:eastAsia="Arial" w:cs="Arial"/>
          <w:color w:val="000000" w:themeColor="text1"/>
        </w:rPr>
        <w:t xml:space="preserve"> to record </w:t>
      </w:r>
      <w:r>
        <w:rPr>
          <w:rStyle w:val="apple-converted-space"/>
          <w:rFonts w:eastAsia="Arial" w:cs="Arial"/>
          <w:color w:val="000000" w:themeColor="text1"/>
        </w:rPr>
        <w:t>the days of the week they will go drink-free</w:t>
      </w:r>
      <w:r w:rsidRPr="007F2D28">
        <w:rPr>
          <w:rStyle w:val="apple-converted-space"/>
          <w:rFonts w:eastAsia="Arial" w:cs="Arial"/>
          <w:color w:val="000000" w:themeColor="text1"/>
        </w:rPr>
        <w:t xml:space="preserve"> and complete the weekly check-ins on the app. </w:t>
      </w:r>
    </w:p>
    <w:p w14:paraId="1625A09F" w14:textId="36B7424B" w:rsidR="00CE49A0" w:rsidRDefault="00CE49A0" w:rsidP="00F01A99">
      <w:pPr>
        <w:pStyle w:val="ListParagraph"/>
        <w:numPr>
          <w:ilvl w:val="0"/>
          <w:numId w:val="53"/>
        </w:numPr>
        <w:rPr>
          <w:rStyle w:val="apple-converted-space"/>
          <w:rFonts w:eastAsia="Arial" w:cs="Arial"/>
          <w:color w:val="000000" w:themeColor="text1"/>
        </w:rPr>
      </w:pPr>
      <w:r w:rsidRPr="007F2D28">
        <w:rPr>
          <w:rStyle w:val="apple-converted-space"/>
          <w:rFonts w:eastAsia="Arial" w:cs="Arial"/>
          <w:color w:val="000000" w:themeColor="text1"/>
        </w:rPr>
        <w:t xml:space="preserve">You will help the </w:t>
      </w:r>
      <w:r w:rsidR="00DB047B">
        <w:rPr>
          <w:rStyle w:val="apple-converted-space"/>
          <w:rFonts w:eastAsia="Arial" w:cs="Arial"/>
          <w:color w:val="000000" w:themeColor="text1"/>
        </w:rPr>
        <w:t>Participant</w:t>
      </w:r>
      <w:r w:rsidRPr="007F2D28">
        <w:rPr>
          <w:rStyle w:val="apple-converted-space"/>
          <w:rFonts w:eastAsia="Arial" w:cs="Arial"/>
          <w:color w:val="000000" w:themeColor="text1"/>
        </w:rPr>
        <w:t xml:space="preserve"> </w:t>
      </w:r>
      <w:r w:rsidR="002F7D4B">
        <w:rPr>
          <w:rStyle w:val="apple-converted-space"/>
          <w:rFonts w:eastAsia="Arial" w:cs="Arial"/>
          <w:color w:val="000000" w:themeColor="text1"/>
        </w:rPr>
        <w:t>identify</w:t>
      </w:r>
      <w:r w:rsidRPr="007F2D28">
        <w:rPr>
          <w:rStyle w:val="apple-converted-space"/>
          <w:rFonts w:eastAsia="Arial" w:cs="Arial"/>
          <w:color w:val="000000" w:themeColor="text1"/>
        </w:rPr>
        <w:t xml:space="preserve"> reasons and triggers for drinking, and motivations for reducing drinking.</w:t>
      </w:r>
    </w:p>
    <w:p w14:paraId="3C8FA8F6" w14:textId="060268BA" w:rsidR="00CE49A0" w:rsidRDefault="00CE49A0" w:rsidP="00F01A99">
      <w:pPr>
        <w:pStyle w:val="ListParagraph"/>
        <w:numPr>
          <w:ilvl w:val="0"/>
          <w:numId w:val="53"/>
        </w:numPr>
        <w:rPr>
          <w:rStyle w:val="apple-converted-space"/>
          <w:rFonts w:eastAsia="Arial" w:cs="Arial"/>
          <w:color w:val="000000" w:themeColor="text1"/>
        </w:rPr>
      </w:pPr>
      <w:r>
        <w:rPr>
          <w:rStyle w:val="apple-converted-space"/>
          <w:rFonts w:eastAsia="Arial" w:cs="Arial"/>
          <w:color w:val="000000" w:themeColor="text1"/>
        </w:rPr>
        <w:t xml:space="preserve">You will help the </w:t>
      </w:r>
      <w:r w:rsidR="00DB047B">
        <w:rPr>
          <w:rStyle w:val="apple-converted-space"/>
          <w:rFonts w:eastAsia="Arial" w:cs="Arial"/>
          <w:color w:val="000000" w:themeColor="text1"/>
        </w:rPr>
        <w:t>Participant</w:t>
      </w:r>
      <w:r>
        <w:rPr>
          <w:rStyle w:val="apple-converted-space"/>
          <w:rFonts w:eastAsia="Arial" w:cs="Arial"/>
          <w:color w:val="000000" w:themeColor="text1"/>
        </w:rPr>
        <w:t xml:space="preserve"> transition into drinking less by </w:t>
      </w:r>
      <w:r w:rsidR="00842854">
        <w:rPr>
          <w:rStyle w:val="apple-converted-space"/>
          <w:rFonts w:eastAsia="Arial" w:cs="Arial"/>
          <w:color w:val="000000" w:themeColor="text1"/>
        </w:rPr>
        <w:t>making commitments</w:t>
      </w:r>
      <w:r>
        <w:rPr>
          <w:rStyle w:val="apple-converted-space"/>
          <w:rFonts w:eastAsia="Arial" w:cs="Arial"/>
          <w:color w:val="000000" w:themeColor="text1"/>
        </w:rPr>
        <w:t xml:space="preserve"> and resolving barriers. </w:t>
      </w:r>
    </w:p>
    <w:p w14:paraId="7B0A5F29" w14:textId="60C0B198" w:rsidR="00C15A57" w:rsidRPr="007E3F19" w:rsidRDefault="00916B06" w:rsidP="007E3F19">
      <w:pPr>
        <w:pStyle w:val="Heading2"/>
        <w:rPr>
          <w:b/>
          <w:bCs/>
        </w:rPr>
      </w:pPr>
      <w:r>
        <w:rPr>
          <w:rFonts w:eastAsia="Arial" w:cs="Arial"/>
          <w:color w:val="auto"/>
        </w:rPr>
        <w:br w:type="page"/>
      </w:r>
      <w:bookmarkStart w:id="171" w:name="_Toc213939651"/>
      <w:r w:rsidR="00C15A57" w:rsidRPr="007E3F19">
        <w:rPr>
          <w:b/>
          <w:bCs/>
          <w:noProof/>
          <w:color w:val="0B769F" w:themeColor="accent4" w:themeShade="BF"/>
        </w:rPr>
        <w:lastRenderedPageBreak/>
        <mc:AlternateContent>
          <mc:Choice Requires="wps">
            <w:drawing>
              <wp:anchor distT="0" distB="0" distL="114300" distR="114300" simplePos="0" relativeHeight="251658295" behindDoc="0" locked="0" layoutInCell="1" allowOverlap="1" wp14:anchorId="6D88504A" wp14:editId="04C2C083">
                <wp:simplePos x="0" y="0"/>
                <wp:positionH relativeFrom="column">
                  <wp:posOffset>-33867</wp:posOffset>
                </wp:positionH>
                <wp:positionV relativeFrom="paragraph">
                  <wp:posOffset>302260</wp:posOffset>
                </wp:positionV>
                <wp:extent cx="5924550" cy="7620"/>
                <wp:effectExtent l="19050" t="19050" r="19050" b="30480"/>
                <wp:wrapNone/>
                <wp:docPr id="1220223947"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5BB6909">
              <v:line id="Straight Connector 1" style="position:absolute;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65pt,23.8pt" to="463.85pt,24.4pt" w14:anchorId="5B8F9A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">
                <v:stroke joinstyle="miter"/>
              </v:line>
            </w:pict>
          </mc:Fallback>
        </mc:AlternateContent>
      </w:r>
      <w:r w:rsidR="00C15A57" w:rsidRPr="007E3F19">
        <w:rPr>
          <w:b/>
          <w:bCs/>
          <w:color w:val="0B769F" w:themeColor="accent4" w:themeShade="BF"/>
        </w:rPr>
        <w:t>App Content: Drinking Less (</w:t>
      </w:r>
      <w:r w:rsidR="0021407C" w:rsidRPr="007E3F19">
        <w:rPr>
          <w:b/>
          <w:bCs/>
          <w:color w:val="0B769F" w:themeColor="accent4" w:themeShade="BF"/>
        </w:rPr>
        <w:t>f</w:t>
      </w:r>
      <w:r w:rsidR="00C15A57" w:rsidRPr="007E3F19">
        <w:rPr>
          <w:b/>
          <w:bCs/>
          <w:color w:val="0B769F" w:themeColor="accent4" w:themeShade="BF"/>
        </w:rPr>
        <w:t>or reference)</w:t>
      </w:r>
      <w:bookmarkEnd w:id="171"/>
    </w:p>
    <w:p w14:paraId="338C131B" w14:textId="17747413" w:rsidR="00C15A57" w:rsidRPr="004F64A7" w:rsidRDefault="004F64A7" w:rsidP="004F64A7">
      <w:pPr>
        <w:rPr>
          <w:color w:val="000000" w:themeColor="text1"/>
        </w:rPr>
      </w:pPr>
      <w:r w:rsidRPr="002F195D">
        <w:rPr>
          <w:color w:val="000000" w:themeColor="text1"/>
        </w:rPr>
        <w:t xml:space="preserve">Each week, </w:t>
      </w:r>
      <w:r>
        <w:rPr>
          <w:color w:val="000000" w:themeColor="text1"/>
        </w:rPr>
        <w:t xml:space="preserve">the </w:t>
      </w:r>
      <w:r w:rsidR="00DB047B">
        <w:rPr>
          <w:color w:val="000000" w:themeColor="text1"/>
        </w:rPr>
        <w:t>Participant</w:t>
      </w:r>
      <w:r w:rsidRPr="002F195D">
        <w:rPr>
          <w:color w:val="000000" w:themeColor="text1"/>
        </w:rPr>
        <w:t xml:space="preserve"> will be encouraged to </w:t>
      </w:r>
      <w:r w:rsidR="005768C8">
        <w:rPr>
          <w:color w:val="000000" w:themeColor="text1"/>
        </w:rPr>
        <w:t>report how many days in the coming week they will keep drink-free</w:t>
      </w:r>
      <w:r w:rsidR="00FD5294">
        <w:rPr>
          <w:color w:val="000000" w:themeColor="text1"/>
        </w:rPr>
        <w:t>, pl</w:t>
      </w:r>
      <w:r w:rsidRPr="002F195D">
        <w:rPr>
          <w:color w:val="000000" w:themeColor="text1"/>
        </w:rPr>
        <w:t xml:space="preserve">ay some of the games, and watch </w:t>
      </w:r>
      <w:r>
        <w:rPr>
          <w:color w:val="000000" w:themeColor="text1"/>
        </w:rPr>
        <w:t>two</w:t>
      </w:r>
      <w:r w:rsidRPr="002F195D">
        <w:rPr>
          <w:color w:val="000000" w:themeColor="text1"/>
        </w:rPr>
        <w:t xml:space="preserve"> video</w:t>
      </w:r>
      <w:r>
        <w:rPr>
          <w:color w:val="000000" w:themeColor="text1"/>
        </w:rPr>
        <w:t>s</w:t>
      </w:r>
      <w:r w:rsidRPr="002F195D">
        <w:rPr>
          <w:color w:val="000000" w:themeColor="text1"/>
        </w:rPr>
        <w:t xml:space="preserve"> </w:t>
      </w:r>
      <w:r>
        <w:rPr>
          <w:color w:val="000000" w:themeColor="text1"/>
        </w:rPr>
        <w:t>every fortnight</w:t>
      </w:r>
      <w:r w:rsidRPr="002F195D">
        <w:rPr>
          <w:color w:val="000000" w:themeColor="text1"/>
        </w:rPr>
        <w:t>.</w:t>
      </w:r>
    </w:p>
    <w:tbl>
      <w:tblPr>
        <w:tblStyle w:val="GridTable6ColourfulAccent2"/>
        <w:tblpPr w:leftFromText="180" w:rightFromText="180" w:vertAnchor="text" w:horzAnchor="margin" w:tblpY="68"/>
        <w:tblW w:w="9918" w:type="dxa"/>
        <w:tblLayout w:type="fixed"/>
        <w:tblLook w:val="06A0" w:firstRow="1" w:lastRow="0" w:firstColumn="1" w:lastColumn="0" w:noHBand="1" w:noVBand="1"/>
      </w:tblPr>
      <w:tblGrid>
        <w:gridCol w:w="2547"/>
        <w:gridCol w:w="7371"/>
      </w:tblGrid>
      <w:tr w:rsidR="004F64A7" w:rsidRPr="00552C84" w14:paraId="2BA1F341" w14:textId="77777777" w:rsidTr="00541384">
        <w:trPr>
          <w:cnfStyle w:val="100000000000" w:firstRow="1" w:lastRow="0" w:firstColumn="0" w:lastColumn="0" w:oddVBand="0" w:evenVBand="0" w:oddHBand="0" w:evenHBand="0" w:firstRowFirstColumn="0" w:firstRowLastColumn="0" w:lastRowFirstColumn="0" w:lastRowLastColumn="0"/>
          <w:trHeight w:val="1696"/>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54DB00DD" w14:textId="77777777" w:rsidR="004F64A7" w:rsidRPr="007A0603" w:rsidRDefault="004F64A7" w:rsidP="004F64A7">
            <w:pPr>
              <w:spacing w:before="0" w:after="0"/>
              <w:jc w:val="center"/>
              <w:rPr>
                <w:rStyle w:val="normaltextrun"/>
                <w:color w:val="000000" w:themeColor="text1"/>
              </w:rPr>
            </w:pPr>
            <w:r>
              <w:rPr>
                <w:rStyle w:val="normaltextrun"/>
                <w:color w:val="000000" w:themeColor="text1"/>
              </w:rPr>
              <w:t>Getting Started</w:t>
            </w:r>
          </w:p>
        </w:tc>
        <w:tc>
          <w:tcPr>
            <w:tcW w:w="7371" w:type="dxa"/>
          </w:tcPr>
          <w:p w14:paraId="70BD0F59" w14:textId="77777777" w:rsidR="004F64A7" w:rsidRPr="00DC31F0" w:rsidRDefault="004F64A7" w:rsidP="00F01A99">
            <w:pPr>
              <w:pStyle w:val="ListParagraph"/>
              <w:numPr>
                <w:ilvl w:val="0"/>
                <w:numId w:val="20"/>
              </w:numPr>
              <w:spacing w:before="0" w:after="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Pr>
                <w:rFonts w:eastAsia="Arial" w:cs="Arial"/>
                <w:noProof/>
                <w:color w:val="auto"/>
              </w:rPr>
              <w:drawing>
                <wp:anchor distT="0" distB="0" distL="114300" distR="114300" simplePos="0" relativeHeight="251658360" behindDoc="1" locked="0" layoutInCell="1" allowOverlap="1" wp14:anchorId="7A2E2C3E" wp14:editId="1FD65CE7">
                  <wp:simplePos x="0" y="0"/>
                  <wp:positionH relativeFrom="margin">
                    <wp:posOffset>3698663</wp:posOffset>
                  </wp:positionH>
                  <wp:positionV relativeFrom="paragraph">
                    <wp:posOffset>14181</wp:posOffset>
                  </wp:positionV>
                  <wp:extent cx="1270635" cy="948055"/>
                  <wp:effectExtent l="0" t="0" r="0" b="4445"/>
                  <wp:wrapTight wrapText="bothSides">
                    <wp:wrapPolygon edited="0">
                      <wp:start x="7448" y="434"/>
                      <wp:lineTo x="5181" y="8246"/>
                      <wp:lineTo x="3562" y="12587"/>
                      <wp:lineTo x="3886" y="16927"/>
                      <wp:lineTo x="8420" y="20399"/>
                      <wp:lineTo x="10687" y="21267"/>
                      <wp:lineTo x="13601" y="21267"/>
                      <wp:lineTo x="14897" y="20399"/>
                      <wp:lineTo x="16516" y="17361"/>
                      <wp:lineTo x="15868" y="6510"/>
                      <wp:lineTo x="12954" y="2604"/>
                      <wp:lineTo x="10363" y="434"/>
                      <wp:lineTo x="7448" y="434"/>
                    </wp:wrapPolygon>
                  </wp:wrapTight>
                  <wp:docPr id="913450426" name="Picture 5" descr="A bottle and glass of alcoh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0426" name="Picture 5" descr="A bottle and glass of alcohol&#10;&#10;Description automatically generated"/>
                          <pic:cNvPicPr>
                            <a:picLocks noChangeAspect="1" noChangeArrowheads="1"/>
                          </pic:cNvPicPr>
                        </pic:nvPicPr>
                        <pic:blipFill>
                          <a:blip r:embed="rId151" cstate="print">
                            <a:alphaModFix amt="35000"/>
                            <a:extLst>
                              <a:ext uri="{28A0092B-C50C-407E-A947-70E740481C1C}">
                                <a14:useLocalDpi xmlns:a14="http://schemas.microsoft.com/office/drawing/2010/main" val="0"/>
                              </a:ext>
                            </a:extLst>
                          </a:blip>
                          <a:srcRect/>
                          <a:stretch>
                            <a:fillRect/>
                          </a:stretch>
                        </pic:blipFill>
                        <pic:spPr bwMode="auto">
                          <a:xfrm>
                            <a:off x="0" y="0"/>
                            <a:ext cx="1270635" cy="94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31F0">
              <w:rPr>
                <w:rStyle w:val="normaltextrun"/>
                <w:b w:val="0"/>
                <w:bCs w:val="0"/>
                <w:color w:val="000000" w:themeColor="text1"/>
              </w:rPr>
              <w:t xml:space="preserve">Alcohol and the </w:t>
            </w:r>
            <w:r w:rsidRPr="007D10FC">
              <w:rPr>
                <w:rStyle w:val="normaltextrun"/>
                <w:color w:val="000000" w:themeColor="text1"/>
              </w:rPr>
              <w:t>brain</w:t>
            </w:r>
            <w:r w:rsidRPr="00DC31F0">
              <w:rPr>
                <w:rStyle w:val="normaltextrun"/>
                <w:b w:val="0"/>
                <w:bCs w:val="0"/>
                <w:color w:val="000000" w:themeColor="text1"/>
              </w:rPr>
              <w:t xml:space="preserve">  </w:t>
            </w:r>
          </w:p>
          <w:p w14:paraId="2002CD35" w14:textId="77777777" w:rsidR="004F64A7" w:rsidRPr="00DC31F0" w:rsidRDefault="004F64A7" w:rsidP="00F01A99">
            <w:pPr>
              <w:pStyle w:val="ListParagraph"/>
              <w:numPr>
                <w:ilvl w:val="0"/>
                <w:numId w:val="20"/>
              </w:numPr>
              <w:spacing w:before="0" w:after="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DC31F0">
              <w:rPr>
                <w:rStyle w:val="normaltextrun"/>
                <w:b w:val="0"/>
                <w:bCs w:val="0"/>
                <w:color w:val="000000" w:themeColor="text1"/>
              </w:rPr>
              <w:t xml:space="preserve">Understanding </w:t>
            </w:r>
            <w:r w:rsidRPr="007D10FC">
              <w:rPr>
                <w:rStyle w:val="normaltextrun"/>
                <w:color w:val="000000" w:themeColor="text1"/>
              </w:rPr>
              <w:t>units</w:t>
            </w:r>
            <w:r w:rsidRPr="00DC31F0">
              <w:rPr>
                <w:rStyle w:val="normaltextrun"/>
                <w:b w:val="0"/>
                <w:bCs w:val="0"/>
                <w:color w:val="000000" w:themeColor="text1"/>
              </w:rPr>
              <w:t xml:space="preserve">   </w:t>
            </w:r>
          </w:p>
          <w:p w14:paraId="2687381B" w14:textId="77777777" w:rsidR="004F64A7" w:rsidRPr="00DC31F0" w:rsidRDefault="004F64A7" w:rsidP="00F01A99">
            <w:pPr>
              <w:pStyle w:val="ListParagraph"/>
              <w:numPr>
                <w:ilvl w:val="0"/>
                <w:numId w:val="20"/>
              </w:numPr>
              <w:spacing w:before="0" w:after="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7D10FC">
              <w:rPr>
                <w:rStyle w:val="normaltextrun"/>
                <w:color w:val="000000" w:themeColor="text1"/>
              </w:rPr>
              <w:t>Benefits</w:t>
            </w:r>
            <w:r w:rsidRPr="00DC31F0">
              <w:rPr>
                <w:rStyle w:val="normaltextrun"/>
                <w:b w:val="0"/>
                <w:bCs w:val="0"/>
                <w:color w:val="000000" w:themeColor="text1"/>
              </w:rPr>
              <w:t xml:space="preserve"> of cutting down </w:t>
            </w:r>
          </w:p>
          <w:p w14:paraId="2C803316" w14:textId="77777777" w:rsidR="004F64A7" w:rsidRPr="00DC31F0" w:rsidRDefault="004F64A7" w:rsidP="00F01A99">
            <w:pPr>
              <w:pStyle w:val="ListParagraph"/>
              <w:numPr>
                <w:ilvl w:val="0"/>
                <w:numId w:val="20"/>
              </w:numPr>
              <w:spacing w:before="0" w:after="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DC31F0">
              <w:rPr>
                <w:rStyle w:val="normaltextrun"/>
                <w:b w:val="0"/>
                <w:bCs w:val="0"/>
                <w:color w:val="000000" w:themeColor="text1"/>
              </w:rPr>
              <w:t xml:space="preserve">What to expect from the module  </w:t>
            </w:r>
          </w:p>
          <w:p w14:paraId="4D348D36" w14:textId="77777777" w:rsidR="004F64A7" w:rsidRPr="00DC31F0" w:rsidRDefault="004F64A7" w:rsidP="00F01A99">
            <w:pPr>
              <w:pStyle w:val="ListParagraph"/>
              <w:numPr>
                <w:ilvl w:val="0"/>
                <w:numId w:val="20"/>
              </w:numPr>
              <w:spacing w:before="0" w:after="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DC31F0">
              <w:rPr>
                <w:rStyle w:val="normaltextrun"/>
                <w:b w:val="0"/>
                <w:bCs w:val="0"/>
                <w:color w:val="000000" w:themeColor="text1"/>
              </w:rPr>
              <w:t xml:space="preserve">NHS videos of cutting down  </w:t>
            </w:r>
          </w:p>
          <w:p w14:paraId="741A2FA0" w14:textId="77777777" w:rsidR="004F64A7" w:rsidRPr="004677DD" w:rsidRDefault="004F64A7" w:rsidP="00F01A99">
            <w:pPr>
              <w:pStyle w:val="ListParagraph"/>
              <w:numPr>
                <w:ilvl w:val="0"/>
                <w:numId w:val="20"/>
              </w:numPr>
              <w:spacing w:before="0" w:after="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DC31F0">
              <w:rPr>
                <w:rStyle w:val="normaltextrun"/>
                <w:b w:val="0"/>
                <w:bCs w:val="0"/>
                <w:color w:val="000000" w:themeColor="text1"/>
              </w:rPr>
              <w:t xml:space="preserve">Personal story (Frank)  </w:t>
            </w:r>
          </w:p>
        </w:tc>
      </w:tr>
      <w:tr w:rsidR="004F64A7" w:rsidRPr="00552C84" w14:paraId="0D5F8EF4" w14:textId="77777777" w:rsidTr="00541384">
        <w:trPr>
          <w:trHeight w:val="30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7EFDCE44" w14:textId="77777777" w:rsidR="004F64A7" w:rsidRPr="009B3E79" w:rsidRDefault="004F64A7" w:rsidP="004F64A7">
            <w:pPr>
              <w:spacing w:before="0" w:after="0"/>
              <w:jc w:val="center"/>
              <w:rPr>
                <w:rStyle w:val="normaltextrun"/>
                <w:b w:val="0"/>
                <w:bCs w:val="0"/>
                <w:color w:val="000000" w:themeColor="text1"/>
              </w:rPr>
            </w:pPr>
            <w:r>
              <w:rPr>
                <w:rStyle w:val="normaltextrun"/>
                <w:color w:val="000000" w:themeColor="text1"/>
              </w:rPr>
              <w:t>Understanding Units</w:t>
            </w:r>
          </w:p>
        </w:tc>
        <w:tc>
          <w:tcPr>
            <w:tcW w:w="7371" w:type="dxa"/>
          </w:tcPr>
          <w:p w14:paraId="69DEF5BF" w14:textId="77777777" w:rsidR="004F64A7" w:rsidRPr="006940EC" w:rsidRDefault="004F64A7" w:rsidP="00F01A99">
            <w:pPr>
              <w:pStyle w:val="ListParagraph"/>
              <w:numPr>
                <w:ilvl w:val="0"/>
                <w:numId w:val="19"/>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993D55">
              <w:rPr>
                <w:rStyle w:val="normaltextrun"/>
                <w:noProof/>
                <w:color w:val="000000" w:themeColor="text1"/>
              </w:rPr>
              <w:drawing>
                <wp:anchor distT="0" distB="0" distL="114300" distR="114300" simplePos="0" relativeHeight="251658358" behindDoc="1" locked="0" layoutInCell="1" allowOverlap="1" wp14:anchorId="19D4C113" wp14:editId="10C59FA1">
                  <wp:simplePos x="0" y="0"/>
                  <wp:positionH relativeFrom="column">
                    <wp:posOffset>3964728</wp:posOffset>
                  </wp:positionH>
                  <wp:positionV relativeFrom="paragraph">
                    <wp:posOffset>104140</wp:posOffset>
                  </wp:positionV>
                  <wp:extent cx="736600" cy="736600"/>
                  <wp:effectExtent l="0" t="0" r="6350" b="6350"/>
                  <wp:wrapTight wrapText="bothSides">
                    <wp:wrapPolygon edited="0">
                      <wp:start x="5028" y="0"/>
                      <wp:lineTo x="0" y="6145"/>
                      <wp:lineTo x="0" y="21228"/>
                      <wp:lineTo x="21228" y="21228"/>
                      <wp:lineTo x="21228" y="0"/>
                      <wp:lineTo x="5028" y="0"/>
                    </wp:wrapPolygon>
                  </wp:wrapTight>
                  <wp:docPr id="544161803"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1803" name="Picture 1" descr="A screenshot of a game&#10;&#10;Description automatically generated"/>
                          <pic:cNvPicPr/>
                        </pic:nvPicPr>
                        <pic:blipFill>
                          <a:blip r:embed="rId152" cstate="print">
                            <a:alphaModFix amt="35000"/>
                            <a:extLst>
                              <a:ext uri="{28A0092B-C50C-407E-A947-70E740481C1C}">
                                <a14:useLocalDpi xmlns:a14="http://schemas.microsoft.com/office/drawing/2010/main" val="0"/>
                              </a:ext>
                            </a:extLst>
                          </a:blip>
                          <a:stretch>
                            <a:fillRect/>
                          </a:stretch>
                        </pic:blipFill>
                        <pic:spPr>
                          <a:xfrm>
                            <a:off x="0" y="0"/>
                            <a:ext cx="736600" cy="736600"/>
                          </a:xfrm>
                          <a:prstGeom prst="rect">
                            <a:avLst/>
                          </a:prstGeom>
                        </pic:spPr>
                      </pic:pic>
                    </a:graphicData>
                  </a:graphic>
                  <wp14:sizeRelH relativeFrom="margin">
                    <wp14:pctWidth>0</wp14:pctWidth>
                  </wp14:sizeRelH>
                  <wp14:sizeRelV relativeFrom="margin">
                    <wp14:pctHeight>0</wp14:pctHeight>
                  </wp14:sizeRelV>
                </wp:anchor>
              </w:drawing>
            </w:r>
            <w:r w:rsidRPr="006940EC">
              <w:rPr>
                <w:rStyle w:val="normaltextrun"/>
                <w:color w:val="000000" w:themeColor="text1"/>
              </w:rPr>
              <w:t xml:space="preserve">Introducing </w:t>
            </w:r>
            <w:r w:rsidRPr="007D10FC">
              <w:rPr>
                <w:rStyle w:val="normaltextrun"/>
                <w:b/>
                <w:bCs/>
                <w:color w:val="000000" w:themeColor="text1"/>
              </w:rPr>
              <w:t>weekly</w:t>
            </w:r>
            <w:r w:rsidRPr="006940EC">
              <w:rPr>
                <w:rStyle w:val="normaltextrun"/>
                <w:color w:val="000000" w:themeColor="text1"/>
              </w:rPr>
              <w:t xml:space="preserve"> </w:t>
            </w:r>
            <w:r w:rsidRPr="007D10FC">
              <w:rPr>
                <w:rStyle w:val="normaltextrun"/>
                <w:b/>
                <w:bCs/>
                <w:color w:val="000000" w:themeColor="text1"/>
              </w:rPr>
              <w:t>limit</w:t>
            </w:r>
            <w:r w:rsidRPr="006940EC">
              <w:rPr>
                <w:rStyle w:val="normaltextrun"/>
                <w:color w:val="000000" w:themeColor="text1"/>
              </w:rPr>
              <w:t xml:space="preserve">  </w:t>
            </w:r>
          </w:p>
          <w:p w14:paraId="298681B8" w14:textId="77777777" w:rsidR="004F64A7" w:rsidRPr="006940EC" w:rsidRDefault="004F64A7" w:rsidP="00F01A99">
            <w:pPr>
              <w:pStyle w:val="ListParagraph"/>
              <w:numPr>
                <w:ilvl w:val="0"/>
                <w:numId w:val="19"/>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6940EC">
              <w:rPr>
                <w:rStyle w:val="normaltextrun"/>
                <w:color w:val="000000" w:themeColor="text1"/>
              </w:rPr>
              <w:t xml:space="preserve">What </w:t>
            </w:r>
            <w:r w:rsidRPr="0030305B">
              <w:rPr>
                <w:rStyle w:val="normaltextrun"/>
                <w:color w:val="000000" w:themeColor="text1"/>
              </w:rPr>
              <w:t>does</w:t>
            </w:r>
            <w:r w:rsidRPr="0030305B">
              <w:rPr>
                <w:rStyle w:val="normaltextrun"/>
                <w:b/>
                <w:bCs/>
                <w:color w:val="000000" w:themeColor="text1"/>
              </w:rPr>
              <w:t xml:space="preserve"> 14 units</w:t>
            </w:r>
            <w:r w:rsidRPr="006940EC">
              <w:rPr>
                <w:rStyle w:val="normaltextrun"/>
                <w:color w:val="000000" w:themeColor="text1"/>
              </w:rPr>
              <w:t xml:space="preserve"> of alcohol look like  </w:t>
            </w:r>
          </w:p>
          <w:p w14:paraId="282B47D0" w14:textId="77777777" w:rsidR="004F64A7" w:rsidRPr="006940EC" w:rsidRDefault="004F64A7" w:rsidP="00F01A99">
            <w:pPr>
              <w:pStyle w:val="ListParagraph"/>
              <w:numPr>
                <w:ilvl w:val="0"/>
                <w:numId w:val="19"/>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6940EC">
              <w:rPr>
                <w:rStyle w:val="normaltextrun"/>
                <w:color w:val="000000" w:themeColor="text1"/>
              </w:rPr>
              <w:t xml:space="preserve">Short term </w:t>
            </w:r>
            <w:r w:rsidRPr="0030305B">
              <w:rPr>
                <w:rStyle w:val="normaltextrun"/>
                <w:b/>
                <w:bCs/>
                <w:color w:val="000000" w:themeColor="text1"/>
              </w:rPr>
              <w:t>benefits</w:t>
            </w:r>
            <w:r w:rsidRPr="006940EC">
              <w:rPr>
                <w:rStyle w:val="normaltextrun"/>
                <w:color w:val="000000" w:themeColor="text1"/>
              </w:rPr>
              <w:t xml:space="preserve"> of alcohol reduction </w:t>
            </w:r>
          </w:p>
          <w:p w14:paraId="1F6EB37B" w14:textId="77777777" w:rsidR="004F64A7" w:rsidRPr="006940EC" w:rsidRDefault="004F64A7" w:rsidP="00F01A99">
            <w:pPr>
              <w:pStyle w:val="ListParagraph"/>
              <w:numPr>
                <w:ilvl w:val="0"/>
                <w:numId w:val="19"/>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30305B">
              <w:rPr>
                <w:rStyle w:val="normaltextrun"/>
                <w:b/>
                <w:bCs/>
                <w:color w:val="000000" w:themeColor="text1"/>
              </w:rPr>
              <w:t>Tips</w:t>
            </w:r>
            <w:r w:rsidRPr="006940EC">
              <w:rPr>
                <w:rStyle w:val="normaltextrun"/>
                <w:color w:val="000000" w:themeColor="text1"/>
              </w:rPr>
              <w:t xml:space="preserve"> to stay within the recommended guidelines </w:t>
            </w:r>
          </w:p>
          <w:p w14:paraId="74E84302" w14:textId="77777777" w:rsidR="004F64A7" w:rsidRPr="00E4427E" w:rsidRDefault="004F64A7" w:rsidP="00F01A99">
            <w:pPr>
              <w:pStyle w:val="ListParagraph"/>
              <w:numPr>
                <w:ilvl w:val="0"/>
                <w:numId w:val="19"/>
              </w:numPr>
              <w:spacing w:before="0" w:after="0"/>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30305B">
              <w:rPr>
                <w:rStyle w:val="normaltextrun"/>
                <w:b/>
                <w:bCs/>
                <w:color w:val="000000" w:themeColor="text1"/>
              </w:rPr>
              <w:t>Understand</w:t>
            </w:r>
            <w:r w:rsidRPr="006940EC">
              <w:rPr>
                <w:rStyle w:val="normaltextrun"/>
                <w:color w:val="000000" w:themeColor="text1"/>
              </w:rPr>
              <w:t xml:space="preserve"> binge drinking</w:t>
            </w:r>
            <w:r w:rsidRPr="003D0F21">
              <w:rPr>
                <w:rStyle w:val="normaltextrun"/>
                <w:b/>
                <w:bCs/>
                <w:color w:val="000000" w:themeColor="text1"/>
              </w:rPr>
              <w:t xml:space="preserve">  </w:t>
            </w:r>
          </w:p>
        </w:tc>
      </w:tr>
      <w:tr w:rsidR="004F64A7" w:rsidRPr="00552C84" w14:paraId="2BB58226" w14:textId="77777777" w:rsidTr="00541384">
        <w:trPr>
          <w:trHeight w:val="30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25FBD76C" w14:textId="77777777" w:rsidR="004F64A7" w:rsidRPr="009B3E79" w:rsidRDefault="004F64A7" w:rsidP="004F64A7">
            <w:pPr>
              <w:spacing w:before="0" w:after="0"/>
              <w:jc w:val="center"/>
              <w:rPr>
                <w:rStyle w:val="normaltextrun"/>
                <w:b w:val="0"/>
                <w:bCs w:val="0"/>
                <w:color w:val="000000" w:themeColor="text1"/>
              </w:rPr>
            </w:pPr>
            <w:r>
              <w:rPr>
                <w:rStyle w:val="normaltextrun"/>
                <w:color w:val="000000" w:themeColor="text1"/>
              </w:rPr>
              <w:t>Brain Health</w:t>
            </w:r>
          </w:p>
        </w:tc>
        <w:tc>
          <w:tcPr>
            <w:tcW w:w="7371" w:type="dxa"/>
          </w:tcPr>
          <w:p w14:paraId="4984073A" w14:textId="77777777" w:rsidR="004F64A7" w:rsidRPr="004E7F4D" w:rsidRDefault="004F64A7" w:rsidP="00F01A99">
            <w:pPr>
              <w:pStyle w:val="ListParagraph"/>
              <w:numPr>
                <w:ilvl w:val="0"/>
                <w:numId w:val="18"/>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EA7CA3">
              <w:rPr>
                <w:rStyle w:val="normaltextrun"/>
                <w:noProof/>
                <w:color w:val="000000" w:themeColor="text1"/>
              </w:rPr>
              <w:drawing>
                <wp:anchor distT="0" distB="0" distL="114300" distR="114300" simplePos="0" relativeHeight="251658359" behindDoc="1" locked="0" layoutInCell="1" allowOverlap="1" wp14:anchorId="1C5EAE61" wp14:editId="6A57E482">
                  <wp:simplePos x="0" y="0"/>
                  <wp:positionH relativeFrom="column">
                    <wp:posOffset>3947583</wp:posOffset>
                  </wp:positionH>
                  <wp:positionV relativeFrom="paragraph">
                    <wp:posOffset>635</wp:posOffset>
                  </wp:positionV>
                  <wp:extent cx="803910" cy="803910"/>
                  <wp:effectExtent l="0" t="0" r="0" b="0"/>
                  <wp:wrapTight wrapText="bothSides">
                    <wp:wrapPolygon edited="0">
                      <wp:start x="6142" y="0"/>
                      <wp:lineTo x="0" y="3583"/>
                      <wp:lineTo x="0" y="12284"/>
                      <wp:lineTo x="8701" y="17403"/>
                      <wp:lineTo x="9725" y="20986"/>
                      <wp:lineTo x="14332" y="20986"/>
                      <wp:lineTo x="14844" y="19962"/>
                      <wp:lineTo x="18938" y="17403"/>
                      <wp:lineTo x="20986" y="14844"/>
                      <wp:lineTo x="20986" y="6142"/>
                      <wp:lineTo x="16379" y="1536"/>
                      <wp:lineTo x="12796" y="0"/>
                      <wp:lineTo x="6142" y="0"/>
                    </wp:wrapPolygon>
                  </wp:wrapTight>
                  <wp:docPr id="741874269" name="Picture 1" descr="A pink brain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74269" name="Picture 1" descr="A pink brain with black background&#10;&#10;Description automatically generated"/>
                          <pic:cNvPicPr/>
                        </pic:nvPicPr>
                        <pic:blipFill>
                          <a:blip r:embed="rId153" cstate="print">
                            <a:alphaModFix amt="35000"/>
                            <a:extLst>
                              <a:ext uri="{28A0092B-C50C-407E-A947-70E740481C1C}">
                                <a14:useLocalDpi xmlns:a14="http://schemas.microsoft.com/office/drawing/2010/main" val="0"/>
                              </a:ext>
                            </a:extLst>
                          </a:blip>
                          <a:stretch>
                            <a:fillRect/>
                          </a:stretch>
                        </pic:blipFill>
                        <pic:spPr>
                          <a:xfrm>
                            <a:off x="0" y="0"/>
                            <a:ext cx="803910" cy="803910"/>
                          </a:xfrm>
                          <a:prstGeom prst="rect">
                            <a:avLst/>
                          </a:prstGeom>
                        </pic:spPr>
                      </pic:pic>
                    </a:graphicData>
                  </a:graphic>
                  <wp14:sizeRelH relativeFrom="margin">
                    <wp14:pctWidth>0</wp14:pctWidth>
                  </wp14:sizeRelH>
                  <wp14:sizeRelV relativeFrom="margin">
                    <wp14:pctHeight>0</wp14:pctHeight>
                  </wp14:sizeRelV>
                </wp:anchor>
              </w:drawing>
            </w:r>
            <w:r w:rsidRPr="004E7F4D">
              <w:rPr>
                <w:rStyle w:val="normaltextrun"/>
                <w:color w:val="000000" w:themeColor="text1"/>
              </w:rPr>
              <w:t xml:space="preserve">Alcohol and the brain  </w:t>
            </w:r>
          </w:p>
          <w:p w14:paraId="6916105D" w14:textId="77777777" w:rsidR="004F64A7" w:rsidRPr="004E7F4D" w:rsidRDefault="004F64A7" w:rsidP="00F01A99">
            <w:pPr>
              <w:pStyle w:val="ListParagraph"/>
              <w:numPr>
                <w:ilvl w:val="0"/>
                <w:numId w:val="18"/>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4E7F4D">
              <w:rPr>
                <w:rStyle w:val="normaltextrun"/>
                <w:color w:val="000000" w:themeColor="text1"/>
              </w:rPr>
              <w:t xml:space="preserve">How the alcohol affects brain- directly and indirectly </w:t>
            </w:r>
          </w:p>
          <w:p w14:paraId="0E7EA6E4" w14:textId="77777777" w:rsidR="004F64A7" w:rsidRPr="004E7F4D" w:rsidRDefault="004F64A7" w:rsidP="00F01A99">
            <w:pPr>
              <w:pStyle w:val="ListParagraph"/>
              <w:numPr>
                <w:ilvl w:val="0"/>
                <w:numId w:val="18"/>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4E7F4D">
              <w:rPr>
                <w:rStyle w:val="normaltextrun"/>
                <w:color w:val="000000" w:themeColor="text1"/>
              </w:rPr>
              <w:t xml:space="preserve">Alcohol and </w:t>
            </w:r>
            <w:r w:rsidRPr="0030305B">
              <w:rPr>
                <w:rStyle w:val="normaltextrun"/>
                <w:b/>
                <w:bCs/>
                <w:color w:val="000000" w:themeColor="text1"/>
              </w:rPr>
              <w:t>dementia</w:t>
            </w:r>
            <w:r w:rsidRPr="004E7F4D">
              <w:rPr>
                <w:rStyle w:val="normaltextrun"/>
                <w:color w:val="000000" w:themeColor="text1"/>
              </w:rPr>
              <w:t xml:space="preserve"> link  </w:t>
            </w:r>
          </w:p>
          <w:p w14:paraId="2BD529E8" w14:textId="77777777" w:rsidR="004F64A7" w:rsidRPr="00E95634" w:rsidRDefault="004F64A7" w:rsidP="00F01A99">
            <w:pPr>
              <w:pStyle w:val="ListParagraph"/>
              <w:numPr>
                <w:ilvl w:val="0"/>
                <w:numId w:val="18"/>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4E7F4D">
              <w:rPr>
                <w:rStyle w:val="normaltextrun"/>
                <w:color w:val="000000" w:themeColor="text1"/>
              </w:rPr>
              <w:t xml:space="preserve">Benefits of drinking less  </w:t>
            </w:r>
          </w:p>
        </w:tc>
      </w:tr>
      <w:tr w:rsidR="004F64A7" w:rsidRPr="00552C84" w14:paraId="10B4ED4E" w14:textId="77777777" w:rsidTr="00541384">
        <w:trPr>
          <w:trHeight w:val="30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6D4EAF9D" w14:textId="77777777" w:rsidR="004F64A7" w:rsidRPr="007A0603" w:rsidRDefault="004F64A7" w:rsidP="004F64A7">
            <w:pPr>
              <w:spacing w:before="0" w:after="0"/>
              <w:jc w:val="center"/>
              <w:rPr>
                <w:rStyle w:val="normaltextrun"/>
                <w:color w:val="000000" w:themeColor="text1"/>
              </w:rPr>
            </w:pPr>
            <w:r>
              <w:rPr>
                <w:rStyle w:val="normaltextrun"/>
                <w:color w:val="000000" w:themeColor="text1"/>
              </w:rPr>
              <w:t>Body Health</w:t>
            </w:r>
          </w:p>
        </w:tc>
        <w:tc>
          <w:tcPr>
            <w:tcW w:w="7371" w:type="dxa"/>
          </w:tcPr>
          <w:p w14:paraId="7EB402A2" w14:textId="77777777" w:rsidR="004F64A7" w:rsidRPr="004C752D" w:rsidRDefault="004F64A7" w:rsidP="00F01A99">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1165D6">
              <w:rPr>
                <w:rStyle w:val="normaltextrun"/>
                <w:noProof/>
                <w:color w:val="000000" w:themeColor="text1"/>
              </w:rPr>
              <w:drawing>
                <wp:anchor distT="0" distB="0" distL="114300" distR="114300" simplePos="0" relativeHeight="251658361" behindDoc="1" locked="0" layoutInCell="1" allowOverlap="1" wp14:anchorId="029E5029" wp14:editId="7DB6C1BC">
                  <wp:simplePos x="0" y="0"/>
                  <wp:positionH relativeFrom="column">
                    <wp:posOffset>3888952</wp:posOffset>
                  </wp:positionH>
                  <wp:positionV relativeFrom="paragraph">
                    <wp:posOffset>146050</wp:posOffset>
                  </wp:positionV>
                  <wp:extent cx="981710" cy="981710"/>
                  <wp:effectExtent l="0" t="0" r="8890" b="0"/>
                  <wp:wrapTight wrapText="bothSides">
                    <wp:wrapPolygon edited="0">
                      <wp:start x="8802" y="838"/>
                      <wp:lineTo x="3353" y="3353"/>
                      <wp:lineTo x="0" y="5868"/>
                      <wp:lineTo x="0" y="12574"/>
                      <wp:lineTo x="1677" y="15089"/>
                      <wp:lineTo x="838" y="16347"/>
                      <wp:lineTo x="838" y="18023"/>
                      <wp:lineTo x="2096" y="20538"/>
                      <wp:lineTo x="19281" y="20538"/>
                      <wp:lineTo x="20538" y="18862"/>
                      <wp:lineTo x="20538" y="16766"/>
                      <wp:lineTo x="19700" y="15089"/>
                      <wp:lineTo x="21376" y="12574"/>
                      <wp:lineTo x="21376" y="5868"/>
                      <wp:lineTo x="18023" y="3353"/>
                      <wp:lineTo x="12574" y="838"/>
                      <wp:lineTo x="8802" y="838"/>
                    </wp:wrapPolygon>
                  </wp:wrapTight>
                  <wp:docPr id="952503122" name="Picture 1" descr="A heart with arms and a sm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03122" name="Picture 1" descr="A heart with arms and a smile&#10;&#10;Description automatically generated"/>
                          <pic:cNvPicPr/>
                        </pic:nvPicPr>
                        <pic:blipFill>
                          <a:blip r:embed="rId154" cstate="print">
                            <a:alphaModFix amt="35000"/>
                            <a:extLst>
                              <a:ext uri="{28A0092B-C50C-407E-A947-70E740481C1C}">
                                <a14:useLocalDpi xmlns:a14="http://schemas.microsoft.com/office/drawing/2010/main" val="0"/>
                              </a:ext>
                            </a:extLst>
                          </a:blip>
                          <a:stretch>
                            <a:fillRect/>
                          </a:stretch>
                        </pic:blipFill>
                        <pic:spPr>
                          <a:xfrm>
                            <a:off x="0" y="0"/>
                            <a:ext cx="981710" cy="981710"/>
                          </a:xfrm>
                          <a:prstGeom prst="rect">
                            <a:avLst/>
                          </a:prstGeom>
                        </pic:spPr>
                      </pic:pic>
                    </a:graphicData>
                  </a:graphic>
                  <wp14:sizeRelH relativeFrom="margin">
                    <wp14:pctWidth>0</wp14:pctWidth>
                  </wp14:sizeRelH>
                  <wp14:sizeRelV relativeFrom="margin">
                    <wp14:pctHeight>0</wp14:pctHeight>
                  </wp14:sizeRelV>
                </wp:anchor>
              </w:drawing>
            </w:r>
            <w:r w:rsidRPr="004C752D">
              <w:rPr>
                <w:rStyle w:val="normaltextrun"/>
                <w:color w:val="000000" w:themeColor="text1"/>
              </w:rPr>
              <w:t xml:space="preserve">Alcohol and </w:t>
            </w:r>
            <w:r w:rsidRPr="0030305B">
              <w:rPr>
                <w:rStyle w:val="normaltextrun"/>
                <w:b/>
                <w:bCs/>
                <w:color w:val="000000" w:themeColor="text1"/>
              </w:rPr>
              <w:t>weight</w:t>
            </w:r>
            <w:r w:rsidRPr="004C752D">
              <w:rPr>
                <w:rStyle w:val="normaltextrun"/>
                <w:color w:val="000000" w:themeColor="text1"/>
              </w:rPr>
              <w:t xml:space="preserve">  </w:t>
            </w:r>
          </w:p>
          <w:p w14:paraId="5AD5F091" w14:textId="77777777" w:rsidR="004F64A7" w:rsidRPr="004C752D" w:rsidRDefault="004F64A7" w:rsidP="00F01A99">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4C752D">
              <w:rPr>
                <w:rStyle w:val="normaltextrun"/>
                <w:color w:val="000000" w:themeColor="text1"/>
              </w:rPr>
              <w:t xml:space="preserve">Alcohol and risk of cerebrovascular </w:t>
            </w:r>
            <w:r w:rsidRPr="0030305B">
              <w:rPr>
                <w:rStyle w:val="normaltextrun"/>
                <w:b/>
                <w:bCs/>
                <w:color w:val="000000" w:themeColor="text1"/>
              </w:rPr>
              <w:t>diseases</w:t>
            </w:r>
            <w:r w:rsidRPr="004C752D">
              <w:rPr>
                <w:rStyle w:val="normaltextrun"/>
                <w:color w:val="000000" w:themeColor="text1"/>
              </w:rPr>
              <w:t xml:space="preserve"> </w:t>
            </w:r>
          </w:p>
          <w:p w14:paraId="5C7AE448" w14:textId="77777777" w:rsidR="004F64A7" w:rsidRPr="004C752D" w:rsidRDefault="004F64A7" w:rsidP="00F01A99">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4C752D">
              <w:rPr>
                <w:rStyle w:val="normaltextrun"/>
                <w:color w:val="000000" w:themeColor="text1"/>
              </w:rPr>
              <w:t xml:space="preserve">How alcohol affects brain and blood vessels  </w:t>
            </w:r>
          </w:p>
          <w:p w14:paraId="719496CA" w14:textId="00A28EEF" w:rsidR="004F64A7" w:rsidRPr="004C752D" w:rsidRDefault="004F64A7" w:rsidP="00F01A99">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4C752D">
              <w:rPr>
                <w:rStyle w:val="normaltextrun"/>
                <w:color w:val="000000" w:themeColor="text1"/>
              </w:rPr>
              <w:t xml:space="preserve">How can reducing drinking </w:t>
            </w:r>
            <w:r w:rsidR="00FA6A68">
              <w:rPr>
                <w:rStyle w:val="normaltextrun"/>
                <w:color w:val="000000" w:themeColor="text1"/>
              </w:rPr>
              <w:t xml:space="preserve">can </w:t>
            </w:r>
            <w:r w:rsidRPr="004C752D">
              <w:rPr>
                <w:rStyle w:val="normaltextrun"/>
                <w:color w:val="000000" w:themeColor="text1"/>
              </w:rPr>
              <w:t xml:space="preserve">help keep </w:t>
            </w:r>
            <w:r w:rsidR="00FA6A68">
              <w:rPr>
                <w:rStyle w:val="normaltextrun"/>
                <w:color w:val="000000" w:themeColor="text1"/>
              </w:rPr>
              <w:t>the</w:t>
            </w:r>
            <w:r w:rsidRPr="004C752D">
              <w:rPr>
                <w:rStyle w:val="normaltextrun"/>
                <w:color w:val="000000" w:themeColor="text1"/>
              </w:rPr>
              <w:t xml:space="preserve"> brain and body healthy  </w:t>
            </w:r>
          </w:p>
          <w:p w14:paraId="6C69AE27" w14:textId="77777777" w:rsidR="004F64A7" w:rsidRPr="004C752D" w:rsidRDefault="004F64A7" w:rsidP="00F01A99">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30305B">
              <w:rPr>
                <w:rStyle w:val="normaltextrun"/>
                <w:b/>
                <w:bCs/>
                <w:color w:val="000000" w:themeColor="text1"/>
              </w:rPr>
              <w:t>Calories</w:t>
            </w:r>
            <w:r w:rsidRPr="004C752D">
              <w:rPr>
                <w:rStyle w:val="normaltextrun"/>
                <w:color w:val="000000" w:themeColor="text1"/>
              </w:rPr>
              <w:t xml:space="preserve"> in alcohol  </w:t>
            </w:r>
          </w:p>
          <w:p w14:paraId="2D4B083A" w14:textId="77777777" w:rsidR="004F64A7" w:rsidRPr="004C752D" w:rsidRDefault="004F64A7" w:rsidP="00F01A99">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4C752D">
              <w:rPr>
                <w:rStyle w:val="normaltextrun"/>
                <w:color w:val="000000" w:themeColor="text1"/>
              </w:rPr>
              <w:t xml:space="preserve">Healthy choices </w:t>
            </w:r>
          </w:p>
          <w:p w14:paraId="32876EDD" w14:textId="77777777" w:rsidR="004F64A7" w:rsidRPr="00677FD8" w:rsidRDefault="004F64A7" w:rsidP="00F01A99">
            <w:pPr>
              <w:pStyle w:val="ListParagraph"/>
              <w:numPr>
                <w:ilvl w:val="0"/>
                <w:numId w:val="17"/>
              </w:numPr>
              <w:spacing w:before="0" w:after="0"/>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4C752D">
              <w:rPr>
                <w:rStyle w:val="normaltextrun"/>
                <w:color w:val="000000" w:themeColor="text1"/>
              </w:rPr>
              <w:t>Reminder to do check-in questionnaires</w:t>
            </w:r>
            <w:r w:rsidRPr="009B5906">
              <w:rPr>
                <w:rStyle w:val="normaltextrun"/>
                <w:b/>
                <w:bCs/>
                <w:color w:val="000000" w:themeColor="text1"/>
              </w:rPr>
              <w:t xml:space="preserve">  </w:t>
            </w:r>
          </w:p>
        </w:tc>
      </w:tr>
      <w:tr w:rsidR="004F64A7" w:rsidRPr="00552C84" w14:paraId="049727E1" w14:textId="77777777" w:rsidTr="00541384">
        <w:trPr>
          <w:trHeight w:val="30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80074B9" w14:textId="77777777" w:rsidR="004F64A7" w:rsidRPr="009B3E79" w:rsidRDefault="004F64A7" w:rsidP="004F64A7">
            <w:pPr>
              <w:spacing w:before="0" w:after="0"/>
              <w:jc w:val="center"/>
              <w:rPr>
                <w:rStyle w:val="normaltextrun"/>
                <w:b w:val="0"/>
                <w:bCs w:val="0"/>
                <w:color w:val="000000" w:themeColor="text1"/>
              </w:rPr>
            </w:pPr>
            <w:r>
              <w:rPr>
                <w:rStyle w:val="normaltextrun"/>
                <w:color w:val="000000" w:themeColor="text1"/>
              </w:rPr>
              <w:t>Mental Health</w:t>
            </w:r>
          </w:p>
        </w:tc>
        <w:tc>
          <w:tcPr>
            <w:tcW w:w="7371" w:type="dxa"/>
          </w:tcPr>
          <w:p w14:paraId="148A9734" w14:textId="77777777" w:rsidR="004F64A7" w:rsidRPr="00424CDD" w:rsidRDefault="004F64A7" w:rsidP="00F01A99">
            <w:pPr>
              <w:pStyle w:val="ListParagraph"/>
              <w:numPr>
                <w:ilvl w:val="0"/>
                <w:numId w:val="16"/>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E368F2">
              <w:rPr>
                <w:rStyle w:val="normaltextrun"/>
                <w:noProof/>
                <w:color w:val="000000" w:themeColor="text1"/>
              </w:rPr>
              <w:drawing>
                <wp:anchor distT="0" distB="0" distL="114300" distR="114300" simplePos="0" relativeHeight="251658362" behindDoc="1" locked="0" layoutInCell="1" allowOverlap="1" wp14:anchorId="595DF8D8" wp14:editId="673355DC">
                  <wp:simplePos x="0" y="0"/>
                  <wp:positionH relativeFrom="column">
                    <wp:posOffset>3964940</wp:posOffset>
                  </wp:positionH>
                  <wp:positionV relativeFrom="paragraph">
                    <wp:posOffset>35983</wp:posOffset>
                  </wp:positionV>
                  <wp:extent cx="880110" cy="880110"/>
                  <wp:effectExtent l="0" t="0" r="0" b="0"/>
                  <wp:wrapTight wrapText="bothSides">
                    <wp:wrapPolygon edited="0">
                      <wp:start x="7481" y="0"/>
                      <wp:lineTo x="4675" y="1870"/>
                      <wp:lineTo x="2805" y="5143"/>
                      <wp:lineTo x="2805" y="7481"/>
                      <wp:lineTo x="0" y="9818"/>
                      <wp:lineTo x="1403" y="16831"/>
                      <wp:lineTo x="5610" y="21039"/>
                      <wp:lineTo x="7481" y="21039"/>
                      <wp:lineTo x="17299" y="21039"/>
                      <wp:lineTo x="21039" y="8883"/>
                      <wp:lineTo x="21039" y="5143"/>
                      <wp:lineTo x="19169" y="2338"/>
                      <wp:lineTo x="16364" y="0"/>
                      <wp:lineTo x="7481" y="0"/>
                    </wp:wrapPolygon>
                  </wp:wrapTight>
                  <wp:docPr id="748618063" name="Picture 1" descr="A head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18063" name="Picture 1" descr="A head with different colored circles&#10;&#10;Description automatically generated"/>
                          <pic:cNvPicPr/>
                        </pic:nvPicPr>
                        <pic:blipFill>
                          <a:blip r:embed="rId155" cstate="print">
                            <a:alphaModFix amt="35000"/>
                            <a:extLst>
                              <a:ext uri="{28A0092B-C50C-407E-A947-70E740481C1C}">
                                <a14:useLocalDpi xmlns:a14="http://schemas.microsoft.com/office/drawing/2010/main" val="0"/>
                              </a:ext>
                            </a:extLst>
                          </a:blip>
                          <a:stretch>
                            <a:fillRect/>
                          </a:stretch>
                        </pic:blipFill>
                        <pic:spPr>
                          <a:xfrm>
                            <a:off x="0" y="0"/>
                            <a:ext cx="880110" cy="880110"/>
                          </a:xfrm>
                          <a:prstGeom prst="rect">
                            <a:avLst/>
                          </a:prstGeom>
                        </pic:spPr>
                      </pic:pic>
                    </a:graphicData>
                  </a:graphic>
                  <wp14:sizeRelH relativeFrom="margin">
                    <wp14:pctWidth>0</wp14:pctWidth>
                  </wp14:sizeRelH>
                  <wp14:sizeRelV relativeFrom="margin">
                    <wp14:pctHeight>0</wp14:pctHeight>
                  </wp14:sizeRelV>
                </wp:anchor>
              </w:drawing>
            </w:r>
            <w:r w:rsidRPr="00424CDD">
              <w:rPr>
                <w:rStyle w:val="normaltextrun"/>
                <w:color w:val="000000" w:themeColor="text1"/>
              </w:rPr>
              <w:t xml:space="preserve">Close link of alcohol and mental health  </w:t>
            </w:r>
          </w:p>
          <w:p w14:paraId="23D76FFF" w14:textId="77777777" w:rsidR="004F64A7" w:rsidRPr="00424CDD" w:rsidRDefault="004F64A7" w:rsidP="00F01A99">
            <w:pPr>
              <w:pStyle w:val="ListParagraph"/>
              <w:numPr>
                <w:ilvl w:val="0"/>
                <w:numId w:val="16"/>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424CDD">
              <w:rPr>
                <w:rStyle w:val="normaltextrun"/>
                <w:color w:val="000000" w:themeColor="text1"/>
              </w:rPr>
              <w:t xml:space="preserve">How drinking can make </w:t>
            </w:r>
            <w:r>
              <w:rPr>
                <w:rStyle w:val="normaltextrun"/>
                <w:color w:val="000000" w:themeColor="text1"/>
              </w:rPr>
              <w:t>you</w:t>
            </w:r>
            <w:r w:rsidRPr="00424CDD">
              <w:rPr>
                <w:rStyle w:val="normaltextrun"/>
                <w:color w:val="000000" w:themeColor="text1"/>
              </w:rPr>
              <w:t xml:space="preserve"> </w:t>
            </w:r>
            <w:r w:rsidRPr="0030305B">
              <w:rPr>
                <w:rStyle w:val="normaltextrun"/>
                <w:b/>
                <w:bCs/>
                <w:color w:val="000000" w:themeColor="text1"/>
              </w:rPr>
              <w:t>feel</w:t>
            </w:r>
            <w:r w:rsidRPr="00424CDD">
              <w:rPr>
                <w:rStyle w:val="normaltextrun"/>
                <w:color w:val="000000" w:themeColor="text1"/>
              </w:rPr>
              <w:t xml:space="preserve">  </w:t>
            </w:r>
          </w:p>
          <w:p w14:paraId="1AF055C4" w14:textId="77777777" w:rsidR="004F64A7" w:rsidRPr="00424CDD" w:rsidRDefault="004F64A7" w:rsidP="00F01A99">
            <w:pPr>
              <w:pStyle w:val="ListParagraph"/>
              <w:numPr>
                <w:ilvl w:val="0"/>
                <w:numId w:val="16"/>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424CDD">
              <w:rPr>
                <w:rStyle w:val="normaltextrun"/>
                <w:color w:val="000000" w:themeColor="text1"/>
              </w:rPr>
              <w:t xml:space="preserve">Alcohol and how it affects </w:t>
            </w:r>
            <w:r w:rsidRPr="0030305B">
              <w:rPr>
                <w:rStyle w:val="normaltextrun"/>
                <w:b/>
                <w:bCs/>
                <w:color w:val="000000" w:themeColor="text1"/>
              </w:rPr>
              <w:t>sleep</w:t>
            </w:r>
            <w:r w:rsidRPr="00424CDD">
              <w:rPr>
                <w:rStyle w:val="normaltextrun"/>
                <w:color w:val="000000" w:themeColor="text1"/>
              </w:rPr>
              <w:t xml:space="preserve">  </w:t>
            </w:r>
          </w:p>
          <w:p w14:paraId="111708A9" w14:textId="77777777" w:rsidR="004F64A7" w:rsidRPr="00424CDD" w:rsidRDefault="004F64A7" w:rsidP="00F01A99">
            <w:pPr>
              <w:pStyle w:val="ListParagraph"/>
              <w:numPr>
                <w:ilvl w:val="0"/>
                <w:numId w:val="16"/>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30305B">
              <w:rPr>
                <w:rStyle w:val="normaltextrun"/>
                <w:b/>
                <w:bCs/>
                <w:color w:val="000000" w:themeColor="text1"/>
              </w:rPr>
              <w:t>Cutting</w:t>
            </w:r>
            <w:r w:rsidRPr="00424CDD">
              <w:rPr>
                <w:rStyle w:val="normaltextrun"/>
                <w:color w:val="000000" w:themeColor="text1"/>
              </w:rPr>
              <w:t xml:space="preserve"> </w:t>
            </w:r>
            <w:r w:rsidRPr="0030305B">
              <w:rPr>
                <w:rStyle w:val="normaltextrun"/>
                <w:b/>
                <w:bCs/>
                <w:color w:val="000000" w:themeColor="text1"/>
              </w:rPr>
              <w:t>back</w:t>
            </w:r>
            <w:r w:rsidRPr="00424CDD">
              <w:rPr>
                <w:rStyle w:val="normaltextrun"/>
                <w:color w:val="000000" w:themeColor="text1"/>
              </w:rPr>
              <w:t xml:space="preserve"> can help mental health  </w:t>
            </w:r>
          </w:p>
          <w:p w14:paraId="3BB407AC" w14:textId="77777777" w:rsidR="004F64A7" w:rsidRPr="00552C84" w:rsidRDefault="004F64A7" w:rsidP="00F01A99">
            <w:pPr>
              <w:pStyle w:val="ListParagraph"/>
              <w:numPr>
                <w:ilvl w:val="0"/>
                <w:numId w:val="16"/>
              </w:numPr>
              <w:spacing w:before="0" w:after="0"/>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424CDD">
              <w:rPr>
                <w:rStyle w:val="normaltextrun"/>
                <w:color w:val="000000" w:themeColor="text1"/>
              </w:rPr>
              <w:t>Dr. Jarvis shares tips</w:t>
            </w:r>
            <w:r w:rsidRPr="00424CDD">
              <w:rPr>
                <w:rStyle w:val="normaltextrun"/>
                <w:b/>
                <w:bCs/>
                <w:color w:val="000000" w:themeColor="text1"/>
              </w:rPr>
              <w:t xml:space="preserve">  </w:t>
            </w:r>
          </w:p>
        </w:tc>
      </w:tr>
      <w:tr w:rsidR="004F64A7" w:rsidRPr="00552C84" w14:paraId="2429FF26" w14:textId="77777777" w:rsidTr="00541384">
        <w:trPr>
          <w:trHeight w:val="1007"/>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35E1A6C6" w14:textId="77777777" w:rsidR="004F64A7" w:rsidRPr="007A0603" w:rsidRDefault="004F64A7" w:rsidP="004F64A7">
            <w:pPr>
              <w:jc w:val="center"/>
              <w:rPr>
                <w:rStyle w:val="normaltextrun"/>
                <w:color w:val="000000" w:themeColor="text1"/>
              </w:rPr>
            </w:pPr>
            <w:r>
              <w:rPr>
                <w:rStyle w:val="normaltextrun"/>
                <w:color w:val="000000" w:themeColor="text1"/>
              </w:rPr>
              <w:t>What to do Next</w:t>
            </w:r>
          </w:p>
        </w:tc>
        <w:tc>
          <w:tcPr>
            <w:tcW w:w="7371" w:type="dxa"/>
          </w:tcPr>
          <w:p w14:paraId="2CC7D113" w14:textId="77777777" w:rsidR="004F64A7" w:rsidRPr="007D10FC" w:rsidRDefault="004F64A7" w:rsidP="00F01A99">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7D10FC">
              <w:rPr>
                <w:rStyle w:val="normaltextrun"/>
                <w:color w:val="000000" w:themeColor="text1"/>
              </w:rPr>
              <w:t xml:space="preserve">Practical tips to reduce alcohol intake  </w:t>
            </w:r>
          </w:p>
          <w:p w14:paraId="08AC82E6" w14:textId="77777777" w:rsidR="004F64A7" w:rsidRPr="007D10FC" w:rsidRDefault="004F64A7" w:rsidP="00F01A99">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7D10FC">
              <w:rPr>
                <w:rStyle w:val="normaltextrun"/>
                <w:color w:val="000000" w:themeColor="text1"/>
              </w:rPr>
              <w:t xml:space="preserve">Signposting on where to get more advice  </w:t>
            </w:r>
          </w:p>
          <w:p w14:paraId="5D265F7C" w14:textId="77777777" w:rsidR="004F64A7" w:rsidRPr="0089560C" w:rsidRDefault="004F64A7" w:rsidP="00F01A99">
            <w:pPr>
              <w:pStyle w:val="ListParagraph"/>
              <w:numPr>
                <w:ilvl w:val="0"/>
                <w:numId w:val="15"/>
              </w:numPr>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7D10FC">
              <w:rPr>
                <w:rStyle w:val="normaltextrun"/>
                <w:color w:val="000000" w:themeColor="text1"/>
              </w:rPr>
              <w:t xml:space="preserve">Summary of the key points and encouragement  </w:t>
            </w:r>
          </w:p>
        </w:tc>
      </w:tr>
    </w:tbl>
    <w:p w14:paraId="16855721" w14:textId="25D637C0" w:rsidR="00C15A57" w:rsidRDefault="00C15A57">
      <w:pPr>
        <w:spacing w:before="0" w:after="160"/>
        <w:rPr>
          <w:rFonts w:eastAsia="Arial" w:cs="Arial"/>
          <w:color w:val="auto"/>
        </w:rPr>
      </w:pPr>
    </w:p>
    <w:p w14:paraId="2ABA5DE9" w14:textId="68FD6F24" w:rsidR="00C15A57" w:rsidRDefault="00C15A57" w:rsidP="00916B06">
      <w:pPr>
        <w:spacing w:before="0" w:after="160"/>
        <w:rPr>
          <w:rFonts w:eastAsia="Arial" w:cs="Arial"/>
          <w:color w:val="auto"/>
        </w:rPr>
      </w:pPr>
    </w:p>
    <w:p w14:paraId="3EF6BB63" w14:textId="77777777" w:rsidR="00891D64" w:rsidRDefault="00891D64" w:rsidP="00891D64">
      <w:pPr>
        <w:spacing w:before="0" w:after="160"/>
        <w:rPr>
          <w:rFonts w:eastAsia="Arial" w:cs="Arial"/>
          <w:color w:val="auto"/>
        </w:rPr>
      </w:pPr>
    </w:p>
    <w:p w14:paraId="2D5DD21D" w14:textId="77777777" w:rsidR="00891D64" w:rsidRDefault="00891D64" w:rsidP="00891D64">
      <w:pPr>
        <w:spacing w:before="0" w:after="160"/>
        <w:rPr>
          <w:rFonts w:eastAsia="Arial" w:cs="Arial"/>
          <w:color w:val="auto"/>
        </w:rPr>
      </w:pPr>
    </w:p>
    <w:p w14:paraId="37515827" w14:textId="5C27BA72" w:rsidR="00891D64" w:rsidRPr="00DF6DC8" w:rsidRDefault="00891D64" w:rsidP="00DF6DC8">
      <w:pPr>
        <w:pStyle w:val="Heading1"/>
        <w:rPr>
          <w:rFonts w:eastAsia="Arial" w:cs="Arial"/>
          <w:b/>
          <w:bCs/>
          <w:color w:val="000000" w:themeColor="text1"/>
        </w:rPr>
      </w:pPr>
      <w:r>
        <w:rPr>
          <w:rFonts w:eastAsia="Arial" w:cs="Arial"/>
          <w:color w:val="auto"/>
        </w:rPr>
        <w:tab/>
      </w:r>
      <w:r w:rsidR="0030305B">
        <w:rPr>
          <w:rFonts w:eastAsia="Arial" w:cs="Arial"/>
          <w:color w:val="auto"/>
        </w:rPr>
        <w:br w:type="page"/>
      </w:r>
      <w:bookmarkStart w:id="172" w:name="_Toc179290625"/>
      <w:bookmarkStart w:id="173" w:name="_Toc213939652"/>
      <w:r w:rsidRPr="00DF6DC8">
        <w:rPr>
          <w:b/>
          <w:bCs/>
          <w:noProof/>
          <w:color w:val="0B769F" w:themeColor="accent4" w:themeShade="BF"/>
        </w:rPr>
        <w:lastRenderedPageBreak/>
        <mc:AlternateContent>
          <mc:Choice Requires="wps">
            <w:drawing>
              <wp:anchor distT="0" distB="0" distL="114300" distR="114300" simplePos="0" relativeHeight="251658296" behindDoc="0" locked="0" layoutInCell="1" allowOverlap="1" wp14:anchorId="6816DDF3" wp14:editId="3E6002EF">
                <wp:simplePos x="0" y="0"/>
                <wp:positionH relativeFrom="column">
                  <wp:posOffset>-95250</wp:posOffset>
                </wp:positionH>
                <wp:positionV relativeFrom="paragraph">
                  <wp:posOffset>335915</wp:posOffset>
                </wp:positionV>
                <wp:extent cx="5924550" cy="7620"/>
                <wp:effectExtent l="19050" t="19050" r="19050" b="30480"/>
                <wp:wrapNone/>
                <wp:docPr id="1486664931"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A9C9EDE">
              <v:line id="Straight Connector 1" style="position:absolute;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7.5pt,26.45pt" to="459pt,27.05pt" w14:anchorId="261D04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">
                <v:stroke joinstyle="miter"/>
              </v:line>
            </w:pict>
          </mc:Fallback>
        </mc:AlternateContent>
      </w:r>
      <w:r w:rsidRPr="00DF6DC8">
        <w:rPr>
          <w:b/>
          <w:bCs/>
          <w:color w:val="0B769F" w:themeColor="accent4" w:themeShade="BF"/>
        </w:rPr>
        <w:t>Drinking Less: Session 1 (30-60 minutes)</w:t>
      </w:r>
      <w:bookmarkEnd w:id="172"/>
      <w:bookmarkEnd w:id="173"/>
    </w:p>
    <w:p w14:paraId="76A0AFC6" w14:textId="73E5800E" w:rsidR="00FF30C5" w:rsidRPr="009C16CA" w:rsidRDefault="00FF30C5" w:rsidP="00E03186">
      <w:pPr>
        <w:spacing w:before="0" w:after="0" w:line="288" w:lineRule="auto"/>
        <w:rPr>
          <w:b/>
          <w:bCs/>
          <w:color w:val="000000" w:themeColor="text1"/>
        </w:rPr>
      </w:pPr>
      <w:r w:rsidRPr="009C16CA">
        <w:rPr>
          <w:rFonts w:ascii="Segoe UI Emoji" w:hAnsi="Segoe UI Emoji" w:cs="Segoe UI Emoji"/>
          <w:b/>
          <w:bCs/>
          <w:color w:val="auto"/>
          <w:sz w:val="32"/>
          <w:szCs w:val="32"/>
        </w:rPr>
        <w:t>🧠</w:t>
      </w:r>
      <w:r w:rsidRPr="009C16CA">
        <w:rPr>
          <w:b/>
          <w:bCs/>
          <w:color w:val="000000" w:themeColor="text1"/>
        </w:rPr>
        <w:t xml:space="preserve"> </w:t>
      </w:r>
      <w:r>
        <w:rPr>
          <w:b/>
          <w:bCs/>
          <w:color w:val="000000" w:themeColor="text1"/>
        </w:rPr>
        <w:t xml:space="preserve">Meeting Preparation: </w:t>
      </w:r>
      <w:r w:rsidRPr="00973E74">
        <w:rPr>
          <w:color w:val="000000" w:themeColor="text1"/>
        </w:rPr>
        <w:t xml:space="preserve">Read the </w:t>
      </w:r>
      <w:r w:rsidR="00DB047B">
        <w:rPr>
          <w:b/>
          <w:bCs/>
          <w:color w:val="000000" w:themeColor="text1"/>
        </w:rPr>
        <w:t>Participant</w:t>
      </w:r>
      <w:r w:rsidRPr="00973E74">
        <w:rPr>
          <w:b/>
          <w:bCs/>
          <w:color w:val="000000" w:themeColor="text1"/>
        </w:rPr>
        <w:t xml:space="preserve"> activity report that the ENHANCE core team will send you.</w:t>
      </w:r>
      <w:r w:rsidRPr="009C16CA">
        <w:rPr>
          <w:b/>
          <w:bCs/>
          <w:color w:val="000000" w:themeColor="text1"/>
        </w:rPr>
        <w:t xml:space="preserve"> </w:t>
      </w:r>
      <w:r>
        <w:rPr>
          <w:color w:val="000000" w:themeColor="text1"/>
        </w:rPr>
        <w:t xml:space="preserve">In many cases the </w:t>
      </w:r>
      <w:r w:rsidR="00DB047B">
        <w:rPr>
          <w:color w:val="000000" w:themeColor="text1"/>
        </w:rPr>
        <w:t>Participant</w:t>
      </w:r>
      <w:r>
        <w:rPr>
          <w:color w:val="000000" w:themeColor="text1"/>
        </w:rPr>
        <w:t xml:space="preserve">s will not have recorded readings, that’s OK. </w:t>
      </w:r>
    </w:p>
    <w:p w14:paraId="4FE590A0" w14:textId="4D1E80F5" w:rsidR="00891D64" w:rsidRPr="00FF30C5" w:rsidRDefault="00FF30C5" w:rsidP="000471AB">
      <w:pPr>
        <w:pStyle w:val="Heading2"/>
        <w:numPr>
          <w:ilvl w:val="0"/>
          <w:numId w:val="62"/>
        </w:numPr>
        <w:spacing w:before="0" w:line="240" w:lineRule="auto"/>
        <w:rPr>
          <w:rFonts w:asciiTheme="minorHAnsi" w:hAnsiTheme="minorHAnsi"/>
          <w:b/>
          <w:bCs/>
          <w:color w:val="D17406"/>
          <w:u w:val="single"/>
        </w:rPr>
      </w:pPr>
      <w:bookmarkStart w:id="174" w:name="_Toc213939653"/>
      <w:r>
        <w:rPr>
          <w:rFonts w:asciiTheme="minorHAnsi" w:hAnsiTheme="minorHAnsi"/>
          <w:b/>
          <w:bCs/>
          <w:color w:val="D17406"/>
          <w:u w:val="single"/>
        </w:rPr>
        <w:t>Check-In &amp; Review (10-15 minutes)</w:t>
      </w:r>
      <w:bookmarkEnd w:id="174"/>
    </w:p>
    <w:p w14:paraId="6EA143AF" w14:textId="19B9B7B4" w:rsidR="00E273AF" w:rsidRDefault="00DB047B" w:rsidP="00891D64">
      <w:pPr>
        <w:spacing w:before="0" w:after="0" w:line="240" w:lineRule="auto"/>
        <w:textAlignment w:val="baseline"/>
        <w:rPr>
          <w:rFonts w:ascii="Aptos" w:eastAsia="Times New Roman" w:hAnsi="Aptos" w:cs="Times New Roman"/>
          <w:b/>
          <w:bCs/>
          <w:color w:val="000000"/>
          <w:lang w:eastAsia="en-GB"/>
        </w:rPr>
      </w:pPr>
      <w:r>
        <w:rPr>
          <w:rFonts w:ascii="Aptos" w:eastAsia="Times New Roman" w:hAnsi="Aptos" w:cs="Times New Roman"/>
          <w:b/>
          <w:bCs/>
          <w:color w:val="000000"/>
          <w:lang w:eastAsia="en-GB"/>
        </w:rPr>
        <w:t>Participant</w:t>
      </w:r>
      <w:r w:rsidR="00891D64" w:rsidRPr="009E4EC2">
        <w:rPr>
          <w:rFonts w:ascii="Aptos" w:eastAsia="Times New Roman" w:hAnsi="Aptos" w:cs="Times New Roman"/>
          <w:b/>
          <w:bCs/>
          <w:color w:val="000000"/>
          <w:lang w:eastAsia="en-GB"/>
        </w:rPr>
        <w:t xml:space="preserve"> has been asked in App: </w:t>
      </w:r>
    </w:p>
    <w:p w14:paraId="1FC43B49" w14:textId="77777777" w:rsidR="00364971" w:rsidRDefault="00E273AF" w:rsidP="00891D64">
      <w:pPr>
        <w:spacing w:before="0" w:after="0" w:line="240" w:lineRule="auto"/>
        <w:textAlignment w:val="baseline"/>
        <w:rPr>
          <w:rFonts w:ascii="Aptos" w:eastAsia="Times New Roman" w:hAnsi="Aptos" w:cs="Times New Roman"/>
          <w:i/>
          <w:iCs/>
          <w:color w:val="000000"/>
          <w:lang w:eastAsia="en-GB"/>
        </w:rPr>
      </w:pPr>
      <w:r>
        <w:rPr>
          <w:rFonts w:ascii="Aptos" w:eastAsia="Times New Roman" w:hAnsi="Aptos" w:cs="Times New Roman"/>
          <w:b/>
          <w:bCs/>
          <w:color w:val="000000"/>
          <w:lang w:eastAsia="en-GB"/>
        </w:rPr>
        <w:t>[Week 1</w:t>
      </w:r>
      <w:r w:rsidR="000A3293">
        <w:rPr>
          <w:rFonts w:ascii="Aptos" w:eastAsia="Times New Roman" w:hAnsi="Aptos" w:cs="Times New Roman"/>
          <w:b/>
          <w:bCs/>
          <w:color w:val="000000"/>
          <w:lang w:eastAsia="en-GB"/>
        </w:rPr>
        <w:t xml:space="preserve">] </w:t>
      </w:r>
      <w:r w:rsidR="00995C65">
        <w:rPr>
          <w:rFonts w:ascii="Aptos" w:eastAsia="Times New Roman" w:hAnsi="Aptos" w:cs="Times New Roman"/>
          <w:b/>
          <w:bCs/>
          <w:color w:val="000000"/>
          <w:lang w:eastAsia="en-GB"/>
        </w:rPr>
        <w:t>–</w:t>
      </w:r>
      <w:r w:rsidR="000A3293">
        <w:rPr>
          <w:rFonts w:ascii="Aptos" w:eastAsia="Times New Roman" w:hAnsi="Aptos" w:cs="Times New Roman"/>
          <w:b/>
          <w:bCs/>
          <w:color w:val="000000"/>
          <w:lang w:eastAsia="en-GB"/>
        </w:rPr>
        <w:t xml:space="preserve"> </w:t>
      </w:r>
      <w:r w:rsidR="00995C65">
        <w:rPr>
          <w:rFonts w:ascii="Aptos" w:eastAsia="Times New Roman" w:hAnsi="Aptos" w:cs="Times New Roman"/>
          <w:color w:val="000000"/>
          <w:lang w:eastAsia="en-GB"/>
        </w:rPr>
        <w:t>“</w:t>
      </w:r>
      <w:r w:rsidR="00995C65" w:rsidRPr="00995C65">
        <w:rPr>
          <w:rFonts w:ascii="Aptos" w:eastAsia="Times New Roman" w:hAnsi="Aptos" w:cs="Times New Roman"/>
          <w:i/>
          <w:iCs/>
          <w:color w:val="000000"/>
          <w:lang w:eastAsia="en-GB"/>
        </w:rPr>
        <w:t>Are you ready to cut down your drinking?</w:t>
      </w:r>
      <w:r w:rsidR="00995C65">
        <w:rPr>
          <w:rFonts w:ascii="Aptos" w:eastAsia="Times New Roman" w:hAnsi="Aptos" w:cs="Times New Roman"/>
          <w:i/>
          <w:iCs/>
          <w:color w:val="000000"/>
          <w:lang w:eastAsia="en-GB"/>
        </w:rPr>
        <w:t>”</w:t>
      </w:r>
    </w:p>
    <w:p w14:paraId="1EB47691" w14:textId="554CCD10" w:rsidR="00364971" w:rsidRPr="00364971" w:rsidRDefault="003C4497" w:rsidP="00240362">
      <w:pPr>
        <w:pStyle w:val="ListParagraph"/>
        <w:numPr>
          <w:ilvl w:val="0"/>
          <w:numId w:val="104"/>
        </w:numPr>
        <w:spacing w:before="0" w:after="0" w:line="240" w:lineRule="auto"/>
        <w:textAlignment w:val="baseline"/>
        <w:rPr>
          <w:rFonts w:ascii="Aptos" w:eastAsia="Times New Roman" w:hAnsi="Aptos" w:cs="Times New Roman"/>
          <w:i/>
          <w:iCs/>
          <w:color w:val="000000"/>
          <w:lang w:eastAsia="en-GB"/>
        </w:rPr>
      </w:pPr>
      <w:r w:rsidRPr="00364971">
        <w:rPr>
          <w:rFonts w:ascii="Aptos" w:eastAsia="Times New Roman" w:hAnsi="Aptos" w:cs="Times New Roman"/>
          <w:i/>
          <w:iCs/>
          <w:color w:val="000000"/>
          <w:lang w:eastAsia="en-GB"/>
        </w:rPr>
        <w:t>“</w:t>
      </w:r>
      <w:r w:rsidR="00364971">
        <w:rPr>
          <w:rFonts w:ascii="Aptos" w:eastAsia="Times New Roman" w:hAnsi="Aptos" w:cs="Times New Roman"/>
          <w:i/>
          <w:iCs/>
          <w:color w:val="000000"/>
          <w:lang w:eastAsia="en-GB"/>
        </w:rPr>
        <w:t>W</w:t>
      </w:r>
      <w:r w:rsidR="00394A23" w:rsidRPr="00364971">
        <w:rPr>
          <w:rFonts w:ascii="Aptos" w:eastAsia="Times New Roman" w:hAnsi="Aptos" w:cs="Times New Roman"/>
          <w:i/>
          <w:iCs/>
          <w:color w:val="000000"/>
          <w:lang w:eastAsia="en-GB"/>
        </w:rPr>
        <w:t>hy</w:t>
      </w:r>
      <w:r w:rsidR="00394A23">
        <w:rPr>
          <w:rFonts w:ascii="Aptos" w:eastAsia="Times New Roman" w:hAnsi="Aptos" w:cs="Times New Roman"/>
          <w:i/>
          <w:iCs/>
          <w:color w:val="000000"/>
          <w:lang w:eastAsia="en-GB"/>
        </w:rPr>
        <w:t xml:space="preserve"> do you want to drink less</w:t>
      </w:r>
      <w:r w:rsidR="00394A23" w:rsidRPr="00364971">
        <w:rPr>
          <w:rFonts w:ascii="Aptos" w:eastAsia="Times New Roman" w:hAnsi="Aptos" w:cs="Times New Roman"/>
          <w:i/>
          <w:iCs/>
          <w:color w:val="000000"/>
          <w:lang w:eastAsia="en-GB"/>
        </w:rPr>
        <w:t>?</w:t>
      </w:r>
      <w:r w:rsidR="00364971" w:rsidRPr="00364971">
        <w:rPr>
          <w:rFonts w:ascii="Aptos" w:eastAsia="Times New Roman" w:hAnsi="Aptos" w:cs="Times New Roman"/>
          <w:i/>
          <w:iCs/>
          <w:color w:val="000000"/>
          <w:lang w:eastAsia="en-GB"/>
        </w:rPr>
        <w:t>”</w:t>
      </w:r>
    </w:p>
    <w:p w14:paraId="2A6C4DA8" w14:textId="5683E43D" w:rsidR="00E273AF" w:rsidRDefault="00923FF7" w:rsidP="00240362">
      <w:pPr>
        <w:pStyle w:val="ListParagraph"/>
        <w:numPr>
          <w:ilvl w:val="0"/>
          <w:numId w:val="104"/>
        </w:numPr>
        <w:spacing w:before="0" w:after="0" w:line="240" w:lineRule="auto"/>
        <w:textAlignment w:val="baseline"/>
        <w:rPr>
          <w:rFonts w:ascii="Aptos" w:eastAsia="Times New Roman" w:hAnsi="Aptos" w:cs="Times New Roman"/>
          <w:b/>
          <w:bCs/>
          <w:color w:val="000000"/>
          <w:lang w:eastAsia="en-GB"/>
        </w:rPr>
      </w:pPr>
      <w:r w:rsidRPr="00364971">
        <w:rPr>
          <w:rFonts w:ascii="Aptos" w:eastAsia="Times New Roman" w:hAnsi="Aptos" w:cs="Times New Roman"/>
          <w:i/>
          <w:iCs/>
          <w:color w:val="000000"/>
          <w:lang w:eastAsia="en-GB"/>
        </w:rPr>
        <w:t>“</w:t>
      </w:r>
      <w:r w:rsidR="00364971">
        <w:rPr>
          <w:rFonts w:ascii="Aptos" w:eastAsia="Times New Roman" w:hAnsi="Aptos" w:cs="Times New Roman"/>
          <w:i/>
          <w:iCs/>
          <w:color w:val="000000"/>
          <w:lang w:eastAsia="en-GB"/>
        </w:rPr>
        <w:t>W</w:t>
      </w:r>
      <w:r w:rsidRPr="00364971">
        <w:rPr>
          <w:rFonts w:ascii="Aptos" w:eastAsia="Times New Roman" w:hAnsi="Aptos" w:cs="Times New Roman"/>
          <w:i/>
          <w:iCs/>
          <w:color w:val="000000"/>
          <w:lang w:eastAsia="en-GB"/>
        </w:rPr>
        <w:t>hen</w:t>
      </w:r>
      <w:r>
        <w:rPr>
          <w:rFonts w:ascii="Aptos" w:eastAsia="Times New Roman" w:hAnsi="Aptos" w:cs="Times New Roman"/>
          <w:i/>
          <w:iCs/>
          <w:color w:val="000000"/>
          <w:lang w:eastAsia="en-GB"/>
        </w:rPr>
        <w:t xml:space="preserve"> do you feel you want to drink</w:t>
      </w:r>
      <w:r w:rsidRPr="00364971">
        <w:rPr>
          <w:rFonts w:ascii="Aptos" w:eastAsia="Times New Roman" w:hAnsi="Aptos" w:cs="Times New Roman"/>
          <w:i/>
          <w:iCs/>
          <w:color w:val="000000"/>
          <w:lang w:eastAsia="en-GB"/>
        </w:rPr>
        <w:t>?</w:t>
      </w:r>
      <w:r w:rsidR="00364971" w:rsidRPr="00364971">
        <w:rPr>
          <w:rFonts w:ascii="Aptos" w:eastAsia="Times New Roman" w:hAnsi="Aptos" w:cs="Times New Roman"/>
          <w:i/>
          <w:iCs/>
          <w:color w:val="000000"/>
          <w:lang w:eastAsia="en-GB"/>
        </w:rPr>
        <w:t>”</w:t>
      </w:r>
    </w:p>
    <w:p w14:paraId="4720F2D9" w14:textId="5B7FD6D0" w:rsidR="00FF30C5" w:rsidRPr="00B92EB6" w:rsidRDefault="00636604" w:rsidP="00891D64">
      <w:pPr>
        <w:spacing w:before="0" w:after="0" w:line="240" w:lineRule="auto"/>
        <w:textAlignment w:val="baseline"/>
        <w:rPr>
          <w:rFonts w:ascii="Aptos" w:eastAsia="Times New Roman" w:hAnsi="Aptos" w:cs="Times New Roman"/>
          <w:i/>
          <w:iCs/>
          <w:color w:val="000000"/>
          <w:lang w:eastAsia="en-GB"/>
        </w:rPr>
      </w:pPr>
      <w:r>
        <w:rPr>
          <w:rFonts w:ascii="Aptos" w:eastAsia="Times New Roman" w:hAnsi="Aptos" w:cs="Times New Roman"/>
          <w:b/>
          <w:bCs/>
          <w:color w:val="000000"/>
          <w:lang w:eastAsia="en-GB"/>
        </w:rPr>
        <w:t>[Week 1</w:t>
      </w:r>
      <w:r w:rsidR="00EE27BF">
        <w:rPr>
          <w:rFonts w:ascii="Aptos" w:eastAsia="Times New Roman" w:hAnsi="Aptos" w:cs="Times New Roman"/>
          <w:b/>
          <w:bCs/>
          <w:color w:val="000000"/>
          <w:lang w:eastAsia="en-GB"/>
        </w:rPr>
        <w:t>-</w:t>
      </w:r>
      <w:r w:rsidR="00A469F7">
        <w:rPr>
          <w:rFonts w:ascii="Aptos" w:eastAsia="Times New Roman" w:hAnsi="Aptos" w:cs="Times New Roman"/>
          <w:b/>
          <w:bCs/>
          <w:color w:val="000000"/>
          <w:lang w:eastAsia="en-GB"/>
        </w:rPr>
        <w:t xml:space="preserve">7] - </w:t>
      </w:r>
      <w:r w:rsidR="00891D64" w:rsidRPr="009E4EC2">
        <w:rPr>
          <w:rFonts w:ascii="Aptos" w:eastAsia="Times New Roman" w:hAnsi="Aptos" w:cs="Times New Roman"/>
          <w:i/>
          <w:iCs/>
          <w:color w:val="000000"/>
          <w:lang w:eastAsia="en-GB"/>
        </w:rPr>
        <w:t>“</w:t>
      </w:r>
      <w:r w:rsidR="00891D64">
        <w:rPr>
          <w:rFonts w:ascii="Aptos" w:eastAsia="Times New Roman" w:hAnsi="Aptos" w:cs="Times New Roman"/>
          <w:i/>
          <w:iCs/>
          <w:color w:val="000000"/>
          <w:lang w:eastAsia="en-GB"/>
        </w:rPr>
        <w:t>How many days next week will you keep drink-free?</w:t>
      </w:r>
      <w:r w:rsidR="00891D64" w:rsidRPr="009E4EC2">
        <w:rPr>
          <w:rFonts w:ascii="Aptos" w:eastAsia="Times New Roman" w:hAnsi="Aptos" w:cs="Times New Roman"/>
          <w:i/>
          <w:iCs/>
          <w:color w:val="000000"/>
          <w:lang w:eastAsia="en-GB"/>
        </w:rPr>
        <w:t>”</w:t>
      </w:r>
    </w:p>
    <w:p w14:paraId="1583CBA1" w14:textId="661991F9" w:rsidR="00891D64" w:rsidRPr="00FF30C5" w:rsidRDefault="00891D64" w:rsidP="00240362">
      <w:pPr>
        <w:pStyle w:val="ListParagraph"/>
        <w:numPr>
          <w:ilvl w:val="1"/>
          <w:numId w:val="63"/>
        </w:numPr>
        <w:spacing w:before="0" w:after="0" w:line="240" w:lineRule="auto"/>
        <w:textAlignment w:val="baseline"/>
        <w:rPr>
          <w:rFonts w:ascii="Aptos" w:eastAsia="Times New Roman" w:hAnsi="Aptos" w:cs="Times New Roman"/>
          <w:color w:val="595959"/>
          <w:lang w:eastAsia="en-GB"/>
        </w:rPr>
      </w:pPr>
      <w:r w:rsidRPr="00FF30C5">
        <w:rPr>
          <w:rFonts w:ascii="Segoe UI Emoji" w:eastAsia="Times New Roman" w:hAnsi="Segoe UI Emoji" w:cs="Times New Roman"/>
          <w:color w:val="00B050"/>
          <w:lang w:eastAsia="en-GB"/>
        </w:rPr>
        <w:t xml:space="preserve">✔️ </w:t>
      </w:r>
      <w:r w:rsidR="00FA6A68">
        <w:rPr>
          <w:rFonts w:ascii="Aptos" w:eastAsia="Times New Roman" w:hAnsi="Aptos" w:cs="Times New Roman"/>
          <w:b/>
          <w:bCs/>
          <w:color w:val="000000"/>
          <w:lang w:eastAsia="en-GB"/>
        </w:rPr>
        <w:t>If the</w:t>
      </w:r>
      <w:r>
        <w:rPr>
          <w:rFonts w:ascii="Aptos" w:eastAsia="Times New Roman" w:hAnsi="Aptos" w:cs="Times New Roman"/>
          <w:b/>
          <w:color w:val="000000"/>
          <w:lang w:eastAsia="en-GB"/>
        </w:rPr>
        <w:t xml:space="preserve"> </w:t>
      </w:r>
      <w:r w:rsidR="00DB047B">
        <w:rPr>
          <w:rFonts w:ascii="Aptos" w:eastAsia="Times New Roman" w:hAnsi="Aptos" w:cs="Times New Roman"/>
          <w:b/>
          <w:bCs/>
          <w:color w:val="000000"/>
          <w:lang w:eastAsia="en-GB"/>
        </w:rPr>
        <w:t>Participant</w:t>
      </w:r>
      <w:r w:rsidRPr="00FF30C5">
        <w:rPr>
          <w:rFonts w:ascii="Aptos" w:eastAsia="Times New Roman" w:hAnsi="Aptos" w:cs="Times New Roman"/>
          <w:b/>
          <w:bCs/>
          <w:color w:val="000000"/>
          <w:lang w:eastAsia="en-GB"/>
        </w:rPr>
        <w:t xml:space="preserve"> has completed the check-in: </w:t>
      </w:r>
      <w:r w:rsidRPr="00FF30C5">
        <w:rPr>
          <w:rFonts w:ascii="Aptos" w:eastAsia="Times New Roman" w:hAnsi="Aptos" w:cs="Times New Roman"/>
          <w:color w:val="000000"/>
          <w:lang w:eastAsia="en-GB"/>
        </w:rPr>
        <w:t xml:space="preserve">Discuss if the </w:t>
      </w:r>
      <w:r w:rsidR="00DB047B">
        <w:rPr>
          <w:rFonts w:ascii="Aptos" w:eastAsia="Times New Roman" w:hAnsi="Aptos" w:cs="Times New Roman"/>
          <w:color w:val="000000"/>
          <w:lang w:eastAsia="en-GB"/>
        </w:rPr>
        <w:t>Participant</w:t>
      </w:r>
      <w:r w:rsidRPr="00FF30C5">
        <w:rPr>
          <w:rFonts w:ascii="Aptos" w:eastAsia="Times New Roman" w:hAnsi="Aptos" w:cs="Times New Roman"/>
          <w:color w:val="000000"/>
          <w:lang w:eastAsia="en-GB"/>
        </w:rPr>
        <w:t xml:space="preserve"> was able to stick to their </w:t>
      </w:r>
      <w:r w:rsidR="009704B2">
        <w:rPr>
          <w:rFonts w:ascii="Aptos" w:eastAsia="Times New Roman" w:hAnsi="Aptos" w:cs="Times New Roman"/>
          <w:color w:val="000000"/>
          <w:lang w:eastAsia="en-GB"/>
        </w:rPr>
        <w:t>check-in answers</w:t>
      </w:r>
      <w:r w:rsidRPr="00FF30C5">
        <w:rPr>
          <w:rFonts w:ascii="Aptos" w:eastAsia="Times New Roman" w:hAnsi="Aptos" w:cs="Times New Roman"/>
          <w:color w:val="000000"/>
          <w:lang w:eastAsia="en-GB"/>
        </w:rPr>
        <w:t xml:space="preserve">. If not, discuss barriers and future steps. </w:t>
      </w:r>
    </w:p>
    <w:p w14:paraId="1737C8A5" w14:textId="6ECC7772" w:rsidR="00891D64" w:rsidRPr="00FF30C5" w:rsidRDefault="00891D64" w:rsidP="00240362">
      <w:pPr>
        <w:pStyle w:val="ListParagraph"/>
        <w:numPr>
          <w:ilvl w:val="1"/>
          <w:numId w:val="63"/>
        </w:numPr>
        <w:spacing w:before="0" w:after="0" w:line="240" w:lineRule="auto"/>
        <w:textAlignment w:val="baseline"/>
        <w:rPr>
          <w:rFonts w:ascii="Aptos" w:eastAsia="Times New Roman" w:hAnsi="Aptos" w:cs="Times New Roman"/>
          <w:color w:val="595959"/>
          <w:lang w:eastAsia="en-GB"/>
        </w:rPr>
      </w:pPr>
      <w:r w:rsidRPr="00FF30C5">
        <w:rPr>
          <w:rFonts w:ascii="Segoe UI Emoji" w:eastAsia="Times New Roman" w:hAnsi="Segoe UI Emoji" w:cs="Times New Roman"/>
          <w:color w:val="FF0000"/>
          <w:lang w:eastAsia="en-GB"/>
        </w:rPr>
        <w:t xml:space="preserve">❌ </w:t>
      </w:r>
      <w:r w:rsidR="00FA6A68">
        <w:rPr>
          <w:rFonts w:ascii="Aptos" w:eastAsia="Times New Roman" w:hAnsi="Aptos" w:cs="Times New Roman"/>
          <w:b/>
          <w:bCs/>
          <w:color w:val="000000"/>
          <w:lang w:eastAsia="en-GB"/>
        </w:rPr>
        <w:t>If the</w:t>
      </w:r>
      <w:r>
        <w:rPr>
          <w:rFonts w:ascii="Aptos" w:eastAsia="Times New Roman" w:hAnsi="Aptos" w:cs="Times New Roman"/>
          <w:b/>
          <w:color w:val="000000"/>
          <w:lang w:eastAsia="en-GB"/>
        </w:rPr>
        <w:t xml:space="preserve"> </w:t>
      </w:r>
      <w:r w:rsidR="00DB047B">
        <w:rPr>
          <w:rFonts w:ascii="Aptos" w:eastAsia="Times New Roman" w:hAnsi="Aptos" w:cs="Times New Roman"/>
          <w:b/>
          <w:bCs/>
          <w:color w:val="000000"/>
          <w:lang w:eastAsia="en-GB"/>
        </w:rPr>
        <w:t>Participant</w:t>
      </w:r>
      <w:r w:rsidRPr="00FF30C5">
        <w:rPr>
          <w:rFonts w:ascii="Aptos" w:eastAsia="Times New Roman" w:hAnsi="Aptos" w:cs="Times New Roman"/>
          <w:b/>
          <w:bCs/>
          <w:color w:val="000000"/>
          <w:lang w:eastAsia="en-GB"/>
        </w:rPr>
        <w:t xml:space="preserve"> hasn’t completed the check-in or used the app:</w:t>
      </w:r>
      <w:r w:rsidRPr="00FF30C5">
        <w:rPr>
          <w:rFonts w:ascii="Aptos" w:eastAsia="Times New Roman" w:hAnsi="Aptos" w:cs="Times New Roman"/>
          <w:color w:val="000000"/>
          <w:lang w:eastAsia="en-GB"/>
        </w:rPr>
        <w:t xml:space="preserve"> Offer support and troubleshoot any issues</w:t>
      </w:r>
    </w:p>
    <w:p w14:paraId="521918B7" w14:textId="11797248" w:rsidR="00891D64" w:rsidRPr="00A32704" w:rsidRDefault="00891D64" w:rsidP="00891D64">
      <w:pPr>
        <w:spacing w:before="0" w:after="0"/>
      </w:pPr>
    </w:p>
    <w:p w14:paraId="27D5F5DB" w14:textId="5F5D3ED4" w:rsidR="00891D64" w:rsidRPr="0075726C" w:rsidRDefault="00891D64" w:rsidP="000471AB">
      <w:pPr>
        <w:pStyle w:val="Heading2"/>
        <w:numPr>
          <w:ilvl w:val="0"/>
          <w:numId w:val="62"/>
        </w:numPr>
        <w:spacing w:before="0" w:after="0"/>
        <w:rPr>
          <w:rFonts w:asciiTheme="minorHAnsi" w:hAnsiTheme="minorHAnsi"/>
          <w:b/>
          <w:bCs/>
          <w:color w:val="D17406"/>
          <w:sz w:val="28"/>
          <w:szCs w:val="28"/>
          <w:u w:val="single"/>
        </w:rPr>
      </w:pPr>
      <w:bookmarkStart w:id="175" w:name="_Toc179290629"/>
      <w:bookmarkStart w:id="176" w:name="_Toc213939654"/>
      <w:r w:rsidRPr="0075726C">
        <w:rPr>
          <w:rFonts w:asciiTheme="minorHAnsi" w:hAnsiTheme="minorHAnsi"/>
          <w:b/>
          <w:bCs/>
          <w:color w:val="D17406"/>
          <w:u w:val="single"/>
        </w:rPr>
        <w:t xml:space="preserve">Discussion on </w:t>
      </w:r>
      <w:r>
        <w:rPr>
          <w:rFonts w:asciiTheme="minorHAnsi" w:hAnsiTheme="minorHAnsi"/>
          <w:b/>
          <w:bCs/>
          <w:color w:val="D17406"/>
          <w:u w:val="single"/>
        </w:rPr>
        <w:t>Alcohol Intake</w:t>
      </w:r>
      <w:r w:rsidRPr="0075726C">
        <w:rPr>
          <w:rFonts w:asciiTheme="minorHAnsi" w:hAnsiTheme="minorHAnsi"/>
          <w:b/>
          <w:bCs/>
          <w:color w:val="D17406"/>
          <w:u w:val="single"/>
        </w:rPr>
        <w:t xml:space="preserve"> </w:t>
      </w:r>
      <w:r w:rsidRPr="0075726C">
        <w:rPr>
          <w:rFonts w:asciiTheme="minorHAnsi" w:hAnsiTheme="minorHAnsi"/>
          <w:b/>
          <w:bCs/>
          <w:color w:val="D17406"/>
          <w:sz w:val="28"/>
          <w:szCs w:val="28"/>
          <w:u w:val="single"/>
        </w:rPr>
        <w:t>(20 minutes)</w:t>
      </w:r>
      <w:bookmarkEnd w:id="175"/>
      <w:bookmarkEnd w:id="176"/>
    </w:p>
    <w:p w14:paraId="56459013" w14:textId="005559C2" w:rsidR="00891D64" w:rsidRPr="00A32704" w:rsidRDefault="00D82A48" w:rsidP="00891D64">
      <w:pPr>
        <w:pStyle w:val="paragraph"/>
        <w:spacing w:before="0" w:beforeAutospacing="0" w:after="0" w:afterAutospacing="0"/>
        <w:rPr>
          <w:rStyle w:val="eop"/>
          <w:rFonts w:asciiTheme="minorHAnsi" w:hAnsiTheme="minorHAnsi" w:cs="Calibri"/>
          <w:color w:val="0B769F" w:themeColor="accent4" w:themeShade="BF"/>
          <w:sz w:val="22"/>
          <w:szCs w:val="22"/>
        </w:rPr>
      </w:pPr>
      <w:r w:rsidRPr="00A6468F">
        <w:rPr>
          <w:rFonts w:ascii="Segoe UI Emoji" w:hAnsi="Segoe UI Emoji" w:cs="Segoe UI Emoji"/>
          <w:sz w:val="28"/>
          <w:szCs w:val="28"/>
        </w:rPr>
        <w:t>💬</w:t>
      </w:r>
      <w:r w:rsidR="00891D64">
        <w:rPr>
          <w:rFonts w:ascii="Segoe UI Emoji" w:hAnsi="Segoe UI Emoji" w:cs="Segoe UI Emoji"/>
        </w:rPr>
        <w:t xml:space="preserve"> </w:t>
      </w:r>
      <w:r w:rsidR="00891D64" w:rsidRPr="00A32704">
        <w:rPr>
          <w:rStyle w:val="SubtleEmphasis"/>
          <w:rFonts w:asciiTheme="minorHAnsi" w:hAnsiTheme="minorHAnsi"/>
          <w:color w:val="0B769F" w:themeColor="accent4" w:themeShade="BF"/>
        </w:rPr>
        <w:t>Open Conversation</w:t>
      </w:r>
      <w:r w:rsidR="00891D64">
        <w:rPr>
          <w:rStyle w:val="SubtleEmphasis"/>
          <w:rFonts w:asciiTheme="minorHAnsi" w:hAnsiTheme="minorHAnsi"/>
          <w:color w:val="0B769F" w:themeColor="accent4" w:themeShade="BF"/>
        </w:rPr>
        <w:t xml:space="preserve"> about Understanding of </w:t>
      </w:r>
      <w:r w:rsidR="00891D64" w:rsidRPr="0029396A">
        <w:rPr>
          <w:rStyle w:val="SubtleEmphasis"/>
          <w:rFonts w:asciiTheme="minorHAnsi" w:hAnsiTheme="minorHAnsi"/>
          <w:color w:val="0B769F" w:themeColor="accent4" w:themeShade="BF"/>
        </w:rPr>
        <w:t xml:space="preserve">Alcohol </w:t>
      </w:r>
      <w:r w:rsidR="00891D64">
        <w:rPr>
          <w:rStyle w:val="SubtleEmphasis"/>
          <w:rFonts w:asciiTheme="minorHAnsi" w:hAnsiTheme="minorHAnsi"/>
          <w:color w:val="0B769F" w:themeColor="accent4" w:themeShade="BF"/>
        </w:rPr>
        <w:t>Intake</w:t>
      </w:r>
    </w:p>
    <w:p w14:paraId="45B5079D" w14:textId="2A871180" w:rsidR="00891D64" w:rsidRPr="008C1FBA" w:rsidRDefault="00DE7A7E" w:rsidP="00F01A99">
      <w:pPr>
        <w:pStyle w:val="ListParagraph"/>
        <w:numPr>
          <w:ilvl w:val="1"/>
          <w:numId w:val="23"/>
        </w:numPr>
        <w:spacing w:line="288" w:lineRule="auto"/>
        <w:rPr>
          <w:color w:val="auto"/>
        </w:rPr>
      </w:pPr>
      <w:r w:rsidRPr="00DE7A7E">
        <w:rPr>
          <w:noProof/>
        </w:rPr>
        <w:drawing>
          <wp:anchor distT="0" distB="0" distL="114300" distR="114300" simplePos="0" relativeHeight="251658356" behindDoc="1" locked="0" layoutInCell="1" allowOverlap="1" wp14:anchorId="185A89F8" wp14:editId="552235E6">
            <wp:simplePos x="0" y="0"/>
            <wp:positionH relativeFrom="margin">
              <wp:posOffset>5609634</wp:posOffset>
            </wp:positionH>
            <wp:positionV relativeFrom="paragraph">
              <wp:posOffset>329215</wp:posOffset>
            </wp:positionV>
            <wp:extent cx="802220" cy="802220"/>
            <wp:effectExtent l="0" t="0" r="0" b="0"/>
            <wp:wrapNone/>
            <wp:docPr id="946360924" name="Picture 1" descr="A no alcohol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0924" name="Picture 1" descr="A no alcohol sign&#10;&#10;Description automatically generated"/>
                    <pic:cNvPicPr/>
                  </pic:nvPicPr>
                  <pic:blipFill>
                    <a:blip r:embed="rId156" cstate="print">
                      <a:alphaModFix amt="20000"/>
                      <a:extLst>
                        <a:ext uri="{28A0092B-C50C-407E-A947-70E740481C1C}">
                          <a14:useLocalDpi xmlns:a14="http://schemas.microsoft.com/office/drawing/2010/main" val="0"/>
                        </a:ext>
                      </a:extLst>
                    </a:blip>
                    <a:stretch>
                      <a:fillRect/>
                    </a:stretch>
                  </pic:blipFill>
                  <pic:spPr>
                    <a:xfrm>
                      <a:off x="0" y="0"/>
                      <a:ext cx="802220" cy="802220"/>
                    </a:xfrm>
                    <a:prstGeom prst="rect">
                      <a:avLst/>
                    </a:prstGeom>
                  </pic:spPr>
                </pic:pic>
              </a:graphicData>
            </a:graphic>
            <wp14:sizeRelH relativeFrom="margin">
              <wp14:pctWidth>0</wp14:pctWidth>
            </wp14:sizeRelH>
            <wp14:sizeRelV relativeFrom="margin">
              <wp14:pctHeight>0</wp14:pctHeight>
            </wp14:sizeRelV>
          </wp:anchor>
        </w:drawing>
      </w:r>
      <w:r w:rsidR="00891D64" w:rsidRPr="003E0DEE">
        <w:rPr>
          <w:color w:val="000000" w:themeColor="text1"/>
        </w:rPr>
        <w:t xml:space="preserve">Encourage the </w:t>
      </w:r>
      <w:r w:rsidR="00DB047B">
        <w:rPr>
          <w:color w:val="000000" w:themeColor="text1"/>
        </w:rPr>
        <w:t>Participant</w:t>
      </w:r>
      <w:r w:rsidR="00891D64" w:rsidRPr="003E0DEE">
        <w:rPr>
          <w:color w:val="000000" w:themeColor="text1"/>
        </w:rPr>
        <w:t xml:space="preserve"> to </w:t>
      </w:r>
      <w:r w:rsidR="00001AAC">
        <w:rPr>
          <w:color w:val="000000" w:themeColor="text1"/>
        </w:rPr>
        <w:t>talk about</w:t>
      </w:r>
      <w:r w:rsidR="00891D64" w:rsidRPr="003E0DEE">
        <w:rPr>
          <w:color w:val="000000" w:themeColor="text1"/>
        </w:rPr>
        <w:t xml:space="preserve"> what </w:t>
      </w:r>
      <w:r w:rsidR="00001AAC">
        <w:rPr>
          <w:color w:val="000000" w:themeColor="text1"/>
        </w:rPr>
        <w:t>they saw in the video</w:t>
      </w:r>
      <w:r w:rsidR="00891D64" w:rsidRPr="003E0DEE">
        <w:rPr>
          <w:color w:val="000000" w:themeColor="text1"/>
        </w:rPr>
        <w:t>.</w:t>
      </w:r>
      <w:r w:rsidR="00891D64">
        <w:rPr>
          <w:color w:val="000000" w:themeColor="text1"/>
        </w:rPr>
        <w:t xml:space="preserve"> </w:t>
      </w:r>
      <w:r w:rsidR="00891D64" w:rsidRPr="002706F8">
        <w:rPr>
          <w:color w:val="auto"/>
        </w:rPr>
        <w:t>Give them space to share thoughts, insights, or concerns.</w:t>
      </w:r>
    </w:p>
    <w:p w14:paraId="4CF1DC4A" w14:textId="77777777" w:rsidR="00891D64" w:rsidRPr="00732DA3" w:rsidRDefault="00891D64" w:rsidP="00891D64">
      <w:pPr>
        <w:spacing w:before="0" w:after="0" w:line="288" w:lineRule="auto"/>
        <w:rPr>
          <w:rStyle w:val="SubtleEmphasis"/>
          <w:rFonts w:ascii="Segoe UI Emoji" w:hAnsi="Segoe UI Emoji" w:cs="Segoe UI Emoji"/>
          <w:b w:val="0"/>
          <w:color w:val="595959" w:themeColor="text1" w:themeTint="A6"/>
          <w:sz w:val="32"/>
          <w:szCs w:val="32"/>
        </w:rPr>
      </w:pPr>
      <w:r w:rsidRPr="00FF30C5">
        <w:rPr>
          <w:rFonts w:ascii="Segoe UI Emoji" w:hAnsi="Segoe UI Emoji" w:cs="Segoe UI Emoji"/>
          <w:color w:val="auto"/>
          <w:sz w:val="32"/>
          <w:szCs w:val="32"/>
        </w:rPr>
        <w:t>📌</w:t>
      </w:r>
      <w:r w:rsidRPr="00732DA3">
        <w:rPr>
          <w:rFonts w:ascii="Segoe UI Emoji" w:hAnsi="Segoe UI Emoji" w:cs="Segoe UI Emoji"/>
          <w:sz w:val="32"/>
          <w:szCs w:val="32"/>
        </w:rPr>
        <w:t xml:space="preserve"> </w:t>
      </w:r>
      <w:r w:rsidRPr="00732DA3">
        <w:rPr>
          <w:rStyle w:val="SubtleEmphasis"/>
          <w:rFonts w:asciiTheme="minorHAnsi" w:hAnsiTheme="minorHAnsi"/>
          <w:color w:val="0B769F" w:themeColor="accent4" w:themeShade="BF"/>
        </w:rPr>
        <w:t>Key Points to Address</w:t>
      </w:r>
    </w:p>
    <w:p w14:paraId="759CDCF2" w14:textId="7FB47139" w:rsidR="00891D64" w:rsidRPr="003E0DEE" w:rsidRDefault="00891D64" w:rsidP="00891D64">
      <w:pPr>
        <w:spacing w:line="288" w:lineRule="auto"/>
        <w:rPr>
          <w:i/>
          <w:iCs/>
          <w:color w:val="000000" w:themeColor="text1"/>
        </w:rPr>
      </w:pPr>
      <w:r w:rsidRPr="003E0DEE">
        <w:rPr>
          <w:i/>
          <w:iCs/>
          <w:color w:val="000000" w:themeColor="text1"/>
        </w:rPr>
        <w:t xml:space="preserve">Even if the </w:t>
      </w:r>
      <w:r w:rsidR="00DB047B">
        <w:rPr>
          <w:i/>
          <w:iCs/>
          <w:color w:val="000000" w:themeColor="text1"/>
        </w:rPr>
        <w:t>Participant</w:t>
      </w:r>
      <w:r w:rsidRPr="003E0DEE">
        <w:rPr>
          <w:i/>
          <w:iCs/>
          <w:color w:val="000000" w:themeColor="text1"/>
        </w:rPr>
        <w:t xml:space="preserve"> doesn’t bring it up, make sure to cover these</w:t>
      </w:r>
      <w:r w:rsidRPr="003E0DEE">
        <w:rPr>
          <w:b/>
          <w:bCs/>
          <w:i/>
          <w:iCs/>
          <w:color w:val="000000" w:themeColor="text1"/>
        </w:rPr>
        <w:t xml:space="preserve"> critical points</w:t>
      </w:r>
      <w:r w:rsidRPr="003E0DEE">
        <w:rPr>
          <w:i/>
          <w:iCs/>
          <w:color w:val="000000" w:themeColor="text1"/>
        </w:rPr>
        <w:t>:</w:t>
      </w:r>
    </w:p>
    <w:p w14:paraId="1DD5167E" w14:textId="77777777" w:rsidR="00891D64" w:rsidRPr="00732DA3" w:rsidRDefault="00891D64" w:rsidP="00F01A99">
      <w:pPr>
        <w:pStyle w:val="ListParagraph"/>
        <w:numPr>
          <w:ilvl w:val="0"/>
          <w:numId w:val="30"/>
        </w:numPr>
        <w:spacing w:line="288" w:lineRule="auto"/>
        <w:rPr>
          <w:i/>
          <w:iCs/>
          <w:color w:val="000000" w:themeColor="text1"/>
        </w:rPr>
      </w:pPr>
      <w:r w:rsidRPr="00732DA3">
        <w:rPr>
          <w:b/>
          <w:bCs/>
          <w:color w:val="000000" w:themeColor="text1"/>
        </w:rPr>
        <w:t xml:space="preserve">Alcohol accelerates cognitive decline: </w:t>
      </w:r>
      <w:r>
        <w:rPr>
          <w:b/>
          <w:bCs/>
          <w:color w:val="000000" w:themeColor="text1"/>
        </w:rPr>
        <w:t>“</w:t>
      </w:r>
      <w:r w:rsidRPr="00732DA3">
        <w:rPr>
          <w:i/>
          <w:iCs/>
          <w:color w:val="000000" w:themeColor="text1"/>
        </w:rPr>
        <w:t>Drinking less can help protect your memory and reduce the risk of dementia.</w:t>
      </w:r>
      <w:r>
        <w:rPr>
          <w:i/>
          <w:iCs/>
          <w:color w:val="000000" w:themeColor="text1"/>
        </w:rPr>
        <w:t>”</w:t>
      </w:r>
    </w:p>
    <w:p w14:paraId="12CCACE1" w14:textId="7AA0BD96" w:rsidR="00891D64" w:rsidRPr="00732DA3" w:rsidRDefault="00891D64" w:rsidP="00F01A99">
      <w:pPr>
        <w:pStyle w:val="ListParagraph"/>
        <w:numPr>
          <w:ilvl w:val="0"/>
          <w:numId w:val="30"/>
        </w:numPr>
        <w:spacing w:line="288" w:lineRule="auto"/>
        <w:rPr>
          <w:i/>
          <w:iCs/>
          <w:color w:val="000000" w:themeColor="text1"/>
        </w:rPr>
      </w:pPr>
      <w:r w:rsidRPr="00732DA3">
        <w:rPr>
          <w:b/>
          <w:bCs/>
          <w:color w:val="000000" w:themeColor="text1"/>
        </w:rPr>
        <w:t xml:space="preserve">Your body handles alcohol differently as you age: </w:t>
      </w:r>
      <w:r>
        <w:rPr>
          <w:b/>
          <w:bCs/>
          <w:color w:val="000000" w:themeColor="text1"/>
        </w:rPr>
        <w:t>“</w:t>
      </w:r>
      <w:r w:rsidRPr="00732DA3">
        <w:rPr>
          <w:i/>
          <w:iCs/>
          <w:color w:val="000000" w:themeColor="text1"/>
        </w:rPr>
        <w:t>Even small amounts can have a bigger impact on your brain.</w:t>
      </w:r>
      <w:r>
        <w:rPr>
          <w:i/>
          <w:iCs/>
          <w:color w:val="000000" w:themeColor="text1"/>
        </w:rPr>
        <w:t>”</w:t>
      </w:r>
    </w:p>
    <w:p w14:paraId="05C8D70A" w14:textId="5FB2BFD3" w:rsidR="00A046A8" w:rsidRPr="00732DA3" w:rsidRDefault="00A046A8" w:rsidP="00F01A99">
      <w:pPr>
        <w:pStyle w:val="ListParagraph"/>
        <w:numPr>
          <w:ilvl w:val="0"/>
          <w:numId w:val="30"/>
        </w:numPr>
        <w:spacing w:line="288" w:lineRule="auto"/>
        <w:rPr>
          <w:i/>
          <w:iCs/>
          <w:color w:val="000000" w:themeColor="text1"/>
        </w:rPr>
      </w:pPr>
      <w:r w:rsidRPr="008417EC">
        <w:rPr>
          <w:b/>
          <w:color w:val="000000" w:themeColor="text1"/>
        </w:rPr>
        <w:t>Feeling better overall</w:t>
      </w:r>
      <w:r w:rsidRPr="00A046A8">
        <w:rPr>
          <w:b/>
          <w:bCs/>
          <w:i/>
          <w:iCs/>
          <w:color w:val="000000" w:themeColor="text1"/>
        </w:rPr>
        <w:t xml:space="preserve">: </w:t>
      </w:r>
      <w:r w:rsidRPr="00A046A8">
        <w:rPr>
          <w:i/>
          <w:iCs/>
          <w:color w:val="000000" w:themeColor="text1"/>
        </w:rPr>
        <w:t>“Cutting back on alcohol can improve your sleep, energy, and health, keeping your mind sharper.” </w:t>
      </w:r>
    </w:p>
    <w:p w14:paraId="5110E3B1" w14:textId="5CE07F42" w:rsidR="00891D64" w:rsidRDefault="00B243A4" w:rsidP="00891D64">
      <w:pPr>
        <w:pStyle w:val="paragraph"/>
        <w:spacing w:before="0" w:beforeAutospacing="0" w:after="0" w:afterAutospacing="0"/>
        <w:rPr>
          <w:rStyle w:val="SubtleEmphasis"/>
          <w:rFonts w:asciiTheme="minorHAnsi" w:hAnsiTheme="minorHAnsi"/>
          <w:color w:val="0B769F" w:themeColor="accent4" w:themeShade="BF"/>
        </w:rPr>
      </w:pPr>
      <w:r w:rsidRPr="0092079D">
        <w:rPr>
          <w:noProof/>
          <w:sz w:val="22"/>
          <w:szCs w:val="22"/>
        </w:rPr>
        <w:drawing>
          <wp:anchor distT="0" distB="0" distL="114300" distR="114300" simplePos="0" relativeHeight="251658357" behindDoc="1" locked="0" layoutInCell="1" allowOverlap="1" wp14:anchorId="762B528A" wp14:editId="2CBDFD3D">
            <wp:simplePos x="0" y="0"/>
            <wp:positionH relativeFrom="margin">
              <wp:posOffset>5183746</wp:posOffset>
            </wp:positionH>
            <wp:positionV relativeFrom="paragraph">
              <wp:posOffset>7620</wp:posOffset>
            </wp:positionV>
            <wp:extent cx="1328468" cy="1328468"/>
            <wp:effectExtent l="0" t="0" r="5080" b="0"/>
            <wp:wrapNone/>
            <wp:docPr id="87114338" name="Picture 1" descr="A brain with a hand pointing at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338" name="Picture 1" descr="A brain with a hand pointing at it&#10;&#10;Description automatically generated"/>
                    <pic:cNvPicPr/>
                  </pic:nvPicPr>
                  <pic:blipFill>
                    <a:blip r:embed="rId157" cstate="print">
                      <a:alphaModFix amt="20000"/>
                      <a:extLst>
                        <a:ext uri="{28A0092B-C50C-407E-A947-70E740481C1C}">
                          <a14:useLocalDpi xmlns:a14="http://schemas.microsoft.com/office/drawing/2010/main" val="0"/>
                        </a:ext>
                      </a:extLst>
                    </a:blip>
                    <a:stretch>
                      <a:fillRect/>
                    </a:stretch>
                  </pic:blipFill>
                  <pic:spPr>
                    <a:xfrm>
                      <a:off x="0" y="0"/>
                      <a:ext cx="1328468" cy="1328468"/>
                    </a:xfrm>
                    <a:prstGeom prst="rect">
                      <a:avLst/>
                    </a:prstGeom>
                  </pic:spPr>
                </pic:pic>
              </a:graphicData>
            </a:graphic>
            <wp14:sizeRelH relativeFrom="margin">
              <wp14:pctWidth>0</wp14:pctWidth>
            </wp14:sizeRelH>
            <wp14:sizeRelV relativeFrom="margin">
              <wp14:pctHeight>0</wp14:pctHeight>
            </wp14:sizeRelV>
          </wp:anchor>
        </w:drawing>
      </w:r>
      <w:r w:rsidR="0092079D" w:rsidRPr="0092079D">
        <w:rPr>
          <w:rFonts w:ascii="Segoe UI Emoji" w:eastAsiaTheme="minorHAnsi" w:hAnsi="Segoe UI Emoji" w:cs="Segoe UI Emoji"/>
          <w:color w:val="595959" w:themeColor="text1" w:themeTint="A6"/>
          <w:sz w:val="22"/>
          <w:szCs w:val="22"/>
          <w:lang w:eastAsia="en-US"/>
        </w:rPr>
        <w:t xml:space="preserve"> </w:t>
      </w:r>
      <w:r w:rsidR="0092079D" w:rsidRPr="0092079D">
        <w:rPr>
          <w:rFonts w:ascii="Segoe UI Emoji" w:hAnsi="Segoe UI Emoji" w:cs="Segoe UI Emoji"/>
          <w:sz w:val="28"/>
          <w:szCs w:val="28"/>
        </w:rPr>
        <w:t>🔍</w:t>
      </w:r>
      <w:r w:rsidR="00891D64" w:rsidRPr="0092079D">
        <w:rPr>
          <w:rFonts w:ascii="Segoe UI Emoji" w:hAnsi="Segoe UI Emoji" w:cs="Segoe UI Emoji"/>
          <w:sz w:val="22"/>
          <w:szCs w:val="22"/>
        </w:rPr>
        <w:t xml:space="preserve"> </w:t>
      </w:r>
      <w:r w:rsidR="00891D64">
        <w:rPr>
          <w:rStyle w:val="SubtleEmphasis"/>
          <w:rFonts w:asciiTheme="minorHAnsi" w:hAnsiTheme="minorHAnsi"/>
          <w:color w:val="0B769F" w:themeColor="accent4" w:themeShade="BF"/>
        </w:rPr>
        <w:t>Reflect on Reason</w:t>
      </w:r>
      <w:r w:rsidR="0092079D">
        <w:rPr>
          <w:rStyle w:val="SubtleEmphasis"/>
          <w:rFonts w:asciiTheme="minorHAnsi" w:hAnsiTheme="minorHAnsi"/>
          <w:color w:val="0B769F" w:themeColor="accent4" w:themeShade="BF"/>
        </w:rPr>
        <w:t>s</w:t>
      </w:r>
      <w:r w:rsidR="00891D64">
        <w:rPr>
          <w:rStyle w:val="SubtleEmphasis"/>
          <w:rFonts w:asciiTheme="minorHAnsi" w:hAnsiTheme="minorHAnsi"/>
          <w:color w:val="0B769F" w:themeColor="accent4" w:themeShade="BF"/>
        </w:rPr>
        <w:t xml:space="preserve"> for Drinking and Goal Setting </w:t>
      </w:r>
    </w:p>
    <w:p w14:paraId="0FFBE0BC" w14:textId="71D77D86" w:rsidR="00891D64" w:rsidRPr="00AB2785" w:rsidRDefault="007E1812" w:rsidP="00F01A99">
      <w:pPr>
        <w:pStyle w:val="ListParagraph"/>
        <w:numPr>
          <w:ilvl w:val="0"/>
          <w:numId w:val="54"/>
        </w:numPr>
        <w:spacing w:before="0" w:after="160"/>
        <w:ind w:left="709"/>
        <w:rPr>
          <w:color w:val="auto"/>
        </w:rPr>
      </w:pPr>
      <w:r>
        <w:rPr>
          <w:color w:val="auto"/>
        </w:rPr>
        <w:t xml:space="preserve">The </w:t>
      </w:r>
      <w:r w:rsidR="00DB047B">
        <w:rPr>
          <w:color w:val="auto"/>
        </w:rPr>
        <w:t>Participant</w:t>
      </w:r>
      <w:r>
        <w:rPr>
          <w:color w:val="auto"/>
        </w:rPr>
        <w:t xml:space="preserve"> is</w:t>
      </w:r>
      <w:r w:rsidR="00891D64" w:rsidRPr="0009795E">
        <w:rPr>
          <w:color w:val="auto"/>
        </w:rPr>
        <w:t xml:space="preserve"> invited to think about the reasons for their drinking and set goals to reduce drinking. </w:t>
      </w:r>
    </w:p>
    <w:p w14:paraId="4CE94132" w14:textId="64CB4449" w:rsidR="00891D64" w:rsidRPr="0009795E" w:rsidRDefault="00891D64" w:rsidP="00891D64">
      <w:pPr>
        <w:rPr>
          <w:rStyle w:val="apple-converted-space"/>
          <w:rFonts w:eastAsia="Arial" w:cs="Arial"/>
          <w:color w:val="000000" w:themeColor="text1"/>
        </w:rPr>
      </w:pPr>
      <w:r w:rsidRPr="0009795E">
        <w:rPr>
          <w:rStyle w:val="apple-converted-space"/>
          <w:rFonts w:ascii="Segoe UI Emoji" w:eastAsia="Arial" w:hAnsi="Segoe UI Emoji" w:cs="Segoe UI Emoji"/>
          <w:color w:val="auto"/>
        </w:rPr>
        <w:t>⚠️</w:t>
      </w:r>
      <w:r w:rsidRPr="0009795E">
        <w:rPr>
          <w:rStyle w:val="apple-converted-space"/>
          <w:rFonts w:eastAsia="Arial" w:cs="Arial"/>
          <w:color w:val="auto"/>
        </w:rPr>
        <w:t xml:space="preserve"> </w:t>
      </w:r>
      <w:r w:rsidRPr="00B92EB6">
        <w:rPr>
          <w:rStyle w:val="SubtleEmphasis"/>
          <w:rFonts w:asciiTheme="minorHAnsi" w:eastAsia="Times New Roman" w:hAnsiTheme="minorHAnsi" w:cs="Times New Roman"/>
          <w:bCs/>
          <w:color w:val="0B769F" w:themeColor="accent4" w:themeShade="BF"/>
          <w:lang w:eastAsia="zh-TW"/>
        </w:rPr>
        <w:t>Introducing ‘Triggers’</w:t>
      </w:r>
      <w:r>
        <w:rPr>
          <w:rStyle w:val="apple-converted-space"/>
          <w:rFonts w:eastAsia="Arial" w:cs="Arial"/>
          <w:b/>
          <w:bCs/>
          <w:color w:val="0070C0"/>
          <w:sz w:val="28"/>
          <w:szCs w:val="28"/>
        </w:rPr>
        <w:t xml:space="preserve"> </w:t>
      </w:r>
    </w:p>
    <w:p w14:paraId="2B76FE25" w14:textId="19D64DBF" w:rsidR="00891D64" w:rsidRPr="00AB2785" w:rsidRDefault="00891D64" w:rsidP="00F01A99">
      <w:pPr>
        <w:pStyle w:val="ListParagraph"/>
        <w:numPr>
          <w:ilvl w:val="0"/>
          <w:numId w:val="55"/>
        </w:numPr>
        <w:spacing w:before="0" w:after="160"/>
        <w:rPr>
          <w:color w:val="auto"/>
        </w:rPr>
      </w:pPr>
      <w:r w:rsidRPr="0009795E">
        <w:rPr>
          <w:color w:val="auto"/>
        </w:rPr>
        <w:t xml:space="preserve">This involves asking </w:t>
      </w:r>
      <w:r w:rsidR="00E03186">
        <w:rPr>
          <w:color w:val="auto"/>
        </w:rPr>
        <w:t xml:space="preserve">the </w:t>
      </w:r>
      <w:r w:rsidR="00DB047B">
        <w:rPr>
          <w:color w:val="auto"/>
        </w:rPr>
        <w:t>Participant</w:t>
      </w:r>
      <w:r w:rsidRPr="0009795E">
        <w:rPr>
          <w:color w:val="auto"/>
        </w:rPr>
        <w:t xml:space="preserve"> to think about their triggers </w:t>
      </w:r>
      <w:r w:rsidR="008417EC">
        <w:rPr>
          <w:color w:val="auto"/>
        </w:rPr>
        <w:t xml:space="preserve">or antecedent behaviours </w:t>
      </w:r>
      <w:r w:rsidR="00E03186">
        <w:rPr>
          <w:color w:val="auto"/>
        </w:rPr>
        <w:t>of</w:t>
      </w:r>
      <w:r w:rsidRPr="0009795E">
        <w:rPr>
          <w:color w:val="auto"/>
        </w:rPr>
        <w:t xml:space="preserve"> drinking.</w:t>
      </w:r>
    </w:p>
    <w:p w14:paraId="0F00A943" w14:textId="2EA25A7C" w:rsidR="00891D64" w:rsidRPr="00A32704" w:rsidRDefault="00EC0008" w:rsidP="00891D64">
      <w:pPr>
        <w:pStyle w:val="paragraph"/>
        <w:spacing w:before="0" w:beforeAutospacing="0" w:after="0" w:afterAutospacing="0"/>
        <w:rPr>
          <w:rStyle w:val="SubtleEmphasis"/>
          <w:rFonts w:asciiTheme="minorHAnsi" w:hAnsiTheme="minorHAnsi"/>
          <w:color w:val="0B769F" w:themeColor="accent4" w:themeShade="BF"/>
        </w:rPr>
      </w:pPr>
      <w:r w:rsidRPr="00EC0008">
        <w:rPr>
          <w:rFonts w:ascii="Segoe UI Emoji" w:hAnsi="Segoe UI Emoji" w:cs="Segoe UI Emoji"/>
          <w:sz w:val="28"/>
          <w:szCs w:val="28"/>
        </w:rPr>
        <w:t>🚀</w:t>
      </w:r>
      <w:r w:rsidR="00891D64">
        <w:rPr>
          <w:rFonts w:ascii="Segoe UI Emoji" w:hAnsi="Segoe UI Emoji" w:cs="Segoe UI Emoji"/>
        </w:rPr>
        <w:t xml:space="preserve"> </w:t>
      </w:r>
      <w:r w:rsidR="00891D64" w:rsidRPr="00A32704">
        <w:rPr>
          <w:rStyle w:val="SubtleEmphasis"/>
          <w:rFonts w:asciiTheme="minorHAnsi" w:hAnsiTheme="minorHAnsi"/>
          <w:color w:val="0B769F" w:themeColor="accent4" w:themeShade="BF"/>
        </w:rPr>
        <w:t>Assess Motivation and Barriers</w:t>
      </w:r>
    </w:p>
    <w:p w14:paraId="276A1E52" w14:textId="2D2033D9" w:rsidR="00891D64" w:rsidRPr="00FF30C5" w:rsidRDefault="00891D64" w:rsidP="00F01A99">
      <w:pPr>
        <w:pStyle w:val="ListParagraph"/>
        <w:numPr>
          <w:ilvl w:val="0"/>
          <w:numId w:val="21"/>
        </w:numPr>
        <w:spacing w:line="288" w:lineRule="auto"/>
        <w:rPr>
          <w:color w:val="000000" w:themeColor="text1"/>
        </w:rPr>
      </w:pPr>
      <w:r w:rsidRPr="003E0DEE">
        <w:rPr>
          <w:b/>
          <w:bCs/>
          <w:color w:val="000000" w:themeColor="text1"/>
        </w:rPr>
        <w:t xml:space="preserve">Explore </w:t>
      </w:r>
      <w:r w:rsidR="00FF30C5">
        <w:rPr>
          <w:b/>
          <w:bCs/>
          <w:color w:val="000000" w:themeColor="text1"/>
        </w:rPr>
        <w:t xml:space="preserve">and tackle </w:t>
      </w:r>
      <w:r w:rsidRPr="003E0DEE">
        <w:rPr>
          <w:b/>
          <w:bCs/>
          <w:color w:val="000000" w:themeColor="text1"/>
        </w:rPr>
        <w:t>any emotional or practical challenges</w:t>
      </w:r>
      <w:r w:rsidRPr="003E0DEE">
        <w:rPr>
          <w:color w:val="000000" w:themeColor="text1"/>
        </w:rPr>
        <w:t xml:space="preserve"> that may have surface</w:t>
      </w:r>
      <w:r>
        <w:rPr>
          <w:color w:val="000000" w:themeColor="text1"/>
        </w:rPr>
        <w:t>d. Try to solve them.</w:t>
      </w:r>
      <w:r w:rsidRPr="00AB2785">
        <w:rPr>
          <w:i/>
          <w:iCs/>
          <w:color w:val="000000" w:themeColor="text1"/>
        </w:rPr>
        <w:t xml:space="preserve"> </w:t>
      </w:r>
    </w:p>
    <w:p w14:paraId="0F45FE1C" w14:textId="115BDE87" w:rsidR="00891D64" w:rsidRPr="0075726C" w:rsidRDefault="00891D64" w:rsidP="000471AB">
      <w:pPr>
        <w:pStyle w:val="Heading2"/>
        <w:spacing w:before="0"/>
        <w:ind w:left="720"/>
        <w:rPr>
          <w:rStyle w:val="eop"/>
          <w:rFonts w:asciiTheme="minorHAnsi" w:hAnsiTheme="minorHAnsi" w:cs="Calibri"/>
          <w:b/>
          <w:bCs/>
          <w:color w:val="D17406"/>
          <w:u w:val="single"/>
        </w:rPr>
      </w:pPr>
      <w:bookmarkStart w:id="177" w:name="_Toc179290630"/>
      <w:bookmarkStart w:id="178" w:name="_Toc213939655"/>
      <w:r>
        <w:rPr>
          <w:rFonts w:asciiTheme="minorHAnsi" w:hAnsiTheme="minorHAnsi"/>
          <w:b/>
          <w:bCs/>
          <w:color w:val="D17406"/>
          <w:u w:val="single"/>
        </w:rPr>
        <w:lastRenderedPageBreak/>
        <w:t xml:space="preserve">3. </w:t>
      </w:r>
      <w:r w:rsidR="00040188">
        <w:rPr>
          <w:rFonts w:asciiTheme="minorHAnsi" w:hAnsiTheme="minorHAnsi"/>
          <w:b/>
          <w:bCs/>
          <w:color w:val="D17406"/>
          <w:u w:val="single"/>
        </w:rPr>
        <w:t>Set 1-3 Goals</w:t>
      </w:r>
      <w:r w:rsidRPr="0075726C">
        <w:rPr>
          <w:rFonts w:asciiTheme="minorHAnsi" w:hAnsiTheme="minorHAnsi"/>
          <w:b/>
          <w:bCs/>
          <w:color w:val="D17406"/>
          <w:u w:val="single"/>
        </w:rPr>
        <w:t xml:space="preserve"> - </w:t>
      </w:r>
      <w:r>
        <w:rPr>
          <w:rFonts w:asciiTheme="minorHAnsi" w:hAnsiTheme="minorHAnsi"/>
          <w:b/>
          <w:bCs/>
          <w:color w:val="D17406"/>
          <w:u w:val="single"/>
        </w:rPr>
        <w:t>Drinking Less</w:t>
      </w:r>
      <w:r w:rsidRPr="0075726C">
        <w:rPr>
          <w:rFonts w:asciiTheme="minorHAnsi" w:hAnsiTheme="minorHAnsi"/>
          <w:b/>
          <w:bCs/>
          <w:color w:val="D17406"/>
          <w:u w:val="single"/>
        </w:rPr>
        <w:t xml:space="preserve"> (15-20 minutes)</w:t>
      </w:r>
      <w:bookmarkEnd w:id="177"/>
      <w:bookmarkEnd w:id="178"/>
    </w:p>
    <w:p w14:paraId="0B323564" w14:textId="12328406" w:rsidR="00891D64" w:rsidRDefault="00891D64" w:rsidP="00891D64">
      <w:pPr>
        <w:pStyle w:val="paragraph"/>
        <w:spacing w:before="0" w:beforeAutospacing="0" w:after="0" w:afterAutospacing="0"/>
        <w:textAlignment w:val="baseline"/>
        <w:rPr>
          <w:rFonts w:ascii="Aptos" w:hAnsi="Aptos" w:cs="Segoe UI"/>
          <w:i/>
          <w:iCs/>
          <w:color w:val="000000"/>
          <w:lang w:eastAsia="en-GB"/>
        </w:rPr>
      </w:pPr>
      <w:r w:rsidRPr="007C589B">
        <w:rPr>
          <w:rFonts w:ascii="Segoe UI Emoji" w:hAnsi="Segoe UI Emoji" w:cs="Segoe UI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Introduction to Goal Setting</w:t>
      </w:r>
      <w:r>
        <w:rPr>
          <w:rStyle w:val="SubtleEmphasis"/>
          <w:rFonts w:asciiTheme="minorHAnsi" w:hAnsiTheme="minorHAnsi"/>
          <w:color w:val="0B769F" w:themeColor="accent4" w:themeShade="BF"/>
        </w:rPr>
        <w:t xml:space="preserve"> </w:t>
      </w:r>
      <w:r w:rsidRPr="007D42E7">
        <w:rPr>
          <w:rFonts w:ascii="Aptos" w:hAnsi="Aptos" w:cs="Segoe UI"/>
          <w:i/>
          <w:iCs/>
          <w:color w:val="000000"/>
          <w:lang w:eastAsia="en-GB"/>
        </w:rPr>
        <w:t xml:space="preserve">Encourage the </w:t>
      </w:r>
      <w:r w:rsidR="00DB047B">
        <w:rPr>
          <w:rFonts w:ascii="Aptos" w:hAnsi="Aptos" w:cs="Segoe UI"/>
          <w:i/>
          <w:iCs/>
          <w:color w:val="000000"/>
          <w:lang w:eastAsia="en-GB"/>
        </w:rPr>
        <w:t>Participant</w:t>
      </w:r>
      <w:r w:rsidRPr="007D42E7">
        <w:rPr>
          <w:rFonts w:ascii="Aptos" w:hAnsi="Aptos" w:cs="Segoe UI"/>
          <w:i/>
          <w:iCs/>
          <w:color w:val="000000"/>
          <w:lang w:eastAsia="en-GB"/>
        </w:rPr>
        <w:t xml:space="preserve"> to take the lead, ask them to set up to three goals to work on over the next few weeks for </w:t>
      </w:r>
      <w:r>
        <w:rPr>
          <w:rFonts w:ascii="Aptos" w:hAnsi="Aptos" w:cs="Segoe UI"/>
          <w:i/>
          <w:iCs/>
          <w:color w:val="000000"/>
          <w:lang w:eastAsia="en-GB"/>
        </w:rPr>
        <w:t xml:space="preserve">reducing their alcohol consumption </w:t>
      </w:r>
    </w:p>
    <w:p w14:paraId="2037002B" w14:textId="06C7623D" w:rsidR="00891D64" w:rsidRPr="00BF04B0" w:rsidRDefault="00891D64" w:rsidP="00240362">
      <w:pPr>
        <w:pStyle w:val="ListParagraph"/>
        <w:numPr>
          <w:ilvl w:val="1"/>
          <w:numId w:val="56"/>
        </w:numPr>
        <w:spacing w:before="0" w:after="0" w:line="240" w:lineRule="auto"/>
        <w:textAlignment w:val="baseline"/>
        <w:rPr>
          <w:rFonts w:ascii="Aptos" w:eastAsia="Times New Roman" w:hAnsi="Aptos" w:cs="Segoe UI"/>
          <w:i/>
          <w:iCs/>
          <w:color w:val="000000"/>
          <w:lang w:eastAsia="en-GB"/>
        </w:rPr>
      </w:pPr>
      <w:r w:rsidRPr="00BF04B0">
        <w:rPr>
          <w:rFonts w:ascii="Aptos" w:eastAsia="Times New Roman" w:hAnsi="Aptos" w:cs="Segoe UI"/>
          <w:color w:val="000000"/>
          <w:lang w:eastAsia="en-GB"/>
        </w:rPr>
        <w:t>Ensure the goals are</w:t>
      </w:r>
      <w:r w:rsidRPr="00BF04B0">
        <w:rPr>
          <w:rFonts w:ascii="Aptos" w:eastAsia="Times New Roman" w:hAnsi="Aptos" w:cs="Segoe UI"/>
          <w:b/>
          <w:bCs/>
          <w:color w:val="000000"/>
          <w:lang w:eastAsia="en-GB"/>
        </w:rPr>
        <w:t xml:space="preserve"> SMART </w:t>
      </w:r>
      <w:r w:rsidRPr="00BF04B0">
        <w:rPr>
          <w:rFonts w:ascii="Aptos" w:eastAsia="Times New Roman" w:hAnsi="Aptos" w:cs="Segoe UI"/>
          <w:color w:val="000000"/>
          <w:lang w:eastAsia="en-GB"/>
        </w:rPr>
        <w:t xml:space="preserve">and personalised to the </w:t>
      </w:r>
      <w:r w:rsidR="00DB047B">
        <w:rPr>
          <w:rFonts w:ascii="Aptos" w:eastAsia="Times New Roman" w:hAnsi="Aptos" w:cs="Segoe UI"/>
          <w:color w:val="000000"/>
          <w:lang w:eastAsia="en-GB"/>
        </w:rPr>
        <w:t>Participant</w:t>
      </w:r>
      <w:r w:rsidRPr="00BF04B0">
        <w:rPr>
          <w:rFonts w:ascii="Aptos" w:eastAsia="Times New Roman" w:hAnsi="Aptos" w:cs="Segoe UI"/>
          <w:color w:val="000000"/>
          <w:lang w:eastAsia="en-GB"/>
        </w:rPr>
        <w:t>’s readiness and motivation. </w:t>
      </w:r>
    </w:p>
    <w:p w14:paraId="790E25FE" w14:textId="54CA418A" w:rsidR="00891D64" w:rsidRPr="00B8781C" w:rsidRDefault="00891D64" w:rsidP="00891D64">
      <w:pPr>
        <w:spacing w:before="240" w:after="240"/>
        <w:rPr>
          <w:color w:val="000000" w:themeColor="text1"/>
        </w:rPr>
      </w:pPr>
      <w:r w:rsidRPr="00B8781C">
        <w:rPr>
          <w:rFonts w:ascii="Segoe UI Emoji" w:hAnsi="Segoe UI Emoji" w:cs="Segoe UI Emoji"/>
          <w:color w:val="auto"/>
          <w:sz w:val="32"/>
          <w:szCs w:val="32"/>
        </w:rPr>
        <w:t>💡</w:t>
      </w:r>
      <w:r w:rsidRPr="00B8781C">
        <w:rPr>
          <w:rFonts w:ascii="Segoe UI Emoji" w:hAnsi="Segoe UI Emoji" w:cs="Segoe UI Emoji"/>
        </w:rPr>
        <w:t xml:space="preserve"> </w:t>
      </w:r>
      <w:r w:rsidR="00B243A4" w:rsidRPr="00434176">
        <w:rPr>
          <w:rStyle w:val="SubtleEmphasis"/>
          <w:rFonts w:asciiTheme="minorHAnsi" w:hAnsiTheme="minorHAnsi"/>
          <w:color w:val="0B769F" w:themeColor="accent4" w:themeShade="BF"/>
          <w:szCs w:val="28"/>
        </w:rPr>
        <w:t xml:space="preserve">Example of </w:t>
      </w:r>
      <w:r w:rsidR="00B243A4" w:rsidRPr="00434176">
        <w:rPr>
          <w:b/>
          <w:bCs/>
          <w:color w:val="A02B93" w:themeColor="accent5"/>
          <w:sz w:val="28"/>
          <w:szCs w:val="28"/>
        </w:rPr>
        <w:t>S</w:t>
      </w:r>
      <w:r w:rsidR="00B243A4" w:rsidRPr="00434176">
        <w:rPr>
          <w:b/>
          <w:bCs/>
          <w:color w:val="0F9ED5" w:themeColor="accent4"/>
          <w:sz w:val="28"/>
          <w:szCs w:val="28"/>
        </w:rPr>
        <w:t>M</w:t>
      </w:r>
      <w:r w:rsidR="00B243A4" w:rsidRPr="00434176">
        <w:rPr>
          <w:b/>
          <w:bCs/>
          <w:color w:val="FFC000"/>
          <w:sz w:val="28"/>
          <w:szCs w:val="28"/>
        </w:rPr>
        <w:t>A</w:t>
      </w:r>
      <w:r w:rsidR="00B243A4" w:rsidRPr="00434176">
        <w:rPr>
          <w:b/>
          <w:bCs/>
          <w:color w:val="FF0000"/>
          <w:sz w:val="28"/>
          <w:szCs w:val="28"/>
        </w:rPr>
        <w:t>R</w:t>
      </w:r>
      <w:r w:rsidR="00B243A4" w:rsidRPr="00434176">
        <w:rPr>
          <w:b/>
          <w:bCs/>
          <w:color w:val="4EA72E" w:themeColor="accent6"/>
          <w:sz w:val="28"/>
          <w:szCs w:val="28"/>
        </w:rPr>
        <w:t>T</w:t>
      </w:r>
      <w:r w:rsidR="00B243A4" w:rsidRPr="00B8781C">
        <w:rPr>
          <w:rStyle w:val="SubtleEmphasis"/>
          <w:rFonts w:asciiTheme="minorHAnsi" w:hAnsiTheme="minorHAnsi"/>
          <w:color w:val="0B769F" w:themeColor="accent4" w:themeShade="BF"/>
        </w:rPr>
        <w:t xml:space="preserve"> Goals</w:t>
      </w:r>
      <w:r w:rsidR="00B243A4">
        <w:rPr>
          <w:rStyle w:val="SubtleEmphasis"/>
          <w:rFonts w:asciiTheme="minorHAnsi" w:hAnsiTheme="minorHAnsi"/>
          <w:color w:val="0B769F" w:themeColor="accent4" w:themeShade="BF"/>
        </w:rPr>
        <w:t>:</w:t>
      </w:r>
      <w:r w:rsidRPr="00B8781C">
        <w:rPr>
          <w:rStyle w:val="SubtleEmphasis"/>
          <w:rFonts w:asciiTheme="minorHAnsi" w:hAnsiTheme="minorHAnsi"/>
          <w:color w:val="0B769F" w:themeColor="accent4" w:themeShade="BF"/>
        </w:rPr>
        <w:t xml:space="preserve"> </w:t>
      </w:r>
      <w:r w:rsidRPr="00B8781C">
        <w:rPr>
          <w:color w:val="000000" w:themeColor="text1"/>
        </w:rPr>
        <w:t xml:space="preserve">Offer some suggestions, but ensure the </w:t>
      </w:r>
      <w:r w:rsidR="00DB047B">
        <w:rPr>
          <w:color w:val="000000" w:themeColor="text1"/>
        </w:rPr>
        <w:t>Participant</w:t>
      </w:r>
      <w:r w:rsidRPr="00B8781C">
        <w:rPr>
          <w:color w:val="000000" w:themeColor="text1"/>
        </w:rPr>
        <w:t xml:space="preserve"> has the final say:</w:t>
      </w:r>
    </w:p>
    <w:tbl>
      <w:tblPr>
        <w:tblStyle w:val="TableGrid"/>
        <w:tblW w:w="9995" w:type="dxa"/>
        <w:jc w:val="center"/>
        <w:tblLook w:val="04A0" w:firstRow="1" w:lastRow="0" w:firstColumn="1" w:lastColumn="0" w:noHBand="0" w:noVBand="1"/>
      </w:tblPr>
      <w:tblGrid>
        <w:gridCol w:w="1555"/>
        <w:gridCol w:w="1984"/>
        <w:gridCol w:w="1843"/>
        <w:gridCol w:w="1559"/>
        <w:gridCol w:w="1701"/>
        <w:gridCol w:w="1353"/>
      </w:tblGrid>
      <w:tr w:rsidR="00891D64" w:rsidRPr="005F55FC" w14:paraId="48949059" w14:textId="77777777" w:rsidTr="00B243A4">
        <w:trPr>
          <w:trHeight w:val="346"/>
          <w:jc w:val="center"/>
        </w:trPr>
        <w:tc>
          <w:tcPr>
            <w:tcW w:w="1555" w:type="dxa"/>
            <w:vAlign w:val="center"/>
          </w:tcPr>
          <w:p w14:paraId="2ED48034" w14:textId="76394BBF" w:rsidR="00891D64" w:rsidRPr="001E6DA1" w:rsidRDefault="00891D64" w:rsidP="00B243A4">
            <w:pPr>
              <w:spacing w:before="0" w:after="160"/>
              <w:jc w:val="center"/>
              <w:rPr>
                <w:b/>
                <w:bCs/>
                <w:color w:val="auto"/>
                <w:sz w:val="22"/>
                <w:szCs w:val="22"/>
              </w:rPr>
            </w:pPr>
            <w:r w:rsidRPr="001E6DA1">
              <w:rPr>
                <w:b/>
                <w:bCs/>
                <w:color w:val="auto"/>
                <w:sz w:val="22"/>
                <w:szCs w:val="22"/>
              </w:rPr>
              <w:t>Goal Type</w:t>
            </w:r>
          </w:p>
        </w:tc>
        <w:tc>
          <w:tcPr>
            <w:tcW w:w="1984" w:type="dxa"/>
            <w:vAlign w:val="center"/>
          </w:tcPr>
          <w:p w14:paraId="29471958" w14:textId="77777777" w:rsidR="00891D64" w:rsidRPr="005F55FC" w:rsidRDefault="00891D64" w:rsidP="00B243A4">
            <w:pPr>
              <w:spacing w:before="0" w:after="160"/>
              <w:jc w:val="center"/>
              <w:rPr>
                <w:b/>
                <w:bCs/>
                <w:color w:val="auto"/>
              </w:rPr>
            </w:pPr>
            <w:r w:rsidRPr="005F55FC">
              <w:rPr>
                <w:b/>
                <w:bCs/>
                <w:color w:val="auto"/>
              </w:rPr>
              <w:t>Specific</w:t>
            </w:r>
          </w:p>
        </w:tc>
        <w:tc>
          <w:tcPr>
            <w:tcW w:w="1843" w:type="dxa"/>
            <w:vAlign w:val="center"/>
          </w:tcPr>
          <w:p w14:paraId="27A3FF44" w14:textId="77777777" w:rsidR="00891D64" w:rsidRPr="005F55FC" w:rsidRDefault="00891D64" w:rsidP="00B243A4">
            <w:pPr>
              <w:spacing w:before="0" w:after="160"/>
              <w:jc w:val="center"/>
              <w:rPr>
                <w:b/>
                <w:bCs/>
                <w:color w:val="auto"/>
              </w:rPr>
            </w:pPr>
            <w:r w:rsidRPr="005F55FC">
              <w:rPr>
                <w:b/>
                <w:bCs/>
                <w:color w:val="auto"/>
              </w:rPr>
              <w:t>Measurable</w:t>
            </w:r>
          </w:p>
        </w:tc>
        <w:tc>
          <w:tcPr>
            <w:tcW w:w="1559" w:type="dxa"/>
            <w:vAlign w:val="center"/>
          </w:tcPr>
          <w:p w14:paraId="59849351" w14:textId="77777777" w:rsidR="00891D64" w:rsidRPr="005F55FC" w:rsidRDefault="00891D64" w:rsidP="00B243A4">
            <w:pPr>
              <w:spacing w:before="0" w:after="160"/>
              <w:jc w:val="center"/>
              <w:rPr>
                <w:b/>
                <w:bCs/>
                <w:color w:val="auto"/>
              </w:rPr>
            </w:pPr>
            <w:r w:rsidRPr="005F55FC">
              <w:rPr>
                <w:b/>
                <w:bCs/>
                <w:color w:val="auto"/>
              </w:rPr>
              <w:t>Achievable</w:t>
            </w:r>
          </w:p>
        </w:tc>
        <w:tc>
          <w:tcPr>
            <w:tcW w:w="1701" w:type="dxa"/>
            <w:vAlign w:val="center"/>
          </w:tcPr>
          <w:p w14:paraId="4E146C6E" w14:textId="77777777" w:rsidR="00891D64" w:rsidRPr="005F55FC" w:rsidRDefault="00891D64" w:rsidP="00B243A4">
            <w:pPr>
              <w:spacing w:before="0" w:after="160"/>
              <w:jc w:val="center"/>
              <w:rPr>
                <w:b/>
                <w:bCs/>
                <w:color w:val="auto"/>
              </w:rPr>
            </w:pPr>
            <w:r w:rsidRPr="005F55FC">
              <w:rPr>
                <w:b/>
                <w:bCs/>
                <w:color w:val="auto"/>
              </w:rPr>
              <w:t>Relevant</w:t>
            </w:r>
          </w:p>
        </w:tc>
        <w:tc>
          <w:tcPr>
            <w:tcW w:w="1353" w:type="dxa"/>
            <w:vAlign w:val="center"/>
          </w:tcPr>
          <w:p w14:paraId="0090A848" w14:textId="77777777" w:rsidR="00891D64" w:rsidRPr="005F55FC" w:rsidRDefault="00891D64" w:rsidP="00B243A4">
            <w:pPr>
              <w:spacing w:before="0" w:after="160"/>
              <w:jc w:val="center"/>
              <w:rPr>
                <w:b/>
                <w:bCs/>
                <w:color w:val="auto"/>
              </w:rPr>
            </w:pPr>
            <w:r w:rsidRPr="005F55FC">
              <w:rPr>
                <w:b/>
                <w:bCs/>
                <w:color w:val="auto"/>
              </w:rPr>
              <w:t>Time-bound</w:t>
            </w:r>
          </w:p>
        </w:tc>
      </w:tr>
      <w:tr w:rsidR="00891D64" w14:paraId="19417621" w14:textId="77777777">
        <w:trPr>
          <w:trHeight w:val="869"/>
          <w:jc w:val="center"/>
        </w:trPr>
        <w:tc>
          <w:tcPr>
            <w:tcW w:w="1555" w:type="dxa"/>
            <w:shd w:val="clear" w:color="auto" w:fill="FAE2D5" w:themeFill="accent2" w:themeFillTint="33"/>
          </w:tcPr>
          <w:p w14:paraId="06727709" w14:textId="1D44DF5A" w:rsidR="00891D64" w:rsidRPr="001E6DA1" w:rsidRDefault="00891D64" w:rsidP="00B243A4">
            <w:pPr>
              <w:spacing w:before="0" w:after="240"/>
              <w:jc w:val="center"/>
              <w:rPr>
                <w:b/>
                <w:bCs/>
                <w:color w:val="auto"/>
                <w:sz w:val="22"/>
                <w:szCs w:val="22"/>
              </w:rPr>
            </w:pPr>
            <w:r>
              <w:rPr>
                <w:b/>
                <w:bCs/>
                <w:color w:val="auto"/>
                <w:sz w:val="22"/>
                <w:szCs w:val="22"/>
              </w:rPr>
              <w:t>Alcohol reduction</w:t>
            </w:r>
          </w:p>
        </w:tc>
        <w:tc>
          <w:tcPr>
            <w:tcW w:w="1984" w:type="dxa"/>
            <w:shd w:val="clear" w:color="auto" w:fill="FAE2D5" w:themeFill="accent2" w:themeFillTint="33"/>
          </w:tcPr>
          <w:p w14:paraId="704D44E5" w14:textId="77777777" w:rsidR="00891D64" w:rsidRPr="001E6DA1" w:rsidRDefault="00891D64">
            <w:pPr>
              <w:spacing w:before="0" w:after="160"/>
              <w:rPr>
                <w:color w:val="auto"/>
                <w:sz w:val="20"/>
                <w:szCs w:val="20"/>
              </w:rPr>
            </w:pPr>
            <w:r w:rsidRPr="001A6ECB">
              <w:rPr>
                <w:color w:val="auto"/>
                <w:sz w:val="20"/>
                <w:szCs w:val="20"/>
                <w:lang w:val="en-GB"/>
              </w:rPr>
              <w:t xml:space="preserve">Limit alcohol to no more than </w:t>
            </w:r>
            <w:r>
              <w:rPr>
                <w:color w:val="auto"/>
                <w:sz w:val="20"/>
                <w:szCs w:val="20"/>
                <w:lang w:val="en-GB"/>
              </w:rPr>
              <w:t>4</w:t>
            </w:r>
            <w:r w:rsidRPr="001A6ECB">
              <w:rPr>
                <w:color w:val="auto"/>
                <w:sz w:val="20"/>
                <w:szCs w:val="20"/>
                <w:lang w:val="en-GB"/>
              </w:rPr>
              <w:t xml:space="preserve"> drinks per week</w:t>
            </w:r>
          </w:p>
        </w:tc>
        <w:tc>
          <w:tcPr>
            <w:tcW w:w="1843" w:type="dxa"/>
            <w:shd w:val="clear" w:color="auto" w:fill="FAE2D5" w:themeFill="accent2" w:themeFillTint="33"/>
          </w:tcPr>
          <w:p w14:paraId="5F5900F9" w14:textId="77777777" w:rsidR="00891D64" w:rsidRPr="001E6DA1" w:rsidRDefault="00891D64">
            <w:pPr>
              <w:spacing w:before="0" w:after="160"/>
              <w:rPr>
                <w:color w:val="auto"/>
                <w:sz w:val="20"/>
                <w:szCs w:val="20"/>
              </w:rPr>
            </w:pPr>
            <w:r w:rsidRPr="001A6ECB">
              <w:rPr>
                <w:color w:val="auto"/>
                <w:sz w:val="20"/>
                <w:szCs w:val="20"/>
                <w:lang w:val="en-GB"/>
              </w:rPr>
              <w:t>Track drinks consumed using an app or journal.</w:t>
            </w:r>
          </w:p>
        </w:tc>
        <w:tc>
          <w:tcPr>
            <w:tcW w:w="1559" w:type="dxa"/>
            <w:shd w:val="clear" w:color="auto" w:fill="FAE2D5" w:themeFill="accent2" w:themeFillTint="33"/>
          </w:tcPr>
          <w:p w14:paraId="74872CFE" w14:textId="77777777" w:rsidR="00891D64" w:rsidRPr="001E6DA1" w:rsidRDefault="00891D64">
            <w:pPr>
              <w:spacing w:before="0" w:after="160"/>
              <w:rPr>
                <w:color w:val="auto"/>
                <w:sz w:val="20"/>
                <w:szCs w:val="20"/>
              </w:rPr>
            </w:pPr>
            <w:r w:rsidRPr="001A6ECB">
              <w:rPr>
                <w:color w:val="auto"/>
                <w:sz w:val="20"/>
                <w:szCs w:val="20"/>
                <w:lang w:val="en-GB"/>
              </w:rPr>
              <w:t>Set reminders for alcohol-free days.</w:t>
            </w:r>
          </w:p>
        </w:tc>
        <w:tc>
          <w:tcPr>
            <w:tcW w:w="1701" w:type="dxa"/>
            <w:shd w:val="clear" w:color="auto" w:fill="FAE2D5" w:themeFill="accent2" w:themeFillTint="33"/>
          </w:tcPr>
          <w:p w14:paraId="00D5F2A1" w14:textId="77777777" w:rsidR="00891D64" w:rsidRPr="001E6DA1" w:rsidRDefault="00891D64">
            <w:pPr>
              <w:spacing w:before="0" w:after="160"/>
              <w:rPr>
                <w:color w:val="auto"/>
                <w:sz w:val="20"/>
                <w:szCs w:val="20"/>
              </w:rPr>
            </w:pPr>
            <w:r w:rsidRPr="001A6ECB">
              <w:rPr>
                <w:color w:val="auto"/>
                <w:sz w:val="20"/>
                <w:szCs w:val="20"/>
                <w:lang w:val="en-GB"/>
              </w:rPr>
              <w:t>Reduces risk of dementia and improves overall health.</w:t>
            </w:r>
          </w:p>
        </w:tc>
        <w:tc>
          <w:tcPr>
            <w:tcW w:w="1353" w:type="dxa"/>
            <w:shd w:val="clear" w:color="auto" w:fill="FAE2D5" w:themeFill="accent2" w:themeFillTint="33"/>
          </w:tcPr>
          <w:p w14:paraId="2AC9C2C3" w14:textId="0DC24161" w:rsidR="00891D64" w:rsidRPr="001E6DA1" w:rsidRDefault="00891D64">
            <w:pPr>
              <w:spacing w:before="0" w:after="160"/>
              <w:rPr>
                <w:color w:val="auto"/>
                <w:sz w:val="20"/>
                <w:szCs w:val="20"/>
              </w:rPr>
            </w:pPr>
            <w:r w:rsidRPr="001A6ECB">
              <w:rPr>
                <w:color w:val="auto"/>
                <w:sz w:val="20"/>
                <w:szCs w:val="20"/>
                <w:lang w:val="en-GB"/>
              </w:rPr>
              <w:t xml:space="preserve">Over the next </w:t>
            </w:r>
            <w:r w:rsidR="0057166A">
              <w:rPr>
                <w:color w:val="auto"/>
                <w:sz w:val="20"/>
                <w:szCs w:val="20"/>
                <w:lang w:val="en-GB"/>
              </w:rPr>
              <w:t>2</w:t>
            </w:r>
            <w:r w:rsidRPr="001A6ECB">
              <w:rPr>
                <w:color w:val="auto"/>
                <w:sz w:val="20"/>
                <w:szCs w:val="20"/>
                <w:lang w:val="en-GB"/>
              </w:rPr>
              <w:t xml:space="preserve"> weeks</w:t>
            </w:r>
            <w:r w:rsidR="0057166A">
              <w:rPr>
                <w:color w:val="auto"/>
                <w:sz w:val="20"/>
                <w:szCs w:val="20"/>
                <w:lang w:val="en-GB"/>
              </w:rPr>
              <w:t xml:space="preserve">. </w:t>
            </w:r>
          </w:p>
        </w:tc>
      </w:tr>
      <w:tr w:rsidR="00891D64" w14:paraId="6A8DBB37" w14:textId="77777777">
        <w:trPr>
          <w:trHeight w:val="685"/>
          <w:jc w:val="center"/>
        </w:trPr>
        <w:tc>
          <w:tcPr>
            <w:tcW w:w="1555" w:type="dxa"/>
            <w:shd w:val="clear" w:color="auto" w:fill="D9F2D0" w:themeFill="accent6" w:themeFillTint="33"/>
          </w:tcPr>
          <w:p w14:paraId="7F5D934F" w14:textId="123E55D5" w:rsidR="00891D64" w:rsidRPr="001E6DA1" w:rsidRDefault="00F9163C" w:rsidP="00B243A4">
            <w:pPr>
              <w:spacing w:before="0" w:after="160"/>
              <w:jc w:val="center"/>
              <w:rPr>
                <w:b/>
                <w:bCs/>
                <w:color w:val="auto"/>
                <w:sz w:val="22"/>
                <w:szCs w:val="22"/>
              </w:rPr>
            </w:pPr>
            <w:r>
              <w:rPr>
                <w:b/>
                <w:bCs/>
                <w:color w:val="auto"/>
                <w:sz w:val="22"/>
                <w:szCs w:val="22"/>
                <w:lang w:val="en-GB"/>
              </w:rPr>
              <w:t xml:space="preserve">Replacing </w:t>
            </w:r>
            <w:r w:rsidR="0092525C">
              <w:rPr>
                <w:b/>
                <w:bCs/>
                <w:color w:val="auto"/>
                <w:sz w:val="22"/>
                <w:szCs w:val="22"/>
                <w:lang w:val="en-GB"/>
              </w:rPr>
              <w:t>Alcohol</w:t>
            </w:r>
          </w:p>
        </w:tc>
        <w:tc>
          <w:tcPr>
            <w:tcW w:w="1984" w:type="dxa"/>
            <w:shd w:val="clear" w:color="auto" w:fill="D9F2D0" w:themeFill="accent6" w:themeFillTint="33"/>
          </w:tcPr>
          <w:p w14:paraId="43E9328D" w14:textId="77777777" w:rsidR="00891D64" w:rsidRPr="001E6DA1" w:rsidRDefault="00891D64">
            <w:pPr>
              <w:spacing w:before="0" w:after="160"/>
              <w:rPr>
                <w:color w:val="auto"/>
                <w:sz w:val="20"/>
                <w:szCs w:val="20"/>
              </w:rPr>
            </w:pPr>
            <w:r w:rsidRPr="0009795E">
              <w:rPr>
                <w:color w:val="auto"/>
                <w:sz w:val="20"/>
                <w:szCs w:val="20"/>
                <w:lang w:val="en-GB"/>
              </w:rPr>
              <w:t>Replace alcohol with non-alcoholic drinks 3 times a week.</w:t>
            </w:r>
          </w:p>
        </w:tc>
        <w:tc>
          <w:tcPr>
            <w:tcW w:w="1843" w:type="dxa"/>
            <w:shd w:val="clear" w:color="auto" w:fill="D9F2D0" w:themeFill="accent6" w:themeFillTint="33"/>
          </w:tcPr>
          <w:p w14:paraId="64451C38" w14:textId="77777777" w:rsidR="00891D64" w:rsidRPr="001E6DA1" w:rsidRDefault="00891D64">
            <w:pPr>
              <w:spacing w:before="0" w:after="160"/>
              <w:rPr>
                <w:color w:val="auto"/>
                <w:sz w:val="20"/>
                <w:szCs w:val="20"/>
              </w:rPr>
            </w:pPr>
            <w:r w:rsidRPr="001A6ECB">
              <w:rPr>
                <w:color w:val="auto"/>
                <w:sz w:val="20"/>
                <w:szCs w:val="20"/>
                <w:lang w:val="en-GB"/>
              </w:rPr>
              <w:t>Count and log alcohol-free days.</w:t>
            </w:r>
          </w:p>
        </w:tc>
        <w:tc>
          <w:tcPr>
            <w:tcW w:w="1559" w:type="dxa"/>
            <w:shd w:val="clear" w:color="auto" w:fill="D9F2D0" w:themeFill="accent6" w:themeFillTint="33"/>
          </w:tcPr>
          <w:p w14:paraId="4A5877BF" w14:textId="77777777" w:rsidR="00891D64" w:rsidRPr="001E6DA1" w:rsidRDefault="00891D64">
            <w:pPr>
              <w:spacing w:before="0" w:after="160"/>
              <w:rPr>
                <w:color w:val="auto"/>
                <w:sz w:val="20"/>
                <w:szCs w:val="20"/>
              </w:rPr>
            </w:pPr>
            <w:r w:rsidRPr="001A6ECB">
              <w:rPr>
                <w:color w:val="auto"/>
                <w:sz w:val="20"/>
                <w:szCs w:val="20"/>
                <w:lang w:val="en-GB"/>
              </w:rPr>
              <w:t>Plan social activities with non-alcoholic options.</w:t>
            </w:r>
          </w:p>
        </w:tc>
        <w:tc>
          <w:tcPr>
            <w:tcW w:w="1701" w:type="dxa"/>
            <w:shd w:val="clear" w:color="auto" w:fill="D9F2D0" w:themeFill="accent6" w:themeFillTint="33"/>
          </w:tcPr>
          <w:p w14:paraId="3EF6A757" w14:textId="77777777" w:rsidR="00891D64" w:rsidRPr="001E6DA1" w:rsidRDefault="00891D64">
            <w:pPr>
              <w:spacing w:before="0" w:after="160"/>
              <w:rPr>
                <w:color w:val="auto"/>
                <w:sz w:val="20"/>
                <w:szCs w:val="20"/>
              </w:rPr>
            </w:pPr>
            <w:r w:rsidRPr="001A6ECB">
              <w:rPr>
                <w:color w:val="auto"/>
                <w:sz w:val="20"/>
                <w:szCs w:val="20"/>
                <w:lang w:val="en-GB"/>
              </w:rPr>
              <w:t>Helps maintain the habit of drinking less.</w:t>
            </w:r>
          </w:p>
        </w:tc>
        <w:tc>
          <w:tcPr>
            <w:tcW w:w="1353" w:type="dxa"/>
            <w:shd w:val="clear" w:color="auto" w:fill="D9F2D0" w:themeFill="accent6" w:themeFillTint="33"/>
          </w:tcPr>
          <w:p w14:paraId="177E7CFD" w14:textId="63E23A52" w:rsidR="00891D64" w:rsidRPr="002753D0" w:rsidRDefault="00891D64">
            <w:pPr>
              <w:spacing w:before="0" w:after="160"/>
              <w:rPr>
                <w:color w:val="auto"/>
                <w:sz w:val="20"/>
                <w:szCs w:val="20"/>
                <w:lang w:val="en-GB"/>
              </w:rPr>
            </w:pPr>
            <w:r w:rsidRPr="001A6ECB">
              <w:rPr>
                <w:color w:val="auto"/>
                <w:sz w:val="20"/>
                <w:szCs w:val="20"/>
                <w:lang w:val="en-GB"/>
              </w:rPr>
              <w:t>For 4 weeks, then review progress.</w:t>
            </w:r>
          </w:p>
        </w:tc>
      </w:tr>
    </w:tbl>
    <w:p w14:paraId="5A542DDB" w14:textId="77777777" w:rsidR="00891D64" w:rsidRDefault="00891D64" w:rsidP="00891D64">
      <w:pPr>
        <w:spacing w:before="0" w:after="160"/>
        <w:rPr>
          <w:i/>
          <w:iCs/>
          <w:color w:val="000000" w:themeColor="text1"/>
        </w:rPr>
      </w:pPr>
    </w:p>
    <w:p w14:paraId="0834E842" w14:textId="091D80A0" w:rsidR="00E82B15" w:rsidRPr="00EF5440" w:rsidRDefault="00E82B15" w:rsidP="00E82B15">
      <w:pPr>
        <w:spacing w:before="0" w:after="160"/>
        <w:jc w:val="both"/>
        <w:rPr>
          <w:color w:val="000000" w:themeColor="text1"/>
        </w:rPr>
      </w:pPr>
      <w:bookmarkStart w:id="179" w:name="_Toc179290631"/>
      <w:r w:rsidRPr="00EF5440">
        <w:rPr>
          <w:b/>
          <w:bCs/>
          <w:color w:val="000000" w:themeColor="text1"/>
        </w:rPr>
        <w:t>Checking Goal Confidence (Achievable)</w:t>
      </w:r>
      <w:r w:rsidRPr="00EF5440">
        <w:rPr>
          <w:color w:val="000000" w:themeColor="text1"/>
        </w:rPr>
        <w:t xml:space="preserve">: IF the </w:t>
      </w:r>
      <w:r w:rsidR="00DB047B">
        <w:rPr>
          <w:color w:val="000000" w:themeColor="text1"/>
        </w:rPr>
        <w:t>Participant</w:t>
      </w:r>
      <w:r w:rsidRPr="00EF5440">
        <w:rPr>
          <w:color w:val="000000" w:themeColor="text1"/>
        </w:rPr>
        <w:t xml:space="preserve"> is struggling with motivation, ask</w:t>
      </w:r>
      <w:r w:rsidR="00541384">
        <w:rPr>
          <w:color w:val="000000" w:themeColor="text1"/>
        </w:rPr>
        <w:t>:</w:t>
      </w:r>
    </w:p>
    <w:p w14:paraId="70BEF255" w14:textId="77777777" w:rsidR="00E82B15" w:rsidRPr="00EF5440" w:rsidRDefault="00E82B15" w:rsidP="00E82B15">
      <w:pPr>
        <w:spacing w:before="0" w:after="160"/>
        <w:rPr>
          <w:color w:val="000000" w:themeColor="text1"/>
        </w:rPr>
      </w:pPr>
      <w:r w:rsidRPr="00EF5440">
        <w:rPr>
          <w:color w:val="000000" w:themeColor="text1"/>
        </w:rPr>
        <w:t>"On a scale of 1-10, how confident do you feel about achieving this in the next two weeks?"</w:t>
      </w:r>
    </w:p>
    <w:p w14:paraId="68639638" w14:textId="77777777" w:rsidR="00E82B15" w:rsidRPr="00EF5440" w:rsidRDefault="00E82B15" w:rsidP="00E82B15">
      <w:pPr>
        <w:spacing w:before="0" w:after="160"/>
        <w:rPr>
          <w:color w:val="000000" w:themeColor="text1"/>
        </w:rPr>
      </w:pPr>
      <w:r w:rsidRPr="00EF5440">
        <w:rPr>
          <w:color w:val="000000" w:themeColor="text1"/>
        </w:rPr>
        <w:t>1 = Not at all confident</w:t>
      </w:r>
    </w:p>
    <w:p w14:paraId="4F86DF8C" w14:textId="77777777" w:rsidR="00E82B15" w:rsidRPr="00EF5440" w:rsidRDefault="00E82B15" w:rsidP="00E82B15">
      <w:pPr>
        <w:spacing w:before="0" w:after="160"/>
        <w:rPr>
          <w:color w:val="000000" w:themeColor="text1"/>
        </w:rPr>
      </w:pPr>
      <w:r w:rsidRPr="00EF5440">
        <w:rPr>
          <w:color w:val="000000" w:themeColor="text1"/>
        </w:rPr>
        <w:t>10 = Extremely confident</w:t>
      </w:r>
    </w:p>
    <w:p w14:paraId="043AEBB5" w14:textId="77777777" w:rsidR="00E82B15" w:rsidRPr="00EF5440" w:rsidRDefault="00E82B15" w:rsidP="00E82B15">
      <w:pPr>
        <w:spacing w:before="0" w:after="160"/>
        <w:rPr>
          <w:color w:val="000000" w:themeColor="text1"/>
        </w:rPr>
      </w:pPr>
      <w:r w:rsidRPr="00F26220">
        <w:rPr>
          <w:rFonts w:ascii="Segoe UI Emoji" w:hAnsi="Segoe UI Emoji" w:cs="Segoe UI Emoji"/>
        </w:rPr>
        <w:t>🌟</w:t>
      </w:r>
      <w:r w:rsidRPr="00F26220">
        <w:t xml:space="preserve"> </w:t>
      </w:r>
      <w:r w:rsidRPr="00EF5440">
        <w:rPr>
          <w:color w:val="000000" w:themeColor="text1"/>
        </w:rPr>
        <w:t>Aim for 7-8: Challenging but achievable!</w:t>
      </w:r>
    </w:p>
    <w:p w14:paraId="6A701494" w14:textId="5E7642CB" w:rsidR="00891D64" w:rsidRPr="0075726C" w:rsidRDefault="00891D64" w:rsidP="000471AB">
      <w:pPr>
        <w:pStyle w:val="Heading2"/>
        <w:ind w:left="720"/>
        <w:rPr>
          <w:rStyle w:val="eop"/>
          <w:rFonts w:asciiTheme="minorHAnsi" w:hAnsiTheme="minorHAnsi" w:cs="Calibri"/>
          <w:b/>
          <w:bCs/>
          <w:color w:val="D17406"/>
          <w:u w:val="single"/>
        </w:rPr>
      </w:pPr>
      <w:bookmarkStart w:id="180" w:name="_Toc213939656"/>
      <w:r>
        <w:rPr>
          <w:rFonts w:asciiTheme="minorHAnsi" w:hAnsiTheme="minorHAnsi"/>
          <w:b/>
          <w:bCs/>
          <w:color w:val="D17406"/>
          <w:u w:val="single"/>
        </w:rPr>
        <w:t>4.</w:t>
      </w:r>
      <w:r w:rsidRPr="0075726C">
        <w:rPr>
          <w:rFonts w:asciiTheme="minorHAnsi" w:hAnsiTheme="minorHAnsi"/>
          <w:b/>
          <w:bCs/>
          <w:color w:val="D17406"/>
          <w:u w:val="single"/>
        </w:rPr>
        <w:t>Closing and Next Steps (5 minutes)</w:t>
      </w:r>
      <w:bookmarkEnd w:id="179"/>
      <w:bookmarkEnd w:id="180"/>
    </w:p>
    <w:p w14:paraId="6AFA43B6" w14:textId="0BB9AAE7" w:rsidR="0092079D" w:rsidRDefault="00541384" w:rsidP="0092079D">
      <w:pPr>
        <w:tabs>
          <w:tab w:val="left" w:pos="3147"/>
        </w:tabs>
        <w:spacing w:before="0" w:after="160"/>
        <w:rPr>
          <w:rStyle w:val="normaltextrun"/>
          <w:rFonts w:ascii="Aptos" w:hAnsi="Aptos"/>
          <w:color w:val="auto"/>
          <w:shd w:val="clear" w:color="auto" w:fill="FFFFFF"/>
        </w:rPr>
      </w:pPr>
      <w:r w:rsidRPr="00F26220">
        <w:rPr>
          <w:noProof/>
          <w14:ligatures w14:val="standardContextual"/>
        </w:rPr>
        <mc:AlternateContent>
          <mc:Choice Requires="wps">
            <w:drawing>
              <wp:anchor distT="0" distB="0" distL="114300" distR="114300" simplePos="0" relativeHeight="251658527" behindDoc="0" locked="0" layoutInCell="1" allowOverlap="1" wp14:anchorId="6260A191" wp14:editId="31FF4D37">
                <wp:simplePos x="0" y="0"/>
                <wp:positionH relativeFrom="margin">
                  <wp:posOffset>-89469</wp:posOffset>
                </wp:positionH>
                <wp:positionV relativeFrom="paragraph">
                  <wp:posOffset>785386</wp:posOffset>
                </wp:positionV>
                <wp:extent cx="6526530" cy="1597572"/>
                <wp:effectExtent l="0" t="0" r="26670" b="22225"/>
                <wp:wrapNone/>
                <wp:docPr id="2118980329" name="Rectangle 1"/>
                <wp:cNvGraphicFramePr/>
                <a:graphic xmlns:a="http://schemas.openxmlformats.org/drawingml/2006/main">
                  <a:graphicData uri="http://schemas.microsoft.com/office/word/2010/wordprocessingShape">
                    <wps:wsp>
                      <wps:cNvSpPr/>
                      <wps:spPr>
                        <a:xfrm>
                          <a:off x="0" y="0"/>
                          <a:ext cx="6526530" cy="1597572"/>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86D9C81">
              <v:rect id="Rectangle 1" style="position:absolute;margin-left:-7.05pt;margin-top:61.85pt;width:513.9pt;height:125.8pt;z-index:251658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5794C6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">
                <v:stroke dashstyle="dash"/>
                <w10:wrap anchorx="margin"/>
              </v:rect>
            </w:pict>
          </mc:Fallback>
        </mc:AlternateContent>
      </w:r>
      <w:r w:rsidR="00891D64" w:rsidRPr="00F26220">
        <w:rPr>
          <w:rStyle w:val="normaltextrun"/>
          <w:rFonts w:ascii="Segoe UI Emoji" w:hAnsi="Segoe UI Emoji"/>
          <w:sz w:val="32"/>
          <w:szCs w:val="32"/>
          <w:shd w:val="clear" w:color="auto" w:fill="FFFFFF"/>
        </w:rPr>
        <w:t>🔑</w:t>
      </w:r>
      <w:r w:rsidR="00891D64" w:rsidRPr="00F26220">
        <w:rPr>
          <w:rStyle w:val="normaltextrun"/>
          <w:rFonts w:ascii="Segoe UI Emoji" w:hAnsi="Segoe UI Emoji"/>
          <w:shd w:val="clear" w:color="auto" w:fill="FFFFFF"/>
        </w:rPr>
        <w:t xml:space="preserve"> </w:t>
      </w:r>
      <w:r w:rsidR="00891D64" w:rsidRPr="0092079D">
        <w:rPr>
          <w:rStyle w:val="normaltextrun"/>
          <w:rFonts w:ascii="Aptos" w:hAnsi="Aptos"/>
          <w:color w:val="auto"/>
          <w:shd w:val="clear" w:color="auto" w:fill="FFFFFF"/>
        </w:rPr>
        <w:t xml:space="preserve">Briefly recap the key points and schedule the next session for two weeks’ time. </w:t>
      </w:r>
      <w:r w:rsidR="00891D64" w:rsidRPr="0092079D">
        <w:rPr>
          <w:rStyle w:val="normaltextrun"/>
          <w:rFonts w:ascii="Aptos" w:hAnsi="Aptos"/>
          <w:b/>
          <w:bCs/>
          <w:i/>
          <w:iCs/>
          <w:color w:val="auto"/>
          <w:shd w:val="clear" w:color="auto" w:fill="FFFFFF"/>
        </w:rPr>
        <w:t xml:space="preserve">Be flexible if two weeks does not work and </w:t>
      </w:r>
      <w:r w:rsidR="00DB047B">
        <w:rPr>
          <w:rStyle w:val="normaltextrun"/>
          <w:rFonts w:ascii="Aptos" w:hAnsi="Aptos"/>
          <w:b/>
          <w:bCs/>
          <w:i/>
          <w:iCs/>
          <w:color w:val="auto"/>
          <w:shd w:val="clear" w:color="auto" w:fill="FFFFFF"/>
        </w:rPr>
        <w:t>Participant</w:t>
      </w:r>
      <w:r w:rsidR="00891D64" w:rsidRPr="0092079D">
        <w:rPr>
          <w:rStyle w:val="normaltextrun"/>
          <w:rFonts w:ascii="Aptos" w:hAnsi="Aptos"/>
          <w:b/>
          <w:bCs/>
          <w:i/>
          <w:iCs/>
          <w:color w:val="auto"/>
          <w:shd w:val="clear" w:color="auto" w:fill="FFFFFF"/>
        </w:rPr>
        <w:t xml:space="preserve"> needs weekly support. </w:t>
      </w:r>
      <w:r w:rsidR="00891D64" w:rsidRPr="0092079D">
        <w:rPr>
          <w:rStyle w:val="normaltextrun"/>
          <w:rFonts w:ascii="Aptos" w:hAnsi="Aptos"/>
          <w:color w:val="auto"/>
          <w:shd w:val="clear" w:color="auto" w:fill="FFFFFF"/>
        </w:rPr>
        <w:t>Remind them they can reach out via</w:t>
      </w:r>
      <w:r w:rsidR="0092079D" w:rsidRPr="0092079D">
        <w:rPr>
          <w:rStyle w:val="normaltextrun"/>
          <w:rFonts w:ascii="Aptos" w:hAnsi="Aptos"/>
          <w:color w:val="auto"/>
          <w:shd w:val="clear" w:color="auto" w:fill="FFFFFF"/>
        </w:rPr>
        <w:t xml:space="preserve"> </w:t>
      </w:r>
      <w:r w:rsidR="00891D64" w:rsidRPr="0092079D">
        <w:rPr>
          <w:rStyle w:val="normaltextrun"/>
          <w:rFonts w:ascii="Aptos" w:hAnsi="Aptos"/>
          <w:color w:val="auto"/>
          <w:shd w:val="clear" w:color="auto" w:fill="FFFFFF"/>
        </w:rPr>
        <w:t>the app if needed.</w:t>
      </w:r>
    </w:p>
    <w:p w14:paraId="75AB1B89" w14:textId="7945F44A" w:rsidR="00FC7512" w:rsidRPr="00FD7F34" w:rsidRDefault="00FC7512" w:rsidP="00541384">
      <w:pPr>
        <w:tabs>
          <w:tab w:val="left" w:pos="3147"/>
        </w:tabs>
        <w:spacing w:before="0" w:after="160"/>
        <w:rPr>
          <w:b/>
          <w:bCs/>
          <w:color w:val="FF0000"/>
          <w:sz w:val="32"/>
          <w:szCs w:val="32"/>
          <w:u w:val="single"/>
        </w:rPr>
      </w:pPr>
      <w:r w:rsidRPr="00FD7F34">
        <w:rPr>
          <w:b/>
          <w:bCs/>
          <w:color w:val="FF0000"/>
          <w:sz w:val="32"/>
          <w:szCs w:val="32"/>
          <w:u w:val="single"/>
        </w:rPr>
        <w:t xml:space="preserve">COACH ACTION: Record Information from Session in </w:t>
      </w:r>
      <w:proofErr w:type="spellStart"/>
      <w:r w:rsidRPr="00FD7F34">
        <w:rPr>
          <w:b/>
          <w:bCs/>
          <w:color w:val="FF0000"/>
          <w:sz w:val="32"/>
          <w:szCs w:val="32"/>
          <w:u w:val="single"/>
        </w:rPr>
        <w:t>SealedEnvelope</w:t>
      </w:r>
      <w:proofErr w:type="spellEnd"/>
    </w:p>
    <w:p w14:paraId="404C53C0" w14:textId="262461D9" w:rsidR="00FC7512" w:rsidRPr="00120F7D" w:rsidRDefault="00541384" w:rsidP="00FC7512">
      <w:pPr>
        <w:contextualSpacing/>
      </w:pPr>
      <w:r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492" behindDoc="1" locked="0" layoutInCell="1" allowOverlap="1" wp14:anchorId="68D28FFE" wp14:editId="32051AC7">
                <wp:simplePos x="0" y="0"/>
                <wp:positionH relativeFrom="column">
                  <wp:posOffset>1897884</wp:posOffset>
                </wp:positionH>
                <wp:positionV relativeFrom="paragraph">
                  <wp:posOffset>511963</wp:posOffset>
                </wp:positionV>
                <wp:extent cx="2722549" cy="650046"/>
                <wp:effectExtent l="12700" t="12700" r="20955" b="23495"/>
                <wp:wrapNone/>
                <wp:docPr id="1586386077"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C9DCC3B">
              <v:rect id="Rectangle 1" style="position:absolute;margin-left:149.45pt;margin-top:40.3pt;width:214.35pt;height:51.2pt;z-index:-2516579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029F4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"/>
            </w:pict>
          </mc:Fallback>
        </mc:AlternateContent>
      </w:r>
      <w:r w:rsidR="00375C69" w:rsidRPr="00603E7E">
        <w:rPr>
          <w:rStyle w:val="normaltextrun"/>
          <w:b/>
          <w:bCs/>
          <w:noProof/>
          <w:color w:val="FF0000"/>
          <w:sz w:val="32"/>
          <w:szCs w:val="32"/>
        </w:rPr>
        <w:drawing>
          <wp:anchor distT="0" distB="0" distL="114300" distR="114300" simplePos="0" relativeHeight="251658493" behindDoc="1" locked="0" layoutInCell="1" allowOverlap="1" wp14:anchorId="01AC5F9C" wp14:editId="7D39A10C">
            <wp:simplePos x="0" y="0"/>
            <wp:positionH relativeFrom="column">
              <wp:posOffset>-46355</wp:posOffset>
            </wp:positionH>
            <wp:positionV relativeFrom="paragraph">
              <wp:posOffset>140335</wp:posOffset>
            </wp:positionV>
            <wp:extent cx="596265" cy="424180"/>
            <wp:effectExtent l="0" t="0" r="635" b="0"/>
            <wp:wrapTight wrapText="bothSides">
              <wp:wrapPolygon edited="0">
                <wp:start x="0" y="0"/>
                <wp:lineTo x="0" y="11641"/>
                <wp:lineTo x="18403" y="20695"/>
                <wp:lineTo x="20703" y="20695"/>
                <wp:lineTo x="21163" y="19401"/>
                <wp:lineTo x="21163" y="0"/>
                <wp:lineTo x="0" y="0"/>
              </wp:wrapPolygon>
            </wp:wrapTight>
            <wp:docPr id="1775612895"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512" w:rsidRPr="00120F7D">
        <w:rPr>
          <w:color w:val="000000" w:themeColor="text1"/>
        </w:rPr>
        <w:t xml:space="preserve">During or after the session, you will need to enter </w:t>
      </w:r>
      <w:r w:rsidR="00FC7512" w:rsidRPr="00120F7D">
        <w:rPr>
          <w:b/>
          <w:bCs/>
          <w:color w:val="000000" w:themeColor="text1"/>
        </w:rPr>
        <w:t xml:space="preserve">valuable data about the </w:t>
      </w:r>
      <w:r w:rsidR="00FC7512">
        <w:rPr>
          <w:b/>
          <w:bCs/>
          <w:color w:val="000000" w:themeColor="text1"/>
        </w:rPr>
        <w:t>Coach</w:t>
      </w:r>
      <w:r w:rsidR="00FC7512" w:rsidRPr="00120F7D">
        <w:rPr>
          <w:b/>
          <w:bCs/>
          <w:color w:val="000000" w:themeColor="text1"/>
        </w:rPr>
        <w:t xml:space="preserve">ing session with the </w:t>
      </w:r>
      <w:r w:rsidR="00FC7512">
        <w:rPr>
          <w:b/>
          <w:bCs/>
          <w:color w:val="000000" w:themeColor="text1"/>
        </w:rPr>
        <w:t>Participant</w:t>
      </w:r>
      <w:r w:rsidR="00FC7512" w:rsidRPr="00120F7D">
        <w:rPr>
          <w:color w:val="000000" w:themeColor="text1"/>
        </w:rPr>
        <w:t>, such as goals, any challenges, time and date of the session, etc.</w:t>
      </w:r>
    </w:p>
    <w:p w14:paraId="4B35C5B1" w14:textId="4FEDE358" w:rsidR="00FC7512" w:rsidRDefault="00FC7512" w:rsidP="00FC7512">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68EDE214" w14:textId="77777777" w:rsidR="00FC7512" w:rsidRDefault="00FC7512" w:rsidP="00FC7512">
      <w:pPr>
        <w:spacing w:before="0" w:after="0"/>
        <w:jc w:val="center"/>
        <w:rPr>
          <w:b/>
          <w:bCs/>
        </w:rPr>
      </w:pPr>
      <w:hyperlink r:id="rId158" w:history="1">
        <w:r w:rsidRPr="001E2A2C">
          <w:rPr>
            <w:rStyle w:val="Hyperlink"/>
            <w:b/>
            <w:bCs/>
          </w:rPr>
          <w:t>SealedEnvelope.com/access</w:t>
        </w:r>
      </w:hyperlink>
    </w:p>
    <w:p w14:paraId="0906FDC0" w14:textId="77777777" w:rsidR="00FC7512" w:rsidRDefault="00FC7512" w:rsidP="00FC7512">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625E7731" w14:textId="77777777" w:rsidR="00541384" w:rsidRPr="00545DE7" w:rsidRDefault="00541384" w:rsidP="00FC7512">
      <w:pPr>
        <w:spacing w:before="0" w:after="0" w:line="240" w:lineRule="auto"/>
        <w:ind w:left="360"/>
        <w:jc w:val="center"/>
        <w:rPr>
          <w:i/>
          <w:iCs/>
          <w:color w:val="000000" w:themeColor="text1"/>
          <w:sz w:val="18"/>
          <w:szCs w:val="18"/>
        </w:rPr>
      </w:pPr>
    </w:p>
    <w:p w14:paraId="0DB7C46A" w14:textId="289D7682" w:rsidR="00AD17D8" w:rsidRDefault="00FC7512" w:rsidP="00FC7512">
      <w:pPr>
        <w:tabs>
          <w:tab w:val="left" w:pos="3147"/>
        </w:tabs>
        <w:spacing w:before="0" w:after="160"/>
        <w:jc w:val="center"/>
        <w:rPr>
          <w:rStyle w:val="eop"/>
          <w:rFonts w:cs="Calibri"/>
          <w:b/>
          <w:bCs/>
          <w:sz w:val="18"/>
          <w:szCs w:val="18"/>
        </w:rPr>
      </w:pPr>
      <w:r w:rsidRPr="00120F7D">
        <w:rPr>
          <w:rFonts w:cs="Calibri"/>
          <w:b/>
          <w:bCs/>
          <w:sz w:val="18"/>
          <w:szCs w:val="18"/>
        </w:rPr>
        <w:t xml:space="preserve">End of </w:t>
      </w:r>
      <w:r>
        <w:rPr>
          <w:rFonts w:cs="Calibri"/>
          <w:b/>
          <w:bCs/>
          <w:sz w:val="18"/>
          <w:szCs w:val="18"/>
        </w:rPr>
        <w:t>Drinking Less</w:t>
      </w:r>
      <w:r w:rsidRPr="00120F7D">
        <w:rPr>
          <w:rFonts w:cs="Calibri"/>
          <w:b/>
          <w:bCs/>
          <w:sz w:val="18"/>
          <w:szCs w:val="18"/>
        </w:rPr>
        <w:t xml:space="preserve"> Session 1.</w:t>
      </w:r>
    </w:p>
    <w:p w14:paraId="2C9BA1BC" w14:textId="1D491AED" w:rsidR="00891D64" w:rsidRPr="00C34258" w:rsidRDefault="00040188" w:rsidP="00C34258">
      <w:pPr>
        <w:pStyle w:val="Heading1"/>
        <w:rPr>
          <w:b/>
          <w:bCs/>
        </w:rPr>
      </w:pPr>
      <w:bookmarkStart w:id="181" w:name="_Toc213939657"/>
      <w:r w:rsidRPr="00C34258">
        <w:rPr>
          <w:rFonts w:eastAsia="Times New Roman" w:cs="Times New Roman"/>
          <w:b/>
          <w:bCs/>
          <w:noProof/>
          <w:color w:val="0B769F" w:themeColor="accent4" w:themeShade="BF"/>
          <w:sz w:val="28"/>
          <w:szCs w:val="28"/>
          <w:lang w:eastAsia="en-GB"/>
        </w:rPr>
        <w:lastRenderedPageBreak/>
        <w:drawing>
          <wp:anchor distT="0" distB="0" distL="114300" distR="114300" simplePos="0" relativeHeight="251658297" behindDoc="1" locked="0" layoutInCell="1" allowOverlap="1" wp14:anchorId="48EDDABE" wp14:editId="0CF18AAF">
            <wp:simplePos x="0" y="0"/>
            <wp:positionH relativeFrom="margin">
              <wp:align>left</wp:align>
            </wp:positionH>
            <wp:positionV relativeFrom="paragraph">
              <wp:posOffset>314960</wp:posOffset>
            </wp:positionV>
            <wp:extent cx="5972175" cy="66675"/>
            <wp:effectExtent l="0" t="0" r="9525" b="9525"/>
            <wp:wrapTight wrapText="bothSides">
              <wp:wrapPolygon edited="0">
                <wp:start x="0" y="0"/>
                <wp:lineTo x="0" y="18514"/>
                <wp:lineTo x="21566" y="18514"/>
                <wp:lineTo x="21566" y="0"/>
                <wp:lineTo x="0" y="0"/>
              </wp:wrapPolygon>
            </wp:wrapTight>
            <wp:docPr id="13" name="Picture 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175" cy="66675"/>
                    </a:xfrm>
                    <a:prstGeom prst="rect">
                      <a:avLst/>
                    </a:prstGeom>
                    <a:noFill/>
                    <a:ln>
                      <a:noFill/>
                    </a:ln>
                  </pic:spPr>
                </pic:pic>
              </a:graphicData>
            </a:graphic>
          </wp:anchor>
        </w:drawing>
      </w:r>
      <w:r w:rsidR="00891D64" w:rsidRPr="00C34258">
        <w:rPr>
          <w:b/>
          <w:bCs/>
          <w:color w:val="0B769F" w:themeColor="accent4" w:themeShade="BF"/>
        </w:rPr>
        <w:t xml:space="preserve">Drinking Less Session 2 &amp; 3 – Progress Check </w:t>
      </w:r>
      <w:r w:rsidR="00891D64" w:rsidRPr="00C34258">
        <w:rPr>
          <w:b/>
          <w:bCs/>
          <w:color w:val="0B769F" w:themeColor="accent4" w:themeShade="BF"/>
          <w:sz w:val="28"/>
          <w:szCs w:val="28"/>
        </w:rPr>
        <w:t>(~30 minutes)</w:t>
      </w:r>
      <w:bookmarkEnd w:id="181"/>
      <w:r w:rsidR="00891D64" w:rsidRPr="00C34258">
        <w:rPr>
          <w:rFonts w:eastAsia="Times New Roman" w:cs="Times New Roman"/>
          <w:b/>
          <w:bCs/>
          <w:noProof/>
          <w:color w:val="0F4761"/>
          <w:sz w:val="22"/>
          <w:szCs w:val="22"/>
          <w:lang w:eastAsia="en-GB"/>
        </w:rPr>
        <w:t xml:space="preserve"> </w:t>
      </w:r>
    </w:p>
    <w:p w14:paraId="699864CA" w14:textId="42F98B84" w:rsidR="00891D64" w:rsidRPr="00C34258" w:rsidRDefault="00891D64" w:rsidP="000471AB">
      <w:pPr>
        <w:pStyle w:val="Heading2"/>
        <w:numPr>
          <w:ilvl w:val="1"/>
          <w:numId w:val="82"/>
        </w:numPr>
        <w:ind w:left="284" w:firstLine="0"/>
        <w:rPr>
          <w:b/>
          <w:bCs/>
          <w:color w:val="D17405"/>
          <w:u w:val="single"/>
          <w:lang w:eastAsia="en-GB"/>
        </w:rPr>
      </w:pPr>
      <w:bookmarkStart w:id="182" w:name="_Toc213939658"/>
      <w:r w:rsidRPr="00C34258">
        <w:rPr>
          <w:b/>
          <w:bCs/>
          <w:color w:val="D17405"/>
          <w:u w:val="single"/>
          <w:lang w:eastAsia="en-GB"/>
        </w:rPr>
        <w:t xml:space="preserve">Review the </w:t>
      </w:r>
      <w:r w:rsidR="00DB047B">
        <w:rPr>
          <w:b/>
          <w:bCs/>
          <w:color w:val="D17405"/>
          <w:u w:val="single"/>
          <w:lang w:eastAsia="en-GB"/>
        </w:rPr>
        <w:t>Participant</w:t>
      </w:r>
      <w:r w:rsidRPr="00C34258">
        <w:rPr>
          <w:b/>
          <w:bCs/>
          <w:color w:val="D17405"/>
          <w:u w:val="single"/>
          <w:lang w:eastAsia="en-GB"/>
        </w:rPr>
        <w:t>’s Progress</w:t>
      </w:r>
      <w:bookmarkEnd w:id="182"/>
    </w:p>
    <w:p w14:paraId="165F7BC4" w14:textId="77777777" w:rsidR="00891D64" w:rsidRPr="003933A6" w:rsidRDefault="00891D64" w:rsidP="00240362">
      <w:pPr>
        <w:pStyle w:val="ListParagraph"/>
        <w:numPr>
          <w:ilvl w:val="1"/>
          <w:numId w:val="58"/>
        </w:numPr>
        <w:spacing w:before="0" w:after="0" w:line="240" w:lineRule="auto"/>
        <w:textAlignment w:val="baseline"/>
        <w:rPr>
          <w:rFonts w:ascii="Aptos" w:eastAsia="Times New Roman" w:hAnsi="Aptos" w:cs="Times New Roman"/>
          <w:color w:val="auto"/>
          <w:lang w:eastAsia="en-GB"/>
        </w:rPr>
      </w:pPr>
      <w:r w:rsidRPr="003933A6">
        <w:rPr>
          <w:rFonts w:ascii="Segoe UI Emoji" w:eastAsia="Times New Roman" w:hAnsi="Segoe UI Emoji" w:cs="Times New Roman"/>
          <w:color w:val="auto"/>
          <w:sz w:val="32"/>
          <w:szCs w:val="32"/>
          <w:lang w:eastAsia="en-GB"/>
        </w:rPr>
        <w:t>🎯</w:t>
      </w:r>
      <w:r w:rsidRPr="003933A6">
        <w:rPr>
          <w:rFonts w:ascii="Aptos" w:eastAsia="Times New Roman" w:hAnsi="Aptos" w:cs="Times New Roman"/>
          <w:b/>
          <w:bCs/>
          <w:color w:val="auto"/>
          <w:lang w:eastAsia="en-GB"/>
        </w:rPr>
        <w:t xml:space="preserve"> Goal Review:</w:t>
      </w:r>
      <w:r w:rsidRPr="003933A6">
        <w:rPr>
          <w:rFonts w:ascii="Aptos" w:eastAsia="Times New Roman" w:hAnsi="Aptos" w:cs="Times New Roman"/>
          <w:color w:val="auto"/>
          <w:lang w:eastAsia="en-GB"/>
        </w:rPr>
        <w:t xml:space="preserve"> Reflect on the goals from Session 1, highlighting successes, discuss obstacles, and adjust goals if needed. </w:t>
      </w:r>
    </w:p>
    <w:p w14:paraId="1BFC9EA7" w14:textId="77777777" w:rsidR="003933A6" w:rsidRDefault="00891D64" w:rsidP="00240362">
      <w:pPr>
        <w:pStyle w:val="ListParagraph"/>
        <w:numPr>
          <w:ilvl w:val="1"/>
          <w:numId w:val="58"/>
        </w:numPr>
        <w:spacing w:before="0" w:after="0" w:line="240" w:lineRule="auto"/>
        <w:textAlignment w:val="baseline"/>
        <w:rPr>
          <w:rFonts w:ascii="Aptos" w:eastAsia="Times New Roman" w:hAnsi="Aptos" w:cs="Times New Roman"/>
          <w:color w:val="auto"/>
          <w:lang w:eastAsia="en-GB"/>
        </w:rPr>
      </w:pPr>
      <w:r w:rsidRPr="003933A6">
        <w:rPr>
          <w:rFonts w:ascii="Segoe UI Emoji" w:eastAsia="Times New Roman" w:hAnsi="Segoe UI Emoji" w:cs="Times New Roman"/>
          <w:color w:val="auto"/>
          <w:sz w:val="32"/>
          <w:szCs w:val="32"/>
          <w:lang w:eastAsia="en-GB"/>
        </w:rPr>
        <w:t>📱</w:t>
      </w:r>
      <w:r w:rsidRPr="003933A6">
        <w:rPr>
          <w:rFonts w:ascii="Aptos" w:eastAsia="Times New Roman" w:hAnsi="Aptos" w:cs="Times New Roman"/>
          <w:b/>
          <w:bCs/>
          <w:color w:val="auto"/>
          <w:lang w:eastAsia="en-GB"/>
        </w:rPr>
        <w:t xml:space="preserve"> App Usage:</w:t>
      </w:r>
      <w:r w:rsidRPr="003933A6">
        <w:rPr>
          <w:rFonts w:ascii="Aptos" w:eastAsia="Times New Roman" w:hAnsi="Aptos" w:cs="Times New Roman"/>
          <w:color w:val="auto"/>
          <w:lang w:eastAsia="en-GB"/>
        </w:rPr>
        <w:t xml:space="preserve"> Review app engagement, including watching videos. </w:t>
      </w:r>
    </w:p>
    <w:p w14:paraId="7405BAD3" w14:textId="002D1425" w:rsidR="00891D64" w:rsidRPr="000471AB" w:rsidRDefault="00891D64" w:rsidP="000471AB">
      <w:pPr>
        <w:pStyle w:val="ListParagraph"/>
        <w:numPr>
          <w:ilvl w:val="1"/>
          <w:numId w:val="58"/>
        </w:numPr>
        <w:spacing w:before="0" w:after="0" w:line="240" w:lineRule="auto"/>
        <w:textAlignment w:val="baseline"/>
        <w:rPr>
          <w:rFonts w:ascii="Aptos" w:eastAsia="Times New Roman" w:hAnsi="Aptos" w:cs="Times New Roman"/>
          <w:color w:val="auto"/>
          <w:lang w:eastAsia="en-GB"/>
        </w:rPr>
      </w:pPr>
      <w:r w:rsidRPr="003933A6">
        <w:rPr>
          <w:rFonts w:ascii="Aptos" w:eastAsia="Times New Roman" w:hAnsi="Aptos" w:cs="Times New Roman"/>
          <w:b/>
          <w:bCs/>
          <w:color w:val="auto"/>
          <w:lang w:eastAsia="en-GB"/>
        </w:rPr>
        <w:t>Praise</w:t>
      </w:r>
      <w:r w:rsidRPr="003933A6">
        <w:rPr>
          <w:rFonts w:ascii="Aptos" w:eastAsia="Times New Roman" w:hAnsi="Aptos" w:cs="Times New Roman"/>
          <w:color w:val="auto"/>
          <w:lang w:eastAsia="en-GB"/>
        </w:rPr>
        <w:t xml:space="preserve"> any engagement and offer help if they faced challenges using the app. </w:t>
      </w:r>
    </w:p>
    <w:p w14:paraId="1ADD374D" w14:textId="6D0E654C" w:rsidR="00891D64" w:rsidRPr="00CA37F6" w:rsidRDefault="00891D64" w:rsidP="00CA37F6">
      <w:pPr>
        <w:pStyle w:val="Heading2"/>
        <w:numPr>
          <w:ilvl w:val="1"/>
          <w:numId w:val="82"/>
        </w:numPr>
        <w:rPr>
          <w:b/>
          <w:bCs/>
          <w:color w:val="D17405"/>
          <w:u w:val="single"/>
          <w:lang w:eastAsia="en-GB"/>
        </w:rPr>
      </w:pPr>
      <w:bookmarkStart w:id="183" w:name="_Toc213939659"/>
      <w:r w:rsidRPr="00CA37F6">
        <w:rPr>
          <w:b/>
          <w:bCs/>
          <w:color w:val="D17405"/>
          <w:u w:val="single"/>
          <w:lang w:eastAsia="en-GB"/>
        </w:rPr>
        <w:t>Problem-Solving:</w:t>
      </w:r>
      <w:bookmarkEnd w:id="183"/>
    </w:p>
    <w:p w14:paraId="339F482F" w14:textId="77777777" w:rsidR="00891D64" w:rsidRPr="00D42216" w:rsidRDefault="00891D64" w:rsidP="00240362">
      <w:pPr>
        <w:pStyle w:val="ListParagraph"/>
        <w:numPr>
          <w:ilvl w:val="0"/>
          <w:numId w:val="57"/>
        </w:numPr>
        <w:spacing w:before="0" w:after="0" w:line="240" w:lineRule="auto"/>
        <w:textAlignment w:val="baseline"/>
        <w:rPr>
          <w:rFonts w:ascii="Aptos" w:eastAsia="Times New Roman" w:hAnsi="Aptos" w:cs="Times New Roman"/>
          <w:color w:val="595959"/>
          <w:lang w:eastAsia="en-GB"/>
        </w:rPr>
      </w:pPr>
      <w:r w:rsidRPr="00D42216">
        <w:rPr>
          <w:rFonts w:ascii="Segoe UI Emoji" w:eastAsia="Times New Roman" w:hAnsi="Segoe UI Emoji" w:cs="Times New Roman"/>
          <w:color w:val="auto"/>
          <w:sz w:val="32"/>
          <w:szCs w:val="32"/>
          <w:lang w:eastAsia="en-GB"/>
        </w:rPr>
        <w:t>💡</w:t>
      </w:r>
      <w:r w:rsidRPr="00D42216">
        <w:rPr>
          <w:rFonts w:ascii="Aptos" w:eastAsia="Times New Roman" w:hAnsi="Aptos" w:cs="Times New Roman"/>
          <w:color w:val="auto"/>
          <w:sz w:val="32"/>
          <w:szCs w:val="32"/>
          <w:lang w:eastAsia="en-GB"/>
        </w:rPr>
        <w:t xml:space="preserve"> </w:t>
      </w:r>
      <w:r w:rsidRPr="00D42216">
        <w:rPr>
          <w:rFonts w:ascii="Aptos" w:eastAsia="Times New Roman" w:hAnsi="Aptos" w:cs="Times New Roman"/>
          <w:b/>
          <w:bCs/>
          <w:color w:val="000000"/>
          <w:lang w:eastAsia="en-GB"/>
        </w:rPr>
        <w:t xml:space="preserve">Address Issues: </w:t>
      </w:r>
      <w:r w:rsidRPr="00D42216">
        <w:rPr>
          <w:rFonts w:ascii="Aptos" w:eastAsia="Times New Roman" w:hAnsi="Aptos" w:cs="Times New Roman"/>
          <w:color w:val="000000"/>
          <w:lang w:eastAsia="en-GB"/>
        </w:rPr>
        <w:t>Ask about any challenges and offer solutions. </w:t>
      </w:r>
    </w:p>
    <w:p w14:paraId="00A10A4C" w14:textId="77777777" w:rsidR="00891D64" w:rsidRPr="00420208" w:rsidRDefault="00891D64" w:rsidP="00240362">
      <w:pPr>
        <w:pStyle w:val="ListParagraph"/>
        <w:numPr>
          <w:ilvl w:val="1"/>
          <w:numId w:val="59"/>
        </w:numPr>
        <w:spacing w:before="0" w:after="0" w:line="240" w:lineRule="auto"/>
        <w:textAlignment w:val="baseline"/>
        <w:rPr>
          <w:rFonts w:ascii="Aptos" w:eastAsia="Times New Roman" w:hAnsi="Aptos" w:cs="Times New Roman"/>
          <w:color w:val="595959"/>
          <w:lang w:eastAsia="en-GB"/>
        </w:rPr>
      </w:pPr>
      <w:r w:rsidRPr="00420208">
        <w:rPr>
          <w:rFonts w:ascii="Aptos" w:eastAsia="Times New Roman" w:hAnsi="Aptos" w:cs="Times New Roman"/>
          <w:b/>
          <w:bCs/>
          <w:color w:val="000000"/>
          <w:lang w:eastAsia="en-GB"/>
        </w:rPr>
        <w:t>Example actions</w:t>
      </w:r>
      <w:r w:rsidRPr="00420208">
        <w:rPr>
          <w:rFonts w:ascii="Aptos" w:eastAsia="Times New Roman" w:hAnsi="Aptos" w:cs="Times New Roman"/>
          <w:color w:val="000000"/>
          <w:lang w:eastAsia="en-GB"/>
        </w:rPr>
        <w:t xml:space="preserve">: </w:t>
      </w:r>
      <w:r>
        <w:rPr>
          <w:rFonts w:ascii="Aptos" w:eastAsia="Times New Roman" w:hAnsi="Aptos" w:cs="Times New Roman"/>
          <w:color w:val="000000"/>
          <w:lang w:eastAsia="en-GB"/>
        </w:rPr>
        <w:t>A</w:t>
      </w:r>
      <w:r w:rsidRPr="00420208">
        <w:rPr>
          <w:rFonts w:ascii="Aptos" w:eastAsia="Times New Roman" w:hAnsi="Aptos" w:cs="Times New Roman"/>
          <w:color w:val="000000"/>
          <w:lang w:eastAsia="en-GB"/>
        </w:rPr>
        <w:t>ssist with app navigation. </w:t>
      </w:r>
    </w:p>
    <w:p w14:paraId="3D14A335" w14:textId="77777777" w:rsidR="00891D64" w:rsidRPr="008D719A" w:rsidRDefault="00891D64" w:rsidP="00240362">
      <w:pPr>
        <w:pStyle w:val="ListParagraph"/>
        <w:numPr>
          <w:ilvl w:val="1"/>
          <w:numId w:val="59"/>
        </w:numPr>
        <w:spacing w:before="0" w:after="0" w:line="240" w:lineRule="auto"/>
        <w:textAlignment w:val="baseline"/>
        <w:rPr>
          <w:rFonts w:ascii="Aptos" w:eastAsia="Times New Roman" w:hAnsi="Aptos" w:cs="Times New Roman"/>
          <w:color w:val="595959"/>
          <w:lang w:eastAsia="en-GB"/>
        </w:rPr>
      </w:pPr>
      <w:r w:rsidRPr="00420208">
        <w:rPr>
          <w:rFonts w:ascii="Aptos" w:eastAsia="Times New Roman" w:hAnsi="Aptos" w:cs="Times New Roman"/>
          <w:b/>
          <w:bCs/>
          <w:i/>
          <w:iCs/>
          <w:color w:val="000000"/>
          <w:lang w:eastAsia="en-GB"/>
        </w:rPr>
        <w:t xml:space="preserve">Reassurance: </w:t>
      </w:r>
      <w:r w:rsidRPr="00420208">
        <w:rPr>
          <w:rFonts w:ascii="Aptos" w:eastAsia="Times New Roman" w:hAnsi="Aptos" w:cs="Times New Roman"/>
          <w:i/>
          <w:iCs/>
          <w:color w:val="000000"/>
          <w:lang w:eastAsia="en-GB"/>
        </w:rPr>
        <w:t>Emphasise that challenges are part of the process and can be managed.</w:t>
      </w:r>
      <w:r w:rsidRPr="00420208">
        <w:rPr>
          <w:rFonts w:ascii="Aptos" w:eastAsia="Times New Roman" w:hAnsi="Aptos" w:cs="Times New Roman"/>
          <w:color w:val="000000"/>
          <w:lang w:eastAsia="en-GB"/>
        </w:rPr>
        <w:t> </w:t>
      </w:r>
    </w:p>
    <w:p w14:paraId="54D86089" w14:textId="4315A38A" w:rsidR="00891D64" w:rsidRPr="00C34258" w:rsidRDefault="00891D64" w:rsidP="00CA37F6">
      <w:pPr>
        <w:pStyle w:val="Heading2"/>
        <w:numPr>
          <w:ilvl w:val="1"/>
          <w:numId w:val="82"/>
        </w:numPr>
        <w:rPr>
          <w:b/>
          <w:bCs/>
          <w:color w:val="D17405"/>
          <w:u w:val="single"/>
          <w:lang w:eastAsia="en-GB"/>
        </w:rPr>
      </w:pPr>
      <w:bookmarkStart w:id="184" w:name="_Toc213939660"/>
      <w:r w:rsidRPr="00C34258">
        <w:rPr>
          <w:b/>
          <w:bCs/>
          <w:color w:val="D17405"/>
          <w:u w:val="single"/>
          <w:lang w:eastAsia="en-GB"/>
        </w:rPr>
        <w:t>Next Steps:</w:t>
      </w:r>
      <w:bookmarkEnd w:id="184"/>
    </w:p>
    <w:p w14:paraId="0BFC5A0A" w14:textId="77777777" w:rsidR="00891D64" w:rsidRPr="00C25971" w:rsidRDefault="00891D64" w:rsidP="00C25971">
      <w:pPr>
        <w:pStyle w:val="ListParagraph"/>
        <w:numPr>
          <w:ilvl w:val="0"/>
          <w:numId w:val="57"/>
        </w:numPr>
        <w:spacing w:before="0" w:after="0" w:line="240" w:lineRule="auto"/>
        <w:textAlignment w:val="baseline"/>
        <w:rPr>
          <w:rFonts w:ascii="Aptos" w:eastAsia="Times New Roman" w:hAnsi="Aptos" w:cs="Times New Roman"/>
          <w:color w:val="auto"/>
          <w:sz w:val="32"/>
          <w:szCs w:val="32"/>
          <w:lang w:eastAsia="en-GB"/>
        </w:rPr>
      </w:pPr>
      <w:r w:rsidRPr="00C25971">
        <w:rPr>
          <w:rFonts w:ascii="Segoe UI Emoji" w:eastAsia="Times New Roman" w:hAnsi="Segoe UI Emoji" w:cs="Times New Roman"/>
          <w:color w:val="auto"/>
          <w:sz w:val="32"/>
          <w:szCs w:val="32"/>
          <w:lang w:eastAsia="en-GB"/>
        </w:rPr>
        <w:t>⚡</w:t>
      </w:r>
      <w:r w:rsidRPr="00C25971">
        <w:rPr>
          <w:rFonts w:ascii="Aptos" w:eastAsia="Times New Roman" w:hAnsi="Aptos" w:cs="Times New Roman"/>
          <w:b/>
          <w:bCs/>
          <w:color w:val="auto"/>
          <w:lang w:eastAsia="en-GB"/>
        </w:rPr>
        <w:t xml:space="preserve">Highlight Impact: </w:t>
      </w:r>
      <w:r w:rsidRPr="00C25971">
        <w:rPr>
          <w:rFonts w:ascii="Aptos" w:eastAsia="Times New Roman" w:hAnsi="Aptos" w:cs="Times New Roman"/>
          <w:color w:val="auto"/>
          <w:lang w:eastAsia="en-GB"/>
        </w:rPr>
        <w:t xml:space="preserve">Emphasise the long-term benefits of reducing alcohol consumption. </w:t>
      </w:r>
    </w:p>
    <w:p w14:paraId="6B16E52E" w14:textId="77777777" w:rsidR="00891D64" w:rsidRPr="00040188" w:rsidRDefault="00891D64" w:rsidP="00240362">
      <w:pPr>
        <w:pStyle w:val="ListParagraph"/>
        <w:numPr>
          <w:ilvl w:val="0"/>
          <w:numId w:val="60"/>
        </w:numPr>
        <w:spacing w:before="0" w:after="0" w:line="240" w:lineRule="auto"/>
        <w:jc w:val="both"/>
        <w:textAlignment w:val="baseline"/>
        <w:rPr>
          <w:rFonts w:ascii="Aptos" w:eastAsia="Times New Roman" w:hAnsi="Aptos" w:cs="Times New Roman"/>
          <w:color w:val="auto"/>
          <w:lang w:eastAsia="en-GB"/>
        </w:rPr>
      </w:pPr>
      <w:r w:rsidRPr="00040188">
        <w:rPr>
          <w:rFonts w:ascii="Segoe UI Emoji" w:eastAsia="Times New Roman" w:hAnsi="Segoe UI Emoji" w:cs="Times New Roman"/>
          <w:color w:val="auto"/>
          <w:sz w:val="32"/>
          <w:szCs w:val="32"/>
          <w:lang w:eastAsia="en-GB"/>
        </w:rPr>
        <w:t>⏩</w:t>
      </w:r>
      <w:r w:rsidRPr="00040188">
        <w:rPr>
          <w:rFonts w:ascii="Aptos" w:eastAsia="Times New Roman" w:hAnsi="Aptos" w:cs="Times New Roman"/>
          <w:color w:val="auto"/>
          <w:lang w:eastAsia="en-GB"/>
        </w:rPr>
        <w:t xml:space="preserve"> After Session 3: </w:t>
      </w:r>
      <w:r w:rsidRPr="00040188">
        <w:rPr>
          <w:rFonts w:ascii="Aptos" w:eastAsia="Times New Roman" w:hAnsi="Aptos" w:cs="Times New Roman"/>
          <w:b/>
          <w:bCs/>
          <w:color w:val="auto"/>
          <w:lang w:eastAsia="en-GB"/>
        </w:rPr>
        <w:t xml:space="preserve">Prepare for transition </w:t>
      </w:r>
      <w:r w:rsidRPr="00040188">
        <w:rPr>
          <w:rFonts w:ascii="Aptos" w:eastAsia="Times New Roman" w:hAnsi="Aptos" w:cs="Times New Roman"/>
          <w:color w:val="auto"/>
          <w:lang w:eastAsia="en-GB"/>
        </w:rPr>
        <w:t>to the next risk factor. </w:t>
      </w:r>
    </w:p>
    <w:p w14:paraId="686314B6" w14:textId="77777777" w:rsidR="00891D64" w:rsidRPr="00040188" w:rsidRDefault="00891D64" w:rsidP="00240362">
      <w:pPr>
        <w:pStyle w:val="ListParagraph"/>
        <w:numPr>
          <w:ilvl w:val="0"/>
          <w:numId w:val="60"/>
        </w:numPr>
        <w:spacing w:before="0" w:after="0" w:line="240" w:lineRule="auto"/>
        <w:jc w:val="both"/>
        <w:textAlignment w:val="baseline"/>
        <w:rPr>
          <w:rFonts w:ascii="Aptos" w:eastAsia="Times New Roman" w:hAnsi="Aptos" w:cs="Times New Roman"/>
          <w:color w:val="auto"/>
          <w:lang w:eastAsia="en-GB"/>
        </w:rPr>
      </w:pPr>
      <w:r w:rsidRPr="00040188">
        <w:rPr>
          <w:rFonts w:ascii="Segoe UI Emoji" w:eastAsia="Times New Roman" w:hAnsi="Segoe UI Emoji" w:cs="Times New Roman"/>
          <w:color w:val="auto"/>
          <w:sz w:val="32"/>
          <w:szCs w:val="32"/>
          <w:lang w:eastAsia="en-GB"/>
        </w:rPr>
        <w:t>🎉</w:t>
      </w:r>
      <w:r w:rsidRPr="00040188">
        <w:rPr>
          <w:rFonts w:ascii="Aptos" w:eastAsia="Times New Roman" w:hAnsi="Aptos" w:cs="Times New Roman"/>
          <w:b/>
          <w:bCs/>
          <w:color w:val="auto"/>
          <w:lang w:eastAsia="en-GB"/>
        </w:rPr>
        <w:t xml:space="preserve"> Positive Reinforcement:</w:t>
      </w:r>
      <w:r w:rsidRPr="00040188">
        <w:rPr>
          <w:rFonts w:ascii="Aptos" w:eastAsia="Times New Roman" w:hAnsi="Aptos" w:cs="Times New Roman"/>
          <w:color w:val="auto"/>
          <w:lang w:eastAsia="en-GB"/>
        </w:rPr>
        <w:t> </w:t>
      </w:r>
      <w:r w:rsidRPr="00DA0EDF">
        <w:rPr>
          <w:rFonts w:ascii="Aptos" w:eastAsia="Times New Roman" w:hAnsi="Aptos" w:cs="Times New Roman"/>
          <w:i/>
          <w:iCs/>
          <w:color w:val="auto"/>
          <w:lang w:eastAsia="en-GB"/>
        </w:rPr>
        <w:t>Celebrate achievements</w:t>
      </w:r>
      <w:r w:rsidRPr="00040188">
        <w:rPr>
          <w:rFonts w:ascii="Aptos" w:eastAsia="Times New Roman" w:hAnsi="Aptos" w:cs="Times New Roman"/>
          <w:b/>
          <w:bCs/>
          <w:color w:val="auto"/>
          <w:lang w:eastAsia="en-GB"/>
        </w:rPr>
        <w:t xml:space="preserve">, </w:t>
      </w:r>
      <w:r w:rsidRPr="00040188">
        <w:rPr>
          <w:rFonts w:ascii="Aptos" w:eastAsia="Times New Roman" w:hAnsi="Aptos" w:cs="Times New Roman"/>
          <w:color w:val="auto"/>
          <w:lang w:eastAsia="en-GB"/>
        </w:rPr>
        <w:t>even if small, and highlight how these changes impact overall health.</w:t>
      </w:r>
    </w:p>
    <w:p w14:paraId="59941699" w14:textId="03985DEC" w:rsidR="00FC7512" w:rsidRDefault="00375C69" w:rsidP="00DA0EDF">
      <w:pPr>
        <w:rPr>
          <w:rFonts w:ascii="Aptos" w:eastAsia="Times New Roman" w:hAnsi="Aptos" w:cs="Times New Roman"/>
          <w:b/>
          <w:bCs/>
          <w:color w:val="000000"/>
          <w:lang w:eastAsia="en-GB"/>
        </w:rPr>
      </w:pPr>
      <w:r w:rsidRPr="0032525F">
        <w:rPr>
          <w:noProof/>
          <w:color w:val="FFEECD"/>
          <w14:ligatures w14:val="standardContextual"/>
        </w:rPr>
        <mc:AlternateContent>
          <mc:Choice Requires="wps">
            <w:drawing>
              <wp:anchor distT="0" distB="0" distL="114300" distR="114300" simplePos="0" relativeHeight="251658528" behindDoc="0" locked="0" layoutInCell="1" allowOverlap="1" wp14:anchorId="2367458C" wp14:editId="1323F7C9">
                <wp:simplePos x="0" y="0"/>
                <wp:positionH relativeFrom="margin">
                  <wp:posOffset>-68449</wp:posOffset>
                </wp:positionH>
                <wp:positionV relativeFrom="paragraph">
                  <wp:posOffset>319580</wp:posOffset>
                </wp:positionV>
                <wp:extent cx="6516414" cy="1915885"/>
                <wp:effectExtent l="0" t="0" r="17780" b="27305"/>
                <wp:wrapNone/>
                <wp:docPr id="1068591042" name="Rectangle 1"/>
                <wp:cNvGraphicFramePr/>
                <a:graphic xmlns:a="http://schemas.openxmlformats.org/drawingml/2006/main">
                  <a:graphicData uri="http://schemas.microsoft.com/office/word/2010/wordprocessingShape">
                    <wps:wsp>
                      <wps:cNvSpPr/>
                      <wps:spPr>
                        <a:xfrm>
                          <a:off x="0" y="0"/>
                          <a:ext cx="6516414" cy="1915885"/>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71C711F">
              <v:rect id="Rectangle 1" style="position:absolute;margin-left:-5.4pt;margin-top:25.15pt;width:513.1pt;height:150.85pt;z-index:25165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67BC85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">
                <v:stroke dashstyle="dash"/>
                <w10:wrap anchorx="margin"/>
              </v:rect>
            </w:pict>
          </mc:Fallback>
        </mc:AlternateContent>
      </w:r>
    </w:p>
    <w:p w14:paraId="69650948" w14:textId="7926C448" w:rsidR="00FC7512" w:rsidRPr="00FD7F34" w:rsidRDefault="00FC7512" w:rsidP="00FC7512">
      <w:pPr>
        <w:rPr>
          <w:b/>
          <w:bCs/>
          <w:color w:val="FF0000"/>
          <w:sz w:val="32"/>
          <w:szCs w:val="32"/>
          <w:u w:val="single"/>
        </w:rPr>
      </w:pPr>
      <w:r w:rsidRPr="00FD7F34">
        <w:rPr>
          <w:b/>
          <w:bCs/>
          <w:color w:val="FF0000"/>
          <w:sz w:val="32"/>
          <w:szCs w:val="32"/>
          <w:u w:val="single"/>
        </w:rPr>
        <w:t xml:space="preserve">COACH ACTION: Record Information from Session in </w:t>
      </w:r>
      <w:proofErr w:type="spellStart"/>
      <w:r w:rsidRPr="00FD7F34">
        <w:rPr>
          <w:b/>
          <w:bCs/>
          <w:color w:val="FF0000"/>
          <w:sz w:val="32"/>
          <w:szCs w:val="32"/>
          <w:u w:val="single"/>
        </w:rPr>
        <w:t>SealedEnvelope</w:t>
      </w:r>
      <w:proofErr w:type="spellEnd"/>
    </w:p>
    <w:p w14:paraId="6422094A" w14:textId="397AE6EC" w:rsidR="00FC7512" w:rsidRPr="00120F7D" w:rsidRDefault="00375C69" w:rsidP="00FC7512">
      <w:pPr>
        <w:contextualSpacing/>
      </w:pPr>
      <w:r w:rsidRPr="00603E7E">
        <w:rPr>
          <w:rStyle w:val="normaltextrun"/>
          <w:b/>
          <w:bCs/>
          <w:noProof/>
          <w:color w:val="FF0000"/>
          <w:sz w:val="32"/>
          <w:szCs w:val="32"/>
        </w:rPr>
        <w:drawing>
          <wp:anchor distT="0" distB="0" distL="114300" distR="114300" simplePos="0" relativeHeight="251658495" behindDoc="1" locked="0" layoutInCell="1" allowOverlap="1" wp14:anchorId="70A70EE6" wp14:editId="7389CB02">
            <wp:simplePos x="0" y="0"/>
            <wp:positionH relativeFrom="column">
              <wp:posOffset>-31115</wp:posOffset>
            </wp:positionH>
            <wp:positionV relativeFrom="paragraph">
              <wp:posOffset>109855</wp:posOffset>
            </wp:positionV>
            <wp:extent cx="596265" cy="424180"/>
            <wp:effectExtent l="0" t="0" r="635" b="0"/>
            <wp:wrapTight wrapText="bothSides">
              <wp:wrapPolygon edited="0">
                <wp:start x="0" y="0"/>
                <wp:lineTo x="0" y="11641"/>
                <wp:lineTo x="18403" y="20695"/>
                <wp:lineTo x="20703" y="20695"/>
                <wp:lineTo x="21163" y="19401"/>
                <wp:lineTo x="21163" y="0"/>
                <wp:lineTo x="0" y="0"/>
              </wp:wrapPolygon>
            </wp:wrapTight>
            <wp:docPr id="778057481"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512"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494" behindDoc="1" locked="0" layoutInCell="1" allowOverlap="1" wp14:anchorId="6722E59C" wp14:editId="7BF51D52">
                <wp:simplePos x="0" y="0"/>
                <wp:positionH relativeFrom="column">
                  <wp:posOffset>2083048</wp:posOffset>
                </wp:positionH>
                <wp:positionV relativeFrom="paragraph">
                  <wp:posOffset>564819</wp:posOffset>
                </wp:positionV>
                <wp:extent cx="2722549" cy="650046"/>
                <wp:effectExtent l="12700" t="12700" r="20955" b="23495"/>
                <wp:wrapNone/>
                <wp:docPr id="1692580709"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A236D61">
              <v:rect id="Rectangle 1" style="position:absolute;margin-left:164pt;margin-top:44.45pt;width:214.35pt;height:51.2pt;z-index:-251657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2BCC3F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"/>
            </w:pict>
          </mc:Fallback>
        </mc:AlternateContent>
      </w:r>
      <w:r w:rsidR="00FC7512" w:rsidRPr="00120F7D">
        <w:rPr>
          <w:color w:val="000000" w:themeColor="text1"/>
        </w:rPr>
        <w:t xml:space="preserve">During or after the session, you will need to enter </w:t>
      </w:r>
      <w:r w:rsidR="00FC7512" w:rsidRPr="00120F7D">
        <w:rPr>
          <w:b/>
          <w:bCs/>
          <w:color w:val="000000" w:themeColor="text1"/>
        </w:rPr>
        <w:t xml:space="preserve">valuable data about the </w:t>
      </w:r>
      <w:r w:rsidR="00FC7512">
        <w:rPr>
          <w:b/>
          <w:bCs/>
          <w:color w:val="000000" w:themeColor="text1"/>
        </w:rPr>
        <w:t>Coach</w:t>
      </w:r>
      <w:r w:rsidR="00FC7512" w:rsidRPr="00120F7D">
        <w:rPr>
          <w:b/>
          <w:bCs/>
          <w:color w:val="000000" w:themeColor="text1"/>
        </w:rPr>
        <w:t xml:space="preserve">ing session with the </w:t>
      </w:r>
      <w:r w:rsidR="00FC7512">
        <w:rPr>
          <w:b/>
          <w:bCs/>
          <w:color w:val="000000" w:themeColor="text1"/>
        </w:rPr>
        <w:t>Participant</w:t>
      </w:r>
      <w:r w:rsidR="00FC7512" w:rsidRPr="00120F7D">
        <w:rPr>
          <w:color w:val="000000" w:themeColor="text1"/>
        </w:rPr>
        <w:t>, such as goals, any challenges, time and date of the session, etc.</w:t>
      </w:r>
    </w:p>
    <w:p w14:paraId="08CB3893" w14:textId="77777777" w:rsidR="00FC7512" w:rsidRDefault="00FC7512" w:rsidP="00FC7512">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774606F6" w14:textId="77777777" w:rsidR="00FC7512" w:rsidRDefault="00FC7512" w:rsidP="00FC7512">
      <w:pPr>
        <w:spacing w:before="0" w:after="0"/>
        <w:jc w:val="center"/>
        <w:rPr>
          <w:b/>
          <w:bCs/>
        </w:rPr>
      </w:pPr>
      <w:hyperlink r:id="rId159" w:history="1">
        <w:r w:rsidRPr="001E2A2C">
          <w:rPr>
            <w:rStyle w:val="Hyperlink"/>
            <w:b/>
            <w:bCs/>
          </w:rPr>
          <w:t>SealedEnvelope.com/access</w:t>
        </w:r>
      </w:hyperlink>
    </w:p>
    <w:p w14:paraId="548607F9" w14:textId="1BD611D7" w:rsidR="00FC7512" w:rsidRPr="00545DE7" w:rsidRDefault="00FC7512" w:rsidP="00FC7512">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34ECB7FF" w14:textId="782A2347" w:rsidR="00FC7512" w:rsidRPr="00120F7D" w:rsidRDefault="00FC7512" w:rsidP="00FC7512">
      <w:pPr>
        <w:spacing w:before="0" w:after="0"/>
        <w:rPr>
          <w:i/>
          <w:iCs/>
          <w:color w:val="000000" w:themeColor="text1"/>
          <w:sz w:val="18"/>
          <w:szCs w:val="18"/>
        </w:rPr>
      </w:pPr>
    </w:p>
    <w:p w14:paraId="35C5FEA1" w14:textId="22DD30CE" w:rsidR="00FC7512" w:rsidRPr="00FC7512" w:rsidRDefault="00FC7512" w:rsidP="00FC7512">
      <w:pPr>
        <w:tabs>
          <w:tab w:val="left" w:pos="3147"/>
        </w:tabs>
        <w:spacing w:before="0" w:after="160"/>
        <w:jc w:val="center"/>
        <w:rPr>
          <w:rFonts w:cs="Calibri"/>
          <w:b/>
          <w:bCs/>
          <w:sz w:val="18"/>
          <w:szCs w:val="18"/>
        </w:rPr>
      </w:pPr>
      <w:r w:rsidRPr="00120F7D">
        <w:rPr>
          <w:rFonts w:cs="Calibri"/>
          <w:b/>
          <w:bCs/>
          <w:sz w:val="18"/>
          <w:szCs w:val="18"/>
        </w:rPr>
        <w:t xml:space="preserve">End of </w:t>
      </w:r>
      <w:r>
        <w:rPr>
          <w:rFonts w:cs="Calibri"/>
          <w:b/>
          <w:bCs/>
          <w:sz w:val="18"/>
          <w:szCs w:val="18"/>
        </w:rPr>
        <w:t>Drinking Less Intervention</w:t>
      </w:r>
      <w:r w:rsidRPr="00120F7D">
        <w:rPr>
          <w:rFonts w:cs="Calibri"/>
          <w:b/>
          <w:bCs/>
          <w:sz w:val="18"/>
          <w:szCs w:val="18"/>
        </w:rPr>
        <w:t>.</w:t>
      </w:r>
    </w:p>
    <w:p w14:paraId="3A3A7130" w14:textId="2AAC79B6" w:rsidR="00891D64" w:rsidRPr="00E31E10" w:rsidRDefault="00891D64" w:rsidP="00DA0EDF">
      <w:pPr>
        <w:rPr>
          <w:color w:val="0F4761"/>
          <w:lang w:eastAsia="en-GB"/>
        </w:rPr>
      </w:pPr>
      <w:r w:rsidRPr="00E31E10">
        <w:rPr>
          <w:lang w:eastAsia="en-GB"/>
        </w:rPr>
        <w:t xml:space="preserve">Additional Notes for </w:t>
      </w:r>
      <w:r w:rsidR="00DB047B">
        <w:rPr>
          <w:lang w:eastAsia="en-GB"/>
        </w:rPr>
        <w:t>Coach</w:t>
      </w:r>
      <w:r w:rsidRPr="00E31E10">
        <w:rPr>
          <w:lang w:eastAsia="en-GB"/>
        </w:rPr>
        <w:t>es: </w:t>
      </w:r>
    </w:p>
    <w:p w14:paraId="6F15241D" w14:textId="78A7FA37" w:rsidR="00891D64" w:rsidRPr="008D719A" w:rsidRDefault="00891D64" w:rsidP="00240362">
      <w:pPr>
        <w:pStyle w:val="ListParagraph"/>
        <w:numPr>
          <w:ilvl w:val="0"/>
          <w:numId w:val="61"/>
        </w:numPr>
        <w:spacing w:before="0" w:after="0" w:line="240" w:lineRule="auto"/>
        <w:textAlignment w:val="baseline"/>
        <w:rPr>
          <w:rFonts w:ascii="Aptos" w:eastAsia="Times New Roman" w:hAnsi="Aptos" w:cs="Times New Roman"/>
          <w:color w:val="595959"/>
          <w:lang w:eastAsia="en-GB"/>
        </w:rPr>
      </w:pPr>
      <w:r w:rsidRPr="008D719A">
        <w:rPr>
          <w:rFonts w:ascii="Segoe UI Emoji" w:eastAsia="Times New Roman" w:hAnsi="Segoe UI Emoji" w:cs="Times New Roman"/>
          <w:color w:val="auto"/>
          <w:sz w:val="32"/>
          <w:szCs w:val="32"/>
          <w:lang w:eastAsia="en-GB"/>
        </w:rPr>
        <w:t>🎉</w:t>
      </w:r>
      <w:r w:rsidRPr="008D719A">
        <w:rPr>
          <w:rFonts w:ascii="Aptos" w:eastAsia="Times New Roman" w:hAnsi="Aptos" w:cs="Times New Roman"/>
          <w:color w:val="595959"/>
          <w:lang w:eastAsia="en-GB"/>
        </w:rPr>
        <w:t xml:space="preserve"> </w:t>
      </w:r>
      <w:r w:rsidRPr="008D719A">
        <w:rPr>
          <w:rFonts w:ascii="Aptos" w:eastAsia="Times New Roman" w:hAnsi="Aptos" w:cs="Times New Roman"/>
          <w:b/>
          <w:bCs/>
          <w:color w:val="auto"/>
          <w:lang w:eastAsia="en-GB"/>
        </w:rPr>
        <w:t xml:space="preserve">Celebrate efforts: </w:t>
      </w:r>
      <w:r w:rsidRPr="008D719A">
        <w:rPr>
          <w:rFonts w:ascii="Aptos" w:eastAsia="Times New Roman" w:hAnsi="Aptos" w:cs="Times New Roman"/>
          <w:color w:val="auto"/>
          <w:lang w:eastAsia="en-GB"/>
        </w:rPr>
        <w:t xml:space="preserve">Use this session to recognise the </w:t>
      </w:r>
      <w:r w:rsidR="00DB047B">
        <w:rPr>
          <w:rFonts w:ascii="Aptos" w:eastAsia="Times New Roman" w:hAnsi="Aptos" w:cs="Times New Roman"/>
          <w:color w:val="auto"/>
          <w:lang w:eastAsia="en-GB"/>
        </w:rPr>
        <w:t>Participant</w:t>
      </w:r>
      <w:r w:rsidRPr="008D719A">
        <w:rPr>
          <w:rFonts w:ascii="Aptos" w:eastAsia="Times New Roman" w:hAnsi="Aptos" w:cs="Times New Roman"/>
          <w:color w:val="auto"/>
          <w:lang w:eastAsia="en-GB"/>
        </w:rPr>
        <w:t>’s hard work, even if all goals were not met. </w:t>
      </w:r>
    </w:p>
    <w:p w14:paraId="19175909" w14:textId="77777777" w:rsidR="00891D64" w:rsidRPr="008D719A" w:rsidRDefault="00891D64" w:rsidP="00240362">
      <w:pPr>
        <w:pStyle w:val="ListParagraph"/>
        <w:numPr>
          <w:ilvl w:val="0"/>
          <w:numId w:val="61"/>
        </w:numPr>
        <w:spacing w:before="0" w:after="0" w:line="240" w:lineRule="auto"/>
        <w:textAlignment w:val="baseline"/>
        <w:rPr>
          <w:rFonts w:ascii="Aptos" w:eastAsia="Times New Roman" w:hAnsi="Aptos" w:cs="Times New Roman"/>
          <w:color w:val="595959"/>
          <w:lang w:eastAsia="en-GB"/>
        </w:rPr>
      </w:pPr>
      <w:r w:rsidRPr="008D719A">
        <w:rPr>
          <w:rFonts w:ascii="Segoe UI Emoji" w:eastAsia="Times New Roman" w:hAnsi="Segoe UI Emoji" w:cs="Times New Roman"/>
          <w:color w:val="auto"/>
          <w:sz w:val="32"/>
          <w:szCs w:val="32"/>
          <w:lang w:eastAsia="en-GB"/>
        </w:rPr>
        <w:t>🏃</w:t>
      </w:r>
      <w:r w:rsidRPr="008D719A">
        <w:rPr>
          <w:rFonts w:ascii="Aptos" w:eastAsia="Times New Roman" w:hAnsi="Aptos" w:cs="Times New Roman"/>
          <w:color w:val="auto"/>
          <w:sz w:val="32"/>
          <w:szCs w:val="32"/>
          <w:lang w:eastAsia="en-GB"/>
        </w:rPr>
        <w:t>‍</w:t>
      </w:r>
      <w:r w:rsidRPr="008D719A">
        <w:rPr>
          <w:rFonts w:ascii="Segoe UI Emoji" w:eastAsia="Times New Roman" w:hAnsi="Segoe UI Emoji" w:cs="Times New Roman"/>
          <w:color w:val="auto"/>
          <w:sz w:val="32"/>
          <w:szCs w:val="32"/>
          <w:lang w:eastAsia="en-GB"/>
        </w:rPr>
        <w:t>♂️</w:t>
      </w:r>
      <w:r w:rsidRPr="008D719A">
        <w:rPr>
          <w:rFonts w:ascii="Aptos" w:eastAsia="Times New Roman" w:hAnsi="Aptos" w:cs="Times New Roman"/>
          <w:color w:val="595959"/>
          <w:lang w:eastAsia="en-GB"/>
        </w:rPr>
        <w:t xml:space="preserve"> </w:t>
      </w:r>
      <w:r w:rsidRPr="008D719A">
        <w:rPr>
          <w:rFonts w:ascii="Aptos" w:eastAsia="Times New Roman" w:hAnsi="Aptos" w:cs="Times New Roman"/>
          <w:b/>
          <w:bCs/>
          <w:color w:val="auto"/>
          <w:lang w:eastAsia="en-GB"/>
        </w:rPr>
        <w:t xml:space="preserve">Emphasise long-term effort: </w:t>
      </w:r>
      <w:r w:rsidRPr="008D719A">
        <w:rPr>
          <w:rFonts w:ascii="Aptos" w:eastAsia="Times New Roman" w:hAnsi="Aptos" w:cs="Times New Roman"/>
          <w:color w:val="auto"/>
          <w:lang w:eastAsia="en-GB"/>
        </w:rPr>
        <w:t>Reinforce that reducing alcohol consumption is an ongoing process. </w:t>
      </w:r>
    </w:p>
    <w:p w14:paraId="2FBF6259" w14:textId="5ADFB600" w:rsidR="00891D64" w:rsidRPr="008D719A" w:rsidRDefault="00891D64" w:rsidP="00240362">
      <w:pPr>
        <w:pStyle w:val="ListParagraph"/>
        <w:numPr>
          <w:ilvl w:val="0"/>
          <w:numId w:val="61"/>
        </w:numPr>
        <w:spacing w:before="0" w:after="0" w:line="240" w:lineRule="auto"/>
        <w:textAlignment w:val="baseline"/>
        <w:rPr>
          <w:rFonts w:ascii="Aptos" w:eastAsia="Times New Roman" w:hAnsi="Aptos" w:cs="Times New Roman"/>
          <w:color w:val="595959"/>
          <w:lang w:eastAsia="en-GB"/>
        </w:rPr>
      </w:pPr>
      <w:r w:rsidRPr="008D719A">
        <w:rPr>
          <w:rFonts w:ascii="Segoe UI Emoji" w:eastAsia="Times New Roman" w:hAnsi="Segoe UI Emoji" w:cs="Times New Roman"/>
          <w:color w:val="auto"/>
          <w:sz w:val="32"/>
          <w:szCs w:val="32"/>
          <w:lang w:eastAsia="en-GB"/>
        </w:rPr>
        <w:t>🔄</w:t>
      </w:r>
      <w:r w:rsidRPr="008D719A">
        <w:rPr>
          <w:rFonts w:ascii="Aptos" w:eastAsia="Times New Roman" w:hAnsi="Aptos" w:cs="Times New Roman"/>
          <w:color w:val="595959"/>
          <w:lang w:eastAsia="en-GB"/>
        </w:rPr>
        <w:t xml:space="preserve"> </w:t>
      </w:r>
      <w:r w:rsidRPr="008D719A">
        <w:rPr>
          <w:rFonts w:ascii="Aptos" w:eastAsia="Times New Roman" w:hAnsi="Aptos" w:cs="Times New Roman"/>
          <w:b/>
          <w:bCs/>
          <w:color w:val="auto"/>
          <w:lang w:eastAsia="en-GB"/>
        </w:rPr>
        <w:t xml:space="preserve">Flexibility in progress: </w:t>
      </w:r>
      <w:r w:rsidRPr="008D719A">
        <w:rPr>
          <w:rFonts w:ascii="Aptos" w:eastAsia="Times New Roman" w:hAnsi="Aptos" w:cs="Times New Roman"/>
          <w:color w:val="auto"/>
          <w:lang w:eastAsia="en-GB"/>
        </w:rPr>
        <w:t xml:space="preserve">Acknowledge that everyone moves at their own pace. The </w:t>
      </w:r>
      <w:r w:rsidR="00DB047B">
        <w:rPr>
          <w:rFonts w:ascii="Aptos" w:eastAsia="Times New Roman" w:hAnsi="Aptos" w:cs="Times New Roman"/>
          <w:color w:val="auto"/>
          <w:lang w:eastAsia="en-GB"/>
        </w:rPr>
        <w:t>Participant</w:t>
      </w:r>
      <w:r w:rsidRPr="008D719A">
        <w:rPr>
          <w:rFonts w:ascii="Aptos" w:eastAsia="Times New Roman" w:hAnsi="Aptos" w:cs="Times New Roman"/>
          <w:color w:val="auto"/>
          <w:lang w:eastAsia="en-GB"/>
        </w:rPr>
        <w:t xml:space="preserve"> should feel comfortable with where they are in their journey. </w:t>
      </w:r>
    </w:p>
    <w:p w14:paraId="5C2CAD06" w14:textId="77777777" w:rsidR="00891D64" w:rsidRPr="00E31E10" w:rsidRDefault="00891D64" w:rsidP="00891D64">
      <w:pPr>
        <w:spacing w:before="0" w:after="0" w:line="240" w:lineRule="auto"/>
        <w:ind w:firstLine="45"/>
        <w:textAlignment w:val="baseline"/>
        <w:rPr>
          <w:rFonts w:ascii="Aptos" w:eastAsia="Times New Roman" w:hAnsi="Aptos" w:cs="Times New Roman"/>
          <w:color w:val="595959"/>
          <w:sz w:val="32"/>
          <w:szCs w:val="32"/>
          <w:lang w:eastAsia="en-GB"/>
        </w:rPr>
      </w:pPr>
    </w:p>
    <w:p w14:paraId="5D9DB2BC" w14:textId="38F69DF7" w:rsidR="0030305B" w:rsidRDefault="0030305B">
      <w:pPr>
        <w:spacing w:before="0" w:after="160"/>
        <w:rPr>
          <w:rFonts w:eastAsia="Arial" w:cs="Arial"/>
          <w:color w:val="auto"/>
        </w:rPr>
      </w:pPr>
    </w:p>
    <w:p w14:paraId="2638EA59" w14:textId="2DFC40F6" w:rsidR="00C15A57" w:rsidRDefault="00C15A57">
      <w:pPr>
        <w:spacing w:before="0" w:after="160"/>
        <w:rPr>
          <w:rFonts w:eastAsia="Arial" w:cs="Arial"/>
          <w:color w:val="auto"/>
        </w:rPr>
      </w:pPr>
    </w:p>
    <w:p w14:paraId="1A6D2A53" w14:textId="0CB7C100" w:rsidR="00916B06" w:rsidRDefault="00512070" w:rsidP="00916B06">
      <w:pPr>
        <w:spacing w:before="0" w:after="160"/>
        <w:rPr>
          <w:rFonts w:eastAsia="Arial" w:cs="Arial"/>
          <w:color w:val="auto"/>
        </w:rPr>
      </w:pPr>
      <w:r>
        <w:rPr>
          <w:rFonts w:eastAsia="Arial" w:cs="Arial"/>
          <w:noProof/>
          <w:color w:val="auto"/>
          <w14:ligatures w14:val="standardContextual"/>
        </w:rPr>
        <w:lastRenderedPageBreak/>
        <mc:AlternateContent>
          <mc:Choice Requires="wpg">
            <w:drawing>
              <wp:anchor distT="0" distB="0" distL="114300" distR="114300" simplePos="0" relativeHeight="251658287" behindDoc="0" locked="0" layoutInCell="1" allowOverlap="1" wp14:anchorId="1E6A28B9" wp14:editId="230688E2">
                <wp:simplePos x="0" y="0"/>
                <wp:positionH relativeFrom="margin">
                  <wp:align>left</wp:align>
                </wp:positionH>
                <wp:positionV relativeFrom="paragraph">
                  <wp:posOffset>113665</wp:posOffset>
                </wp:positionV>
                <wp:extent cx="6985000" cy="5412014"/>
                <wp:effectExtent l="0" t="0" r="0" b="17780"/>
                <wp:wrapNone/>
                <wp:docPr id="2088199518" name="Group 4"/>
                <wp:cNvGraphicFramePr/>
                <a:graphic xmlns:a="http://schemas.openxmlformats.org/drawingml/2006/main">
                  <a:graphicData uri="http://schemas.microsoft.com/office/word/2010/wordprocessingGroup">
                    <wpg:wgp>
                      <wpg:cNvGrpSpPr/>
                      <wpg:grpSpPr>
                        <a:xfrm>
                          <a:off x="0" y="0"/>
                          <a:ext cx="6985000" cy="5412014"/>
                          <a:chOff x="50800" y="-241300"/>
                          <a:chExt cx="6985000" cy="5412014"/>
                        </a:xfrm>
                      </wpg:grpSpPr>
                      <wps:wsp>
                        <wps:cNvPr id="1407784738" name="Oval 2"/>
                        <wps:cNvSpPr/>
                        <wps:spPr>
                          <a:xfrm>
                            <a:off x="647700" y="0"/>
                            <a:ext cx="5606143" cy="5170714"/>
                          </a:xfrm>
                          <a:prstGeom prst="ellipse">
                            <a:avLst/>
                          </a:prstGeom>
                          <a:solidFill>
                            <a:srgbClr val="E5FF97"/>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85238924" name="Picture 6"/>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50800" y="-241300"/>
                            <a:ext cx="6985000" cy="5212715"/>
                          </a:xfrm>
                          <a:prstGeom prst="rect">
                            <a:avLst/>
                          </a:prstGeom>
                          <a:noFill/>
                          <a:ln>
                            <a:noFill/>
                          </a:ln>
                        </pic:spPr>
                      </pic:pic>
                    </wpg:wgp>
                  </a:graphicData>
                </a:graphic>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8B35193">
              <v:group id="Group 4" style="position:absolute;margin-left:0;margin-top:8.95pt;width:550pt;height:426.15pt;z-index:251658287;mso-position-horizontal:left;mso-position-horizontal-relative:margin;mso-height-relative:margin" coordsize="69850,54120" coordorigin="508,-2413" o:spid="_x0000_s1026" w14:anchorId="057B69D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">
                <v:oval id="Oval 2" style="position:absolute;left:6477;width:56061;height:51707;visibility:visible;mso-wrap-style:square;v-text-anchor:middle" o:spid="_x0000_s1027" fillcolor="#e5ff97" strokecolor="black [321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">
                  <v:stroke joinstyle="miter"/>
                </v:oval>
                <v:shape id="Picture 6" style="position:absolute;left:508;top:-2413;width:69850;height:5212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">
                  <v:imagedata o:title="" r:id="rId161"/>
                </v:shape>
                <w10:wrap anchorx="margin"/>
              </v:group>
            </w:pict>
          </mc:Fallback>
        </mc:AlternateContent>
      </w:r>
    </w:p>
    <w:p w14:paraId="40AA7DA4" w14:textId="4DF9CC97" w:rsidR="009E2B3A" w:rsidRDefault="009E2B3A">
      <w:pPr>
        <w:spacing w:before="0" w:after="160"/>
        <w:rPr>
          <w:rFonts w:eastAsiaTheme="majorEastAsia" w:cstheme="majorBidi"/>
          <w:b/>
          <w:color w:val="0B769F" w:themeColor="accent4" w:themeShade="BF"/>
          <w:sz w:val="40"/>
          <w:szCs w:val="40"/>
        </w:rPr>
      </w:pPr>
    </w:p>
    <w:p w14:paraId="67D3E5C3" w14:textId="77777777" w:rsidR="00512070" w:rsidRDefault="00512070">
      <w:pPr>
        <w:spacing w:before="0" w:after="160"/>
        <w:rPr>
          <w:rFonts w:eastAsiaTheme="majorEastAsia" w:cstheme="majorBidi"/>
          <w:b/>
          <w:color w:val="0B769F" w:themeColor="accent4" w:themeShade="BF"/>
          <w:sz w:val="40"/>
          <w:szCs w:val="40"/>
        </w:rPr>
      </w:pPr>
    </w:p>
    <w:p w14:paraId="0D314658" w14:textId="5F3B1395" w:rsidR="00512070" w:rsidRDefault="00512070">
      <w:pPr>
        <w:spacing w:before="0" w:after="160"/>
        <w:rPr>
          <w:rFonts w:eastAsiaTheme="majorEastAsia" w:cstheme="majorBidi"/>
          <w:b/>
          <w:color w:val="0B769F" w:themeColor="accent4" w:themeShade="BF"/>
          <w:sz w:val="40"/>
          <w:szCs w:val="40"/>
        </w:rPr>
      </w:pPr>
    </w:p>
    <w:p w14:paraId="448C31F2" w14:textId="5A7A5E59" w:rsidR="00512070" w:rsidRDefault="00512070">
      <w:pPr>
        <w:spacing w:before="0" w:after="160"/>
        <w:rPr>
          <w:rFonts w:eastAsiaTheme="majorEastAsia" w:cstheme="majorBidi"/>
          <w:b/>
          <w:color w:val="0B769F" w:themeColor="accent4" w:themeShade="BF"/>
          <w:sz w:val="40"/>
          <w:szCs w:val="40"/>
        </w:rPr>
      </w:pPr>
    </w:p>
    <w:p w14:paraId="256C985C" w14:textId="77777777" w:rsidR="00512070" w:rsidRDefault="00512070">
      <w:pPr>
        <w:spacing w:before="0" w:after="160"/>
        <w:rPr>
          <w:rFonts w:eastAsiaTheme="majorEastAsia" w:cstheme="majorBidi"/>
          <w:b/>
          <w:color w:val="0B769F" w:themeColor="accent4" w:themeShade="BF"/>
          <w:sz w:val="40"/>
          <w:szCs w:val="40"/>
        </w:rPr>
      </w:pPr>
    </w:p>
    <w:p w14:paraId="5AFC12D8" w14:textId="6F2667D3" w:rsidR="00512070" w:rsidRDefault="00512070">
      <w:pPr>
        <w:spacing w:before="0" w:after="160"/>
        <w:rPr>
          <w:rFonts w:eastAsiaTheme="majorEastAsia" w:cstheme="majorBidi"/>
          <w:b/>
          <w:color w:val="0B769F" w:themeColor="accent4" w:themeShade="BF"/>
          <w:sz w:val="40"/>
          <w:szCs w:val="40"/>
        </w:rPr>
      </w:pPr>
    </w:p>
    <w:p w14:paraId="6E47AA2F" w14:textId="4C11FFF0" w:rsidR="009E2B3A" w:rsidRDefault="009E2B3A">
      <w:pPr>
        <w:spacing w:before="0" w:after="160"/>
        <w:rPr>
          <w:rFonts w:eastAsiaTheme="majorEastAsia" w:cstheme="majorBidi"/>
          <w:b/>
          <w:color w:val="0B769F" w:themeColor="accent4" w:themeShade="BF"/>
          <w:sz w:val="40"/>
          <w:szCs w:val="40"/>
        </w:rPr>
      </w:pPr>
    </w:p>
    <w:p w14:paraId="4026CA33" w14:textId="452988D6" w:rsidR="009E2B3A" w:rsidRDefault="009E2B3A">
      <w:pPr>
        <w:spacing w:before="0" w:after="160"/>
        <w:rPr>
          <w:rFonts w:eastAsiaTheme="majorEastAsia" w:cstheme="majorBidi"/>
          <w:b/>
          <w:color w:val="0B769F" w:themeColor="accent4" w:themeShade="BF"/>
          <w:sz w:val="40"/>
          <w:szCs w:val="40"/>
        </w:rPr>
      </w:pPr>
    </w:p>
    <w:p w14:paraId="30A40CAE" w14:textId="0BF337FE" w:rsidR="009E2B3A" w:rsidRDefault="009E2B3A">
      <w:pPr>
        <w:spacing w:before="0" w:after="160"/>
        <w:rPr>
          <w:rFonts w:eastAsiaTheme="majorEastAsia" w:cstheme="majorBidi"/>
          <w:b/>
          <w:color w:val="0B769F" w:themeColor="accent4" w:themeShade="BF"/>
          <w:sz w:val="40"/>
          <w:szCs w:val="40"/>
        </w:rPr>
      </w:pPr>
    </w:p>
    <w:p w14:paraId="56114402" w14:textId="77777777" w:rsidR="009E2B3A" w:rsidRDefault="009E2B3A">
      <w:pPr>
        <w:spacing w:before="0" w:after="160"/>
        <w:rPr>
          <w:rFonts w:eastAsiaTheme="majorEastAsia" w:cstheme="majorBidi"/>
          <w:b/>
          <w:color w:val="0B769F" w:themeColor="accent4" w:themeShade="BF"/>
          <w:sz w:val="40"/>
          <w:szCs w:val="40"/>
        </w:rPr>
      </w:pPr>
    </w:p>
    <w:p w14:paraId="234E3015" w14:textId="77777777" w:rsidR="009E2B3A" w:rsidRDefault="009E2B3A">
      <w:pPr>
        <w:spacing w:before="0" w:after="160"/>
        <w:rPr>
          <w:rFonts w:eastAsiaTheme="majorEastAsia" w:cstheme="majorBidi"/>
          <w:b/>
          <w:color w:val="0B769F" w:themeColor="accent4" w:themeShade="BF"/>
          <w:sz w:val="40"/>
          <w:szCs w:val="40"/>
        </w:rPr>
      </w:pPr>
    </w:p>
    <w:p w14:paraId="0CD0B77E" w14:textId="77777777" w:rsidR="009E2B3A" w:rsidRDefault="009E2B3A">
      <w:pPr>
        <w:spacing w:before="0" w:after="160"/>
        <w:rPr>
          <w:rFonts w:eastAsiaTheme="majorEastAsia" w:cstheme="majorBidi"/>
          <w:b/>
          <w:color w:val="0B769F" w:themeColor="accent4" w:themeShade="BF"/>
          <w:sz w:val="40"/>
          <w:szCs w:val="40"/>
        </w:rPr>
      </w:pPr>
    </w:p>
    <w:p w14:paraId="54D6625D" w14:textId="77777777" w:rsidR="009E2B3A" w:rsidRDefault="009E2B3A">
      <w:pPr>
        <w:spacing w:before="0" w:after="160"/>
        <w:rPr>
          <w:rFonts w:eastAsiaTheme="majorEastAsia" w:cstheme="majorBidi"/>
          <w:b/>
          <w:color w:val="0B769F" w:themeColor="accent4" w:themeShade="BF"/>
          <w:sz w:val="40"/>
          <w:szCs w:val="40"/>
        </w:rPr>
      </w:pPr>
    </w:p>
    <w:p w14:paraId="40484EF6" w14:textId="18C1A33A" w:rsidR="00BF4038" w:rsidRPr="00340432" w:rsidRDefault="00340432" w:rsidP="00240362">
      <w:pPr>
        <w:pStyle w:val="ListParagraph"/>
        <w:numPr>
          <w:ilvl w:val="0"/>
          <w:numId w:val="102"/>
        </w:numPr>
        <w:jc w:val="center"/>
        <w:rPr>
          <w:rFonts w:eastAsiaTheme="majorEastAsia" w:cstheme="majorBidi"/>
          <w:b/>
          <w:bCs/>
          <w:color w:val="0B769F" w:themeColor="accent4" w:themeShade="BF"/>
          <w:sz w:val="40"/>
          <w:szCs w:val="40"/>
        </w:rPr>
      </w:pPr>
      <w:r>
        <w:rPr>
          <w:rFonts w:eastAsiaTheme="majorEastAsia" w:cstheme="majorBidi"/>
          <w:b/>
          <w:bCs/>
          <w:color w:val="0B769F" w:themeColor="accent4" w:themeShade="BF"/>
          <w:sz w:val="40"/>
          <w:szCs w:val="40"/>
        </w:rPr>
        <w:t xml:space="preserve">Meeting People </w:t>
      </w:r>
      <w:r w:rsidR="00BF4038" w:rsidRPr="00340432">
        <w:rPr>
          <w:rFonts w:eastAsiaTheme="majorEastAsia" w:cstheme="majorBidi"/>
          <w:b/>
          <w:bCs/>
          <w:color w:val="0B769F" w:themeColor="accent4" w:themeShade="BF"/>
          <w:sz w:val="40"/>
          <w:szCs w:val="40"/>
        </w:rPr>
        <w:t>Intervention</w:t>
      </w:r>
    </w:p>
    <w:p w14:paraId="066BC607" w14:textId="258A53D6" w:rsidR="00BF4038" w:rsidRDefault="00BF4038" w:rsidP="003933A6">
      <w:pPr>
        <w:jc w:val="center"/>
        <w:rPr>
          <w:rFonts w:eastAsia="Arial" w:cs="Arial"/>
          <w:color w:val="auto"/>
        </w:rPr>
      </w:pPr>
      <w:r>
        <w:rPr>
          <w:rFonts w:eastAsia="Arial" w:cs="Arial"/>
          <w:color w:val="auto"/>
        </w:rPr>
        <w:t xml:space="preserve">At this point, the </w:t>
      </w:r>
      <w:r w:rsidR="00DB047B">
        <w:rPr>
          <w:rFonts w:eastAsia="Arial" w:cs="Arial"/>
          <w:color w:val="auto"/>
        </w:rPr>
        <w:t>Participant</w:t>
      </w:r>
      <w:r>
        <w:rPr>
          <w:rFonts w:eastAsia="Arial" w:cs="Arial"/>
          <w:color w:val="auto"/>
        </w:rPr>
        <w:t xml:space="preserve"> has chosen </w:t>
      </w:r>
      <w:r w:rsidR="00340432">
        <w:rPr>
          <w:rFonts w:eastAsia="Arial" w:cs="Arial"/>
          <w:color w:val="auto"/>
        </w:rPr>
        <w:t>Meeting People</w:t>
      </w:r>
      <w:r>
        <w:rPr>
          <w:rFonts w:eastAsia="Arial" w:cs="Arial"/>
          <w:color w:val="auto"/>
        </w:rPr>
        <w:t xml:space="preserve"> as the </w:t>
      </w:r>
      <w:r w:rsidR="00340432">
        <w:rPr>
          <w:rFonts w:eastAsia="Arial" w:cs="Arial"/>
          <w:color w:val="auto"/>
        </w:rPr>
        <w:t>intervention t</w:t>
      </w:r>
      <w:r>
        <w:rPr>
          <w:rFonts w:eastAsia="Arial" w:cs="Arial"/>
          <w:color w:val="auto"/>
        </w:rPr>
        <w:t>o focus on</w:t>
      </w:r>
      <w:r w:rsidR="003933A6">
        <w:rPr>
          <w:rFonts w:eastAsia="Arial" w:cs="Arial"/>
          <w:color w:val="auto"/>
        </w:rPr>
        <w:t>.</w:t>
      </w:r>
    </w:p>
    <w:p w14:paraId="6F98A2A1" w14:textId="51C69822" w:rsidR="00BF4038" w:rsidRDefault="00BF4038" w:rsidP="00BF4038">
      <w:pPr>
        <w:spacing w:before="0" w:after="160"/>
        <w:rPr>
          <w:rFonts w:eastAsia="Arial" w:cs="Arial"/>
          <w:color w:val="auto"/>
        </w:rPr>
      </w:pPr>
      <w:r>
        <w:rPr>
          <w:rFonts w:eastAsia="Arial" w:cs="Arial"/>
          <w:color w:val="auto"/>
        </w:rPr>
        <w:br w:type="page"/>
      </w:r>
    </w:p>
    <w:bookmarkStart w:id="185" w:name="_Toc213939661"/>
    <w:p w14:paraId="22FA3713" w14:textId="347FCA5B" w:rsidR="00393D82" w:rsidRPr="00393D82" w:rsidRDefault="0053191B" w:rsidP="0053191B">
      <w:pPr>
        <w:pStyle w:val="Heading1"/>
        <w:rPr>
          <w:rFonts w:asciiTheme="minorHAnsi" w:hAnsiTheme="minorHAnsi"/>
          <w:b/>
          <w:bCs/>
          <w:color w:val="0B769F" w:themeColor="accent4" w:themeShade="BF"/>
        </w:rPr>
      </w:pPr>
      <w:r w:rsidRPr="0053191B">
        <w:rPr>
          <w:rFonts w:asciiTheme="minorHAnsi" w:hAnsiTheme="minorHAnsi"/>
          <w:b/>
          <w:bCs/>
          <w:noProof/>
          <w:color w:val="0B769F" w:themeColor="accent4" w:themeShade="BF"/>
        </w:rPr>
        <w:lastRenderedPageBreak/>
        <mc:AlternateContent>
          <mc:Choice Requires="wps">
            <w:drawing>
              <wp:anchor distT="0" distB="0" distL="114300" distR="114300" simplePos="0" relativeHeight="251658417" behindDoc="0" locked="0" layoutInCell="1" allowOverlap="1" wp14:anchorId="6A8A0519" wp14:editId="38C24D3D">
                <wp:simplePos x="0" y="0"/>
                <wp:positionH relativeFrom="margin">
                  <wp:posOffset>-8889</wp:posOffset>
                </wp:positionH>
                <wp:positionV relativeFrom="paragraph">
                  <wp:posOffset>304800</wp:posOffset>
                </wp:positionV>
                <wp:extent cx="6395720" cy="12700"/>
                <wp:effectExtent l="19050" t="19050" r="24130" b="25400"/>
                <wp:wrapNone/>
                <wp:docPr id="629641664" name="Straight Connector 99"/>
                <wp:cNvGraphicFramePr/>
                <a:graphic xmlns:a="http://schemas.openxmlformats.org/drawingml/2006/main">
                  <a:graphicData uri="http://schemas.microsoft.com/office/word/2010/wordprocessingShape">
                    <wps:wsp>
                      <wps:cNvCnPr/>
                      <wps:spPr>
                        <a:xfrm flipV="1">
                          <a:off x="0" y="0"/>
                          <a:ext cx="6395720" cy="1270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A4D2087">
              <v:line id="Straight Connector 99" style="position:absolute;flip:y;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7pt,24pt" to="502.9pt,25pt" w14:anchorId="36B87C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">
                <v:stroke joinstyle="miter"/>
                <w10:wrap anchorx="margin"/>
              </v:line>
            </w:pict>
          </mc:Fallback>
        </mc:AlternateContent>
      </w:r>
      <w:r w:rsidR="00393D82">
        <w:rPr>
          <w:rFonts w:asciiTheme="minorHAnsi" w:hAnsiTheme="minorHAnsi"/>
          <w:b/>
          <w:bCs/>
          <w:color w:val="0B769F" w:themeColor="accent4" w:themeShade="BF"/>
        </w:rPr>
        <w:t>Overvie</w:t>
      </w:r>
      <w:r>
        <w:rPr>
          <w:rFonts w:asciiTheme="minorHAnsi" w:hAnsiTheme="minorHAnsi"/>
          <w:b/>
          <w:bCs/>
          <w:color w:val="0B769F" w:themeColor="accent4" w:themeShade="BF"/>
        </w:rPr>
        <w:t>w of Meeting People</w:t>
      </w:r>
      <w:r w:rsidR="00393D82">
        <w:rPr>
          <w:rFonts w:asciiTheme="minorHAnsi" w:hAnsiTheme="minorHAnsi"/>
          <w:b/>
          <w:bCs/>
          <w:color w:val="0B769F" w:themeColor="accent4" w:themeShade="BF"/>
        </w:rPr>
        <w:t xml:space="preserve"> Intervention in ENHANCE</w:t>
      </w:r>
      <w:bookmarkEnd w:id="185"/>
    </w:p>
    <w:p w14:paraId="7AA11E7C" w14:textId="1D2D5E87" w:rsidR="00393D82" w:rsidRPr="00325308" w:rsidRDefault="00393D82" w:rsidP="00393D82">
      <w:pPr>
        <w:rPr>
          <w:b/>
          <w:color w:val="D17406"/>
        </w:rPr>
      </w:pPr>
      <w:r w:rsidRPr="00325308">
        <w:rPr>
          <w:b/>
          <w:color w:val="D17406"/>
        </w:rPr>
        <w:t xml:space="preserve">The </w:t>
      </w:r>
      <w:r>
        <w:rPr>
          <w:b/>
          <w:color w:val="D17406"/>
        </w:rPr>
        <w:t>P</w:t>
      </w:r>
      <w:r w:rsidRPr="00325308">
        <w:rPr>
          <w:b/>
          <w:color w:val="D17406"/>
        </w:rPr>
        <w:t xml:space="preserve">rimary </w:t>
      </w:r>
      <w:r>
        <w:rPr>
          <w:b/>
          <w:color w:val="D17406"/>
        </w:rPr>
        <w:t>G</w:t>
      </w:r>
      <w:r w:rsidRPr="00325308">
        <w:rPr>
          <w:b/>
          <w:color w:val="D17406"/>
        </w:rPr>
        <w:t>oal: </w:t>
      </w:r>
    </w:p>
    <w:p w14:paraId="121B6D2A" w14:textId="2ABD155D" w:rsidR="00393D82" w:rsidRPr="00FE06CC" w:rsidRDefault="0053191B" w:rsidP="00A259BD">
      <w:pPr>
        <w:pStyle w:val="ListBullet"/>
        <w:spacing w:after="0"/>
        <w:rPr>
          <w:b/>
          <w:bCs/>
          <w:color w:val="D17406"/>
        </w:rPr>
      </w:pPr>
      <w:r>
        <w:rPr>
          <w:color w:val="000000" w:themeColor="text1"/>
        </w:rPr>
        <w:t xml:space="preserve">To </w:t>
      </w:r>
      <w:r w:rsidR="005B40A3">
        <w:rPr>
          <w:color w:val="000000" w:themeColor="text1"/>
        </w:rPr>
        <w:t xml:space="preserve">encourage </w:t>
      </w:r>
      <w:r w:rsidR="00DB047B">
        <w:rPr>
          <w:color w:val="000000" w:themeColor="text1"/>
        </w:rPr>
        <w:t>Participant</w:t>
      </w:r>
      <w:r w:rsidR="005B40A3">
        <w:rPr>
          <w:color w:val="000000" w:themeColor="text1"/>
        </w:rPr>
        <w:t>s to meet people and increase social connections</w:t>
      </w:r>
      <w:r>
        <w:rPr>
          <w:color w:val="000000" w:themeColor="text1"/>
        </w:rPr>
        <w:t xml:space="preserve"> </w:t>
      </w:r>
      <w:r w:rsidR="00A826E1">
        <w:rPr>
          <w:color w:val="000000" w:themeColor="text1"/>
        </w:rPr>
        <w:t>online or in-person.</w:t>
      </w:r>
    </w:p>
    <w:p w14:paraId="3B4F5C2A" w14:textId="3D6A87CB" w:rsidR="00FE06CC" w:rsidRPr="00A826E1" w:rsidRDefault="00FE06CC" w:rsidP="00A259BD">
      <w:pPr>
        <w:pStyle w:val="ListBullet"/>
        <w:spacing w:after="0"/>
        <w:rPr>
          <w:b/>
          <w:bCs/>
          <w:color w:val="D17406"/>
        </w:rPr>
      </w:pPr>
      <w:r>
        <w:rPr>
          <w:color w:val="000000" w:themeColor="text1"/>
        </w:rPr>
        <w:t xml:space="preserve">To </w:t>
      </w:r>
      <w:r w:rsidR="007C542A">
        <w:rPr>
          <w:color w:val="000000" w:themeColor="text1"/>
        </w:rPr>
        <w:t xml:space="preserve">help </w:t>
      </w:r>
      <w:r w:rsidR="00DB047B">
        <w:rPr>
          <w:color w:val="000000" w:themeColor="text1"/>
        </w:rPr>
        <w:t>Participant</w:t>
      </w:r>
      <w:r w:rsidR="007C542A">
        <w:rPr>
          <w:color w:val="000000" w:themeColor="text1"/>
        </w:rPr>
        <w:t xml:space="preserve">s understand the importance of maintaining social connections and the </w:t>
      </w:r>
      <w:r w:rsidR="00661A63">
        <w:rPr>
          <w:color w:val="000000" w:themeColor="text1"/>
        </w:rPr>
        <w:t>benefits that meet people can have on their well-being</w:t>
      </w:r>
      <w:r w:rsidR="00044FCE">
        <w:rPr>
          <w:color w:val="000000" w:themeColor="text1"/>
        </w:rPr>
        <w:t>.</w:t>
      </w:r>
      <w:r w:rsidR="00701CEA" w:rsidRPr="00701CEA">
        <w:rPr>
          <w:noProof/>
          <w14:ligatures w14:val="standardContextual"/>
        </w:rPr>
        <w:t xml:space="preserve"> </w:t>
      </w:r>
    </w:p>
    <w:p w14:paraId="7DC6EF9A" w14:textId="1E887F04" w:rsidR="00A826E1" w:rsidRPr="006357AC" w:rsidRDefault="00701CEA" w:rsidP="00A259BD">
      <w:pPr>
        <w:pStyle w:val="ListBullet"/>
        <w:spacing w:after="0"/>
        <w:rPr>
          <w:b/>
          <w:bCs/>
          <w:color w:val="D17406"/>
        </w:rPr>
      </w:pPr>
      <w:r w:rsidRPr="00701CEA">
        <w:rPr>
          <w:noProof/>
          <w:color w:val="000000" w:themeColor="text1"/>
        </w:rPr>
        <w:drawing>
          <wp:anchor distT="0" distB="0" distL="114300" distR="114300" simplePos="0" relativeHeight="251658438" behindDoc="1" locked="0" layoutInCell="1" allowOverlap="1" wp14:anchorId="2AB3CFD7" wp14:editId="659D9830">
            <wp:simplePos x="0" y="0"/>
            <wp:positionH relativeFrom="margin">
              <wp:posOffset>5292703</wp:posOffset>
            </wp:positionH>
            <wp:positionV relativeFrom="paragraph">
              <wp:posOffset>427049</wp:posOffset>
            </wp:positionV>
            <wp:extent cx="1123950" cy="1123950"/>
            <wp:effectExtent l="0" t="0" r="0" b="0"/>
            <wp:wrapNone/>
            <wp:docPr id="1488082384" name="Picture 1" descr="A group of people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82384" name="Picture 1" descr="A group of people in different colors&#10;&#10;Description automatically generated"/>
                    <pic:cNvPicPr/>
                  </pic:nvPicPr>
                  <pic:blipFill>
                    <a:blip r:embed="rId162" cstate="print">
                      <a:alphaModFix amt="20000"/>
                      <a:extLst>
                        <a:ext uri="{28A0092B-C50C-407E-A947-70E740481C1C}">
                          <a14:useLocalDpi xmlns:a14="http://schemas.microsoft.com/office/drawing/2010/main" val="0"/>
                        </a:ext>
                      </a:extLst>
                    </a:blip>
                    <a:stretch>
                      <a:fillRect/>
                    </a:stretch>
                  </pic:blipFill>
                  <pic:spPr>
                    <a:xfrm>
                      <a:off x="0" y="0"/>
                      <a:ext cx="1123950" cy="1123950"/>
                    </a:xfrm>
                    <a:prstGeom prst="rect">
                      <a:avLst/>
                    </a:prstGeom>
                  </pic:spPr>
                </pic:pic>
              </a:graphicData>
            </a:graphic>
            <wp14:sizeRelH relativeFrom="margin">
              <wp14:pctWidth>0</wp14:pctWidth>
            </wp14:sizeRelH>
            <wp14:sizeRelV relativeFrom="margin">
              <wp14:pctHeight>0</wp14:pctHeight>
            </wp14:sizeRelV>
          </wp:anchor>
        </w:drawing>
      </w:r>
      <w:r w:rsidR="00A826E1">
        <w:rPr>
          <w:color w:val="000000" w:themeColor="text1"/>
        </w:rPr>
        <w:t xml:space="preserve">This will be achieved through the </w:t>
      </w:r>
      <w:r w:rsidR="00A826E1">
        <w:rPr>
          <w:b/>
          <w:bCs/>
          <w:color w:val="000000" w:themeColor="text1"/>
        </w:rPr>
        <w:t>“Meeting People” weekly videos</w:t>
      </w:r>
      <w:r w:rsidR="00A826E1">
        <w:rPr>
          <w:color w:val="000000" w:themeColor="text1"/>
        </w:rPr>
        <w:t xml:space="preserve">, </w:t>
      </w:r>
      <w:r w:rsidR="008E7F97">
        <w:rPr>
          <w:color w:val="000000" w:themeColor="text1"/>
        </w:rPr>
        <w:t xml:space="preserve">which provide knowledge about social connections, along with </w:t>
      </w:r>
      <w:r w:rsidR="00DB047B">
        <w:rPr>
          <w:color w:val="000000" w:themeColor="text1"/>
        </w:rPr>
        <w:t>Coach</w:t>
      </w:r>
      <w:r w:rsidR="008E7F97">
        <w:rPr>
          <w:color w:val="000000" w:themeColor="text1"/>
        </w:rPr>
        <w:t xml:space="preserve"> support in joining the </w:t>
      </w:r>
      <w:r w:rsidR="008E7F97">
        <w:rPr>
          <w:b/>
          <w:bCs/>
          <w:color w:val="000000" w:themeColor="text1"/>
        </w:rPr>
        <w:t>ENHANCE WhatsApp group or local groups</w:t>
      </w:r>
      <w:r w:rsidR="008E7F97">
        <w:rPr>
          <w:color w:val="000000" w:themeColor="text1"/>
        </w:rPr>
        <w:t xml:space="preserve"> through </w:t>
      </w:r>
      <w:proofErr w:type="spellStart"/>
      <w:r w:rsidR="008E7F97">
        <w:rPr>
          <w:color w:val="000000" w:themeColor="text1"/>
        </w:rPr>
        <w:t>SimplyConnect</w:t>
      </w:r>
      <w:proofErr w:type="spellEnd"/>
      <w:r w:rsidR="008E7F97">
        <w:rPr>
          <w:color w:val="000000" w:themeColor="text1"/>
        </w:rPr>
        <w:t>.</w:t>
      </w:r>
    </w:p>
    <w:bookmarkStart w:id="186" w:name="_Toc213939662"/>
    <w:p w14:paraId="4137B04F" w14:textId="6A60D66E" w:rsidR="00393D82" w:rsidRPr="009A7CAF" w:rsidRDefault="00CE47C3" w:rsidP="00CE47C3">
      <w:pPr>
        <w:pStyle w:val="Heading2"/>
        <w:rPr>
          <w:b/>
          <w:bCs/>
          <w:color w:val="0B769F" w:themeColor="accent4" w:themeShade="BF"/>
          <w:sz w:val="36"/>
          <w:szCs w:val="36"/>
        </w:rPr>
      </w:pPr>
      <w:r w:rsidRPr="009A7CAF">
        <w:rPr>
          <w:b/>
          <w:bCs/>
          <w:noProof/>
          <w:color w:val="0B769F" w:themeColor="accent4" w:themeShade="BF"/>
          <w:sz w:val="36"/>
          <w:szCs w:val="36"/>
        </w:rPr>
        <mc:AlternateContent>
          <mc:Choice Requires="wps">
            <w:drawing>
              <wp:anchor distT="0" distB="0" distL="114300" distR="114300" simplePos="0" relativeHeight="251658416" behindDoc="0" locked="0" layoutInCell="1" allowOverlap="1" wp14:anchorId="4792E85D" wp14:editId="67A56898">
                <wp:simplePos x="0" y="0"/>
                <wp:positionH relativeFrom="margin">
                  <wp:posOffset>-19685</wp:posOffset>
                </wp:positionH>
                <wp:positionV relativeFrom="paragraph">
                  <wp:posOffset>412115</wp:posOffset>
                </wp:positionV>
                <wp:extent cx="5924550" cy="7620"/>
                <wp:effectExtent l="19050" t="19050" r="19050" b="30480"/>
                <wp:wrapNone/>
                <wp:docPr id="1659724156" name="Straight Connector 10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7AF7C65">
              <v:line id="Straight Connector 101" style="position:absolute;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1.55pt,32.45pt" to="464.95pt,33.05pt" w14:anchorId="17B90F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">
                <v:stroke joinstyle="miter"/>
                <w10:wrap anchorx="margin"/>
              </v:line>
            </w:pict>
          </mc:Fallback>
        </mc:AlternateContent>
      </w:r>
      <w:r w:rsidR="008E7F97" w:rsidRPr="009A7CAF">
        <w:rPr>
          <w:b/>
          <w:bCs/>
          <w:color w:val="0B769F" w:themeColor="accent4" w:themeShade="BF"/>
          <w:sz w:val="36"/>
          <w:szCs w:val="36"/>
        </w:rPr>
        <w:t xml:space="preserve">The </w:t>
      </w:r>
      <w:r w:rsidR="00DB047B">
        <w:rPr>
          <w:b/>
          <w:bCs/>
          <w:color w:val="0B769F" w:themeColor="accent4" w:themeShade="BF"/>
          <w:sz w:val="36"/>
          <w:szCs w:val="36"/>
        </w:rPr>
        <w:t>Coach</w:t>
      </w:r>
      <w:r w:rsidR="00393D82" w:rsidRPr="009A7CAF">
        <w:rPr>
          <w:b/>
          <w:bCs/>
          <w:color w:val="0B769F" w:themeColor="accent4" w:themeShade="BF"/>
          <w:sz w:val="36"/>
          <w:szCs w:val="36"/>
        </w:rPr>
        <w:t xml:space="preserve">ing Role: </w:t>
      </w:r>
      <w:r w:rsidR="00044FCE" w:rsidRPr="009A7CAF">
        <w:rPr>
          <w:b/>
          <w:bCs/>
          <w:color w:val="0B769F" w:themeColor="accent4" w:themeShade="BF"/>
          <w:sz w:val="36"/>
          <w:szCs w:val="36"/>
        </w:rPr>
        <w:t>Meeting People</w:t>
      </w:r>
      <w:bookmarkEnd w:id="186"/>
    </w:p>
    <w:p w14:paraId="3B145205" w14:textId="7AFE57F7" w:rsidR="00A773D3" w:rsidRPr="00A773D3" w:rsidRDefault="008E7F97" w:rsidP="008E7F97">
      <w:pPr>
        <w:pStyle w:val="ListBullet"/>
        <w:rPr>
          <w:b/>
          <w:bCs/>
          <w:color w:val="D17406"/>
        </w:rPr>
      </w:pPr>
      <w:r>
        <w:rPr>
          <w:color w:val="000000" w:themeColor="text1"/>
        </w:rPr>
        <w:t xml:space="preserve">From Week 1, you will encourage </w:t>
      </w:r>
      <w:r w:rsidR="00DB047B">
        <w:rPr>
          <w:color w:val="000000" w:themeColor="text1"/>
        </w:rPr>
        <w:t>Participant</w:t>
      </w:r>
      <w:r>
        <w:rPr>
          <w:color w:val="000000" w:themeColor="text1"/>
        </w:rPr>
        <w:t xml:space="preserve">s to engage in </w:t>
      </w:r>
      <w:r>
        <w:rPr>
          <w:b/>
          <w:bCs/>
          <w:color w:val="000000" w:themeColor="text1"/>
        </w:rPr>
        <w:t>conversations in the ENHANCE W</w:t>
      </w:r>
      <w:r w:rsidR="00E309D7">
        <w:rPr>
          <w:b/>
          <w:bCs/>
          <w:color w:val="000000" w:themeColor="text1"/>
        </w:rPr>
        <w:t xml:space="preserve">hatsApp group, </w:t>
      </w:r>
      <w:r w:rsidR="00E309D7">
        <w:rPr>
          <w:color w:val="000000" w:themeColor="text1"/>
        </w:rPr>
        <w:t>or with their friends an</w:t>
      </w:r>
      <w:r w:rsidR="00A773D3">
        <w:rPr>
          <w:color w:val="000000" w:themeColor="text1"/>
        </w:rPr>
        <w:t>d family.</w:t>
      </w:r>
    </w:p>
    <w:p w14:paraId="793313BE" w14:textId="2A36A316" w:rsidR="008E7F97" w:rsidRPr="001F4335" w:rsidRDefault="00A773D3" w:rsidP="008E7F97">
      <w:pPr>
        <w:pStyle w:val="ListBullet"/>
        <w:rPr>
          <w:b/>
          <w:bCs/>
          <w:color w:val="D17406"/>
        </w:rPr>
      </w:pPr>
      <w:r>
        <w:rPr>
          <w:b/>
          <w:bCs/>
          <w:color w:val="000000" w:themeColor="text1"/>
        </w:rPr>
        <w:t xml:space="preserve">The </w:t>
      </w:r>
      <w:r w:rsidR="00DB047B">
        <w:rPr>
          <w:b/>
          <w:bCs/>
          <w:color w:val="000000" w:themeColor="text1"/>
        </w:rPr>
        <w:t>Participant</w:t>
      </w:r>
      <w:r>
        <w:rPr>
          <w:b/>
          <w:bCs/>
          <w:color w:val="000000" w:themeColor="text1"/>
        </w:rPr>
        <w:t xml:space="preserve"> will have nominated a family member or friend to be involved.</w:t>
      </w:r>
    </w:p>
    <w:p w14:paraId="799E61BB" w14:textId="14D5CB4A" w:rsidR="00393D82" w:rsidRPr="001F4335" w:rsidRDefault="001F4335" w:rsidP="008E7F97">
      <w:pPr>
        <w:pStyle w:val="ListBullet"/>
        <w:rPr>
          <w:b/>
          <w:bCs/>
          <w:color w:val="D17406"/>
        </w:rPr>
      </w:pPr>
      <w:r w:rsidRPr="00A259BD">
        <w:rPr>
          <w:rFonts w:ascii="Apple Color Emoji" w:hAnsi="Apple Color Emoji" w:cs="Apple Color Emoji"/>
          <w:b/>
          <w:bCs/>
          <w:color w:val="auto"/>
        </w:rPr>
        <w:t>⚠️</w:t>
      </w:r>
      <w:r w:rsidRPr="001F4335">
        <w:rPr>
          <w:b/>
          <w:bCs/>
          <w:color w:val="000000" w:themeColor="text1"/>
        </w:rPr>
        <w:t xml:space="preserve"> You will </w:t>
      </w:r>
      <w:r w:rsidR="00CD523E">
        <w:rPr>
          <w:b/>
          <w:bCs/>
          <w:color w:val="000000" w:themeColor="text1"/>
        </w:rPr>
        <w:t>encourage</w:t>
      </w:r>
      <w:r w:rsidR="00796DD2">
        <w:rPr>
          <w:b/>
          <w:bCs/>
          <w:color w:val="000000" w:themeColor="text1"/>
        </w:rPr>
        <w:t xml:space="preserve"> participants to</w:t>
      </w:r>
      <w:r w:rsidR="00CD523E">
        <w:rPr>
          <w:b/>
          <w:bCs/>
          <w:color w:val="000000" w:themeColor="text1"/>
        </w:rPr>
        <w:t xml:space="preserve"> join</w:t>
      </w:r>
      <w:r w:rsidRPr="001F4335">
        <w:rPr>
          <w:b/>
          <w:bCs/>
          <w:color w:val="000000" w:themeColor="text1"/>
        </w:rPr>
        <w:t xml:space="preserve"> the WhatsApp </w:t>
      </w:r>
      <w:r w:rsidR="00CD523E">
        <w:rPr>
          <w:b/>
          <w:bCs/>
          <w:color w:val="000000" w:themeColor="text1"/>
        </w:rPr>
        <w:t>group</w:t>
      </w:r>
      <w:r w:rsidR="00796DD2">
        <w:rPr>
          <w:b/>
          <w:bCs/>
          <w:color w:val="000000" w:themeColor="text1"/>
        </w:rPr>
        <w:t>, however, as their coach, you</w:t>
      </w:r>
      <w:r w:rsidRPr="001F4335">
        <w:rPr>
          <w:b/>
          <w:bCs/>
          <w:color w:val="000000" w:themeColor="text1"/>
        </w:rPr>
        <w:t xml:space="preserve"> will not join</w:t>
      </w:r>
      <w:r w:rsidR="00796DD2">
        <w:rPr>
          <w:b/>
          <w:bCs/>
          <w:color w:val="000000" w:themeColor="text1"/>
        </w:rPr>
        <w:t xml:space="preserve"> nor view their discussions</w:t>
      </w:r>
      <w:r w:rsidRPr="001F4335">
        <w:rPr>
          <w:b/>
          <w:bCs/>
          <w:color w:val="000000" w:themeColor="text1"/>
        </w:rPr>
        <w:t xml:space="preserve">. </w:t>
      </w:r>
    </w:p>
    <w:bookmarkStart w:id="187" w:name="_Toc213939663"/>
    <w:p w14:paraId="5AD5ABEC" w14:textId="42D963FC" w:rsidR="00393D82" w:rsidRPr="008F3293" w:rsidRDefault="00393D82" w:rsidP="00C8530B">
      <w:pPr>
        <w:pStyle w:val="Heading2"/>
        <w:spacing w:before="0" w:after="0"/>
        <w:rPr>
          <w:rFonts w:asciiTheme="minorHAnsi" w:hAnsiTheme="minorHAnsi"/>
          <w:b/>
          <w:bCs/>
          <w:color w:val="0B769F" w:themeColor="accent4" w:themeShade="BF"/>
          <w:sz w:val="36"/>
          <w:szCs w:val="36"/>
        </w:rPr>
      </w:pPr>
      <w:r w:rsidRPr="007B14B1">
        <w:rPr>
          <w:rFonts w:asciiTheme="minorHAnsi" w:hAnsiTheme="minorHAnsi"/>
          <w:b/>
          <w:bCs/>
          <w:noProof/>
          <w:color w:val="0B769F" w:themeColor="accent4" w:themeShade="BF"/>
          <w:sz w:val="36"/>
          <w:szCs w:val="36"/>
        </w:rPr>
        <mc:AlternateContent>
          <mc:Choice Requires="wps">
            <w:drawing>
              <wp:anchor distT="0" distB="0" distL="114300" distR="114300" simplePos="0" relativeHeight="251658411" behindDoc="0" locked="0" layoutInCell="1" allowOverlap="1" wp14:anchorId="45E0D889" wp14:editId="0055572D">
                <wp:simplePos x="0" y="0"/>
                <wp:positionH relativeFrom="column">
                  <wp:posOffset>-33867</wp:posOffset>
                </wp:positionH>
                <wp:positionV relativeFrom="paragraph">
                  <wp:posOffset>302260</wp:posOffset>
                </wp:positionV>
                <wp:extent cx="5924550" cy="7620"/>
                <wp:effectExtent l="19050" t="19050" r="19050" b="30480"/>
                <wp:wrapNone/>
                <wp:docPr id="387815405" name="Straight Connector 103"/>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0604EBE">
              <v:line id="Straight Connector 103" style="position:absolute;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65pt,23.8pt" to="463.85pt,24.4pt" w14:anchorId="399D6B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">
                <v:stroke joinstyle="miter"/>
              </v:line>
            </w:pict>
          </mc:Fallback>
        </mc:AlternateContent>
      </w:r>
      <w:r w:rsidRPr="007B14B1">
        <w:rPr>
          <w:rFonts w:asciiTheme="minorHAnsi" w:hAnsiTheme="minorHAnsi"/>
          <w:b/>
          <w:bCs/>
          <w:color w:val="0B769F" w:themeColor="accent4" w:themeShade="BF"/>
          <w:sz w:val="36"/>
          <w:szCs w:val="36"/>
        </w:rPr>
        <w:t xml:space="preserve">App Content: </w:t>
      </w:r>
      <w:r w:rsidR="00E11906">
        <w:rPr>
          <w:rFonts w:asciiTheme="minorHAnsi" w:hAnsiTheme="minorHAnsi"/>
          <w:b/>
          <w:bCs/>
          <w:color w:val="0B769F" w:themeColor="accent4" w:themeShade="BF"/>
          <w:sz w:val="36"/>
          <w:szCs w:val="36"/>
        </w:rPr>
        <w:t>Meeting People</w:t>
      </w:r>
      <w:r w:rsidRPr="007B14B1">
        <w:rPr>
          <w:rFonts w:asciiTheme="minorHAnsi" w:hAnsiTheme="minorHAnsi"/>
          <w:b/>
          <w:bCs/>
          <w:color w:val="0B769F" w:themeColor="accent4" w:themeShade="BF"/>
          <w:sz w:val="36"/>
          <w:szCs w:val="36"/>
        </w:rPr>
        <w:t xml:space="preserve"> (</w:t>
      </w:r>
      <w:r>
        <w:rPr>
          <w:rFonts w:asciiTheme="minorHAnsi" w:hAnsiTheme="minorHAnsi"/>
          <w:b/>
          <w:bCs/>
          <w:color w:val="0B769F" w:themeColor="accent4" w:themeShade="BF"/>
          <w:sz w:val="36"/>
          <w:szCs w:val="36"/>
        </w:rPr>
        <w:t>f</w:t>
      </w:r>
      <w:r w:rsidRPr="007B14B1">
        <w:rPr>
          <w:rFonts w:asciiTheme="minorHAnsi" w:hAnsiTheme="minorHAnsi"/>
          <w:b/>
          <w:bCs/>
          <w:color w:val="0B769F" w:themeColor="accent4" w:themeShade="BF"/>
          <w:sz w:val="36"/>
          <w:szCs w:val="36"/>
        </w:rPr>
        <w:t>or reference)</w:t>
      </w:r>
      <w:bookmarkEnd w:id="187"/>
    </w:p>
    <w:tbl>
      <w:tblPr>
        <w:tblStyle w:val="GridTable6ColourfulAccent2"/>
        <w:tblpPr w:leftFromText="180" w:rightFromText="180" w:vertAnchor="text" w:horzAnchor="margin" w:tblpY="511"/>
        <w:tblW w:w="10060" w:type="dxa"/>
        <w:tblLayout w:type="fixed"/>
        <w:tblLook w:val="06A0" w:firstRow="1" w:lastRow="0" w:firstColumn="1" w:lastColumn="0" w:noHBand="1" w:noVBand="1"/>
      </w:tblPr>
      <w:tblGrid>
        <w:gridCol w:w="2122"/>
        <w:gridCol w:w="7938"/>
      </w:tblGrid>
      <w:tr w:rsidR="004A43D0" w:rsidRPr="00552C84" w14:paraId="10050DF2" w14:textId="77777777" w:rsidTr="00A259BD">
        <w:trPr>
          <w:cnfStyle w:val="100000000000" w:firstRow="1" w:lastRow="0" w:firstColumn="0" w:lastColumn="0" w:oddVBand="0" w:evenVBand="0" w:oddHBand="0" w:evenHBand="0" w:firstRowFirstColumn="0" w:firstRowLastColumn="0" w:lastRowFirstColumn="0" w:lastRowLastColumn="0"/>
          <w:trHeight w:val="1263"/>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316F60" w14:textId="473877B4" w:rsidR="004A43D0" w:rsidRPr="00F85C7B" w:rsidRDefault="004A43D0" w:rsidP="004A43D0">
            <w:pPr>
              <w:spacing w:before="0" w:after="0"/>
              <w:jc w:val="center"/>
              <w:rPr>
                <w:rStyle w:val="normaltextrun"/>
                <w:color w:val="000000" w:themeColor="text1"/>
              </w:rPr>
            </w:pPr>
            <w:r w:rsidRPr="00592D77">
              <w:rPr>
                <w:color w:val="000000" w:themeColor="text1"/>
              </w:rPr>
              <w:t>Getting Started</w:t>
            </w:r>
          </w:p>
        </w:tc>
        <w:tc>
          <w:tcPr>
            <w:tcW w:w="7938" w:type="dxa"/>
          </w:tcPr>
          <w:p w14:paraId="1D0065C0" w14:textId="3DB41A5F" w:rsidR="004A43D0" w:rsidRPr="00592D77" w:rsidRDefault="004A43D0" w:rsidP="00F01A99">
            <w:pPr>
              <w:pStyle w:val="ListParagraph"/>
              <w:numPr>
                <w:ilvl w:val="0"/>
                <w:numId w:val="20"/>
              </w:numPr>
              <w:ind w:left="316" w:hanging="316"/>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92D77">
              <w:rPr>
                <w:b w:val="0"/>
                <w:bCs w:val="0"/>
                <w:color w:val="000000" w:themeColor="text1"/>
              </w:rPr>
              <w:t xml:space="preserve">Social connections </w:t>
            </w:r>
            <w:r w:rsidR="005D6A74">
              <w:rPr>
                <w:b w:val="0"/>
                <w:bCs w:val="0"/>
                <w:color w:val="000000" w:themeColor="text1"/>
              </w:rPr>
              <w:t>benefits for mood, brain health &amp; quality of life.</w:t>
            </w:r>
          </w:p>
          <w:p w14:paraId="334C498C" w14:textId="6476B658" w:rsidR="004A43D0" w:rsidRPr="00592D77" w:rsidRDefault="004A43D0" w:rsidP="00F01A99">
            <w:pPr>
              <w:pStyle w:val="ListParagraph"/>
              <w:numPr>
                <w:ilvl w:val="0"/>
                <w:numId w:val="20"/>
              </w:numPr>
              <w:ind w:left="316" w:hanging="316"/>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592D77">
              <w:rPr>
                <w:b w:val="0"/>
                <w:bCs w:val="0"/>
                <w:color w:val="000000" w:themeColor="text1"/>
              </w:rPr>
              <w:t xml:space="preserve">Mary’s </w:t>
            </w:r>
            <w:r w:rsidR="005D6A74">
              <w:rPr>
                <w:b w:val="0"/>
                <w:bCs w:val="0"/>
                <w:color w:val="000000" w:themeColor="text1"/>
              </w:rPr>
              <w:t>personal story.</w:t>
            </w:r>
          </w:p>
          <w:p w14:paraId="0B351F79" w14:textId="084E655A" w:rsidR="004A43D0" w:rsidRPr="005D6A74" w:rsidRDefault="004A43D0" w:rsidP="005D6A74">
            <w:pPr>
              <w:pStyle w:val="ListParagraph"/>
              <w:numPr>
                <w:ilvl w:val="0"/>
                <w:numId w:val="20"/>
              </w:numPr>
              <w:ind w:left="316" w:hanging="316"/>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592D77">
              <w:rPr>
                <w:b w:val="0"/>
                <w:bCs w:val="0"/>
                <w:color w:val="000000" w:themeColor="text1"/>
              </w:rPr>
              <w:t>Suggestions for meeting people: talk to neighbours, use technology, join local events, or volunteer.</w:t>
            </w:r>
          </w:p>
        </w:tc>
      </w:tr>
      <w:tr w:rsidR="004A43D0" w:rsidRPr="00552C84" w14:paraId="01EE5852" w14:textId="77777777" w:rsidTr="00A259BD">
        <w:trPr>
          <w:trHeight w:val="3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CF4BE1A" w14:textId="5C550E61" w:rsidR="004A43D0" w:rsidRPr="00F85C7B" w:rsidRDefault="004A43D0" w:rsidP="004A43D0">
            <w:pPr>
              <w:spacing w:before="0" w:after="0"/>
              <w:jc w:val="center"/>
              <w:rPr>
                <w:rStyle w:val="normaltextrun"/>
                <w:color w:val="000000" w:themeColor="text1"/>
              </w:rPr>
            </w:pPr>
            <w:r w:rsidRPr="00592D77">
              <w:rPr>
                <w:color w:val="000000" w:themeColor="text1"/>
              </w:rPr>
              <w:t>Where to Meet Them?</w:t>
            </w:r>
          </w:p>
        </w:tc>
        <w:tc>
          <w:tcPr>
            <w:tcW w:w="7938" w:type="dxa"/>
          </w:tcPr>
          <w:p w14:paraId="06CFE419" w14:textId="0EE9D1EA" w:rsidR="004A43D0" w:rsidRPr="00592D77" w:rsidRDefault="005D6A74" w:rsidP="00F01A99">
            <w:pPr>
              <w:pStyle w:val="ListParagraph"/>
              <w:numPr>
                <w:ilvl w:val="0"/>
                <w:numId w:val="19"/>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Importance of friendships.</w:t>
            </w:r>
          </w:p>
          <w:p w14:paraId="706E5A43" w14:textId="5D00FDA5" w:rsidR="004A43D0" w:rsidRPr="00592D77" w:rsidRDefault="005D6A74" w:rsidP="00F01A99">
            <w:pPr>
              <w:pStyle w:val="ListParagraph"/>
              <w:numPr>
                <w:ilvl w:val="0"/>
                <w:numId w:val="19"/>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Using online tools (</w:t>
            </w:r>
            <w:proofErr w:type="spellStart"/>
            <w:r>
              <w:rPr>
                <w:color w:val="000000" w:themeColor="text1"/>
              </w:rPr>
              <w:t>SimplyConnect</w:t>
            </w:r>
            <w:proofErr w:type="spellEnd"/>
            <w:r w:rsidR="004A43D0" w:rsidRPr="00592D77">
              <w:rPr>
                <w:color w:val="000000" w:themeColor="text1"/>
              </w:rPr>
              <w:t>, Time2Volunteer, Live Well Hull).</w:t>
            </w:r>
          </w:p>
          <w:p w14:paraId="6AA61E89" w14:textId="1D1A5255" w:rsidR="004A43D0" w:rsidRPr="00E4427E" w:rsidRDefault="004A43D0" w:rsidP="00F01A99">
            <w:pPr>
              <w:pStyle w:val="ListParagraph"/>
              <w:numPr>
                <w:ilvl w:val="0"/>
                <w:numId w:val="19"/>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592D77">
              <w:rPr>
                <w:color w:val="000000" w:themeColor="text1"/>
              </w:rPr>
              <w:t>How to use WhatsApp voice messages to stay in touch with loved ones.</w:t>
            </w:r>
          </w:p>
        </w:tc>
      </w:tr>
      <w:tr w:rsidR="004A43D0" w:rsidRPr="00552C84" w14:paraId="25EA572D" w14:textId="77777777" w:rsidTr="00A259BD">
        <w:trPr>
          <w:trHeight w:val="3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FBF0081" w14:textId="46157ED9" w:rsidR="004A43D0" w:rsidRPr="00F85C7B" w:rsidRDefault="004A43D0" w:rsidP="004A43D0">
            <w:pPr>
              <w:spacing w:before="0" w:after="0"/>
              <w:jc w:val="center"/>
              <w:rPr>
                <w:rStyle w:val="normaltextrun"/>
                <w:color w:val="000000" w:themeColor="text1"/>
              </w:rPr>
            </w:pPr>
            <w:r w:rsidRPr="00592D77">
              <w:rPr>
                <w:color w:val="000000" w:themeColor="text1"/>
              </w:rPr>
              <w:t>Doing Things with Others</w:t>
            </w:r>
          </w:p>
        </w:tc>
        <w:tc>
          <w:tcPr>
            <w:tcW w:w="7938" w:type="dxa"/>
          </w:tcPr>
          <w:p w14:paraId="552C3C12" w14:textId="44324EE7" w:rsidR="004A43D0" w:rsidRPr="00592D77" w:rsidRDefault="00E30DCB" w:rsidP="00F01A99">
            <w:pPr>
              <w:pStyle w:val="ListParagraph"/>
              <w:numPr>
                <w:ilvl w:val="0"/>
                <w:numId w:val="18"/>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w:t>
            </w:r>
            <w:r w:rsidR="004A43D0" w:rsidRPr="00592D77">
              <w:rPr>
                <w:color w:val="000000" w:themeColor="text1"/>
              </w:rPr>
              <w:t>ocal activities</w:t>
            </w:r>
            <w:r>
              <w:rPr>
                <w:color w:val="000000" w:themeColor="text1"/>
              </w:rPr>
              <w:t xml:space="preserve"> (</w:t>
            </w:r>
            <w:r w:rsidR="004A43D0" w:rsidRPr="00592D77">
              <w:rPr>
                <w:color w:val="000000" w:themeColor="text1"/>
              </w:rPr>
              <w:t>book clubs, walking groups, and community events</w:t>
            </w:r>
            <w:r>
              <w:rPr>
                <w:color w:val="000000" w:themeColor="text1"/>
              </w:rPr>
              <w:t>).</w:t>
            </w:r>
          </w:p>
          <w:p w14:paraId="1D096BB6" w14:textId="7E1E6793" w:rsidR="004A43D0" w:rsidRPr="00592D77" w:rsidRDefault="00E30DCB" w:rsidP="00F01A99">
            <w:pPr>
              <w:pStyle w:val="ListParagraph"/>
              <w:numPr>
                <w:ilvl w:val="0"/>
                <w:numId w:val="18"/>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Small interactions (e.g., saying hello) build networks.</w:t>
            </w:r>
          </w:p>
          <w:p w14:paraId="3B1814FF" w14:textId="5E860132" w:rsidR="004A43D0" w:rsidRPr="00E95634" w:rsidRDefault="004A43D0" w:rsidP="00F01A99">
            <w:pPr>
              <w:pStyle w:val="ListParagraph"/>
              <w:numPr>
                <w:ilvl w:val="0"/>
                <w:numId w:val="18"/>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592D77">
              <w:rPr>
                <w:color w:val="000000" w:themeColor="text1"/>
              </w:rPr>
              <w:t xml:space="preserve">Social connections </w:t>
            </w:r>
            <w:r w:rsidR="00E30DCB">
              <w:rPr>
                <w:color w:val="000000" w:themeColor="text1"/>
              </w:rPr>
              <w:t xml:space="preserve">improve </w:t>
            </w:r>
            <w:r w:rsidR="00C34C5C">
              <w:rPr>
                <w:color w:val="000000" w:themeColor="text1"/>
              </w:rPr>
              <w:t>health and brain sharpness.</w:t>
            </w:r>
          </w:p>
        </w:tc>
      </w:tr>
      <w:tr w:rsidR="004A43D0" w:rsidRPr="00552C84" w14:paraId="077EA596" w14:textId="77777777" w:rsidTr="00A259BD">
        <w:trPr>
          <w:trHeight w:val="3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A1F1957" w14:textId="41B01BFB" w:rsidR="004A43D0" w:rsidRPr="00F85C7B" w:rsidRDefault="004A43D0" w:rsidP="004A43D0">
            <w:pPr>
              <w:spacing w:before="0" w:after="0"/>
              <w:jc w:val="center"/>
              <w:rPr>
                <w:rStyle w:val="normaltextrun"/>
                <w:color w:val="000000" w:themeColor="text1"/>
              </w:rPr>
            </w:pPr>
            <w:r w:rsidRPr="00592D77">
              <w:rPr>
                <w:color w:val="000000" w:themeColor="text1"/>
              </w:rPr>
              <w:t>John's Story</w:t>
            </w:r>
          </w:p>
        </w:tc>
        <w:tc>
          <w:tcPr>
            <w:tcW w:w="7938" w:type="dxa"/>
          </w:tcPr>
          <w:p w14:paraId="5C97AD85" w14:textId="7CF5161B" w:rsidR="004A43D0" w:rsidRPr="00592D77" w:rsidRDefault="004A43D0" w:rsidP="00F01A99">
            <w:pPr>
              <w:pStyle w:val="ListParagraph"/>
              <w:numPr>
                <w:ilvl w:val="0"/>
                <w:numId w:val="17"/>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sidRPr="00592D77">
              <w:rPr>
                <w:color w:val="000000" w:themeColor="text1"/>
              </w:rPr>
              <w:t xml:space="preserve">John’s story: </w:t>
            </w:r>
            <w:r w:rsidR="006C3AC2">
              <w:rPr>
                <w:color w:val="000000" w:themeColor="text1"/>
              </w:rPr>
              <w:t>From isolation to making friends through ENHANCE.</w:t>
            </w:r>
          </w:p>
          <w:p w14:paraId="75097948" w14:textId="685B9018" w:rsidR="004A43D0" w:rsidRPr="00677FD8" w:rsidRDefault="006C3AC2" w:rsidP="00F01A99">
            <w:pPr>
              <w:pStyle w:val="ListParagraph"/>
              <w:numPr>
                <w:ilvl w:val="0"/>
                <w:numId w:val="17"/>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color w:val="000000" w:themeColor="text1"/>
              </w:rPr>
              <w:t xml:space="preserve">Resources like </w:t>
            </w:r>
            <w:proofErr w:type="spellStart"/>
            <w:r>
              <w:rPr>
                <w:color w:val="000000" w:themeColor="text1"/>
              </w:rPr>
              <w:t>SimplyConnect</w:t>
            </w:r>
            <w:proofErr w:type="spellEnd"/>
            <w:r>
              <w:rPr>
                <w:color w:val="000000" w:themeColor="text1"/>
              </w:rPr>
              <w:t xml:space="preserve"> for finding local activities.</w:t>
            </w:r>
          </w:p>
        </w:tc>
      </w:tr>
      <w:tr w:rsidR="004A43D0" w:rsidRPr="00552C84" w14:paraId="4F6D9FC1" w14:textId="77777777" w:rsidTr="00A259BD">
        <w:trPr>
          <w:trHeight w:val="3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0A32AA9" w14:textId="1C2E3B29" w:rsidR="004A43D0" w:rsidRPr="00F85C7B" w:rsidRDefault="004A43D0" w:rsidP="004A43D0">
            <w:pPr>
              <w:spacing w:before="0" w:after="0"/>
              <w:jc w:val="center"/>
              <w:rPr>
                <w:rStyle w:val="normaltextrun"/>
                <w:color w:val="000000" w:themeColor="text1"/>
              </w:rPr>
            </w:pPr>
            <w:r w:rsidRPr="00592D77">
              <w:rPr>
                <w:color w:val="000000" w:themeColor="text1"/>
              </w:rPr>
              <w:t>Health Benefits</w:t>
            </w:r>
          </w:p>
        </w:tc>
        <w:tc>
          <w:tcPr>
            <w:tcW w:w="7938" w:type="dxa"/>
          </w:tcPr>
          <w:p w14:paraId="3B70A30D" w14:textId="5553F0F7" w:rsidR="004A43D0" w:rsidRPr="00592D77" w:rsidRDefault="004A43D0" w:rsidP="00F01A99">
            <w:pPr>
              <w:pStyle w:val="ListParagraph"/>
              <w:numPr>
                <w:ilvl w:val="0"/>
                <w:numId w:val="16"/>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sidRPr="00592D77">
              <w:rPr>
                <w:color w:val="000000" w:themeColor="text1"/>
              </w:rPr>
              <w:t xml:space="preserve">Social connections </w:t>
            </w:r>
            <w:r w:rsidR="002D17CA">
              <w:rPr>
                <w:color w:val="000000" w:themeColor="text1"/>
              </w:rPr>
              <w:t>reduce cognitive decline risk and support brain health.</w:t>
            </w:r>
          </w:p>
          <w:p w14:paraId="1C67A690" w14:textId="53C5BE05" w:rsidR="004A43D0" w:rsidRPr="00552C84" w:rsidRDefault="002D17CA" w:rsidP="00F01A99">
            <w:pPr>
              <w:pStyle w:val="ListParagraph"/>
              <w:numPr>
                <w:ilvl w:val="0"/>
                <w:numId w:val="16"/>
              </w:numPr>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Pr>
                <w:color w:val="000000" w:themeColor="text1"/>
              </w:rPr>
              <w:t>Quality relationships are essential for mental well-being</w:t>
            </w:r>
            <w:r w:rsidR="0037098F">
              <w:rPr>
                <w:color w:val="000000" w:themeColor="text1"/>
              </w:rPr>
              <w:t>.</w:t>
            </w:r>
          </w:p>
        </w:tc>
      </w:tr>
      <w:tr w:rsidR="004A43D0" w:rsidRPr="00552C84" w14:paraId="62EB9FF2" w14:textId="77777777" w:rsidTr="00A259BD">
        <w:trPr>
          <w:trHeight w:val="946"/>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B969DDC" w14:textId="33477202" w:rsidR="004A43D0" w:rsidRPr="00F85C7B" w:rsidRDefault="004A43D0" w:rsidP="004A43D0">
            <w:pPr>
              <w:jc w:val="center"/>
              <w:rPr>
                <w:rStyle w:val="normaltextrun"/>
                <w:color w:val="000000" w:themeColor="text1"/>
              </w:rPr>
            </w:pPr>
            <w:r w:rsidRPr="00592D77">
              <w:rPr>
                <w:color w:val="000000" w:themeColor="text1"/>
              </w:rPr>
              <w:t>What to Do Next?</w:t>
            </w:r>
          </w:p>
        </w:tc>
        <w:tc>
          <w:tcPr>
            <w:tcW w:w="7938" w:type="dxa"/>
          </w:tcPr>
          <w:p w14:paraId="0BCAAD5A" w14:textId="7CC75BB7" w:rsidR="004A43D0" w:rsidRPr="00592D77" w:rsidRDefault="00A1441F"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Support from organisations (Age UK, The Silver Line). Faith groups and community centres for events.</w:t>
            </w:r>
          </w:p>
          <w:p w14:paraId="1C32C63C" w14:textId="1CD3A619" w:rsidR="004A43D0" w:rsidRPr="0089560C" w:rsidRDefault="00A1441F" w:rsidP="00F01A99">
            <w:pPr>
              <w:pStyle w:val="ListParagraph"/>
              <w:numPr>
                <w:ilvl w:val="0"/>
                <w:numId w:val="15"/>
              </w:numPr>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Pr>
                <w:color w:val="000000" w:themeColor="text1"/>
              </w:rPr>
              <w:t>Asking for help is key to staying connected.</w:t>
            </w:r>
          </w:p>
        </w:tc>
      </w:tr>
    </w:tbl>
    <w:p w14:paraId="091F01DB" w14:textId="07167A44" w:rsidR="00393D82" w:rsidRDefault="00FD447D" w:rsidP="00393D82">
      <w:pPr>
        <w:spacing w:before="0" w:after="160"/>
        <w:rPr>
          <w:rFonts w:eastAsiaTheme="majorEastAsia" w:cstheme="majorBidi"/>
          <w:b/>
          <w:bCs/>
          <w:color w:val="0B769F" w:themeColor="accent4" w:themeShade="BF"/>
          <w:sz w:val="40"/>
          <w:szCs w:val="40"/>
        </w:rPr>
      </w:pPr>
      <w:r w:rsidRPr="00FD447D">
        <w:rPr>
          <w:noProof/>
          <w:color w:val="000000" w:themeColor="text1"/>
        </w:rPr>
        <w:drawing>
          <wp:anchor distT="0" distB="0" distL="114300" distR="114300" simplePos="0" relativeHeight="251658439" behindDoc="1" locked="0" layoutInCell="1" allowOverlap="1" wp14:anchorId="1955A6A2" wp14:editId="2540E2A6">
            <wp:simplePos x="0" y="0"/>
            <wp:positionH relativeFrom="margin">
              <wp:align>right</wp:align>
            </wp:positionH>
            <wp:positionV relativeFrom="paragraph">
              <wp:posOffset>3996164</wp:posOffset>
            </wp:positionV>
            <wp:extent cx="1295400" cy="1295400"/>
            <wp:effectExtent l="0" t="0" r="0" b="0"/>
            <wp:wrapNone/>
            <wp:docPr id="965466076" name="Picture 1" descr="A couple of pink and yellow coffee cups with speec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66076" name="Picture 1" descr="A couple of pink and yellow coffee cups with speech bubbles&#10;&#10;Description automatically generated"/>
                    <pic:cNvPicPr/>
                  </pic:nvPicPr>
                  <pic:blipFill>
                    <a:blip r:embed="rId163" cstate="print">
                      <a:alphaModFix amt="20000"/>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14:sizeRelH relativeFrom="margin">
              <wp14:pctWidth>0</wp14:pctWidth>
            </wp14:sizeRelH>
            <wp14:sizeRelV relativeFrom="margin">
              <wp14:pctHeight>0</wp14:pctHeight>
            </wp14:sizeRelV>
          </wp:anchor>
        </w:drawing>
      </w:r>
      <w:r w:rsidR="00393D82">
        <w:rPr>
          <w:b/>
          <w:bCs/>
          <w:color w:val="0B769F" w:themeColor="accent4" w:themeShade="BF"/>
        </w:rPr>
        <w:br w:type="page"/>
      </w:r>
    </w:p>
    <w:bookmarkStart w:id="188" w:name="_Toc213939664"/>
    <w:p w14:paraId="0596D9CC" w14:textId="3E0BC0DA" w:rsidR="00393D82" w:rsidRPr="00E123C3" w:rsidRDefault="00393D82" w:rsidP="00393D82">
      <w:pPr>
        <w:pStyle w:val="Heading1"/>
        <w:rPr>
          <w:rFonts w:asciiTheme="minorHAnsi" w:hAnsiTheme="minorHAnsi"/>
          <w:b/>
          <w:bCs/>
          <w:color w:val="0B769F" w:themeColor="accent4" w:themeShade="BF"/>
        </w:rPr>
      </w:pPr>
      <w:r w:rsidRPr="00A32704">
        <w:rPr>
          <w:rFonts w:asciiTheme="minorHAnsi" w:hAnsiTheme="minorHAnsi"/>
          <w:b/>
          <w:bCs/>
          <w:noProof/>
          <w:color w:val="0F9ED5" w:themeColor="accent4"/>
        </w:rPr>
        <w:lastRenderedPageBreak/>
        <mc:AlternateContent>
          <mc:Choice Requires="wps">
            <w:drawing>
              <wp:anchor distT="0" distB="0" distL="114300" distR="114300" simplePos="0" relativeHeight="251658412" behindDoc="0" locked="0" layoutInCell="1" allowOverlap="1" wp14:anchorId="63AFBA59" wp14:editId="64FDFD89">
                <wp:simplePos x="0" y="0"/>
                <wp:positionH relativeFrom="column">
                  <wp:posOffset>0</wp:posOffset>
                </wp:positionH>
                <wp:positionV relativeFrom="paragraph">
                  <wp:posOffset>336127</wp:posOffset>
                </wp:positionV>
                <wp:extent cx="5924550" cy="7620"/>
                <wp:effectExtent l="19050" t="19050" r="19050" b="30480"/>
                <wp:wrapNone/>
                <wp:docPr id="1016043277" name="Straight Connector 110"/>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B260403">
              <v:line id="Straight Connector 110" style="position:absolute;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0,26.45pt" to="466.5pt,27.05pt" w14:anchorId="19DD9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">
                <v:stroke joinstyle="miter"/>
              </v:line>
            </w:pict>
          </mc:Fallback>
        </mc:AlternateContent>
      </w:r>
      <w:r w:rsidR="00C552DA">
        <w:rPr>
          <w:rFonts w:asciiTheme="minorHAnsi" w:hAnsiTheme="minorHAnsi"/>
          <w:b/>
          <w:bCs/>
          <w:color w:val="0B769F" w:themeColor="accent4" w:themeShade="BF"/>
        </w:rPr>
        <w:t>Meeting People</w:t>
      </w:r>
      <w:r w:rsidRPr="00E123C3">
        <w:rPr>
          <w:rFonts w:asciiTheme="minorHAnsi" w:hAnsiTheme="minorHAnsi"/>
          <w:b/>
          <w:bCs/>
          <w:color w:val="0B769F" w:themeColor="accent4" w:themeShade="BF"/>
        </w:rPr>
        <w:t>: Session 1 (30-60 minutes)</w:t>
      </w:r>
      <w:bookmarkEnd w:id="188"/>
    </w:p>
    <w:p w14:paraId="072E132C" w14:textId="33F487FB" w:rsidR="00393D82" w:rsidRPr="009C16CA" w:rsidRDefault="00393D82" w:rsidP="00393D82">
      <w:pPr>
        <w:spacing w:line="288" w:lineRule="auto"/>
        <w:rPr>
          <w:b/>
          <w:bCs/>
          <w:color w:val="000000" w:themeColor="text1"/>
        </w:rPr>
      </w:pPr>
      <w:r w:rsidRPr="009C16CA">
        <w:rPr>
          <w:rFonts w:ascii="Apple Color Emoji" w:hAnsi="Apple Color Emoji" w:cs="Apple Color Emoji"/>
          <w:b/>
          <w:bCs/>
          <w:color w:val="auto"/>
          <w:sz w:val="32"/>
          <w:szCs w:val="32"/>
        </w:rPr>
        <w:t>🧠</w:t>
      </w:r>
      <w:r w:rsidRPr="009C16CA">
        <w:rPr>
          <w:b/>
          <w:bCs/>
          <w:color w:val="000000" w:themeColor="text1"/>
        </w:rPr>
        <w:t xml:space="preserve"> </w:t>
      </w:r>
      <w:r>
        <w:rPr>
          <w:b/>
          <w:bCs/>
          <w:color w:val="000000" w:themeColor="text1"/>
        </w:rPr>
        <w:t xml:space="preserve">Meeting Preparation: </w:t>
      </w:r>
      <w:r w:rsidRPr="00973E74">
        <w:rPr>
          <w:color w:val="000000" w:themeColor="text1"/>
        </w:rPr>
        <w:t xml:space="preserve">Read the </w:t>
      </w:r>
      <w:r w:rsidR="00DB047B">
        <w:rPr>
          <w:b/>
          <w:bCs/>
          <w:color w:val="000000" w:themeColor="text1"/>
        </w:rPr>
        <w:t>Participant</w:t>
      </w:r>
      <w:r w:rsidRPr="00973E74">
        <w:rPr>
          <w:b/>
          <w:bCs/>
          <w:color w:val="000000" w:themeColor="text1"/>
        </w:rPr>
        <w:t xml:space="preserve"> activity report that the ENHANCE core team will send you.</w:t>
      </w:r>
      <w:r w:rsidRPr="009C16CA">
        <w:rPr>
          <w:b/>
          <w:bCs/>
          <w:color w:val="000000" w:themeColor="text1"/>
        </w:rPr>
        <w:t xml:space="preserve"> </w:t>
      </w:r>
      <w:r>
        <w:rPr>
          <w:color w:val="000000" w:themeColor="text1"/>
        </w:rPr>
        <w:t xml:space="preserve">In many cases the </w:t>
      </w:r>
      <w:r w:rsidR="00DB047B">
        <w:rPr>
          <w:color w:val="000000" w:themeColor="text1"/>
        </w:rPr>
        <w:t>Participant</w:t>
      </w:r>
      <w:r>
        <w:rPr>
          <w:color w:val="000000" w:themeColor="text1"/>
        </w:rPr>
        <w:t xml:space="preserve">s will not have recorded readings, that’s OK. </w:t>
      </w:r>
    </w:p>
    <w:p w14:paraId="0DA22AF8" w14:textId="253A0437" w:rsidR="00393D82" w:rsidRPr="008649D9" w:rsidRDefault="00393D82" w:rsidP="00DE0727">
      <w:pPr>
        <w:pStyle w:val="Heading2"/>
        <w:numPr>
          <w:ilvl w:val="1"/>
          <w:numId w:val="81"/>
        </w:numPr>
        <w:rPr>
          <w:rFonts w:asciiTheme="minorHAnsi" w:hAnsiTheme="minorHAnsi"/>
          <w:b/>
          <w:bCs/>
          <w:color w:val="D17406"/>
          <w:u w:val="single"/>
        </w:rPr>
      </w:pPr>
      <w:bookmarkStart w:id="189" w:name="_Toc213939665"/>
      <w:r>
        <w:rPr>
          <w:rFonts w:asciiTheme="minorHAnsi" w:hAnsiTheme="minorHAnsi"/>
          <w:b/>
          <w:bCs/>
          <w:color w:val="D17406"/>
          <w:u w:val="single"/>
        </w:rPr>
        <w:t>Check-In &amp; Review (10-15 minutes)</w:t>
      </w:r>
      <w:bookmarkEnd w:id="189"/>
    </w:p>
    <w:p w14:paraId="21573779" w14:textId="06E98404" w:rsidR="00393D82" w:rsidRPr="00CD26A4" w:rsidRDefault="00DB047B" w:rsidP="00393D82">
      <w:pPr>
        <w:spacing w:line="288" w:lineRule="auto"/>
        <w:rPr>
          <w:i/>
          <w:iCs/>
          <w:color w:val="000000" w:themeColor="text1"/>
        </w:rPr>
      </w:pPr>
      <w:r>
        <w:rPr>
          <w:b/>
          <w:bCs/>
          <w:color w:val="000000" w:themeColor="text1"/>
        </w:rPr>
        <w:t>Participant</w:t>
      </w:r>
      <w:r w:rsidR="00393D82" w:rsidRPr="00F86372">
        <w:rPr>
          <w:b/>
          <w:bCs/>
          <w:color w:val="000000" w:themeColor="text1"/>
        </w:rPr>
        <w:t xml:space="preserve"> </w:t>
      </w:r>
      <w:r w:rsidR="00393D82">
        <w:rPr>
          <w:b/>
          <w:bCs/>
          <w:color w:val="000000" w:themeColor="text1"/>
        </w:rPr>
        <w:t>has been asked in a</w:t>
      </w:r>
      <w:r w:rsidR="00393D82" w:rsidRPr="00F86372">
        <w:rPr>
          <w:b/>
          <w:bCs/>
          <w:color w:val="000000" w:themeColor="text1"/>
        </w:rPr>
        <w:t>pp</w:t>
      </w:r>
      <w:r w:rsidR="00393D82">
        <w:rPr>
          <w:i/>
          <w:iCs/>
          <w:color w:val="000000" w:themeColor="text1"/>
        </w:rPr>
        <w:t xml:space="preserve">: </w:t>
      </w:r>
      <w:r w:rsidR="00393D82" w:rsidRPr="00CD26A4">
        <w:rPr>
          <w:i/>
          <w:iCs/>
          <w:color w:val="000000" w:themeColor="text1"/>
        </w:rPr>
        <w:t>“</w:t>
      </w:r>
      <w:r w:rsidR="00B160BF">
        <w:rPr>
          <w:i/>
          <w:iCs/>
          <w:color w:val="000000" w:themeColor="text1"/>
        </w:rPr>
        <w:t>In the last week, how often did you chat to or do something enjoyable with friends or family (0-7 days)?”</w:t>
      </w:r>
      <w:r w:rsidR="00393D82" w:rsidRPr="00A16101">
        <w:rPr>
          <w:noProof/>
          <w14:ligatures w14:val="standardContextual"/>
        </w:rPr>
        <w:t xml:space="preserve"> </w:t>
      </w:r>
    </w:p>
    <w:p w14:paraId="29F7EC75" w14:textId="1EF4327D" w:rsidR="00393D82" w:rsidRDefault="00393D82" w:rsidP="00F01A99">
      <w:pPr>
        <w:pStyle w:val="ListParagraph"/>
        <w:numPr>
          <w:ilvl w:val="0"/>
          <w:numId w:val="29"/>
        </w:numPr>
        <w:spacing w:line="288" w:lineRule="auto"/>
        <w:ind w:left="360"/>
        <w:rPr>
          <w:color w:val="000000" w:themeColor="text1"/>
        </w:rPr>
      </w:pPr>
      <w:r w:rsidRPr="000E28F8">
        <w:rPr>
          <w:rFonts w:ascii="Apple Color Emoji" w:hAnsi="Apple Color Emoji" w:cs="Apple Color Emoji"/>
          <w:color w:val="00B050"/>
        </w:rPr>
        <w:t>✔️</w:t>
      </w:r>
      <w:r w:rsidRPr="000E28F8">
        <w:rPr>
          <w:rFonts w:ascii="Segoe UI Emoji" w:hAnsi="Segoe UI Emoji" w:cs="Segoe UI Emoji"/>
          <w:color w:val="00B050"/>
        </w:rPr>
        <w:t xml:space="preserve"> </w:t>
      </w:r>
      <w:r w:rsidR="00CD523E">
        <w:rPr>
          <w:b/>
          <w:bCs/>
          <w:color w:val="000000" w:themeColor="text1"/>
        </w:rPr>
        <w:t>If the</w:t>
      </w:r>
      <w:r>
        <w:rPr>
          <w:b/>
          <w:color w:val="000000" w:themeColor="text1"/>
        </w:rPr>
        <w:t xml:space="preserve"> </w:t>
      </w:r>
      <w:r w:rsidR="00DB047B">
        <w:rPr>
          <w:b/>
          <w:bCs/>
          <w:color w:val="000000" w:themeColor="text1"/>
        </w:rPr>
        <w:t>Participant</w:t>
      </w:r>
      <w:r w:rsidRPr="000E28F8">
        <w:rPr>
          <w:b/>
          <w:bCs/>
          <w:color w:val="000000" w:themeColor="text1"/>
        </w:rPr>
        <w:t xml:space="preserve"> has </w:t>
      </w:r>
      <w:r>
        <w:rPr>
          <w:b/>
          <w:bCs/>
          <w:color w:val="000000" w:themeColor="text1"/>
        </w:rPr>
        <w:t xml:space="preserve">shared their </w:t>
      </w:r>
      <w:r w:rsidR="00B160BF">
        <w:rPr>
          <w:b/>
          <w:bCs/>
          <w:color w:val="000000" w:themeColor="text1"/>
        </w:rPr>
        <w:t>social contact/has joined the WhatsApp group</w:t>
      </w:r>
      <w:r>
        <w:rPr>
          <w:b/>
          <w:bCs/>
          <w:color w:val="000000" w:themeColor="text1"/>
        </w:rPr>
        <w:t>:</w:t>
      </w:r>
      <w:r w:rsidRPr="000E28F8">
        <w:rPr>
          <w:color w:val="000000" w:themeColor="text1"/>
        </w:rPr>
        <w:t xml:space="preserve"> </w:t>
      </w:r>
      <w:r w:rsidR="00B160BF">
        <w:rPr>
          <w:color w:val="000000" w:themeColor="text1"/>
        </w:rPr>
        <w:t xml:space="preserve">Discuss what they did and how they felt; </w:t>
      </w:r>
      <w:r w:rsidR="006D159A">
        <w:rPr>
          <w:color w:val="000000" w:themeColor="text1"/>
        </w:rPr>
        <w:t>encourage them to introduce themsel</w:t>
      </w:r>
      <w:r w:rsidR="00866D17">
        <w:rPr>
          <w:color w:val="000000" w:themeColor="text1"/>
        </w:rPr>
        <w:t>f</w:t>
      </w:r>
      <w:r w:rsidR="006D159A">
        <w:rPr>
          <w:color w:val="000000" w:themeColor="text1"/>
        </w:rPr>
        <w:t>, start conversations and share interests or social events ideas.</w:t>
      </w:r>
    </w:p>
    <w:p w14:paraId="273713A1" w14:textId="052EC662" w:rsidR="00393D82" w:rsidRDefault="00393D82" w:rsidP="00F01A99">
      <w:pPr>
        <w:pStyle w:val="ListParagraph"/>
        <w:numPr>
          <w:ilvl w:val="0"/>
          <w:numId w:val="29"/>
        </w:numPr>
        <w:spacing w:line="288" w:lineRule="auto"/>
        <w:ind w:left="360"/>
        <w:rPr>
          <w:color w:val="000000" w:themeColor="text1"/>
        </w:rPr>
      </w:pPr>
      <w:r w:rsidRPr="00DC0245">
        <w:rPr>
          <w:rFonts w:ascii="Apple Color Emoji" w:hAnsi="Apple Color Emoji" w:cs="Apple Color Emoji"/>
          <w:color w:val="FF0000"/>
        </w:rPr>
        <w:t>❌</w:t>
      </w:r>
      <w:r>
        <w:rPr>
          <w:rFonts w:ascii="Segoe UI Emoji" w:hAnsi="Segoe UI Emoji" w:cs="Segoe UI Emoji"/>
          <w:color w:val="FF0000"/>
        </w:rPr>
        <w:t xml:space="preserve"> </w:t>
      </w:r>
      <w:r w:rsidR="00CD523E">
        <w:rPr>
          <w:b/>
          <w:bCs/>
          <w:color w:val="000000" w:themeColor="text1"/>
        </w:rPr>
        <w:t>If the</w:t>
      </w:r>
      <w:r>
        <w:rPr>
          <w:b/>
          <w:color w:val="000000" w:themeColor="text1"/>
        </w:rPr>
        <w:t xml:space="preserve"> </w:t>
      </w:r>
      <w:r w:rsidR="00DB047B">
        <w:rPr>
          <w:b/>
          <w:bCs/>
          <w:color w:val="000000" w:themeColor="text1"/>
        </w:rPr>
        <w:t>Participant</w:t>
      </w:r>
      <w:r>
        <w:rPr>
          <w:b/>
          <w:bCs/>
          <w:color w:val="000000" w:themeColor="text1"/>
        </w:rPr>
        <w:t xml:space="preserve"> hasn’t shared their result yet: </w:t>
      </w:r>
      <w:r>
        <w:rPr>
          <w:color w:val="000000" w:themeColor="text1"/>
        </w:rPr>
        <w:t>Encourage them to do so and troubleshoot any difficulties.</w:t>
      </w:r>
    </w:p>
    <w:p w14:paraId="06F8DA23" w14:textId="1060E9C8" w:rsidR="00393D82" w:rsidRPr="0075726C" w:rsidRDefault="00393D82" w:rsidP="00DE0727">
      <w:pPr>
        <w:pStyle w:val="Heading2"/>
        <w:numPr>
          <w:ilvl w:val="1"/>
          <w:numId w:val="81"/>
        </w:numPr>
        <w:spacing w:before="0" w:after="0"/>
        <w:rPr>
          <w:rFonts w:asciiTheme="minorHAnsi" w:hAnsiTheme="minorHAnsi"/>
          <w:b/>
          <w:bCs/>
          <w:color w:val="D17406"/>
          <w:sz w:val="28"/>
          <w:szCs w:val="28"/>
          <w:u w:val="single"/>
        </w:rPr>
      </w:pPr>
      <w:bookmarkStart w:id="190" w:name="_Toc213939666"/>
      <w:r w:rsidRPr="0075726C">
        <w:rPr>
          <w:rFonts w:asciiTheme="minorHAnsi" w:hAnsiTheme="minorHAnsi"/>
          <w:b/>
          <w:bCs/>
          <w:color w:val="D17406"/>
          <w:u w:val="single"/>
        </w:rPr>
        <w:t xml:space="preserve">Discussion </w:t>
      </w:r>
      <w:r>
        <w:rPr>
          <w:rFonts w:asciiTheme="minorHAnsi" w:hAnsiTheme="minorHAnsi"/>
          <w:b/>
          <w:bCs/>
          <w:color w:val="D17406"/>
          <w:u w:val="single"/>
        </w:rPr>
        <w:t xml:space="preserve">on </w:t>
      </w:r>
      <w:r w:rsidR="009A3373">
        <w:rPr>
          <w:rFonts w:asciiTheme="minorHAnsi" w:hAnsiTheme="minorHAnsi"/>
          <w:b/>
          <w:bCs/>
          <w:color w:val="D17406"/>
          <w:u w:val="single"/>
        </w:rPr>
        <w:t>Meeting People</w:t>
      </w:r>
      <w:ins w:id="191" w:author="Leckstein, Carl" w:date="2024-10-07T13:44:00Z">
        <w:r w:rsidRPr="0075726C">
          <w:rPr>
            <w:rFonts w:asciiTheme="minorHAnsi" w:hAnsiTheme="minorHAnsi"/>
            <w:b/>
            <w:bCs/>
            <w:color w:val="D17406"/>
            <w:u w:val="single"/>
          </w:rPr>
          <w:t xml:space="preserve"> </w:t>
        </w:r>
      </w:ins>
      <w:r w:rsidRPr="0075726C">
        <w:rPr>
          <w:rFonts w:asciiTheme="minorHAnsi" w:hAnsiTheme="minorHAnsi"/>
          <w:b/>
          <w:bCs/>
          <w:color w:val="D17406"/>
          <w:sz w:val="28"/>
          <w:szCs w:val="28"/>
          <w:u w:val="single"/>
        </w:rPr>
        <w:t>(20 minutes)</w:t>
      </w:r>
      <w:bookmarkEnd w:id="190"/>
    </w:p>
    <w:p w14:paraId="13D5319B" w14:textId="61607CB9" w:rsidR="00393D82" w:rsidRPr="00A32704" w:rsidRDefault="00393D82" w:rsidP="00393D82">
      <w:pPr>
        <w:pStyle w:val="paragraph"/>
        <w:spacing w:before="0" w:beforeAutospacing="0" w:after="0" w:afterAutospacing="0"/>
        <w:rPr>
          <w:rStyle w:val="eop"/>
          <w:rFonts w:asciiTheme="minorHAnsi" w:hAnsiTheme="minorHAnsi" w:cs="Calibri"/>
          <w:color w:val="0B769F" w:themeColor="accent4" w:themeShade="BF"/>
          <w:sz w:val="22"/>
          <w:szCs w:val="22"/>
        </w:rPr>
      </w:pPr>
      <w:r w:rsidRPr="00A6468F">
        <w:rPr>
          <w:rFonts w:ascii="Apple Color Emoji" w:hAnsi="Apple Color Emoji" w:cs="Apple Color Emoji"/>
          <w:sz w:val="28"/>
          <w:szCs w:val="28"/>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Open Conversation</w:t>
      </w:r>
      <w:r>
        <w:rPr>
          <w:rStyle w:val="SubtleEmphasis"/>
          <w:rFonts w:asciiTheme="minorHAnsi" w:hAnsiTheme="minorHAnsi"/>
          <w:color w:val="0B769F" w:themeColor="accent4" w:themeShade="BF"/>
        </w:rPr>
        <w:t xml:space="preserve"> about Understanding of </w:t>
      </w:r>
      <w:r w:rsidR="00FE5CB8">
        <w:rPr>
          <w:rStyle w:val="SubtleEmphasis"/>
          <w:rFonts w:asciiTheme="minorHAnsi" w:hAnsiTheme="minorHAnsi"/>
          <w:color w:val="0B769F" w:themeColor="accent4" w:themeShade="BF"/>
        </w:rPr>
        <w:t>Social Connections</w:t>
      </w:r>
      <w:r>
        <w:rPr>
          <w:rStyle w:val="SubtleEmphasis"/>
          <w:rFonts w:asciiTheme="minorHAnsi" w:hAnsiTheme="minorHAnsi"/>
          <w:color w:val="0B769F" w:themeColor="accent4" w:themeShade="BF"/>
        </w:rPr>
        <w:t>:</w:t>
      </w:r>
    </w:p>
    <w:p w14:paraId="74DCC652" w14:textId="6E0CF8AB" w:rsidR="00393D82" w:rsidRDefault="00393D82" w:rsidP="00F01A99">
      <w:pPr>
        <w:pStyle w:val="ListParagraph"/>
        <w:numPr>
          <w:ilvl w:val="1"/>
          <w:numId w:val="23"/>
        </w:numPr>
        <w:spacing w:line="288" w:lineRule="auto"/>
        <w:rPr>
          <w:color w:val="auto"/>
        </w:rPr>
      </w:pPr>
      <w:r>
        <w:rPr>
          <w:color w:val="000000" w:themeColor="text1"/>
        </w:rPr>
        <w:t xml:space="preserve">Discuss Week 1 video (watch it with them if they haven’t). </w:t>
      </w:r>
      <w:r w:rsidRPr="003E0DEE">
        <w:rPr>
          <w:color w:val="000000" w:themeColor="text1"/>
        </w:rPr>
        <w:t xml:space="preserve">Encourage the </w:t>
      </w:r>
      <w:r w:rsidR="00DB047B">
        <w:rPr>
          <w:color w:val="000000" w:themeColor="text1"/>
        </w:rPr>
        <w:t>Participant</w:t>
      </w:r>
      <w:r w:rsidRPr="003E0DEE">
        <w:rPr>
          <w:color w:val="000000" w:themeColor="text1"/>
        </w:rPr>
        <w:t xml:space="preserve"> to reflect on what they’ve learned so far.</w:t>
      </w:r>
      <w:r>
        <w:rPr>
          <w:color w:val="000000" w:themeColor="text1"/>
        </w:rPr>
        <w:t xml:space="preserve"> </w:t>
      </w:r>
      <w:r w:rsidRPr="002706F8">
        <w:rPr>
          <w:color w:val="auto"/>
        </w:rPr>
        <w:t>Give them space to share thoughts, insights, or concerns.</w:t>
      </w:r>
    </w:p>
    <w:p w14:paraId="10A615D4" w14:textId="347ED8A0" w:rsidR="00CA77E9" w:rsidRPr="008C1FBA" w:rsidRDefault="004B5680" w:rsidP="00F01A99">
      <w:pPr>
        <w:pStyle w:val="ListParagraph"/>
        <w:numPr>
          <w:ilvl w:val="1"/>
          <w:numId w:val="23"/>
        </w:numPr>
        <w:spacing w:line="288" w:lineRule="auto"/>
        <w:rPr>
          <w:color w:val="auto"/>
        </w:rPr>
      </w:pPr>
      <w:r w:rsidRPr="004B5680">
        <w:rPr>
          <w:noProof/>
          <w14:ligatures w14:val="standardContextual"/>
        </w:rPr>
        <w:drawing>
          <wp:anchor distT="0" distB="0" distL="114300" distR="114300" simplePos="0" relativeHeight="251658440" behindDoc="1" locked="0" layoutInCell="1" allowOverlap="1" wp14:anchorId="6332E5A4" wp14:editId="4683C151">
            <wp:simplePos x="0" y="0"/>
            <wp:positionH relativeFrom="margin">
              <wp:posOffset>4904500</wp:posOffset>
            </wp:positionH>
            <wp:positionV relativeFrom="paragraph">
              <wp:posOffset>218768</wp:posOffset>
            </wp:positionV>
            <wp:extent cx="1524000" cy="1524000"/>
            <wp:effectExtent l="0" t="0" r="0" b="0"/>
            <wp:wrapNone/>
            <wp:docPr id="1338574848" name="Picture 1" descr="A group of people i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74848" name="Picture 1" descr="A group of people in circles&#10;&#10;Description automatically generated"/>
                    <pic:cNvPicPr/>
                  </pic:nvPicPr>
                  <pic:blipFill>
                    <a:blip r:embed="rId164" cstate="print">
                      <a:alphaModFix amt="20000"/>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margin">
              <wp14:pctWidth>0</wp14:pctWidth>
            </wp14:sizeRelH>
            <wp14:sizeRelV relativeFrom="margin">
              <wp14:pctHeight>0</wp14:pctHeight>
            </wp14:sizeRelV>
          </wp:anchor>
        </w:drawing>
      </w:r>
      <w:r w:rsidR="00CA77E9">
        <w:rPr>
          <w:color w:val="000000" w:themeColor="text1"/>
        </w:rPr>
        <w:t xml:space="preserve">Encourage the </w:t>
      </w:r>
      <w:r w:rsidR="00DB047B">
        <w:rPr>
          <w:color w:val="000000" w:themeColor="text1"/>
        </w:rPr>
        <w:t>Participant</w:t>
      </w:r>
      <w:r w:rsidR="00CA77E9">
        <w:rPr>
          <w:color w:val="000000" w:themeColor="text1"/>
        </w:rPr>
        <w:t xml:space="preserve"> to </w:t>
      </w:r>
      <w:r w:rsidR="00AE269D">
        <w:rPr>
          <w:color w:val="000000" w:themeColor="text1"/>
        </w:rPr>
        <w:t xml:space="preserve">engage in the WhatsApp group, explore local </w:t>
      </w:r>
      <w:r w:rsidR="003634FF">
        <w:rPr>
          <w:color w:val="000000" w:themeColor="text1"/>
        </w:rPr>
        <w:t>activities</w:t>
      </w:r>
      <w:r w:rsidR="00AE269D">
        <w:rPr>
          <w:color w:val="000000" w:themeColor="text1"/>
        </w:rPr>
        <w:t xml:space="preserve"> that align with their interests</w:t>
      </w:r>
      <w:r w:rsidR="00631014">
        <w:rPr>
          <w:color w:val="000000" w:themeColor="text1"/>
        </w:rPr>
        <w:t xml:space="preserve"> and schedule regular meetups to maintain relationships.</w:t>
      </w:r>
    </w:p>
    <w:p w14:paraId="54B12EC6" w14:textId="582CCA77" w:rsidR="00393D82" w:rsidRPr="00A32704" w:rsidRDefault="00393D82" w:rsidP="00393D82">
      <w:pPr>
        <w:pStyle w:val="paragraph"/>
        <w:spacing w:before="0" w:beforeAutospacing="0" w:after="0" w:afterAutospacing="0"/>
        <w:rPr>
          <w:rStyle w:val="SubtleEmphasis"/>
          <w:rFonts w:asciiTheme="minorHAnsi" w:hAnsiTheme="minorHAnsi"/>
          <w:color w:val="0B769F" w:themeColor="accent4" w:themeShade="BF"/>
        </w:rPr>
      </w:pPr>
      <w:r w:rsidRPr="008F03F3">
        <w:rPr>
          <w:rFonts w:ascii="Apple Color Emoji" w:hAnsi="Apple Color Emoji" w:cs="Apple Color Emoji"/>
          <w:sz w:val="32"/>
          <w:szCs w:val="32"/>
        </w:rPr>
        <w:t>📌</w:t>
      </w:r>
      <w:r w:rsidRPr="008F03F3">
        <w:rPr>
          <w:rFonts w:ascii="Segoe UI Emoji" w:hAnsi="Segoe UI Emoji" w:cs="Segoe UI Emoji"/>
          <w:sz w:val="32"/>
          <w:szCs w:val="32"/>
        </w:rPr>
        <w:t xml:space="preserve"> </w:t>
      </w:r>
      <w:r w:rsidRPr="00A32704">
        <w:rPr>
          <w:rStyle w:val="SubtleEmphasis"/>
          <w:rFonts w:asciiTheme="minorHAnsi" w:hAnsiTheme="minorHAnsi"/>
          <w:color w:val="0B769F" w:themeColor="accent4" w:themeShade="BF"/>
        </w:rPr>
        <w:t>Key Points to Address</w:t>
      </w:r>
    </w:p>
    <w:p w14:paraId="2C5C4CDB" w14:textId="72DD57F2" w:rsidR="00393D82" w:rsidRPr="003E0DEE" w:rsidRDefault="00393D82" w:rsidP="00393D82">
      <w:pPr>
        <w:spacing w:line="288" w:lineRule="auto"/>
        <w:rPr>
          <w:i/>
          <w:iCs/>
          <w:color w:val="000000" w:themeColor="text1"/>
        </w:rPr>
      </w:pPr>
      <w:r w:rsidRPr="003E0DEE">
        <w:rPr>
          <w:i/>
          <w:iCs/>
          <w:color w:val="000000" w:themeColor="text1"/>
        </w:rPr>
        <w:t xml:space="preserve">Even if the </w:t>
      </w:r>
      <w:r w:rsidR="00DB047B">
        <w:rPr>
          <w:i/>
          <w:iCs/>
          <w:color w:val="000000" w:themeColor="text1"/>
        </w:rPr>
        <w:t>Participant</w:t>
      </w:r>
      <w:r w:rsidRPr="003E0DEE">
        <w:rPr>
          <w:i/>
          <w:iCs/>
          <w:color w:val="000000" w:themeColor="text1"/>
        </w:rPr>
        <w:t xml:space="preserve"> doesn’t bring it up, make sure to cover these</w:t>
      </w:r>
      <w:r w:rsidRPr="003E0DEE">
        <w:rPr>
          <w:b/>
          <w:bCs/>
          <w:i/>
          <w:iCs/>
          <w:color w:val="000000" w:themeColor="text1"/>
        </w:rPr>
        <w:t xml:space="preserve"> critical points</w:t>
      </w:r>
      <w:r w:rsidRPr="003E0DEE">
        <w:rPr>
          <w:i/>
          <w:iCs/>
          <w:color w:val="000000" w:themeColor="text1"/>
        </w:rPr>
        <w:t>:</w:t>
      </w:r>
      <w:r w:rsidRPr="008161EF">
        <w:rPr>
          <w:noProof/>
          <w14:ligatures w14:val="standardContextual"/>
        </w:rPr>
        <w:t xml:space="preserve"> </w:t>
      </w:r>
    </w:p>
    <w:p w14:paraId="6BFD28C0" w14:textId="5AAD4810" w:rsidR="00393D82" w:rsidRPr="006744D4" w:rsidRDefault="00393D82" w:rsidP="00F01A99">
      <w:pPr>
        <w:pStyle w:val="ListParagraph"/>
        <w:numPr>
          <w:ilvl w:val="0"/>
          <w:numId w:val="22"/>
        </w:numPr>
        <w:spacing w:line="288" w:lineRule="auto"/>
        <w:rPr>
          <w:i/>
          <w:iCs/>
          <w:color w:val="000000" w:themeColor="text1"/>
        </w:rPr>
      </w:pPr>
      <w:r>
        <w:rPr>
          <w:b/>
          <w:bCs/>
          <w:color w:val="000000" w:themeColor="text1"/>
        </w:rPr>
        <w:t>L</w:t>
      </w:r>
      <w:r w:rsidRPr="003E0DEE">
        <w:rPr>
          <w:b/>
          <w:bCs/>
          <w:color w:val="000000" w:themeColor="text1"/>
        </w:rPr>
        <w:t>ack of</w:t>
      </w:r>
      <w:r w:rsidR="009142A5">
        <w:rPr>
          <w:b/>
          <w:bCs/>
          <w:color w:val="000000" w:themeColor="text1"/>
        </w:rPr>
        <w:t xml:space="preserve"> Awareness</w:t>
      </w:r>
      <w:r w:rsidRPr="003E0DEE">
        <w:rPr>
          <w:b/>
          <w:bCs/>
          <w:color w:val="000000" w:themeColor="text1"/>
        </w:rPr>
        <w:t>:</w:t>
      </w:r>
      <w:r>
        <w:rPr>
          <w:b/>
          <w:bCs/>
          <w:color w:val="000000" w:themeColor="text1"/>
        </w:rPr>
        <w:t xml:space="preserve"> </w:t>
      </w:r>
      <w:r w:rsidRPr="006744D4">
        <w:rPr>
          <w:i/>
          <w:iCs/>
          <w:color w:val="000000" w:themeColor="text1"/>
        </w:rPr>
        <w:t>“</w:t>
      </w:r>
      <w:r w:rsidR="009142A5">
        <w:rPr>
          <w:i/>
          <w:iCs/>
          <w:color w:val="000000" w:themeColor="text1"/>
        </w:rPr>
        <w:t>Social connections can enhance well-being in ways we might not always notice. Meeting with others regularly can uplift your daily life, even when thing</w:t>
      </w:r>
      <w:r w:rsidR="006F4D88">
        <w:rPr>
          <w:i/>
          <w:iCs/>
          <w:color w:val="000000" w:themeColor="text1"/>
        </w:rPr>
        <w:t>s seem fine.”</w:t>
      </w:r>
    </w:p>
    <w:p w14:paraId="6A113A9E" w14:textId="44A70DD9" w:rsidR="00393D82" w:rsidRDefault="00393D82" w:rsidP="00F01A99">
      <w:pPr>
        <w:pStyle w:val="ListParagraph"/>
        <w:numPr>
          <w:ilvl w:val="0"/>
          <w:numId w:val="30"/>
        </w:numPr>
        <w:spacing w:line="288" w:lineRule="auto"/>
        <w:rPr>
          <w:i/>
          <w:iCs/>
          <w:color w:val="000000" w:themeColor="text1"/>
        </w:rPr>
      </w:pPr>
      <w:r w:rsidRPr="003E0DEE">
        <w:rPr>
          <w:b/>
          <w:bCs/>
          <w:color w:val="000000" w:themeColor="text1"/>
        </w:rPr>
        <w:t xml:space="preserve">Ongoing </w:t>
      </w:r>
      <w:r w:rsidR="006F4D88">
        <w:rPr>
          <w:b/>
          <w:bCs/>
          <w:color w:val="000000" w:themeColor="text1"/>
        </w:rPr>
        <w:t>Engagement</w:t>
      </w:r>
      <w:r>
        <w:rPr>
          <w:b/>
          <w:bCs/>
          <w:color w:val="000000" w:themeColor="text1"/>
        </w:rPr>
        <w:t xml:space="preserve">: </w:t>
      </w:r>
      <w:r w:rsidRPr="006744D4">
        <w:rPr>
          <w:i/>
          <w:iCs/>
          <w:color w:val="000000" w:themeColor="text1"/>
        </w:rPr>
        <w:t>“</w:t>
      </w:r>
      <w:r w:rsidR="006F4D88">
        <w:rPr>
          <w:i/>
          <w:iCs/>
          <w:color w:val="000000" w:themeColor="text1"/>
        </w:rPr>
        <w:t>Even if you feel comfortable on your own sometimes, maintaining regular social interactions is crucial for your mental and physical well-being over time</w:t>
      </w:r>
      <w:r w:rsidRPr="006744D4">
        <w:rPr>
          <w:i/>
          <w:iCs/>
          <w:color w:val="000000" w:themeColor="text1"/>
        </w:rPr>
        <w:t>.”</w:t>
      </w:r>
    </w:p>
    <w:p w14:paraId="3202BCC1" w14:textId="18906EB6" w:rsidR="00393D82" w:rsidRPr="001D459E" w:rsidRDefault="006F4D88" w:rsidP="00F01A99">
      <w:pPr>
        <w:pStyle w:val="ListParagraph"/>
        <w:numPr>
          <w:ilvl w:val="0"/>
          <w:numId w:val="30"/>
        </w:numPr>
        <w:spacing w:line="288" w:lineRule="auto"/>
        <w:rPr>
          <w:rStyle w:val="SubtleEmphasis"/>
          <w:rFonts w:asciiTheme="minorHAnsi" w:hAnsiTheme="minorHAnsi"/>
          <w:b w:val="0"/>
          <w:i/>
          <w:iCs/>
          <w:color w:val="000000" w:themeColor="text1"/>
          <w:sz w:val="24"/>
        </w:rPr>
      </w:pPr>
      <w:r>
        <w:rPr>
          <w:b/>
          <w:bCs/>
          <w:color w:val="000000" w:themeColor="text1"/>
        </w:rPr>
        <w:t>Consistency in Socialising (if</w:t>
      </w:r>
      <w:r w:rsidR="003A2C3F">
        <w:rPr>
          <w:b/>
          <w:bCs/>
          <w:color w:val="000000" w:themeColor="text1"/>
        </w:rPr>
        <w:t xml:space="preserve"> relevant)</w:t>
      </w:r>
      <w:r w:rsidR="00393D82" w:rsidRPr="001D459E">
        <w:rPr>
          <w:b/>
          <w:bCs/>
          <w:color w:val="000000" w:themeColor="text1"/>
        </w:rPr>
        <w:t xml:space="preserve">: </w:t>
      </w:r>
      <w:r w:rsidR="00393D82" w:rsidRPr="001D459E">
        <w:rPr>
          <w:i/>
          <w:iCs/>
          <w:color w:val="000000" w:themeColor="text1"/>
        </w:rPr>
        <w:t>“</w:t>
      </w:r>
      <w:r w:rsidR="003A2C3F">
        <w:rPr>
          <w:i/>
          <w:iCs/>
          <w:color w:val="000000" w:themeColor="text1"/>
        </w:rPr>
        <w:t>Regularly engaging with others, even in quieter moments, helps you stay confident and prepared for more social activities</w:t>
      </w:r>
      <w:r w:rsidR="00393D82">
        <w:rPr>
          <w:i/>
          <w:iCs/>
          <w:color w:val="000000" w:themeColor="text1"/>
        </w:rPr>
        <w:t>.</w:t>
      </w:r>
      <w:r w:rsidR="00393D82" w:rsidRPr="001D459E">
        <w:rPr>
          <w:i/>
          <w:iCs/>
          <w:color w:val="000000" w:themeColor="text1"/>
        </w:rPr>
        <w:t>”</w:t>
      </w:r>
    </w:p>
    <w:p w14:paraId="2E100D88" w14:textId="155903C5" w:rsidR="00393D82" w:rsidRPr="00A32704" w:rsidRDefault="00393D82" w:rsidP="00393D82">
      <w:pPr>
        <w:pStyle w:val="paragraph"/>
        <w:spacing w:before="0" w:beforeAutospacing="0" w:after="0" w:afterAutospacing="0"/>
        <w:rPr>
          <w:rStyle w:val="SubtleEmphasis"/>
          <w:rFonts w:asciiTheme="minorHAnsi" w:hAnsiTheme="minorHAnsi"/>
          <w:color w:val="0B769F" w:themeColor="accent4" w:themeShade="BF"/>
        </w:rPr>
      </w:pPr>
      <w:r w:rsidRPr="008F03F3">
        <w:rPr>
          <w:rFonts w:ascii="Apple Color Emoji" w:hAnsi="Apple Color Emoji" w:cs="Apple Color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Assess Motivation and Barriers</w:t>
      </w:r>
    </w:p>
    <w:p w14:paraId="38E3F6F2" w14:textId="0BFF5DEB" w:rsidR="00393D82" w:rsidRPr="003E0DEE" w:rsidRDefault="00393D82" w:rsidP="00F01A99">
      <w:pPr>
        <w:pStyle w:val="ListParagraph"/>
        <w:numPr>
          <w:ilvl w:val="0"/>
          <w:numId w:val="21"/>
        </w:numPr>
        <w:spacing w:line="288" w:lineRule="auto"/>
        <w:rPr>
          <w:color w:val="000000" w:themeColor="text1"/>
        </w:rPr>
      </w:pPr>
      <w:r w:rsidRPr="003E0DEE">
        <w:rPr>
          <w:b/>
          <w:bCs/>
          <w:color w:val="000000" w:themeColor="text1"/>
        </w:rPr>
        <w:t>Explore</w:t>
      </w:r>
      <w:r>
        <w:rPr>
          <w:b/>
          <w:bCs/>
          <w:color w:val="000000" w:themeColor="text1"/>
        </w:rPr>
        <w:t xml:space="preserve"> and tackle</w:t>
      </w:r>
      <w:r w:rsidRPr="003E0DEE">
        <w:rPr>
          <w:b/>
          <w:bCs/>
          <w:color w:val="000000" w:themeColor="text1"/>
        </w:rPr>
        <w:t xml:space="preserve"> any emotional or practical challenges</w:t>
      </w:r>
      <w:r w:rsidRPr="003E0DEE">
        <w:rPr>
          <w:color w:val="000000" w:themeColor="text1"/>
        </w:rPr>
        <w:t xml:space="preserve"> that may have surfaced</w:t>
      </w:r>
      <w:r>
        <w:rPr>
          <w:color w:val="000000" w:themeColor="text1"/>
        </w:rPr>
        <w:t>.</w:t>
      </w:r>
    </w:p>
    <w:p w14:paraId="1C8561E8" w14:textId="0A5A1259" w:rsidR="00393D82" w:rsidRPr="00A32704" w:rsidRDefault="00393D82" w:rsidP="00393D82">
      <w:pPr>
        <w:pStyle w:val="paragraph"/>
        <w:spacing w:before="0" w:beforeAutospacing="0" w:after="0" w:afterAutospacing="0"/>
        <w:rPr>
          <w:rStyle w:val="SubtleEmphasis"/>
          <w:rFonts w:asciiTheme="minorHAnsi" w:hAnsiTheme="minorHAnsi"/>
          <w:color w:val="0B769F" w:themeColor="accent4" w:themeShade="BF"/>
        </w:rPr>
      </w:pPr>
      <w:r w:rsidRPr="007C589B">
        <w:rPr>
          <w:rFonts w:ascii="Apple Color Emoji" w:hAnsi="Apple Color Emoji" w:cs="Apple Color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Assess Readiness for Change</w:t>
      </w:r>
    </w:p>
    <w:p w14:paraId="441A8021" w14:textId="7027C3D0" w:rsidR="00393D82" w:rsidRPr="00252768" w:rsidRDefault="00393D82" w:rsidP="00252768">
      <w:pPr>
        <w:pStyle w:val="ListParagraph"/>
        <w:numPr>
          <w:ilvl w:val="2"/>
          <w:numId w:val="44"/>
        </w:numPr>
        <w:spacing w:line="288" w:lineRule="auto"/>
        <w:rPr>
          <w:i/>
          <w:iCs/>
          <w:color w:val="000000" w:themeColor="text1"/>
        </w:rPr>
      </w:pPr>
      <w:r>
        <w:rPr>
          <w:noProof/>
          <w14:ligatures w14:val="standardContextual"/>
        </w:rPr>
        <mc:AlternateContent>
          <mc:Choice Requires="wps">
            <w:drawing>
              <wp:anchor distT="0" distB="0" distL="114300" distR="114300" simplePos="0" relativeHeight="251658414" behindDoc="0" locked="0" layoutInCell="1" allowOverlap="1" wp14:anchorId="0F267C13" wp14:editId="0115123D">
                <wp:simplePos x="0" y="0"/>
                <wp:positionH relativeFrom="margin">
                  <wp:posOffset>421053</wp:posOffset>
                </wp:positionH>
                <wp:positionV relativeFrom="paragraph">
                  <wp:posOffset>58995</wp:posOffset>
                </wp:positionV>
                <wp:extent cx="3864634" cy="258793"/>
                <wp:effectExtent l="0" t="0" r="21590" b="27305"/>
                <wp:wrapNone/>
                <wp:docPr id="1746850084" name="Rectangle 113"/>
                <wp:cNvGraphicFramePr/>
                <a:graphic xmlns:a="http://schemas.openxmlformats.org/drawingml/2006/main">
                  <a:graphicData uri="http://schemas.microsoft.com/office/word/2010/wordprocessingShape">
                    <wps:wsp>
                      <wps:cNvSpPr/>
                      <wps:spPr>
                        <a:xfrm>
                          <a:off x="0" y="0"/>
                          <a:ext cx="3864634" cy="258793"/>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F75065A">
              <v:rect id="Rectangle 113" style="position:absolute;margin-left:33.15pt;margin-top:4.65pt;width:304.3pt;height:20.4pt;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7656A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">
                <v:stroke dashstyle="1 1"/>
                <w10:wrap anchorx="margin"/>
              </v:rect>
            </w:pict>
          </mc:Fallback>
        </mc:AlternateContent>
      </w:r>
      <w:r w:rsidRPr="00245551">
        <w:rPr>
          <w:b/>
          <w:bCs/>
          <w:color w:val="000000" w:themeColor="text1"/>
        </w:rPr>
        <w:t xml:space="preserve">Example: </w:t>
      </w:r>
      <w:r w:rsidRPr="00245551">
        <w:rPr>
          <w:i/>
          <w:iCs/>
          <w:color w:val="000000" w:themeColor="text1"/>
        </w:rPr>
        <w:t>“</w:t>
      </w:r>
      <w:r>
        <w:rPr>
          <w:i/>
          <w:iCs/>
          <w:color w:val="000000" w:themeColor="text1"/>
        </w:rPr>
        <w:t>What do you think is the next step for you?”</w:t>
      </w:r>
    </w:p>
    <w:p w14:paraId="47B2586A" w14:textId="6C78AD3A" w:rsidR="00393D82" w:rsidRPr="0075726C" w:rsidRDefault="00393D82" w:rsidP="00DE0727">
      <w:pPr>
        <w:pStyle w:val="Heading2"/>
        <w:numPr>
          <w:ilvl w:val="1"/>
          <w:numId w:val="81"/>
        </w:numPr>
        <w:spacing w:before="0" w:after="0"/>
        <w:rPr>
          <w:rStyle w:val="eop"/>
          <w:rFonts w:asciiTheme="minorHAnsi" w:hAnsiTheme="minorHAnsi" w:cs="Calibri"/>
          <w:b/>
          <w:bCs/>
          <w:color w:val="D17406"/>
          <w:u w:val="single"/>
        </w:rPr>
      </w:pPr>
      <w:bookmarkStart w:id="192" w:name="_Toc213939667"/>
      <w:r w:rsidRPr="0075726C">
        <w:rPr>
          <w:rFonts w:asciiTheme="minorHAnsi" w:hAnsiTheme="minorHAnsi"/>
          <w:b/>
          <w:bCs/>
          <w:color w:val="D17406"/>
          <w:u w:val="single"/>
        </w:rPr>
        <w:lastRenderedPageBreak/>
        <w:t>Set</w:t>
      </w:r>
      <w:ins w:id="193" w:author="Yu, Tsz Kiu" w:date="2024-10-07T14:08:00Z">
        <w:r>
          <w:rPr>
            <w:rFonts w:asciiTheme="minorHAnsi" w:hAnsiTheme="minorHAnsi"/>
            <w:b/>
            <w:bCs/>
            <w:color w:val="D17406"/>
            <w:u w:val="single"/>
          </w:rPr>
          <w:t xml:space="preserve"> </w:t>
        </w:r>
      </w:ins>
      <w:r>
        <w:rPr>
          <w:rFonts w:asciiTheme="minorHAnsi" w:hAnsiTheme="minorHAnsi"/>
          <w:b/>
          <w:bCs/>
          <w:color w:val="D17406"/>
          <w:u w:val="single"/>
        </w:rPr>
        <w:t xml:space="preserve">1-3 </w:t>
      </w:r>
      <w:r w:rsidRPr="0075726C">
        <w:rPr>
          <w:rFonts w:asciiTheme="minorHAnsi" w:hAnsiTheme="minorHAnsi"/>
          <w:b/>
          <w:bCs/>
          <w:color w:val="D17406"/>
          <w:u w:val="single"/>
        </w:rPr>
        <w:t xml:space="preserve">Goals </w:t>
      </w:r>
      <w:r w:rsidR="006B5CA6">
        <w:rPr>
          <w:rFonts w:asciiTheme="minorHAnsi" w:hAnsiTheme="minorHAnsi"/>
          <w:b/>
          <w:bCs/>
          <w:color w:val="D17406"/>
          <w:u w:val="single"/>
        </w:rPr>
        <w:t>–</w:t>
      </w:r>
      <w:r w:rsidRPr="0075726C">
        <w:rPr>
          <w:rFonts w:asciiTheme="minorHAnsi" w:hAnsiTheme="minorHAnsi"/>
          <w:b/>
          <w:bCs/>
          <w:color w:val="D17406"/>
          <w:u w:val="single"/>
        </w:rPr>
        <w:t xml:space="preserve"> </w:t>
      </w:r>
      <w:r w:rsidR="006B5CA6">
        <w:rPr>
          <w:rFonts w:asciiTheme="minorHAnsi" w:hAnsiTheme="minorHAnsi"/>
          <w:b/>
          <w:bCs/>
          <w:color w:val="D17406"/>
          <w:u w:val="single"/>
        </w:rPr>
        <w:t>Meeting People</w:t>
      </w:r>
      <w:r w:rsidRPr="0075726C">
        <w:rPr>
          <w:rFonts w:asciiTheme="minorHAnsi" w:hAnsiTheme="minorHAnsi"/>
          <w:b/>
          <w:bCs/>
          <w:color w:val="D17406"/>
          <w:u w:val="single"/>
        </w:rPr>
        <w:t xml:space="preserve"> (15-20 minutes)</w:t>
      </w:r>
      <w:bookmarkEnd w:id="192"/>
    </w:p>
    <w:p w14:paraId="1FF6BFF7" w14:textId="5BB14E92" w:rsidR="00393D82" w:rsidRPr="007C589B" w:rsidRDefault="00393D82" w:rsidP="00BF6A1F">
      <w:pPr>
        <w:spacing w:before="0" w:after="0" w:line="240" w:lineRule="auto"/>
        <w:rPr>
          <w:b/>
          <w:color w:val="0B769F" w:themeColor="accent4" w:themeShade="BF"/>
          <w:sz w:val="28"/>
          <w:szCs w:val="28"/>
        </w:rPr>
      </w:pPr>
      <w:r w:rsidRPr="007C589B">
        <w:rPr>
          <w:rFonts w:ascii="Segoe UI Emoji" w:hAnsi="Segoe UI Emoji" w:cs="Segoe UI Emoji"/>
          <w:color w:val="auto"/>
          <w:sz w:val="32"/>
          <w:szCs w:val="32"/>
        </w:rPr>
        <w:t>🎯</w:t>
      </w:r>
      <w:r>
        <w:rPr>
          <w:rFonts w:ascii="Segoe UI Emoji" w:hAnsi="Segoe UI Emoji" w:cs="Segoe UI Emoji"/>
        </w:rPr>
        <w:t xml:space="preserve"> </w:t>
      </w:r>
      <w:r w:rsidRPr="003E0DEE">
        <w:rPr>
          <w:i/>
          <w:iCs/>
          <w:color w:val="000000" w:themeColor="text1"/>
        </w:rPr>
        <w:t xml:space="preserve">Encourage the </w:t>
      </w:r>
      <w:r w:rsidR="00DB047B">
        <w:rPr>
          <w:i/>
          <w:iCs/>
          <w:color w:val="000000" w:themeColor="text1"/>
        </w:rPr>
        <w:t>Participant</w:t>
      </w:r>
      <w:r w:rsidRPr="003E0DEE">
        <w:rPr>
          <w:i/>
          <w:iCs/>
          <w:color w:val="000000" w:themeColor="text1"/>
        </w:rPr>
        <w:t xml:space="preserve"> to take the lead</w:t>
      </w:r>
      <w:r>
        <w:rPr>
          <w:i/>
          <w:iCs/>
          <w:color w:val="000000" w:themeColor="text1"/>
        </w:rPr>
        <w:t xml:space="preserve">, ask them to set up to three goals to work on over the next few weeks </w:t>
      </w:r>
      <w:r w:rsidR="00866D17">
        <w:rPr>
          <w:i/>
          <w:iCs/>
          <w:color w:val="000000" w:themeColor="text1"/>
        </w:rPr>
        <w:t>to boost</w:t>
      </w:r>
      <w:r>
        <w:rPr>
          <w:i/>
          <w:iCs/>
          <w:color w:val="000000" w:themeColor="text1"/>
        </w:rPr>
        <w:t xml:space="preserve"> their </w:t>
      </w:r>
      <w:r w:rsidR="00866D17">
        <w:rPr>
          <w:i/>
          <w:iCs/>
          <w:color w:val="000000" w:themeColor="text1"/>
        </w:rPr>
        <w:t>social connections</w:t>
      </w:r>
      <w:r>
        <w:rPr>
          <w:i/>
          <w:iCs/>
          <w:color w:val="000000" w:themeColor="text1"/>
        </w:rPr>
        <w:t xml:space="preserve">. </w:t>
      </w:r>
    </w:p>
    <w:p w14:paraId="582F17F5" w14:textId="03A7B616" w:rsidR="00393D82" w:rsidRPr="0033291E" w:rsidRDefault="004B5680" w:rsidP="00BF6A1F">
      <w:pPr>
        <w:pStyle w:val="ListParagraph"/>
        <w:numPr>
          <w:ilvl w:val="0"/>
          <w:numId w:val="26"/>
        </w:numPr>
        <w:spacing w:before="240" w:after="0"/>
        <w:rPr>
          <w:color w:val="000000" w:themeColor="text1"/>
        </w:rPr>
      </w:pPr>
      <w:r w:rsidRPr="001A29B0">
        <w:rPr>
          <w:i/>
          <w:iCs/>
          <w:noProof/>
          <w14:ligatures w14:val="standardContextual"/>
        </w:rPr>
        <mc:AlternateContent>
          <mc:Choice Requires="wps">
            <w:drawing>
              <wp:anchor distT="0" distB="0" distL="114300" distR="114300" simplePos="0" relativeHeight="251658415" behindDoc="0" locked="0" layoutInCell="1" allowOverlap="1" wp14:anchorId="13211DD5" wp14:editId="0C56A279">
                <wp:simplePos x="0" y="0"/>
                <wp:positionH relativeFrom="margin">
                  <wp:posOffset>467141</wp:posOffset>
                </wp:positionH>
                <wp:positionV relativeFrom="paragraph">
                  <wp:posOffset>558187</wp:posOffset>
                </wp:positionV>
                <wp:extent cx="5938345" cy="389255"/>
                <wp:effectExtent l="0" t="0" r="24765" b="10795"/>
                <wp:wrapNone/>
                <wp:docPr id="303265021" name="Rectangle 114"/>
                <wp:cNvGraphicFramePr/>
                <a:graphic xmlns:a="http://schemas.openxmlformats.org/drawingml/2006/main">
                  <a:graphicData uri="http://schemas.microsoft.com/office/word/2010/wordprocessingShape">
                    <wps:wsp>
                      <wps:cNvSpPr/>
                      <wps:spPr>
                        <a:xfrm>
                          <a:off x="0" y="0"/>
                          <a:ext cx="5938345" cy="389255"/>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088F984">
              <v:rect id="Rectangle 114" style="position:absolute;margin-left:36.8pt;margin-top:43.95pt;width:467.6pt;height:30.65pt;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5241B7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">
                <v:stroke dashstyle="1 1"/>
                <w10:wrap anchorx="margin"/>
              </v:rect>
            </w:pict>
          </mc:Fallback>
        </mc:AlternateContent>
      </w:r>
      <w:r w:rsidR="00393D82" w:rsidRPr="00D17163">
        <w:rPr>
          <w:color w:val="000000" w:themeColor="text1"/>
        </w:rPr>
        <w:t>Ensure the goals are</w:t>
      </w:r>
      <w:r w:rsidR="00393D82" w:rsidRPr="00D17163">
        <w:rPr>
          <w:b/>
          <w:bCs/>
          <w:color w:val="000000" w:themeColor="text1"/>
        </w:rPr>
        <w:t xml:space="preserve"> SMART</w:t>
      </w:r>
      <w:r w:rsidR="00393D82">
        <w:rPr>
          <w:b/>
          <w:bCs/>
          <w:color w:val="000000" w:themeColor="text1"/>
        </w:rPr>
        <w:t xml:space="preserve"> </w:t>
      </w:r>
      <w:r w:rsidR="00393D82">
        <w:rPr>
          <w:color w:val="000000" w:themeColor="text1"/>
        </w:rPr>
        <w:t>and p</w:t>
      </w:r>
      <w:r w:rsidR="00393D82" w:rsidRPr="0033291E">
        <w:rPr>
          <w:color w:val="000000" w:themeColor="text1"/>
        </w:rPr>
        <w:t>ersonalise</w:t>
      </w:r>
      <w:r w:rsidR="00393D82">
        <w:rPr>
          <w:color w:val="000000" w:themeColor="text1"/>
        </w:rPr>
        <w:t>d</w:t>
      </w:r>
      <w:r w:rsidR="00393D82" w:rsidRPr="0033291E">
        <w:rPr>
          <w:color w:val="000000" w:themeColor="text1"/>
        </w:rPr>
        <w:t xml:space="preserve"> to the </w:t>
      </w:r>
      <w:r w:rsidR="00DB047B">
        <w:rPr>
          <w:color w:val="000000" w:themeColor="text1"/>
        </w:rPr>
        <w:t>Participant</w:t>
      </w:r>
      <w:r w:rsidR="00393D82" w:rsidRPr="0033291E">
        <w:rPr>
          <w:color w:val="000000" w:themeColor="text1"/>
        </w:rPr>
        <w:t>’s readiness and motivation</w:t>
      </w:r>
      <w:r w:rsidR="00393D82">
        <w:rPr>
          <w:color w:val="000000" w:themeColor="text1"/>
        </w:rPr>
        <w:t>.</w:t>
      </w:r>
    </w:p>
    <w:p w14:paraId="21B6F8CF" w14:textId="77777777" w:rsidR="00393D82" w:rsidRPr="004424CB" w:rsidRDefault="00393D82" w:rsidP="00F01A99">
      <w:pPr>
        <w:pStyle w:val="ListParagraph"/>
        <w:numPr>
          <w:ilvl w:val="1"/>
          <w:numId w:val="24"/>
        </w:numPr>
        <w:spacing w:before="0" w:after="160"/>
        <w:rPr>
          <w:color w:val="000000" w:themeColor="text1"/>
        </w:rPr>
      </w:pPr>
      <w:r w:rsidRPr="00B8781C">
        <w:rPr>
          <w:i/>
          <w:iCs/>
          <w:color w:val="000000" w:themeColor="text1"/>
        </w:rPr>
        <w:t>“It’s important these goals fit into your daily life and feel achievable. We can adjust them if needed.”</w:t>
      </w:r>
      <w:r w:rsidRPr="00B8781C">
        <w:rPr>
          <w:i/>
          <w:iCs/>
          <w:noProof/>
          <w14:ligatures w14:val="standardContextual"/>
        </w:rPr>
        <w:t xml:space="preserve"> </w:t>
      </w:r>
    </w:p>
    <w:p w14:paraId="0373D8C5" w14:textId="4A38F1BD" w:rsidR="00393D82" w:rsidRPr="00B8781C" w:rsidRDefault="00393D82" w:rsidP="00393D82">
      <w:pPr>
        <w:spacing w:before="0" w:after="160"/>
        <w:rPr>
          <w:color w:val="000000" w:themeColor="text1"/>
        </w:rPr>
      </w:pPr>
      <w:r w:rsidRPr="0427079F">
        <w:rPr>
          <w:rFonts w:ascii="Apple Color Emoji" w:hAnsi="Apple Color Emoji" w:cs="Apple Color Emoji"/>
          <w:color w:val="auto"/>
          <w:sz w:val="32"/>
          <w:szCs w:val="32"/>
        </w:rPr>
        <w:t>💡</w:t>
      </w:r>
      <w:r w:rsidRPr="0427079F">
        <w:rPr>
          <w:rFonts w:ascii="Segoe UI Emoji" w:hAnsi="Segoe UI Emoji" w:cs="Segoe UI Emoji"/>
        </w:rPr>
        <w:t xml:space="preserve"> </w:t>
      </w:r>
      <w:r w:rsidRPr="00CF483A">
        <w:rPr>
          <w:b/>
          <w:bCs/>
          <w:color w:val="A02B93" w:themeColor="accent5"/>
          <w:sz w:val="28"/>
          <w:szCs w:val="28"/>
        </w:rPr>
        <w:t>S</w:t>
      </w:r>
      <w:r w:rsidRPr="00CF483A">
        <w:rPr>
          <w:b/>
          <w:bCs/>
          <w:color w:val="0F9ED5" w:themeColor="accent4"/>
          <w:sz w:val="28"/>
          <w:szCs w:val="28"/>
        </w:rPr>
        <w:t>M</w:t>
      </w:r>
      <w:r w:rsidRPr="00CF483A">
        <w:rPr>
          <w:b/>
          <w:bCs/>
          <w:color w:val="FFC000"/>
          <w:sz w:val="28"/>
          <w:szCs w:val="28"/>
        </w:rPr>
        <w:t>A</w:t>
      </w:r>
      <w:r w:rsidRPr="00CF483A">
        <w:rPr>
          <w:b/>
          <w:bCs/>
          <w:color w:val="FF0000"/>
          <w:sz w:val="28"/>
          <w:szCs w:val="28"/>
        </w:rPr>
        <w:t>R</w:t>
      </w:r>
      <w:r w:rsidRPr="00CF483A">
        <w:rPr>
          <w:b/>
          <w:bCs/>
          <w:color w:val="4EA72E" w:themeColor="accent6"/>
          <w:sz w:val="28"/>
          <w:szCs w:val="28"/>
        </w:rPr>
        <w:t>T</w:t>
      </w:r>
      <w:r w:rsidRPr="0427079F">
        <w:rPr>
          <w:rStyle w:val="SubtleEmphasis"/>
          <w:rFonts w:asciiTheme="minorHAnsi" w:hAnsiTheme="minorHAnsi"/>
          <w:color w:val="0B769F" w:themeColor="accent4" w:themeShade="BF"/>
        </w:rPr>
        <w:t xml:space="preserve"> </w:t>
      </w:r>
      <w:r w:rsidRPr="006F4357">
        <w:rPr>
          <w:rStyle w:val="SubtleEmphasis"/>
          <w:rFonts w:asciiTheme="minorHAnsi" w:hAnsiTheme="minorHAnsi"/>
          <w:color w:val="0B769F" w:themeColor="accent4" w:themeShade="BF"/>
        </w:rPr>
        <w:t>Goal</w:t>
      </w:r>
      <w:r>
        <w:rPr>
          <w:rStyle w:val="SubtleEmphasis"/>
          <w:rFonts w:asciiTheme="minorHAnsi" w:hAnsiTheme="minorHAnsi"/>
          <w:color w:val="0B769F" w:themeColor="accent4" w:themeShade="BF"/>
        </w:rPr>
        <w:t>s:</w:t>
      </w:r>
      <w:r w:rsidRPr="00B8781C">
        <w:rPr>
          <w:rStyle w:val="SubtleEmphasis"/>
          <w:rFonts w:asciiTheme="minorHAnsi" w:hAnsiTheme="minorHAnsi"/>
          <w:color w:val="0B769F" w:themeColor="accent4" w:themeShade="BF"/>
        </w:rPr>
        <w:t xml:space="preserve"> </w:t>
      </w:r>
      <w:r w:rsidRPr="00B8781C">
        <w:rPr>
          <w:color w:val="000000" w:themeColor="text1"/>
        </w:rPr>
        <w:t xml:space="preserve">Offer some suggestions, but ensure the </w:t>
      </w:r>
      <w:r w:rsidR="00DB047B">
        <w:rPr>
          <w:color w:val="000000" w:themeColor="text1"/>
        </w:rPr>
        <w:t>Participant</w:t>
      </w:r>
      <w:r w:rsidRPr="00B8781C">
        <w:rPr>
          <w:color w:val="000000" w:themeColor="text1"/>
        </w:rPr>
        <w:t xml:space="preserve"> has the final say:</w:t>
      </w:r>
    </w:p>
    <w:tbl>
      <w:tblPr>
        <w:tblStyle w:val="TableGrid"/>
        <w:tblW w:w="10343" w:type="dxa"/>
        <w:jc w:val="center"/>
        <w:tblLook w:val="04A0" w:firstRow="1" w:lastRow="0" w:firstColumn="1" w:lastColumn="0" w:noHBand="0" w:noVBand="1"/>
      </w:tblPr>
      <w:tblGrid>
        <w:gridCol w:w="1413"/>
        <w:gridCol w:w="2126"/>
        <w:gridCol w:w="1701"/>
        <w:gridCol w:w="1985"/>
        <w:gridCol w:w="1559"/>
        <w:gridCol w:w="1559"/>
      </w:tblGrid>
      <w:tr w:rsidR="008B5FF1" w:rsidRPr="005F55FC" w14:paraId="15F86209" w14:textId="77777777" w:rsidTr="00FB1D9E">
        <w:trPr>
          <w:trHeight w:val="346"/>
          <w:jc w:val="center"/>
        </w:trPr>
        <w:tc>
          <w:tcPr>
            <w:tcW w:w="1413" w:type="dxa"/>
          </w:tcPr>
          <w:p w14:paraId="0E4FC08E" w14:textId="6CED98D4" w:rsidR="00393D82" w:rsidRPr="001E6DA1" w:rsidRDefault="00393D82" w:rsidP="008B5FF1">
            <w:pPr>
              <w:spacing w:before="0" w:after="160"/>
              <w:jc w:val="center"/>
              <w:rPr>
                <w:b/>
                <w:bCs/>
                <w:color w:val="auto"/>
                <w:sz w:val="22"/>
                <w:szCs w:val="22"/>
              </w:rPr>
            </w:pPr>
            <w:r w:rsidRPr="001E6DA1">
              <w:rPr>
                <w:b/>
                <w:bCs/>
                <w:color w:val="auto"/>
                <w:sz w:val="22"/>
                <w:szCs w:val="22"/>
              </w:rPr>
              <w:t>Goal Type</w:t>
            </w:r>
          </w:p>
        </w:tc>
        <w:tc>
          <w:tcPr>
            <w:tcW w:w="2126" w:type="dxa"/>
          </w:tcPr>
          <w:p w14:paraId="249AC9E6" w14:textId="77777777" w:rsidR="00393D82" w:rsidRPr="005F55FC" w:rsidRDefault="00393D82">
            <w:pPr>
              <w:spacing w:before="0" w:after="160"/>
              <w:rPr>
                <w:b/>
                <w:bCs/>
                <w:color w:val="auto"/>
              </w:rPr>
            </w:pPr>
            <w:r w:rsidRPr="005F55FC">
              <w:rPr>
                <w:b/>
                <w:bCs/>
                <w:color w:val="auto"/>
              </w:rPr>
              <w:t>Specific</w:t>
            </w:r>
          </w:p>
        </w:tc>
        <w:tc>
          <w:tcPr>
            <w:tcW w:w="1701" w:type="dxa"/>
          </w:tcPr>
          <w:p w14:paraId="61404CE0" w14:textId="77777777" w:rsidR="00393D82" w:rsidRPr="005F55FC" w:rsidRDefault="00393D82">
            <w:pPr>
              <w:spacing w:before="0" w:after="160"/>
              <w:rPr>
                <w:b/>
                <w:bCs/>
                <w:color w:val="auto"/>
              </w:rPr>
            </w:pPr>
            <w:r w:rsidRPr="005F55FC">
              <w:rPr>
                <w:b/>
                <w:bCs/>
                <w:color w:val="auto"/>
              </w:rPr>
              <w:t>Measurable</w:t>
            </w:r>
          </w:p>
        </w:tc>
        <w:tc>
          <w:tcPr>
            <w:tcW w:w="1985" w:type="dxa"/>
          </w:tcPr>
          <w:p w14:paraId="7AD222C9" w14:textId="77777777" w:rsidR="00393D82" w:rsidRPr="005F55FC" w:rsidRDefault="00393D82">
            <w:pPr>
              <w:spacing w:before="0" w:after="160"/>
              <w:rPr>
                <w:b/>
                <w:bCs/>
                <w:color w:val="auto"/>
              </w:rPr>
            </w:pPr>
            <w:r w:rsidRPr="005F55FC">
              <w:rPr>
                <w:b/>
                <w:bCs/>
                <w:color w:val="auto"/>
              </w:rPr>
              <w:t>Achievable</w:t>
            </w:r>
          </w:p>
        </w:tc>
        <w:tc>
          <w:tcPr>
            <w:tcW w:w="1559" w:type="dxa"/>
          </w:tcPr>
          <w:p w14:paraId="6A8D6B0F" w14:textId="77777777" w:rsidR="00393D82" w:rsidRPr="005F55FC" w:rsidRDefault="00393D82">
            <w:pPr>
              <w:spacing w:before="0" w:after="160"/>
              <w:rPr>
                <w:b/>
                <w:bCs/>
                <w:color w:val="auto"/>
              </w:rPr>
            </w:pPr>
            <w:r w:rsidRPr="005F55FC">
              <w:rPr>
                <w:b/>
                <w:bCs/>
                <w:color w:val="auto"/>
              </w:rPr>
              <w:t>Relevant</w:t>
            </w:r>
          </w:p>
        </w:tc>
        <w:tc>
          <w:tcPr>
            <w:tcW w:w="1559" w:type="dxa"/>
          </w:tcPr>
          <w:p w14:paraId="4E5109F9" w14:textId="77777777" w:rsidR="00393D82" w:rsidRPr="005F55FC" w:rsidRDefault="00393D82">
            <w:pPr>
              <w:spacing w:before="0" w:after="160"/>
              <w:rPr>
                <w:b/>
                <w:bCs/>
                <w:color w:val="auto"/>
              </w:rPr>
            </w:pPr>
            <w:r w:rsidRPr="005F55FC">
              <w:rPr>
                <w:b/>
                <w:bCs/>
                <w:color w:val="auto"/>
              </w:rPr>
              <w:t>Time-bound</w:t>
            </w:r>
          </w:p>
        </w:tc>
      </w:tr>
      <w:tr w:rsidR="008B5FF1" w14:paraId="3DD33340" w14:textId="77777777" w:rsidTr="00FB1D9E">
        <w:trPr>
          <w:trHeight w:val="869"/>
          <w:jc w:val="center"/>
        </w:trPr>
        <w:tc>
          <w:tcPr>
            <w:tcW w:w="1413" w:type="dxa"/>
            <w:shd w:val="clear" w:color="auto" w:fill="F5FFD9"/>
          </w:tcPr>
          <w:p w14:paraId="74D5BF2B" w14:textId="11065ECF" w:rsidR="00377B35" w:rsidRPr="001E6DA1" w:rsidRDefault="00377B35" w:rsidP="008B5FF1">
            <w:pPr>
              <w:spacing w:before="0" w:after="240"/>
              <w:jc w:val="center"/>
              <w:rPr>
                <w:b/>
                <w:bCs/>
                <w:color w:val="auto"/>
                <w:sz w:val="22"/>
                <w:szCs w:val="22"/>
              </w:rPr>
            </w:pPr>
            <w:r>
              <w:rPr>
                <w:b/>
                <w:bCs/>
                <w:color w:val="auto"/>
                <w:sz w:val="22"/>
                <w:szCs w:val="22"/>
              </w:rPr>
              <w:t>ENHANCE WhatsApp Group</w:t>
            </w:r>
          </w:p>
        </w:tc>
        <w:tc>
          <w:tcPr>
            <w:tcW w:w="2126" w:type="dxa"/>
            <w:shd w:val="clear" w:color="auto" w:fill="F5FFD9"/>
          </w:tcPr>
          <w:p w14:paraId="4713D4E6" w14:textId="368F860B" w:rsidR="00377B35" w:rsidRPr="00E30593" w:rsidRDefault="00377B35" w:rsidP="00377B35">
            <w:pPr>
              <w:spacing w:before="0" w:after="160"/>
              <w:rPr>
                <w:color w:val="000000" w:themeColor="text1"/>
                <w:sz w:val="22"/>
                <w:szCs w:val="22"/>
              </w:rPr>
            </w:pPr>
            <w:r>
              <w:rPr>
                <w:color w:val="000000" w:themeColor="text1"/>
                <w:sz w:val="22"/>
                <w:szCs w:val="22"/>
              </w:rPr>
              <w:t xml:space="preserve">Send a message in the group to start conversations with other </w:t>
            </w:r>
            <w:r w:rsidR="00DB047B">
              <w:rPr>
                <w:color w:val="000000" w:themeColor="text1"/>
                <w:sz w:val="22"/>
                <w:szCs w:val="22"/>
              </w:rPr>
              <w:t>Participant</w:t>
            </w:r>
            <w:r>
              <w:rPr>
                <w:color w:val="000000" w:themeColor="text1"/>
                <w:sz w:val="22"/>
                <w:szCs w:val="22"/>
              </w:rPr>
              <w:t>s.</w:t>
            </w:r>
          </w:p>
        </w:tc>
        <w:tc>
          <w:tcPr>
            <w:tcW w:w="1701" w:type="dxa"/>
            <w:shd w:val="clear" w:color="auto" w:fill="F5FFD9"/>
          </w:tcPr>
          <w:p w14:paraId="5EDB5431" w14:textId="52A267E3" w:rsidR="00377B35" w:rsidRPr="00E30593" w:rsidRDefault="00377B35" w:rsidP="00377B35">
            <w:pPr>
              <w:spacing w:before="0" w:after="160"/>
              <w:rPr>
                <w:color w:val="000000" w:themeColor="text1"/>
                <w:sz w:val="22"/>
                <w:szCs w:val="22"/>
              </w:rPr>
            </w:pPr>
            <w:r>
              <w:rPr>
                <w:color w:val="000000" w:themeColor="text1"/>
                <w:sz w:val="22"/>
                <w:szCs w:val="22"/>
              </w:rPr>
              <w:t>Send at least one message.</w:t>
            </w:r>
          </w:p>
        </w:tc>
        <w:tc>
          <w:tcPr>
            <w:tcW w:w="1985" w:type="dxa"/>
            <w:shd w:val="clear" w:color="auto" w:fill="F5FFD9"/>
          </w:tcPr>
          <w:p w14:paraId="1F39D76F" w14:textId="5C08456F" w:rsidR="00377B35" w:rsidRPr="00E30593" w:rsidRDefault="00377B35" w:rsidP="00377B35">
            <w:pPr>
              <w:spacing w:before="0" w:after="160"/>
              <w:rPr>
                <w:color w:val="000000" w:themeColor="text1"/>
                <w:sz w:val="22"/>
                <w:szCs w:val="22"/>
              </w:rPr>
            </w:pPr>
            <w:r>
              <w:rPr>
                <w:color w:val="000000" w:themeColor="text1"/>
                <w:sz w:val="22"/>
                <w:szCs w:val="22"/>
              </w:rPr>
              <w:t>Start with some opening phrases, such as “The weather has been lovely lately.”</w:t>
            </w:r>
          </w:p>
        </w:tc>
        <w:tc>
          <w:tcPr>
            <w:tcW w:w="1559" w:type="dxa"/>
            <w:shd w:val="clear" w:color="auto" w:fill="F5FFD9"/>
          </w:tcPr>
          <w:p w14:paraId="090A8BED" w14:textId="3B6D6046" w:rsidR="00377B35" w:rsidRPr="00E30593" w:rsidRDefault="00377B35" w:rsidP="00377B35">
            <w:pPr>
              <w:spacing w:before="0" w:after="160"/>
              <w:rPr>
                <w:color w:val="000000" w:themeColor="text1"/>
                <w:sz w:val="22"/>
                <w:szCs w:val="22"/>
              </w:rPr>
            </w:pPr>
            <w:r w:rsidRPr="79EA08BB">
              <w:rPr>
                <w:color w:val="auto"/>
                <w:sz w:val="20"/>
                <w:szCs w:val="20"/>
              </w:rPr>
              <w:t xml:space="preserve">People in the </w:t>
            </w:r>
            <w:r w:rsidRPr="79EA08BB">
              <w:rPr>
                <w:color w:val="auto"/>
                <w:sz w:val="20"/>
                <w:szCs w:val="20"/>
                <w:lang w:val="en-GB"/>
              </w:rPr>
              <w:t xml:space="preserve">ENHANCE WhatsApp </w:t>
            </w:r>
            <w:r w:rsidRPr="79EA08BB">
              <w:rPr>
                <w:color w:val="auto"/>
                <w:sz w:val="20"/>
                <w:szCs w:val="20"/>
              </w:rPr>
              <w:t>group might suggest a meetup locally.</w:t>
            </w:r>
          </w:p>
        </w:tc>
        <w:tc>
          <w:tcPr>
            <w:tcW w:w="1559" w:type="dxa"/>
            <w:shd w:val="clear" w:color="auto" w:fill="F5FFD9"/>
          </w:tcPr>
          <w:p w14:paraId="74A6CB53" w14:textId="71AC6A34" w:rsidR="00377B35" w:rsidRPr="00E30593" w:rsidRDefault="00377B35" w:rsidP="00377B35">
            <w:pPr>
              <w:spacing w:before="0" w:after="160"/>
              <w:rPr>
                <w:color w:val="000000" w:themeColor="text1"/>
                <w:sz w:val="22"/>
                <w:szCs w:val="22"/>
              </w:rPr>
            </w:pPr>
            <w:r w:rsidRPr="79EA08BB">
              <w:rPr>
                <w:color w:val="auto"/>
                <w:sz w:val="20"/>
                <w:szCs w:val="20"/>
                <w:lang w:val="en-GB"/>
              </w:rPr>
              <w:t>Over the next 1 week.</w:t>
            </w:r>
          </w:p>
        </w:tc>
      </w:tr>
      <w:tr w:rsidR="008B5FF1" w14:paraId="12A40508" w14:textId="77777777" w:rsidTr="00FB1D9E">
        <w:trPr>
          <w:trHeight w:val="685"/>
          <w:jc w:val="center"/>
        </w:trPr>
        <w:tc>
          <w:tcPr>
            <w:tcW w:w="1413" w:type="dxa"/>
            <w:shd w:val="clear" w:color="auto" w:fill="FFEECD"/>
            <w:vAlign w:val="center"/>
          </w:tcPr>
          <w:p w14:paraId="66FC2774" w14:textId="77777777" w:rsidR="00C64551" w:rsidRDefault="001D14CE" w:rsidP="00C64551">
            <w:pPr>
              <w:spacing w:before="0" w:after="0"/>
              <w:jc w:val="center"/>
              <w:rPr>
                <w:b/>
                <w:bCs/>
                <w:color w:val="auto"/>
                <w:sz w:val="22"/>
                <w:szCs w:val="22"/>
              </w:rPr>
            </w:pPr>
            <w:r>
              <w:rPr>
                <w:b/>
                <w:bCs/>
                <w:color w:val="auto"/>
                <w:sz w:val="22"/>
                <w:szCs w:val="22"/>
              </w:rPr>
              <w:t xml:space="preserve">Social </w:t>
            </w:r>
            <w:r w:rsidR="008B5FF1">
              <w:rPr>
                <w:b/>
                <w:bCs/>
                <w:color w:val="auto"/>
                <w:sz w:val="22"/>
                <w:szCs w:val="22"/>
              </w:rPr>
              <w:t>A</w:t>
            </w:r>
            <w:r>
              <w:rPr>
                <w:b/>
                <w:bCs/>
                <w:color w:val="auto"/>
                <w:sz w:val="22"/>
                <w:szCs w:val="22"/>
              </w:rPr>
              <w:t>ctivities/</w:t>
            </w:r>
          </w:p>
          <w:p w14:paraId="6A620114" w14:textId="4E8F354A" w:rsidR="001D14CE" w:rsidRPr="001E6DA1" w:rsidRDefault="008B5FF1" w:rsidP="00C64551">
            <w:pPr>
              <w:spacing w:before="0" w:after="0"/>
              <w:jc w:val="center"/>
              <w:rPr>
                <w:b/>
                <w:bCs/>
                <w:color w:val="auto"/>
                <w:sz w:val="22"/>
                <w:szCs w:val="22"/>
              </w:rPr>
            </w:pPr>
            <w:r>
              <w:rPr>
                <w:b/>
                <w:bCs/>
                <w:color w:val="auto"/>
                <w:sz w:val="22"/>
                <w:szCs w:val="22"/>
              </w:rPr>
              <w:t>G</w:t>
            </w:r>
            <w:r w:rsidR="001D14CE">
              <w:rPr>
                <w:b/>
                <w:bCs/>
                <w:color w:val="auto"/>
                <w:sz w:val="22"/>
                <w:szCs w:val="22"/>
              </w:rPr>
              <w:t>roups</w:t>
            </w:r>
          </w:p>
        </w:tc>
        <w:tc>
          <w:tcPr>
            <w:tcW w:w="2126" w:type="dxa"/>
            <w:shd w:val="clear" w:color="auto" w:fill="FFEECD"/>
          </w:tcPr>
          <w:p w14:paraId="4CD04C82" w14:textId="3455B1D0" w:rsidR="001D14CE" w:rsidRPr="00E30593" w:rsidRDefault="001D14CE" w:rsidP="001D14CE">
            <w:pPr>
              <w:spacing w:before="0" w:after="160"/>
              <w:rPr>
                <w:color w:val="auto"/>
                <w:sz w:val="22"/>
                <w:szCs w:val="22"/>
              </w:rPr>
            </w:pPr>
            <w:r w:rsidRPr="42FBA2DC">
              <w:rPr>
                <w:color w:val="auto"/>
                <w:sz w:val="20"/>
                <w:szCs w:val="20"/>
              </w:rPr>
              <w:t>To join some local community activities that you may enjoy.</w:t>
            </w:r>
          </w:p>
        </w:tc>
        <w:tc>
          <w:tcPr>
            <w:tcW w:w="1701" w:type="dxa"/>
            <w:shd w:val="clear" w:color="auto" w:fill="FFEECD"/>
          </w:tcPr>
          <w:p w14:paraId="6E13F4CF" w14:textId="5693472A" w:rsidR="001D14CE" w:rsidRPr="00E30593" w:rsidRDefault="001D14CE" w:rsidP="001D14CE">
            <w:pPr>
              <w:spacing w:before="0" w:after="160"/>
              <w:rPr>
                <w:color w:val="auto"/>
                <w:sz w:val="22"/>
                <w:szCs w:val="22"/>
              </w:rPr>
            </w:pPr>
            <w:r>
              <w:rPr>
                <w:color w:val="auto"/>
                <w:sz w:val="20"/>
                <w:szCs w:val="20"/>
              </w:rPr>
              <w:t>Register for an activity within the next 7 days.</w:t>
            </w:r>
          </w:p>
        </w:tc>
        <w:tc>
          <w:tcPr>
            <w:tcW w:w="1985" w:type="dxa"/>
            <w:shd w:val="clear" w:color="auto" w:fill="FFEECD"/>
          </w:tcPr>
          <w:p w14:paraId="0EA3A462" w14:textId="6B1DECDF" w:rsidR="001D14CE" w:rsidRPr="00E30593" w:rsidRDefault="001D14CE" w:rsidP="001D14CE">
            <w:pPr>
              <w:spacing w:before="0" w:after="160"/>
              <w:rPr>
                <w:color w:val="auto"/>
                <w:sz w:val="22"/>
                <w:szCs w:val="22"/>
              </w:rPr>
            </w:pPr>
            <w:r>
              <w:rPr>
                <w:color w:val="auto"/>
                <w:sz w:val="20"/>
                <w:szCs w:val="20"/>
              </w:rPr>
              <w:t>Search for activities you may enjoy and confirm the date.</w:t>
            </w:r>
          </w:p>
        </w:tc>
        <w:tc>
          <w:tcPr>
            <w:tcW w:w="1559" w:type="dxa"/>
            <w:shd w:val="clear" w:color="auto" w:fill="FFEECD"/>
          </w:tcPr>
          <w:p w14:paraId="36E60EC1" w14:textId="39C699BF" w:rsidR="001D14CE" w:rsidRPr="00E30593" w:rsidRDefault="001D14CE" w:rsidP="001D14CE">
            <w:pPr>
              <w:spacing w:before="0" w:after="160"/>
              <w:rPr>
                <w:color w:val="auto"/>
                <w:sz w:val="22"/>
                <w:szCs w:val="22"/>
              </w:rPr>
            </w:pPr>
            <w:r>
              <w:rPr>
                <w:color w:val="auto"/>
                <w:sz w:val="20"/>
                <w:szCs w:val="20"/>
              </w:rPr>
              <w:t xml:space="preserve">Talk to your </w:t>
            </w:r>
            <w:r w:rsidR="00DB047B">
              <w:rPr>
                <w:color w:val="auto"/>
                <w:sz w:val="20"/>
                <w:szCs w:val="20"/>
              </w:rPr>
              <w:t>Coach</w:t>
            </w:r>
            <w:r>
              <w:rPr>
                <w:color w:val="auto"/>
                <w:sz w:val="20"/>
                <w:szCs w:val="20"/>
              </w:rPr>
              <w:t xml:space="preserve"> if you have any difficulties navigating the websites.</w:t>
            </w:r>
          </w:p>
        </w:tc>
        <w:tc>
          <w:tcPr>
            <w:tcW w:w="1559" w:type="dxa"/>
            <w:shd w:val="clear" w:color="auto" w:fill="FFEECD"/>
          </w:tcPr>
          <w:p w14:paraId="32D0E312" w14:textId="246BBC48" w:rsidR="001D14CE" w:rsidRPr="00E30593" w:rsidRDefault="001D14CE" w:rsidP="001D14CE">
            <w:pPr>
              <w:spacing w:before="0" w:after="160"/>
              <w:rPr>
                <w:color w:val="auto"/>
                <w:sz w:val="22"/>
                <w:szCs w:val="22"/>
              </w:rPr>
            </w:pPr>
            <w:r w:rsidRPr="00E40550">
              <w:rPr>
                <w:color w:val="auto"/>
                <w:sz w:val="20"/>
                <w:szCs w:val="20"/>
                <w:lang w:val="en-GB"/>
              </w:rPr>
              <w:t>Over the next 3 months.</w:t>
            </w:r>
          </w:p>
        </w:tc>
      </w:tr>
    </w:tbl>
    <w:p w14:paraId="1E4D7AEC" w14:textId="38CA7FE8" w:rsidR="00393D82" w:rsidRDefault="00393D82" w:rsidP="00393D82">
      <w:pPr>
        <w:spacing w:before="0" w:after="160"/>
        <w:jc w:val="center"/>
        <w:rPr>
          <w:i/>
          <w:iCs/>
          <w:color w:val="000000" w:themeColor="text1"/>
        </w:rPr>
      </w:pPr>
      <w:r w:rsidRPr="001A29B0">
        <w:rPr>
          <w:i/>
          <w:iCs/>
          <w:color w:val="000000" w:themeColor="text1"/>
        </w:rPr>
        <w:t>“These are just ideas—what do you think? Are there any other goals you’d like to set?”</w:t>
      </w:r>
    </w:p>
    <w:p w14:paraId="273A5EB4" w14:textId="47C742DC" w:rsidR="00E82B15" w:rsidRPr="00EF5440" w:rsidRDefault="00E82B15" w:rsidP="0075488C">
      <w:pPr>
        <w:spacing w:before="0" w:after="0"/>
        <w:jc w:val="both"/>
        <w:rPr>
          <w:color w:val="000000" w:themeColor="text1"/>
        </w:rPr>
      </w:pPr>
      <w:r w:rsidRPr="00EF5440">
        <w:rPr>
          <w:b/>
          <w:bCs/>
          <w:color w:val="000000" w:themeColor="text1"/>
        </w:rPr>
        <w:t>Checking Goal Confidence (Achievable)</w:t>
      </w:r>
      <w:r w:rsidRPr="00EF5440">
        <w:rPr>
          <w:color w:val="000000" w:themeColor="text1"/>
        </w:rPr>
        <w:t xml:space="preserve">: IF the </w:t>
      </w:r>
      <w:r w:rsidR="00DB047B">
        <w:rPr>
          <w:color w:val="000000" w:themeColor="text1"/>
        </w:rPr>
        <w:t>Participant</w:t>
      </w:r>
      <w:r w:rsidRPr="00EF5440">
        <w:rPr>
          <w:color w:val="000000" w:themeColor="text1"/>
        </w:rPr>
        <w:t xml:space="preserve"> is struggling with motivation, ask</w:t>
      </w:r>
      <w:r w:rsidR="000C79D0">
        <w:rPr>
          <w:color w:val="000000" w:themeColor="text1"/>
        </w:rPr>
        <w:t>:</w:t>
      </w:r>
      <w:r w:rsidRPr="00EF5440">
        <w:rPr>
          <w:color w:val="000000" w:themeColor="text1"/>
        </w:rPr>
        <w:t xml:space="preserve"> </w:t>
      </w:r>
    </w:p>
    <w:p w14:paraId="054FEC59" w14:textId="77777777" w:rsidR="00E82B15" w:rsidRPr="00EF5440" w:rsidRDefault="00E82B15" w:rsidP="0075488C">
      <w:pPr>
        <w:spacing w:before="0" w:after="0"/>
        <w:rPr>
          <w:color w:val="000000" w:themeColor="text1"/>
        </w:rPr>
      </w:pPr>
      <w:r w:rsidRPr="00EF5440">
        <w:rPr>
          <w:color w:val="000000" w:themeColor="text1"/>
        </w:rPr>
        <w:t>"On a scale of 1-10, how confident do you feel about achieving this in the next two weeks?"</w:t>
      </w:r>
    </w:p>
    <w:p w14:paraId="662AB459" w14:textId="77777777" w:rsidR="00E82B15" w:rsidRPr="00EF5440" w:rsidRDefault="00E82B15" w:rsidP="0075488C">
      <w:pPr>
        <w:spacing w:before="0" w:after="0"/>
        <w:rPr>
          <w:color w:val="000000" w:themeColor="text1"/>
        </w:rPr>
      </w:pPr>
      <w:r w:rsidRPr="00EF5440">
        <w:rPr>
          <w:color w:val="000000" w:themeColor="text1"/>
        </w:rPr>
        <w:t>1 = Not at all confident</w:t>
      </w:r>
    </w:p>
    <w:p w14:paraId="0F55A602" w14:textId="77777777" w:rsidR="00E82B15" w:rsidRPr="00EF5440" w:rsidRDefault="00E82B15" w:rsidP="0075488C">
      <w:pPr>
        <w:spacing w:before="0" w:after="0"/>
        <w:rPr>
          <w:color w:val="000000" w:themeColor="text1"/>
        </w:rPr>
      </w:pPr>
      <w:r w:rsidRPr="00EF5440">
        <w:rPr>
          <w:color w:val="000000" w:themeColor="text1"/>
        </w:rPr>
        <w:t>10 = Extremely confident</w:t>
      </w:r>
    </w:p>
    <w:p w14:paraId="63CE4EE0" w14:textId="77777777" w:rsidR="00E82B15" w:rsidRPr="00EF5440" w:rsidRDefault="00E82B15" w:rsidP="0075488C">
      <w:pPr>
        <w:spacing w:before="0" w:after="0"/>
        <w:rPr>
          <w:color w:val="000000" w:themeColor="text1"/>
        </w:rPr>
      </w:pPr>
      <w:r w:rsidRPr="00252768">
        <w:rPr>
          <w:rFonts w:ascii="Segoe UI Emoji" w:hAnsi="Segoe UI Emoji" w:cs="Segoe UI Emoji"/>
        </w:rPr>
        <w:t>🌟</w:t>
      </w:r>
      <w:r w:rsidRPr="00EF5440">
        <w:rPr>
          <w:color w:val="000000" w:themeColor="text1"/>
        </w:rPr>
        <w:t xml:space="preserve"> Aim for 7-8: Challenging but achievable!</w:t>
      </w:r>
    </w:p>
    <w:p w14:paraId="1D7182AF" w14:textId="61639B47" w:rsidR="00393D82" w:rsidRPr="0075726C" w:rsidRDefault="00393D82" w:rsidP="00FB1D9E">
      <w:pPr>
        <w:pStyle w:val="Heading2"/>
        <w:numPr>
          <w:ilvl w:val="1"/>
          <w:numId w:val="81"/>
        </w:numPr>
        <w:spacing w:before="0" w:after="0" w:line="240" w:lineRule="auto"/>
        <w:rPr>
          <w:rStyle w:val="eop"/>
          <w:rFonts w:asciiTheme="minorHAnsi" w:hAnsiTheme="minorHAnsi" w:cs="Calibri"/>
          <w:b/>
          <w:bCs/>
          <w:color w:val="D17406"/>
          <w:u w:val="single"/>
        </w:rPr>
      </w:pPr>
      <w:bookmarkStart w:id="194" w:name="_Toc213939668"/>
      <w:r w:rsidRPr="0075726C">
        <w:rPr>
          <w:rFonts w:asciiTheme="minorHAnsi" w:hAnsiTheme="minorHAnsi"/>
          <w:b/>
          <w:bCs/>
          <w:color w:val="D17406"/>
          <w:u w:val="single"/>
        </w:rPr>
        <w:t>Closing and Next Steps (5 minutes)</w:t>
      </w:r>
      <w:bookmarkEnd w:id="194"/>
    </w:p>
    <w:p w14:paraId="26AF29F9" w14:textId="7613C0C3" w:rsidR="00393D82" w:rsidRPr="00836AB9" w:rsidRDefault="00F31A6E" w:rsidP="00393D82">
      <w:pPr>
        <w:spacing w:before="0" w:after="240" w:line="240" w:lineRule="auto"/>
        <w:rPr>
          <w:rStyle w:val="eop"/>
          <w:b/>
          <w:bCs/>
          <w:i/>
          <w:iCs/>
          <w:color w:val="000000" w:themeColor="text1"/>
        </w:rPr>
      </w:pPr>
      <w:r w:rsidRPr="0032525F">
        <w:rPr>
          <w:noProof/>
          <w:color w:val="FFEECD"/>
          <w14:ligatures w14:val="standardContextual"/>
        </w:rPr>
        <mc:AlternateContent>
          <mc:Choice Requires="wps">
            <w:drawing>
              <wp:anchor distT="0" distB="0" distL="114300" distR="114300" simplePos="0" relativeHeight="251658529" behindDoc="0" locked="0" layoutInCell="1" allowOverlap="1" wp14:anchorId="192C2073" wp14:editId="4579C541">
                <wp:simplePos x="0" y="0"/>
                <wp:positionH relativeFrom="margin">
                  <wp:posOffset>-47428</wp:posOffset>
                </wp:positionH>
                <wp:positionV relativeFrom="paragraph">
                  <wp:posOffset>767387</wp:posOffset>
                </wp:positionV>
                <wp:extent cx="6495371" cy="1618593"/>
                <wp:effectExtent l="0" t="0" r="20320" b="20320"/>
                <wp:wrapNone/>
                <wp:docPr id="1405603014" name="Rectangle 1"/>
                <wp:cNvGraphicFramePr/>
                <a:graphic xmlns:a="http://schemas.openxmlformats.org/drawingml/2006/main">
                  <a:graphicData uri="http://schemas.microsoft.com/office/word/2010/wordprocessingShape">
                    <wps:wsp>
                      <wps:cNvSpPr/>
                      <wps:spPr>
                        <a:xfrm>
                          <a:off x="0" y="0"/>
                          <a:ext cx="6495371" cy="1618593"/>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1BC3E90">
              <v:rect id="Rectangle 1" style="position:absolute;margin-left:-3.75pt;margin-top:60.4pt;width:511.45pt;height:127.45pt;z-index:251658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050587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">
                <v:stroke dashstyle="dash"/>
                <w10:wrap anchorx="margin"/>
              </v:rect>
            </w:pict>
          </mc:Fallback>
        </mc:AlternateContent>
      </w:r>
      <w:r w:rsidR="00393D82" w:rsidRPr="00836AB9">
        <w:rPr>
          <w:rFonts w:ascii="Apple Color Emoji" w:hAnsi="Apple Color Emoji" w:cs="Apple Color Emoji"/>
          <w:color w:val="auto"/>
          <w:sz w:val="32"/>
          <w:szCs w:val="32"/>
        </w:rPr>
        <w:t>🔑</w:t>
      </w:r>
      <w:r w:rsidR="00393D82" w:rsidRPr="00836AB9">
        <w:rPr>
          <w:rFonts w:ascii="Segoe UI Emoji" w:hAnsi="Segoe UI Emoji" w:cs="Segoe UI Emoji"/>
        </w:rPr>
        <w:t xml:space="preserve"> </w:t>
      </w:r>
      <w:r w:rsidR="00393D82" w:rsidRPr="00836AB9">
        <w:rPr>
          <w:color w:val="000000" w:themeColor="text1"/>
        </w:rPr>
        <w:t xml:space="preserve">Briefly recap the key points and schedule the next session for two weeks’ time. </w:t>
      </w:r>
      <w:r w:rsidR="00393D82" w:rsidRPr="00836AB9">
        <w:rPr>
          <w:b/>
          <w:bCs/>
          <w:i/>
          <w:iCs/>
          <w:color w:val="000000" w:themeColor="text1"/>
        </w:rPr>
        <w:t xml:space="preserve">Be flexible if two weeks does not work and </w:t>
      </w:r>
      <w:r w:rsidR="00C319DA">
        <w:rPr>
          <w:b/>
          <w:bCs/>
          <w:i/>
          <w:iCs/>
          <w:color w:val="000000" w:themeColor="text1"/>
        </w:rPr>
        <w:t xml:space="preserve">the </w:t>
      </w:r>
      <w:r w:rsidR="00DB047B">
        <w:rPr>
          <w:b/>
          <w:bCs/>
          <w:i/>
          <w:iCs/>
          <w:color w:val="000000" w:themeColor="text1"/>
        </w:rPr>
        <w:t>Participant</w:t>
      </w:r>
      <w:r w:rsidR="00393D82" w:rsidRPr="00836AB9">
        <w:rPr>
          <w:b/>
          <w:bCs/>
          <w:i/>
          <w:iCs/>
          <w:color w:val="000000" w:themeColor="text1"/>
        </w:rPr>
        <w:t xml:space="preserve"> needs weekly support. </w:t>
      </w:r>
      <w:r w:rsidR="00393D82" w:rsidRPr="00836AB9">
        <w:rPr>
          <w:color w:val="000000" w:themeColor="text1"/>
        </w:rPr>
        <w:t>Remind them they can reach out via the app if needed.</w:t>
      </w:r>
      <w:r w:rsidR="00393D82">
        <w:tab/>
      </w:r>
      <w:r w:rsidR="00393D82">
        <w:tab/>
      </w:r>
    </w:p>
    <w:p w14:paraId="76D2794D" w14:textId="229CD7E9" w:rsidR="00DE0727" w:rsidRPr="00FD7F34" w:rsidRDefault="00DE0727" w:rsidP="00DE0727">
      <w:pPr>
        <w:rPr>
          <w:b/>
          <w:bCs/>
          <w:color w:val="FF0000"/>
          <w:sz w:val="32"/>
          <w:szCs w:val="32"/>
          <w:u w:val="single"/>
        </w:rPr>
      </w:pPr>
      <w:r w:rsidRPr="00FD7F34">
        <w:rPr>
          <w:b/>
          <w:bCs/>
          <w:color w:val="FF0000"/>
          <w:sz w:val="32"/>
          <w:szCs w:val="32"/>
          <w:u w:val="single"/>
        </w:rPr>
        <w:t xml:space="preserve">COACH ACTION: Record Information from Session in </w:t>
      </w:r>
      <w:proofErr w:type="spellStart"/>
      <w:r w:rsidRPr="00FD7F34">
        <w:rPr>
          <w:b/>
          <w:bCs/>
          <w:color w:val="FF0000"/>
          <w:sz w:val="32"/>
          <w:szCs w:val="32"/>
          <w:u w:val="single"/>
        </w:rPr>
        <w:t>SealedEnvelope</w:t>
      </w:r>
      <w:proofErr w:type="spellEnd"/>
    </w:p>
    <w:p w14:paraId="0384687A" w14:textId="3F5DA714" w:rsidR="00DE0727" w:rsidRPr="00120F7D" w:rsidRDefault="0077357B" w:rsidP="00DE0727">
      <w:pPr>
        <w:contextualSpacing/>
      </w:pPr>
      <w:r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496" behindDoc="1" locked="0" layoutInCell="1" allowOverlap="1" wp14:anchorId="6BE994D6" wp14:editId="6ED52B34">
                <wp:simplePos x="0" y="0"/>
                <wp:positionH relativeFrom="column">
                  <wp:posOffset>1924904</wp:posOffset>
                </wp:positionH>
                <wp:positionV relativeFrom="paragraph">
                  <wp:posOffset>542947</wp:posOffset>
                </wp:positionV>
                <wp:extent cx="2722549" cy="650046"/>
                <wp:effectExtent l="12700" t="12700" r="20955" b="23495"/>
                <wp:wrapNone/>
                <wp:docPr id="20723057"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6953145">
              <v:rect id="Rectangle 1" style="position:absolute;margin-left:151.55pt;margin-top:42.75pt;width:214.35pt;height:51.2pt;z-index:-2516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18EC9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"/>
            </w:pict>
          </mc:Fallback>
        </mc:AlternateContent>
      </w:r>
      <w:r w:rsidR="00375C69" w:rsidRPr="00603E7E">
        <w:rPr>
          <w:rStyle w:val="normaltextrun"/>
          <w:b/>
          <w:bCs/>
          <w:noProof/>
          <w:color w:val="FF0000"/>
          <w:sz w:val="32"/>
          <w:szCs w:val="32"/>
        </w:rPr>
        <w:drawing>
          <wp:anchor distT="0" distB="0" distL="114300" distR="114300" simplePos="0" relativeHeight="251658497" behindDoc="1" locked="0" layoutInCell="1" allowOverlap="1" wp14:anchorId="435DBB0F" wp14:editId="450C724D">
            <wp:simplePos x="0" y="0"/>
            <wp:positionH relativeFrom="column">
              <wp:posOffset>-6985</wp:posOffset>
            </wp:positionH>
            <wp:positionV relativeFrom="paragraph">
              <wp:posOffset>73660</wp:posOffset>
            </wp:positionV>
            <wp:extent cx="596265" cy="424180"/>
            <wp:effectExtent l="0" t="0" r="635" b="0"/>
            <wp:wrapTight wrapText="bothSides">
              <wp:wrapPolygon edited="0">
                <wp:start x="0" y="0"/>
                <wp:lineTo x="0" y="11641"/>
                <wp:lineTo x="18403" y="20695"/>
                <wp:lineTo x="20703" y="20695"/>
                <wp:lineTo x="21163" y="19401"/>
                <wp:lineTo x="21163" y="0"/>
                <wp:lineTo x="0" y="0"/>
              </wp:wrapPolygon>
            </wp:wrapTight>
            <wp:docPr id="1580577228"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0727" w:rsidRPr="00120F7D">
        <w:rPr>
          <w:color w:val="000000" w:themeColor="text1"/>
        </w:rPr>
        <w:t xml:space="preserve">During or after the session, you will need to enter </w:t>
      </w:r>
      <w:r w:rsidR="00DE0727" w:rsidRPr="00120F7D">
        <w:rPr>
          <w:b/>
          <w:bCs/>
          <w:color w:val="000000" w:themeColor="text1"/>
        </w:rPr>
        <w:t xml:space="preserve">valuable data about the </w:t>
      </w:r>
      <w:r w:rsidR="00DE0727">
        <w:rPr>
          <w:b/>
          <w:bCs/>
          <w:color w:val="000000" w:themeColor="text1"/>
        </w:rPr>
        <w:t>Coach</w:t>
      </w:r>
      <w:r w:rsidR="00DE0727" w:rsidRPr="00120F7D">
        <w:rPr>
          <w:b/>
          <w:bCs/>
          <w:color w:val="000000" w:themeColor="text1"/>
        </w:rPr>
        <w:t xml:space="preserve">ing session with the </w:t>
      </w:r>
      <w:r w:rsidR="00DE0727">
        <w:rPr>
          <w:b/>
          <w:bCs/>
          <w:color w:val="000000" w:themeColor="text1"/>
        </w:rPr>
        <w:t>Participant</w:t>
      </w:r>
      <w:r w:rsidR="00DE0727" w:rsidRPr="00120F7D">
        <w:rPr>
          <w:color w:val="000000" w:themeColor="text1"/>
        </w:rPr>
        <w:t>, such as goals, any challenges, time and date of the session, etc.</w:t>
      </w:r>
    </w:p>
    <w:p w14:paraId="09A8BA35" w14:textId="77777777" w:rsidR="00DE0727" w:rsidRDefault="00DE0727" w:rsidP="00DE0727">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28FC4B56" w14:textId="77777777" w:rsidR="00DE0727" w:rsidRDefault="00DE0727" w:rsidP="00DE0727">
      <w:pPr>
        <w:spacing w:before="0" w:after="0"/>
        <w:jc w:val="center"/>
        <w:rPr>
          <w:b/>
          <w:bCs/>
        </w:rPr>
      </w:pPr>
      <w:hyperlink r:id="rId165" w:history="1">
        <w:r w:rsidRPr="001E2A2C">
          <w:rPr>
            <w:rStyle w:val="Hyperlink"/>
            <w:b/>
            <w:bCs/>
          </w:rPr>
          <w:t>SealedEnvelope.com/access</w:t>
        </w:r>
      </w:hyperlink>
    </w:p>
    <w:p w14:paraId="3258E36D" w14:textId="77777777" w:rsidR="00C64551" w:rsidRDefault="00DE0727" w:rsidP="00C64551">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2AD8CC8F" w14:textId="77777777" w:rsidR="00C64551" w:rsidRDefault="00C64551" w:rsidP="00C64551">
      <w:pPr>
        <w:spacing w:before="0" w:after="0" w:line="240" w:lineRule="auto"/>
        <w:ind w:left="360"/>
        <w:rPr>
          <w:i/>
          <w:iCs/>
          <w:color w:val="000000" w:themeColor="text1"/>
          <w:sz w:val="18"/>
          <w:szCs w:val="18"/>
        </w:rPr>
      </w:pPr>
    </w:p>
    <w:p w14:paraId="18F78D04" w14:textId="27EC612E" w:rsidR="00DE0727" w:rsidRPr="00FC7512" w:rsidRDefault="00DE0727" w:rsidP="00C64551">
      <w:pPr>
        <w:spacing w:before="0" w:after="0" w:line="240" w:lineRule="auto"/>
        <w:ind w:left="360"/>
        <w:jc w:val="center"/>
        <w:rPr>
          <w:rFonts w:cs="Calibri"/>
          <w:b/>
          <w:bCs/>
          <w:sz w:val="18"/>
          <w:szCs w:val="18"/>
        </w:rPr>
      </w:pPr>
      <w:r w:rsidRPr="00120F7D">
        <w:rPr>
          <w:rFonts w:cs="Calibri"/>
          <w:b/>
          <w:bCs/>
          <w:sz w:val="18"/>
          <w:szCs w:val="18"/>
        </w:rPr>
        <w:t xml:space="preserve">End of </w:t>
      </w:r>
      <w:r w:rsidR="00D04C02">
        <w:rPr>
          <w:rFonts w:cs="Calibri"/>
          <w:b/>
          <w:bCs/>
          <w:sz w:val="18"/>
          <w:szCs w:val="18"/>
        </w:rPr>
        <w:t>Meeting People Session 1</w:t>
      </w:r>
      <w:r w:rsidRPr="00120F7D">
        <w:rPr>
          <w:rFonts w:cs="Calibri"/>
          <w:b/>
          <w:bCs/>
          <w:sz w:val="18"/>
          <w:szCs w:val="18"/>
        </w:rPr>
        <w:t>.</w:t>
      </w:r>
    </w:p>
    <w:p w14:paraId="70163568" w14:textId="324149BA" w:rsidR="00393D82" w:rsidRPr="00836AB9" w:rsidRDefault="00393D82" w:rsidP="00393D82">
      <w:pPr>
        <w:pStyle w:val="Heading1"/>
        <w:rPr>
          <w:rFonts w:asciiTheme="minorHAnsi" w:hAnsiTheme="minorHAnsi"/>
          <w:b/>
          <w:bCs/>
          <w:color w:val="0B769F" w:themeColor="accent4" w:themeShade="BF"/>
        </w:rPr>
      </w:pPr>
      <w:r>
        <w:rPr>
          <w:rStyle w:val="eop"/>
          <w:rFonts w:cs="Calibri"/>
          <w:sz w:val="22"/>
          <w:szCs w:val="22"/>
        </w:rPr>
        <w:br w:type="page"/>
      </w:r>
      <w:bookmarkStart w:id="195" w:name="_Toc213939669"/>
      <w:r w:rsidRPr="00A32704">
        <w:rPr>
          <w:b/>
          <w:bCs/>
          <w:noProof/>
          <w:color w:val="0F9ED5" w:themeColor="accent4"/>
        </w:rPr>
        <w:lastRenderedPageBreak/>
        <mc:AlternateContent>
          <mc:Choice Requires="wps">
            <w:drawing>
              <wp:anchor distT="0" distB="0" distL="114300" distR="114300" simplePos="0" relativeHeight="251658413" behindDoc="0" locked="0" layoutInCell="1" allowOverlap="1" wp14:anchorId="02240709" wp14:editId="2AA964DA">
                <wp:simplePos x="0" y="0"/>
                <wp:positionH relativeFrom="margin">
                  <wp:align>left</wp:align>
                </wp:positionH>
                <wp:positionV relativeFrom="paragraph">
                  <wp:posOffset>315310</wp:posOffset>
                </wp:positionV>
                <wp:extent cx="6434302" cy="29561"/>
                <wp:effectExtent l="19050" t="19050" r="24130" b="27940"/>
                <wp:wrapNone/>
                <wp:docPr id="821276425" name="Straight Connector 117"/>
                <wp:cNvGraphicFramePr/>
                <a:graphic xmlns:a="http://schemas.openxmlformats.org/drawingml/2006/main">
                  <a:graphicData uri="http://schemas.microsoft.com/office/word/2010/wordprocessingShape">
                    <wps:wsp>
                      <wps:cNvCnPr/>
                      <wps:spPr>
                        <a:xfrm flipV="1">
                          <a:off x="0" y="0"/>
                          <a:ext cx="6434302" cy="29561"/>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F8ED6F9">
              <v:line id="Straight Connector 117" style="position:absolute;flip:y;z-index:25165841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4.85pt" to="506.65pt,27.2pt" w14:anchorId="28BBBB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">
                <v:stroke joinstyle="miter"/>
                <w10:wrap anchorx="margin"/>
              </v:line>
            </w:pict>
          </mc:Fallback>
        </mc:AlternateContent>
      </w:r>
      <w:r w:rsidR="00BF6A1F">
        <w:rPr>
          <w:rFonts w:asciiTheme="minorHAnsi" w:hAnsiTheme="minorHAnsi"/>
          <w:b/>
          <w:bCs/>
          <w:color w:val="0B769F" w:themeColor="accent4" w:themeShade="BF"/>
        </w:rPr>
        <w:t>Meeting People: Se</w:t>
      </w:r>
      <w:r w:rsidRPr="00784B6C">
        <w:rPr>
          <w:rFonts w:asciiTheme="minorHAnsi" w:hAnsiTheme="minorHAnsi"/>
          <w:b/>
          <w:bCs/>
          <w:color w:val="0B769F" w:themeColor="accent4" w:themeShade="BF"/>
        </w:rPr>
        <w:t xml:space="preserve">ssion 2 </w:t>
      </w:r>
      <w:r>
        <w:rPr>
          <w:rFonts w:asciiTheme="minorHAnsi" w:hAnsiTheme="minorHAnsi"/>
          <w:b/>
          <w:bCs/>
          <w:color w:val="0B769F" w:themeColor="accent4" w:themeShade="BF"/>
        </w:rPr>
        <w:t>&amp; 3 -</w:t>
      </w:r>
      <w:r w:rsidRPr="00784B6C">
        <w:rPr>
          <w:rFonts w:asciiTheme="minorHAnsi" w:hAnsiTheme="minorHAnsi"/>
          <w:b/>
          <w:bCs/>
          <w:color w:val="0B769F" w:themeColor="accent4" w:themeShade="BF"/>
        </w:rPr>
        <w:t xml:space="preserve"> Progress Check</w:t>
      </w:r>
      <w:bookmarkEnd w:id="195"/>
    </w:p>
    <w:p w14:paraId="1F0BC29B" w14:textId="26B75BCD" w:rsidR="00393D82" w:rsidRPr="00791B6F" w:rsidRDefault="00393D82" w:rsidP="00252768">
      <w:pPr>
        <w:pStyle w:val="Heading2"/>
        <w:numPr>
          <w:ilvl w:val="2"/>
          <w:numId w:val="82"/>
        </w:numPr>
        <w:ind w:left="284" w:hanging="284"/>
        <w:rPr>
          <w:rFonts w:asciiTheme="minorHAnsi" w:hAnsiTheme="minorHAnsi"/>
          <w:b/>
          <w:bCs/>
          <w:color w:val="D17406"/>
          <w:u w:val="single"/>
        </w:rPr>
      </w:pPr>
      <w:bookmarkStart w:id="196" w:name="_Toc213939670"/>
      <w:r w:rsidRPr="00791B6F">
        <w:rPr>
          <w:rFonts w:asciiTheme="minorHAnsi" w:hAnsiTheme="minorHAnsi"/>
          <w:b/>
          <w:bCs/>
          <w:color w:val="D17406"/>
          <w:u w:val="single"/>
        </w:rPr>
        <w:t xml:space="preserve">Review the </w:t>
      </w:r>
      <w:r w:rsidR="00DB047B">
        <w:rPr>
          <w:rFonts w:asciiTheme="minorHAnsi" w:hAnsiTheme="minorHAnsi"/>
          <w:b/>
          <w:bCs/>
          <w:color w:val="D17406"/>
          <w:u w:val="single"/>
        </w:rPr>
        <w:t>Participant</w:t>
      </w:r>
      <w:r w:rsidRPr="00791B6F">
        <w:rPr>
          <w:rFonts w:asciiTheme="minorHAnsi" w:hAnsiTheme="minorHAnsi"/>
          <w:b/>
          <w:bCs/>
          <w:color w:val="D17406"/>
          <w:u w:val="single"/>
        </w:rPr>
        <w:t>’s Progress</w:t>
      </w:r>
      <w:bookmarkEnd w:id="196"/>
    </w:p>
    <w:p w14:paraId="21357679" w14:textId="77777777" w:rsidR="00393D82" w:rsidRPr="00B72CCD" w:rsidRDefault="00393D82" w:rsidP="00F01A99">
      <w:pPr>
        <w:pStyle w:val="ListParagraph"/>
        <w:numPr>
          <w:ilvl w:val="0"/>
          <w:numId w:val="26"/>
        </w:numPr>
        <w:rPr>
          <w:color w:val="000000" w:themeColor="text1"/>
        </w:rPr>
      </w:pPr>
      <w:r w:rsidRPr="006500AE">
        <w:rPr>
          <w:noProof/>
          <w:color w:val="000000" w:themeColor="text1"/>
        </w:rPr>
        <w:drawing>
          <wp:anchor distT="0" distB="0" distL="114300" distR="114300" simplePos="0" relativeHeight="251658418" behindDoc="1" locked="0" layoutInCell="1" allowOverlap="1" wp14:anchorId="05D0C872" wp14:editId="2375695D">
            <wp:simplePos x="0" y="0"/>
            <wp:positionH relativeFrom="column">
              <wp:posOffset>5373282</wp:posOffset>
            </wp:positionH>
            <wp:positionV relativeFrom="paragraph">
              <wp:posOffset>398780</wp:posOffset>
            </wp:positionV>
            <wp:extent cx="1032510" cy="1032510"/>
            <wp:effectExtent l="0" t="0" r="0" b="0"/>
            <wp:wrapNone/>
            <wp:docPr id="2114981619" name="Picture 11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02677" name="Picture 1" descr="A black background with a black square&#10;&#10;Description automatically generated with medium confidence"/>
                    <pic:cNvPicPr/>
                  </pic:nvPicPr>
                  <pic:blipFill>
                    <a:blip r:embed="rId93" cstate="print">
                      <a:alphaModFix amt="20000"/>
                      <a:extLst>
                        <a:ext uri="{28A0092B-C50C-407E-A947-70E740481C1C}">
                          <a14:useLocalDpi xmlns:a14="http://schemas.microsoft.com/office/drawing/2010/main" val="0"/>
                        </a:ext>
                      </a:extLst>
                    </a:blip>
                    <a:stretch>
                      <a:fillRect/>
                    </a:stretch>
                  </pic:blipFill>
                  <pic:spPr>
                    <a:xfrm>
                      <a:off x="0" y="0"/>
                      <a:ext cx="1032510" cy="1032510"/>
                    </a:xfrm>
                    <a:prstGeom prst="rect">
                      <a:avLst/>
                    </a:prstGeom>
                  </pic:spPr>
                </pic:pic>
              </a:graphicData>
            </a:graphic>
            <wp14:sizeRelH relativeFrom="margin">
              <wp14:pctWidth>0</wp14:pctWidth>
            </wp14:sizeRelH>
            <wp14:sizeRelV relativeFrom="margin">
              <wp14:pctHeight>0</wp14:pctHeight>
            </wp14:sizeRelV>
          </wp:anchor>
        </w:drawing>
      </w:r>
      <w:r w:rsidRPr="00123CD4">
        <w:rPr>
          <w:rFonts w:ascii="Apple Color Emoji" w:hAnsi="Apple Color Emoji" w:cs="Apple Color Emoji"/>
          <w:color w:val="auto"/>
          <w:sz w:val="32"/>
          <w:szCs w:val="32"/>
        </w:rPr>
        <w:t>🎯</w:t>
      </w:r>
      <w:r w:rsidRPr="00B72CCD">
        <w:rPr>
          <w:b/>
          <w:bCs/>
        </w:rPr>
        <w:t xml:space="preserve"> </w:t>
      </w:r>
      <w:r w:rsidRPr="00B72CCD">
        <w:rPr>
          <w:b/>
          <w:bCs/>
          <w:color w:val="000000" w:themeColor="text1"/>
        </w:rPr>
        <w:t>Goal Review:</w:t>
      </w:r>
      <w:r w:rsidRPr="00B72CCD">
        <w:rPr>
          <w:color w:val="000000" w:themeColor="text1"/>
        </w:rPr>
        <w:t xml:space="preserve"> Reflect on the goals from Session 1, highlighting successes, discuss obstacles, and adjust goals if needed.</w:t>
      </w:r>
    </w:p>
    <w:p w14:paraId="1B0EC259" w14:textId="00F4FC6A" w:rsidR="00393D82" w:rsidRPr="00B72CCD" w:rsidRDefault="00393D82" w:rsidP="00F01A99">
      <w:pPr>
        <w:pStyle w:val="ListParagraph"/>
        <w:numPr>
          <w:ilvl w:val="0"/>
          <w:numId w:val="26"/>
        </w:numPr>
        <w:rPr>
          <w:color w:val="000000" w:themeColor="text1"/>
        </w:rPr>
      </w:pPr>
      <w:r w:rsidRPr="00B72CCD">
        <w:rPr>
          <w:rFonts w:ascii="Apple Color Emoji" w:hAnsi="Apple Color Emoji" w:cs="Apple Color Emoji"/>
          <w:color w:val="auto"/>
          <w:sz w:val="32"/>
          <w:szCs w:val="32"/>
        </w:rPr>
        <w:t>📱</w:t>
      </w:r>
      <w:r w:rsidRPr="00B72CCD">
        <w:rPr>
          <w:b/>
          <w:bCs/>
        </w:rPr>
        <w:t xml:space="preserve"> </w:t>
      </w:r>
      <w:r w:rsidRPr="00B72CCD">
        <w:rPr>
          <w:b/>
          <w:bCs/>
          <w:color w:val="000000" w:themeColor="text1"/>
        </w:rPr>
        <w:t>App Usage:</w:t>
      </w:r>
      <w:r w:rsidRPr="00B72CCD">
        <w:rPr>
          <w:color w:val="000000" w:themeColor="text1"/>
        </w:rPr>
        <w:t xml:space="preserve"> Review app engagement, including watching videos.</w:t>
      </w:r>
      <w:r w:rsidRPr="00A6242A">
        <w:rPr>
          <w:color w:val="000000" w:themeColor="text1"/>
        </w:rPr>
        <w:t xml:space="preserve"> </w:t>
      </w:r>
    </w:p>
    <w:p w14:paraId="20428143" w14:textId="580505E8" w:rsidR="00393D82" w:rsidRDefault="00393D82" w:rsidP="00F01A99">
      <w:pPr>
        <w:pStyle w:val="ListParagraph"/>
        <w:numPr>
          <w:ilvl w:val="1"/>
          <w:numId w:val="26"/>
        </w:numPr>
      </w:pPr>
      <w:r w:rsidRPr="00B72CCD">
        <w:rPr>
          <w:b/>
          <w:bCs/>
          <w:color w:val="000000" w:themeColor="text1"/>
        </w:rPr>
        <w:t>Praise</w:t>
      </w:r>
      <w:r w:rsidRPr="00B72CCD">
        <w:rPr>
          <w:color w:val="000000" w:themeColor="text1"/>
        </w:rPr>
        <w:t xml:space="preserve"> any engagement and offer help if they face challenges </w:t>
      </w:r>
      <w:r w:rsidR="002E67D4">
        <w:rPr>
          <w:color w:val="000000" w:themeColor="text1"/>
        </w:rPr>
        <w:t>increasing social interactions or finding local activities.</w:t>
      </w:r>
    </w:p>
    <w:p w14:paraId="3265B245" w14:textId="1FA16487" w:rsidR="00393D82" w:rsidRPr="00791B6F" w:rsidRDefault="00393D82" w:rsidP="00252768">
      <w:pPr>
        <w:pStyle w:val="Heading2"/>
        <w:numPr>
          <w:ilvl w:val="2"/>
          <w:numId w:val="82"/>
        </w:numPr>
        <w:ind w:left="284" w:hanging="284"/>
        <w:rPr>
          <w:rFonts w:asciiTheme="minorHAnsi" w:hAnsiTheme="minorHAnsi"/>
          <w:b/>
          <w:bCs/>
          <w:color w:val="D17406"/>
          <w:u w:val="single"/>
        </w:rPr>
      </w:pPr>
      <w:bookmarkStart w:id="197" w:name="_Toc213939671"/>
      <w:r w:rsidRPr="00791B6F">
        <w:rPr>
          <w:rFonts w:asciiTheme="minorHAnsi" w:hAnsiTheme="minorHAnsi"/>
          <w:b/>
          <w:bCs/>
          <w:color w:val="D17406"/>
          <w:u w:val="single"/>
        </w:rPr>
        <w:t>Problem-Solving:</w:t>
      </w:r>
      <w:bookmarkEnd w:id="197"/>
    </w:p>
    <w:p w14:paraId="0274CD1F" w14:textId="6BF1477D" w:rsidR="00393D82" w:rsidRPr="00B72CCD" w:rsidRDefault="00393D82" w:rsidP="00F01A99">
      <w:pPr>
        <w:pStyle w:val="ListParagraph"/>
        <w:numPr>
          <w:ilvl w:val="0"/>
          <w:numId w:val="48"/>
        </w:numPr>
        <w:rPr>
          <w:color w:val="000000" w:themeColor="text1"/>
        </w:rPr>
      </w:pPr>
      <w:r w:rsidRPr="00B72CCD">
        <w:rPr>
          <w:rFonts w:ascii="Apple Color Emoji" w:hAnsi="Apple Color Emoji" w:cs="Apple Color Emoji"/>
          <w:color w:val="auto"/>
          <w:sz w:val="32"/>
          <w:szCs w:val="32"/>
        </w:rPr>
        <w:t>💡</w:t>
      </w:r>
      <w:r w:rsidRPr="00B72CCD">
        <w:rPr>
          <w:rFonts w:cs="Segoe UI Emoji"/>
          <w:color w:val="auto"/>
          <w:sz w:val="32"/>
          <w:szCs w:val="32"/>
        </w:rPr>
        <w:t xml:space="preserve"> </w:t>
      </w:r>
      <w:r w:rsidRPr="00B72CCD">
        <w:rPr>
          <w:b/>
          <w:bCs/>
          <w:color w:val="000000" w:themeColor="text1"/>
        </w:rPr>
        <w:t xml:space="preserve">Address Issues: </w:t>
      </w:r>
      <w:r w:rsidRPr="00B72CCD">
        <w:rPr>
          <w:color w:val="000000" w:themeColor="text1"/>
        </w:rPr>
        <w:t>Ask about any challenges and offer solutions.</w:t>
      </w:r>
    </w:p>
    <w:p w14:paraId="62FBDB9A" w14:textId="77777777" w:rsidR="005E77EB" w:rsidRPr="005E77EB" w:rsidRDefault="005E77EB" w:rsidP="005E77EB">
      <w:pPr>
        <w:pStyle w:val="NormalWeb"/>
        <w:numPr>
          <w:ilvl w:val="1"/>
          <w:numId w:val="48"/>
        </w:numPr>
        <w:rPr>
          <w:rFonts w:asciiTheme="minorHAnsi" w:hAnsiTheme="minorHAnsi" w:cs="Times"/>
          <w:i/>
          <w:iCs/>
          <w:color w:val="000000"/>
        </w:rPr>
      </w:pPr>
      <w:r w:rsidRPr="005E77EB">
        <w:rPr>
          <w:rFonts w:asciiTheme="minorHAnsi" w:hAnsiTheme="minorHAnsi" w:cs="Times"/>
          <w:i/>
          <w:iCs/>
          <w:color w:val="000000"/>
        </w:rPr>
        <w:t>“What challenges have you faced in reaching out or engaging with others in social activities?”</w:t>
      </w:r>
    </w:p>
    <w:p w14:paraId="5F9DAC53" w14:textId="5C3C67A3" w:rsidR="00C6230D" w:rsidRPr="00D04C02" w:rsidRDefault="005E77EB" w:rsidP="00D04C02">
      <w:pPr>
        <w:pStyle w:val="NormalWeb"/>
        <w:numPr>
          <w:ilvl w:val="1"/>
          <w:numId w:val="48"/>
        </w:numPr>
        <w:rPr>
          <w:rFonts w:asciiTheme="minorHAnsi" w:hAnsiTheme="minorHAnsi" w:cs="Times"/>
          <w:i/>
          <w:iCs/>
          <w:color w:val="000000"/>
        </w:rPr>
      </w:pPr>
      <w:r w:rsidRPr="005E77EB">
        <w:rPr>
          <w:rFonts w:asciiTheme="minorHAnsi" w:hAnsiTheme="minorHAnsi" w:cs="Times"/>
          <w:i/>
          <w:iCs/>
          <w:color w:val="000000"/>
        </w:rPr>
        <w:t>“Have you been able to take any steps toward meeting people either online or face to face?”</w:t>
      </w:r>
    </w:p>
    <w:p w14:paraId="1BD933D4" w14:textId="2ECDB2FC" w:rsidR="00393D82" w:rsidRPr="00791B6F" w:rsidRDefault="00393D82" w:rsidP="00252768">
      <w:pPr>
        <w:pStyle w:val="Heading2"/>
        <w:ind w:left="567" w:hanging="567"/>
        <w:rPr>
          <w:rFonts w:asciiTheme="minorHAnsi" w:hAnsiTheme="minorHAnsi"/>
          <w:b/>
          <w:bCs/>
          <w:color w:val="D17406"/>
          <w:u w:val="single"/>
        </w:rPr>
      </w:pPr>
      <w:bookmarkStart w:id="198" w:name="_Toc213939672"/>
      <w:r>
        <w:rPr>
          <w:rFonts w:asciiTheme="minorHAnsi" w:hAnsiTheme="minorHAnsi"/>
          <w:b/>
          <w:bCs/>
          <w:color w:val="D17406"/>
          <w:u w:val="single"/>
        </w:rPr>
        <w:t xml:space="preserve">3. </w:t>
      </w:r>
      <w:r w:rsidRPr="00791B6F">
        <w:rPr>
          <w:rFonts w:asciiTheme="minorHAnsi" w:hAnsiTheme="minorHAnsi"/>
          <w:b/>
          <w:bCs/>
          <w:color w:val="D17406"/>
          <w:u w:val="single"/>
        </w:rPr>
        <w:t xml:space="preserve">Next </w:t>
      </w:r>
      <w:r>
        <w:rPr>
          <w:rFonts w:asciiTheme="minorHAnsi" w:hAnsiTheme="minorHAnsi"/>
          <w:b/>
          <w:bCs/>
          <w:color w:val="D17406"/>
          <w:u w:val="single"/>
        </w:rPr>
        <w:t>S</w:t>
      </w:r>
      <w:r w:rsidRPr="00791B6F">
        <w:rPr>
          <w:rFonts w:asciiTheme="minorHAnsi" w:hAnsiTheme="minorHAnsi"/>
          <w:b/>
          <w:bCs/>
          <w:color w:val="D17406"/>
          <w:u w:val="single"/>
        </w:rPr>
        <w:t>teps:</w:t>
      </w:r>
      <w:bookmarkEnd w:id="198"/>
    </w:p>
    <w:p w14:paraId="76A60A81" w14:textId="2C9F6EFB" w:rsidR="00393D82" w:rsidRPr="00B72CCD" w:rsidRDefault="00393D82" w:rsidP="00F01A99">
      <w:pPr>
        <w:pStyle w:val="ListParagraph"/>
        <w:numPr>
          <w:ilvl w:val="0"/>
          <w:numId w:val="48"/>
        </w:numPr>
        <w:rPr>
          <w:b/>
          <w:bCs/>
          <w:color w:val="auto"/>
        </w:rPr>
      </w:pPr>
      <w:r w:rsidRPr="00B72CCD">
        <w:rPr>
          <w:rFonts w:ascii="Apple Color Emoji" w:hAnsi="Apple Color Emoji" w:cs="Apple Color Emoji"/>
          <w:color w:val="auto"/>
          <w:sz w:val="32"/>
          <w:szCs w:val="32"/>
        </w:rPr>
        <w:t>⚡</w:t>
      </w:r>
      <w:r w:rsidRPr="00B72CCD">
        <w:rPr>
          <w:b/>
          <w:bCs/>
          <w:color w:val="auto"/>
        </w:rPr>
        <w:t xml:space="preserve">Highlight Impact: </w:t>
      </w:r>
      <w:r w:rsidRPr="00B72CCD">
        <w:rPr>
          <w:color w:val="auto"/>
        </w:rPr>
        <w:t xml:space="preserve">Emphasise the long-term benefits of </w:t>
      </w:r>
      <w:r w:rsidR="005E77EB">
        <w:rPr>
          <w:color w:val="auto"/>
        </w:rPr>
        <w:t>social connection on brain health.</w:t>
      </w:r>
    </w:p>
    <w:p w14:paraId="5AEDE36F" w14:textId="386B79F5" w:rsidR="00393D82" w:rsidRPr="00B72CCD" w:rsidRDefault="00393D82" w:rsidP="00F01A99">
      <w:pPr>
        <w:pStyle w:val="ListParagraph"/>
        <w:numPr>
          <w:ilvl w:val="0"/>
          <w:numId w:val="48"/>
        </w:numPr>
        <w:rPr>
          <w:color w:val="auto"/>
        </w:rPr>
      </w:pPr>
      <w:r w:rsidRPr="00B72CCD">
        <w:rPr>
          <w:rFonts w:ascii="Apple Color Emoji" w:hAnsi="Apple Color Emoji" w:cs="Apple Color Emoji"/>
          <w:color w:val="auto"/>
          <w:sz w:val="32"/>
          <w:szCs w:val="32"/>
        </w:rPr>
        <w:t>⏩</w:t>
      </w:r>
      <w:r w:rsidRPr="00B72CCD">
        <w:rPr>
          <w:rFonts w:cs="Segoe UI Emoji"/>
          <w:color w:val="auto"/>
        </w:rPr>
        <w:t xml:space="preserve"> After Session 3: </w:t>
      </w:r>
      <w:r w:rsidRPr="00B72CCD">
        <w:rPr>
          <w:b/>
          <w:bCs/>
          <w:color w:val="auto"/>
        </w:rPr>
        <w:t xml:space="preserve">Prepare for transition </w:t>
      </w:r>
      <w:r w:rsidRPr="00B72CCD">
        <w:rPr>
          <w:color w:val="auto"/>
        </w:rPr>
        <w:t>to the next risk factor.</w:t>
      </w:r>
    </w:p>
    <w:p w14:paraId="4195CEB3" w14:textId="79210E2F" w:rsidR="005E77EB" w:rsidRPr="005E77EB" w:rsidRDefault="00393D82" w:rsidP="005E77EB">
      <w:pPr>
        <w:pStyle w:val="ListParagraph"/>
        <w:numPr>
          <w:ilvl w:val="0"/>
          <w:numId w:val="49"/>
        </w:numPr>
        <w:rPr>
          <w:color w:val="000000" w:themeColor="text1"/>
        </w:rPr>
      </w:pPr>
      <w:r w:rsidRPr="00B72CCD">
        <w:rPr>
          <w:rFonts w:ascii="Apple Color Emoji" w:hAnsi="Apple Color Emoji" w:cs="Apple Color Emoji"/>
          <w:color w:val="auto"/>
          <w:sz w:val="32"/>
          <w:szCs w:val="32"/>
        </w:rPr>
        <w:t>🎉</w:t>
      </w:r>
      <w:r w:rsidRPr="00B72CCD">
        <w:rPr>
          <w:b/>
          <w:bCs/>
        </w:rPr>
        <w:t xml:space="preserve"> </w:t>
      </w:r>
      <w:r w:rsidRPr="00B72CCD">
        <w:rPr>
          <w:b/>
          <w:bCs/>
          <w:color w:val="000000" w:themeColor="text1"/>
        </w:rPr>
        <w:t>Positive Reinforcement:</w:t>
      </w:r>
      <w:r w:rsidR="005E77EB">
        <w:rPr>
          <w:b/>
          <w:bCs/>
          <w:color w:val="000000" w:themeColor="text1"/>
        </w:rPr>
        <w:t xml:space="preserve"> </w:t>
      </w:r>
      <w:r w:rsidRPr="005E77EB">
        <w:rPr>
          <w:b/>
          <w:bCs/>
          <w:color w:val="000000" w:themeColor="text1"/>
        </w:rPr>
        <w:t xml:space="preserve">Celebrate achievements, </w:t>
      </w:r>
      <w:r w:rsidRPr="005E77EB">
        <w:rPr>
          <w:color w:val="000000" w:themeColor="text1"/>
        </w:rPr>
        <w:t>even if small</w:t>
      </w:r>
    </w:p>
    <w:p w14:paraId="0307ABB4" w14:textId="79DFFB2D" w:rsidR="00393D82" w:rsidRPr="005E77EB" w:rsidRDefault="00393D82">
      <w:pPr>
        <w:pStyle w:val="ListParagraph"/>
        <w:numPr>
          <w:ilvl w:val="0"/>
          <w:numId w:val="27"/>
        </w:numPr>
        <w:rPr>
          <w:color w:val="auto"/>
        </w:rPr>
      </w:pPr>
      <w:r w:rsidRPr="005E77EB">
        <w:rPr>
          <w:rFonts w:ascii="Apple Color Emoji" w:hAnsi="Apple Color Emoji" w:cs="Apple Color Emoji"/>
          <w:color w:val="auto"/>
          <w:sz w:val="32"/>
          <w:szCs w:val="32"/>
        </w:rPr>
        <w:t>💡</w:t>
      </w:r>
      <w:r w:rsidRPr="005E77EB">
        <w:rPr>
          <w:rFonts w:cs="Segoe UI Emoji"/>
        </w:rPr>
        <w:t xml:space="preserve"> </w:t>
      </w:r>
      <w:r w:rsidRPr="005E77EB">
        <w:rPr>
          <w:b/>
          <w:bCs/>
          <w:color w:val="auto"/>
        </w:rPr>
        <w:t xml:space="preserve">Continued </w:t>
      </w:r>
      <w:r w:rsidR="008872EC" w:rsidRPr="005E77EB">
        <w:rPr>
          <w:b/>
          <w:bCs/>
          <w:color w:val="auto"/>
        </w:rPr>
        <w:t>Progress</w:t>
      </w:r>
      <w:r w:rsidRPr="005E77EB">
        <w:rPr>
          <w:b/>
          <w:bCs/>
          <w:color w:val="auto"/>
        </w:rPr>
        <w:t xml:space="preserve">: </w:t>
      </w:r>
      <w:r w:rsidRPr="005E77EB">
        <w:rPr>
          <w:color w:val="auto"/>
        </w:rPr>
        <w:t xml:space="preserve">Emphasise that the </w:t>
      </w:r>
      <w:r w:rsidR="00DB047B">
        <w:rPr>
          <w:color w:val="auto"/>
        </w:rPr>
        <w:t>Participant</w:t>
      </w:r>
      <w:r w:rsidRPr="005E77EB">
        <w:rPr>
          <w:color w:val="auto"/>
        </w:rPr>
        <w:t xml:space="preserve"> can still </w:t>
      </w:r>
      <w:r w:rsidRPr="005E77EB">
        <w:rPr>
          <w:b/>
          <w:bCs/>
          <w:color w:val="auto"/>
        </w:rPr>
        <w:t xml:space="preserve">maintain </w:t>
      </w:r>
      <w:r w:rsidR="008872EC" w:rsidRPr="005E77EB">
        <w:rPr>
          <w:b/>
          <w:bCs/>
          <w:color w:val="auto"/>
        </w:rPr>
        <w:t>social interactions and activities</w:t>
      </w:r>
      <w:r w:rsidRPr="005E77EB">
        <w:rPr>
          <w:color w:val="auto"/>
        </w:rPr>
        <w:t xml:space="preserve"> as they move on to the next area of focus.</w:t>
      </w:r>
    </w:p>
    <w:p w14:paraId="5852C01A" w14:textId="364AE78C" w:rsidR="00393D82" w:rsidRPr="00C7055B" w:rsidRDefault="00375C69" w:rsidP="00393D82">
      <w:pPr>
        <w:pStyle w:val="ListParagraph"/>
        <w:ind w:left="360"/>
        <w:rPr>
          <w:color w:val="auto"/>
        </w:rPr>
      </w:pPr>
      <w:r w:rsidRPr="0032525F">
        <w:rPr>
          <w:noProof/>
          <w:color w:val="FFEECD"/>
          <w14:ligatures w14:val="standardContextual"/>
        </w:rPr>
        <mc:AlternateContent>
          <mc:Choice Requires="wps">
            <w:drawing>
              <wp:anchor distT="0" distB="0" distL="114300" distR="114300" simplePos="0" relativeHeight="251658530" behindDoc="0" locked="0" layoutInCell="1" allowOverlap="1" wp14:anchorId="75839C7A" wp14:editId="7E719BC7">
                <wp:simplePos x="0" y="0"/>
                <wp:positionH relativeFrom="margin">
                  <wp:posOffset>-47428</wp:posOffset>
                </wp:positionH>
                <wp:positionV relativeFrom="paragraph">
                  <wp:posOffset>282903</wp:posOffset>
                </wp:positionV>
                <wp:extent cx="6484423" cy="1597573"/>
                <wp:effectExtent l="0" t="0" r="12065" b="22225"/>
                <wp:wrapNone/>
                <wp:docPr id="833415036" name="Rectangle 1"/>
                <wp:cNvGraphicFramePr/>
                <a:graphic xmlns:a="http://schemas.openxmlformats.org/drawingml/2006/main">
                  <a:graphicData uri="http://schemas.microsoft.com/office/word/2010/wordprocessingShape">
                    <wps:wsp>
                      <wps:cNvSpPr/>
                      <wps:spPr>
                        <a:xfrm>
                          <a:off x="0" y="0"/>
                          <a:ext cx="6484423" cy="1597573"/>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7159110">
              <v:rect id="Rectangle 1" style="position:absolute;margin-left:-3.75pt;margin-top:22.3pt;width:510.6pt;height:125.8pt;z-index:251658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7CC244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">
                <v:stroke dashstyle="dash"/>
                <w10:wrap anchorx="margin"/>
              </v:rect>
            </w:pict>
          </mc:Fallback>
        </mc:AlternateContent>
      </w:r>
    </w:p>
    <w:p w14:paraId="142762B5" w14:textId="53CF48C9" w:rsidR="00D04C02" w:rsidRPr="00FD7F34" w:rsidRDefault="00D04C02" w:rsidP="00D04C02">
      <w:pPr>
        <w:rPr>
          <w:b/>
          <w:bCs/>
          <w:color w:val="FF0000"/>
          <w:sz w:val="32"/>
          <w:szCs w:val="32"/>
          <w:u w:val="single"/>
        </w:rPr>
      </w:pPr>
      <w:r w:rsidRPr="00FD7F34">
        <w:rPr>
          <w:b/>
          <w:bCs/>
          <w:color w:val="FF0000"/>
          <w:sz w:val="32"/>
          <w:szCs w:val="32"/>
          <w:u w:val="single"/>
        </w:rPr>
        <w:t xml:space="preserve">COACH ACTION: Record Information from Session in </w:t>
      </w:r>
      <w:proofErr w:type="spellStart"/>
      <w:r w:rsidRPr="00FD7F34">
        <w:rPr>
          <w:b/>
          <w:bCs/>
          <w:color w:val="FF0000"/>
          <w:sz w:val="32"/>
          <w:szCs w:val="32"/>
          <w:u w:val="single"/>
        </w:rPr>
        <w:t>SealedEnvelope</w:t>
      </w:r>
      <w:proofErr w:type="spellEnd"/>
    </w:p>
    <w:p w14:paraId="460277F2" w14:textId="52281D43" w:rsidR="00D04C02" w:rsidRPr="00120F7D" w:rsidRDefault="00852D7F" w:rsidP="00D04C02">
      <w:pPr>
        <w:contextualSpacing/>
      </w:pPr>
      <w:r w:rsidRPr="00603E7E">
        <w:rPr>
          <w:rStyle w:val="normaltextrun"/>
          <w:b/>
          <w:bCs/>
          <w:noProof/>
          <w:color w:val="FF0000"/>
          <w:sz w:val="32"/>
          <w:szCs w:val="32"/>
        </w:rPr>
        <w:drawing>
          <wp:anchor distT="0" distB="0" distL="114300" distR="114300" simplePos="0" relativeHeight="251658499" behindDoc="1" locked="0" layoutInCell="1" allowOverlap="1" wp14:anchorId="3C229BB2" wp14:editId="40C94FF8">
            <wp:simplePos x="0" y="0"/>
            <wp:positionH relativeFrom="column">
              <wp:posOffset>5680644</wp:posOffset>
            </wp:positionH>
            <wp:positionV relativeFrom="paragraph">
              <wp:posOffset>6284</wp:posOffset>
            </wp:positionV>
            <wp:extent cx="596265" cy="424180"/>
            <wp:effectExtent l="0" t="0" r="635" b="0"/>
            <wp:wrapTight wrapText="bothSides">
              <wp:wrapPolygon edited="0">
                <wp:start x="0" y="0"/>
                <wp:lineTo x="0" y="11641"/>
                <wp:lineTo x="18403" y="20695"/>
                <wp:lineTo x="20703" y="20695"/>
                <wp:lineTo x="21163" y="19401"/>
                <wp:lineTo x="21163" y="0"/>
                <wp:lineTo x="0" y="0"/>
              </wp:wrapPolygon>
            </wp:wrapTight>
            <wp:docPr id="610057030"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4C02"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498" behindDoc="1" locked="0" layoutInCell="1" allowOverlap="1" wp14:anchorId="7F0DF917" wp14:editId="1AE5C340">
                <wp:simplePos x="0" y="0"/>
                <wp:positionH relativeFrom="column">
                  <wp:posOffset>1967187</wp:posOffset>
                </wp:positionH>
                <wp:positionV relativeFrom="paragraph">
                  <wp:posOffset>564515</wp:posOffset>
                </wp:positionV>
                <wp:extent cx="2722549" cy="650046"/>
                <wp:effectExtent l="12700" t="12700" r="20955" b="23495"/>
                <wp:wrapNone/>
                <wp:docPr id="1508437881"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97DD7D9">
              <v:rect id="Rectangle 1" style="position:absolute;margin-left:154.9pt;margin-top:44.45pt;width:214.35pt;height:51.2pt;z-index:-2516579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2B7A03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"/>
            </w:pict>
          </mc:Fallback>
        </mc:AlternateContent>
      </w:r>
      <w:r w:rsidR="00D04C02" w:rsidRPr="00120F7D">
        <w:rPr>
          <w:color w:val="000000" w:themeColor="text1"/>
        </w:rPr>
        <w:t xml:space="preserve">During or after the session, you will need to enter </w:t>
      </w:r>
      <w:r w:rsidR="00D04C02" w:rsidRPr="00120F7D">
        <w:rPr>
          <w:b/>
          <w:bCs/>
          <w:color w:val="000000" w:themeColor="text1"/>
        </w:rPr>
        <w:t xml:space="preserve">valuable data about the </w:t>
      </w:r>
      <w:r w:rsidR="00D04C02">
        <w:rPr>
          <w:b/>
          <w:bCs/>
          <w:color w:val="000000" w:themeColor="text1"/>
        </w:rPr>
        <w:t>Coach</w:t>
      </w:r>
      <w:r w:rsidR="00D04C02" w:rsidRPr="00120F7D">
        <w:rPr>
          <w:b/>
          <w:bCs/>
          <w:color w:val="000000" w:themeColor="text1"/>
        </w:rPr>
        <w:t xml:space="preserve">ing session with the </w:t>
      </w:r>
      <w:r w:rsidR="00D04C02">
        <w:rPr>
          <w:b/>
          <w:bCs/>
          <w:color w:val="000000" w:themeColor="text1"/>
        </w:rPr>
        <w:t>Participant</w:t>
      </w:r>
      <w:r w:rsidR="00D04C02" w:rsidRPr="00120F7D">
        <w:rPr>
          <w:color w:val="000000" w:themeColor="text1"/>
        </w:rPr>
        <w:t>, such as goals, any challenges, time and date of the session</w:t>
      </w:r>
      <w:r>
        <w:rPr>
          <w:color w:val="000000" w:themeColor="text1"/>
        </w:rPr>
        <w:t>.</w:t>
      </w:r>
      <w:r w:rsidR="00375C69" w:rsidRPr="00375C69">
        <w:rPr>
          <w:noProof/>
          <w:color w:val="FFEECD"/>
          <w14:ligatures w14:val="standardContextual"/>
        </w:rPr>
        <w:t xml:space="preserve"> </w:t>
      </w:r>
    </w:p>
    <w:p w14:paraId="67C04F9C" w14:textId="77777777" w:rsidR="00D04C02" w:rsidRDefault="00D04C02" w:rsidP="00D04C02">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57BB0590" w14:textId="77777777" w:rsidR="00D04C02" w:rsidRDefault="00D04C02" w:rsidP="00D04C02">
      <w:pPr>
        <w:spacing w:before="0" w:after="0"/>
        <w:jc w:val="center"/>
        <w:rPr>
          <w:b/>
          <w:bCs/>
        </w:rPr>
      </w:pPr>
      <w:hyperlink r:id="rId166" w:history="1">
        <w:r w:rsidRPr="001E2A2C">
          <w:rPr>
            <w:rStyle w:val="Hyperlink"/>
            <w:b/>
            <w:bCs/>
          </w:rPr>
          <w:t>SealedEnvelope.com/access</w:t>
        </w:r>
      </w:hyperlink>
    </w:p>
    <w:p w14:paraId="3CD142C0" w14:textId="77777777" w:rsidR="00D04C02" w:rsidRPr="00545DE7" w:rsidRDefault="00D04C02" w:rsidP="00D04C02">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42FA86A2" w14:textId="77777777" w:rsidR="00D04C02" w:rsidRPr="00120F7D" w:rsidRDefault="00D04C02" w:rsidP="00D04C02">
      <w:pPr>
        <w:spacing w:before="0" w:after="0"/>
        <w:rPr>
          <w:i/>
          <w:iCs/>
          <w:color w:val="000000" w:themeColor="text1"/>
          <w:sz w:val="18"/>
          <w:szCs w:val="18"/>
        </w:rPr>
      </w:pPr>
    </w:p>
    <w:p w14:paraId="5AB1495B" w14:textId="434B7956" w:rsidR="00393D82" w:rsidRPr="00D04C02" w:rsidRDefault="00D04C02" w:rsidP="00D04C02">
      <w:pPr>
        <w:tabs>
          <w:tab w:val="left" w:pos="3147"/>
        </w:tabs>
        <w:spacing w:before="0" w:after="160"/>
        <w:jc w:val="center"/>
        <w:rPr>
          <w:rStyle w:val="eop"/>
          <w:rFonts w:cs="Calibri"/>
          <w:b/>
          <w:bCs/>
          <w:sz w:val="18"/>
          <w:szCs w:val="18"/>
        </w:rPr>
      </w:pPr>
      <w:r w:rsidRPr="00120F7D">
        <w:rPr>
          <w:rFonts w:cs="Calibri"/>
          <w:b/>
          <w:bCs/>
          <w:sz w:val="18"/>
          <w:szCs w:val="18"/>
        </w:rPr>
        <w:t xml:space="preserve">End of </w:t>
      </w:r>
      <w:r>
        <w:rPr>
          <w:rFonts w:cs="Calibri"/>
          <w:b/>
          <w:bCs/>
          <w:sz w:val="18"/>
          <w:szCs w:val="18"/>
        </w:rPr>
        <w:t>Meeting People Intervention</w:t>
      </w:r>
      <w:r w:rsidRPr="00120F7D">
        <w:rPr>
          <w:rFonts w:cs="Calibri"/>
          <w:b/>
          <w:bCs/>
          <w:sz w:val="18"/>
          <w:szCs w:val="18"/>
        </w:rPr>
        <w:t>.</w:t>
      </w:r>
    </w:p>
    <w:p w14:paraId="5E580F3C" w14:textId="4C1BCDB1" w:rsidR="00393D82" w:rsidRPr="007E6CD1" w:rsidRDefault="00393D82" w:rsidP="00722570">
      <w:pPr>
        <w:spacing w:before="0" w:after="0"/>
      </w:pPr>
      <w:r w:rsidRPr="007E6CD1">
        <w:t xml:space="preserve">Additional Notes for </w:t>
      </w:r>
      <w:r w:rsidR="00DB047B">
        <w:t>Coach</w:t>
      </w:r>
      <w:r w:rsidRPr="007E6CD1">
        <w:t>es:</w:t>
      </w:r>
    </w:p>
    <w:p w14:paraId="77E478FF" w14:textId="08C6791F" w:rsidR="00393D82" w:rsidRPr="00A32704" w:rsidRDefault="00393D82" w:rsidP="00722570">
      <w:pPr>
        <w:pStyle w:val="ListParagraph"/>
        <w:numPr>
          <w:ilvl w:val="0"/>
          <w:numId w:val="27"/>
        </w:numPr>
        <w:spacing w:before="0" w:after="0"/>
      </w:pPr>
      <w:r w:rsidRPr="00AC11B7">
        <w:rPr>
          <w:rFonts w:ascii="Apple Color Emoji" w:hAnsi="Apple Color Emoji" w:cs="Apple Color Emoji"/>
          <w:color w:val="auto"/>
          <w:sz w:val="32"/>
          <w:szCs w:val="32"/>
        </w:rPr>
        <w:t>🏃</w:t>
      </w:r>
      <w:r w:rsidRPr="00AC11B7">
        <w:rPr>
          <w:color w:val="auto"/>
          <w:sz w:val="32"/>
          <w:szCs w:val="32"/>
        </w:rPr>
        <w:t>‍</w:t>
      </w:r>
      <w:r w:rsidRPr="00AC11B7">
        <w:rPr>
          <w:rFonts w:ascii="Apple Color Emoji" w:hAnsi="Apple Color Emoji" w:cs="Apple Color Emoji"/>
          <w:color w:val="auto"/>
          <w:sz w:val="32"/>
          <w:szCs w:val="32"/>
        </w:rPr>
        <w:t>♂️</w:t>
      </w:r>
      <w:r w:rsidRPr="00A32704">
        <w:rPr>
          <w:rFonts w:cs="Segoe UI Emoji"/>
        </w:rPr>
        <w:t xml:space="preserve"> </w:t>
      </w:r>
      <w:r w:rsidRPr="003A5418">
        <w:rPr>
          <w:b/>
          <w:bCs/>
          <w:color w:val="auto"/>
        </w:rPr>
        <w:t xml:space="preserve">Emphasise long-term effort: </w:t>
      </w:r>
      <w:r w:rsidRPr="003A5418">
        <w:rPr>
          <w:color w:val="auto"/>
        </w:rPr>
        <w:t xml:space="preserve">Reinforce </w:t>
      </w:r>
      <w:r w:rsidR="00C319DA">
        <w:rPr>
          <w:color w:val="auto"/>
        </w:rPr>
        <w:t>that</w:t>
      </w:r>
      <w:r w:rsidR="005E77EB" w:rsidRPr="003A5418">
        <w:rPr>
          <w:color w:val="auto"/>
        </w:rPr>
        <w:t xml:space="preserve"> increasing social interactions</w:t>
      </w:r>
      <w:r w:rsidR="00FC1B26">
        <w:rPr>
          <w:color w:val="auto"/>
        </w:rPr>
        <w:t xml:space="preserve"> is an ongoing process.</w:t>
      </w:r>
    </w:p>
    <w:p w14:paraId="06E5C8B1" w14:textId="177C20D8" w:rsidR="00D04C02" w:rsidRDefault="00D04C02" w:rsidP="00D04C02">
      <w:pPr>
        <w:rPr>
          <w:rFonts w:eastAsiaTheme="majorEastAsia" w:cstheme="majorBidi"/>
          <w:b/>
          <w:bCs/>
          <w:color w:val="0B769F" w:themeColor="accent4" w:themeShade="BF"/>
          <w:sz w:val="40"/>
          <w:szCs w:val="40"/>
        </w:rPr>
      </w:pPr>
    </w:p>
    <w:p w14:paraId="10E9ECDE" w14:textId="1A9B5C63" w:rsidR="00D04C02" w:rsidRDefault="00512070" w:rsidP="00D04C02">
      <w:pPr>
        <w:rPr>
          <w:rFonts w:eastAsiaTheme="majorEastAsia" w:cstheme="majorBidi"/>
          <w:b/>
          <w:bCs/>
          <w:color w:val="0B769F" w:themeColor="accent4" w:themeShade="BF"/>
          <w:sz w:val="40"/>
          <w:szCs w:val="40"/>
        </w:rPr>
      </w:pPr>
      <w:r>
        <w:rPr>
          <w:rFonts w:eastAsiaTheme="majorEastAsia" w:cstheme="majorBidi"/>
          <w:b/>
          <w:bCs/>
          <w:noProof/>
          <w:color w:val="0B769F" w:themeColor="accent4" w:themeShade="BF"/>
          <w:sz w:val="40"/>
          <w:szCs w:val="40"/>
          <w14:ligatures w14:val="standardContextual"/>
        </w:rPr>
        <w:lastRenderedPageBreak/>
        <mc:AlternateContent>
          <mc:Choice Requires="wpg">
            <w:drawing>
              <wp:anchor distT="0" distB="0" distL="114300" distR="114300" simplePos="0" relativeHeight="251658288" behindDoc="0" locked="0" layoutInCell="1" allowOverlap="1" wp14:anchorId="2400505A" wp14:editId="69D70889">
                <wp:simplePos x="0" y="0"/>
                <wp:positionH relativeFrom="margin">
                  <wp:align>right</wp:align>
                </wp:positionH>
                <wp:positionV relativeFrom="paragraph">
                  <wp:posOffset>34925</wp:posOffset>
                </wp:positionV>
                <wp:extent cx="6313170" cy="5170714"/>
                <wp:effectExtent l="0" t="0" r="0" b="11430"/>
                <wp:wrapNone/>
                <wp:docPr id="317627285" name="Group 5"/>
                <wp:cNvGraphicFramePr/>
                <a:graphic xmlns:a="http://schemas.openxmlformats.org/drawingml/2006/main">
                  <a:graphicData uri="http://schemas.microsoft.com/office/word/2010/wordprocessingGroup">
                    <wpg:wgp>
                      <wpg:cNvGrpSpPr/>
                      <wpg:grpSpPr>
                        <a:xfrm>
                          <a:off x="0" y="0"/>
                          <a:ext cx="6313170" cy="5170714"/>
                          <a:chOff x="0" y="0"/>
                          <a:chExt cx="6313170" cy="5170714"/>
                        </a:xfrm>
                      </wpg:grpSpPr>
                      <wps:wsp>
                        <wps:cNvPr id="995183915" name="Oval 2"/>
                        <wps:cNvSpPr/>
                        <wps:spPr>
                          <a:xfrm>
                            <a:off x="342900" y="0"/>
                            <a:ext cx="5606143" cy="5170714"/>
                          </a:xfrm>
                          <a:prstGeom prst="ellipse">
                            <a:avLst/>
                          </a:prstGeom>
                          <a:solidFill>
                            <a:srgbClr val="E5FF97"/>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5273246" name="Picture 7"/>
                          <pic:cNvPicPr>
                            <a:picLocks noChangeAspect="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406400"/>
                            <a:ext cx="6313170" cy="4711700"/>
                          </a:xfrm>
                          <a:prstGeom prst="rect">
                            <a:avLst/>
                          </a:prstGeom>
                          <a:noFill/>
                          <a:ln>
                            <a:noFill/>
                          </a:ln>
                        </pic:spPr>
                      </pic:pic>
                    </wpg:wgp>
                  </a:graphicData>
                </a:graphic>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603C42B">
              <v:group id="Group 5" style="position:absolute;margin-left:445.9pt;margin-top:2.75pt;width:497.1pt;height:407.15pt;z-index:251658288;mso-position-horizontal:right;mso-position-horizontal-relative:margin" coordsize="63131,51707" o:spid="_x0000_s1026" w14:anchorId="15E4D0D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">
                <v:oval id="Oval 2" style="position:absolute;left:3429;width:56061;height:51707;visibility:visible;mso-wrap-style:square;v-text-anchor:middle" o:spid="_x0000_s1027" fillcolor="#e5ff97" strokecolor="black [3213]"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">
                  <v:stroke joinstyle="miter"/>
                </v:oval>
                <v:shape id="Picture 7" style="position:absolute;top:4064;width:63131;height:4711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">
                  <v:imagedata o:title="" r:id="rId168"/>
                </v:shape>
                <w10:wrap anchorx="margin"/>
              </v:group>
            </w:pict>
          </mc:Fallback>
        </mc:AlternateContent>
      </w:r>
    </w:p>
    <w:p w14:paraId="4A7C9181" w14:textId="77777777" w:rsidR="00512070" w:rsidRDefault="00512070" w:rsidP="00D04C02">
      <w:pPr>
        <w:rPr>
          <w:rFonts w:eastAsiaTheme="majorEastAsia" w:cstheme="majorBidi"/>
          <w:b/>
          <w:bCs/>
          <w:color w:val="0B769F" w:themeColor="accent4" w:themeShade="BF"/>
          <w:sz w:val="40"/>
          <w:szCs w:val="40"/>
        </w:rPr>
      </w:pPr>
    </w:p>
    <w:p w14:paraId="5A915EFD" w14:textId="3E141439" w:rsidR="00512070" w:rsidRDefault="00512070" w:rsidP="00D04C02">
      <w:pPr>
        <w:rPr>
          <w:rFonts w:eastAsiaTheme="majorEastAsia" w:cstheme="majorBidi"/>
          <w:b/>
          <w:bCs/>
          <w:color w:val="0B769F" w:themeColor="accent4" w:themeShade="BF"/>
          <w:sz w:val="40"/>
          <w:szCs w:val="40"/>
        </w:rPr>
      </w:pPr>
    </w:p>
    <w:p w14:paraId="191D5982" w14:textId="77777777" w:rsidR="00512070" w:rsidRDefault="00512070" w:rsidP="00D04C02">
      <w:pPr>
        <w:rPr>
          <w:rFonts w:eastAsiaTheme="majorEastAsia" w:cstheme="majorBidi"/>
          <w:b/>
          <w:bCs/>
          <w:color w:val="0B769F" w:themeColor="accent4" w:themeShade="BF"/>
          <w:sz w:val="40"/>
          <w:szCs w:val="40"/>
        </w:rPr>
      </w:pPr>
    </w:p>
    <w:p w14:paraId="0655631A" w14:textId="21EABCEF" w:rsidR="00512070" w:rsidRDefault="00512070" w:rsidP="00D04C02">
      <w:pPr>
        <w:rPr>
          <w:rFonts w:eastAsiaTheme="majorEastAsia" w:cstheme="majorBidi"/>
          <w:b/>
          <w:bCs/>
          <w:color w:val="0B769F" w:themeColor="accent4" w:themeShade="BF"/>
          <w:sz w:val="40"/>
          <w:szCs w:val="40"/>
        </w:rPr>
      </w:pPr>
    </w:p>
    <w:p w14:paraId="4608EC7E" w14:textId="77777777" w:rsidR="00512070" w:rsidRDefault="00512070" w:rsidP="00D04C02">
      <w:pPr>
        <w:rPr>
          <w:rFonts w:eastAsiaTheme="majorEastAsia" w:cstheme="majorBidi"/>
          <w:b/>
          <w:bCs/>
          <w:color w:val="0B769F" w:themeColor="accent4" w:themeShade="BF"/>
          <w:sz w:val="40"/>
          <w:szCs w:val="40"/>
        </w:rPr>
      </w:pPr>
    </w:p>
    <w:p w14:paraId="54C6FB65" w14:textId="150362F8" w:rsidR="00512070" w:rsidRDefault="00512070" w:rsidP="00D04C02">
      <w:pPr>
        <w:rPr>
          <w:rFonts w:eastAsiaTheme="majorEastAsia" w:cstheme="majorBidi"/>
          <w:b/>
          <w:bCs/>
          <w:color w:val="0B769F" w:themeColor="accent4" w:themeShade="BF"/>
          <w:sz w:val="40"/>
          <w:szCs w:val="40"/>
        </w:rPr>
      </w:pPr>
    </w:p>
    <w:p w14:paraId="5BBD49D5" w14:textId="26580A99" w:rsidR="00D04C02" w:rsidRDefault="00D04C02" w:rsidP="00D04C02">
      <w:pPr>
        <w:rPr>
          <w:rFonts w:eastAsiaTheme="majorEastAsia" w:cstheme="majorBidi"/>
          <w:b/>
          <w:bCs/>
          <w:color w:val="0B769F" w:themeColor="accent4" w:themeShade="BF"/>
          <w:sz w:val="40"/>
          <w:szCs w:val="40"/>
        </w:rPr>
      </w:pPr>
    </w:p>
    <w:p w14:paraId="21374937" w14:textId="183DECD0" w:rsidR="00D04C02" w:rsidRDefault="00D04C02" w:rsidP="00D04C02">
      <w:pPr>
        <w:rPr>
          <w:rFonts w:eastAsiaTheme="majorEastAsia" w:cstheme="majorBidi"/>
          <w:b/>
          <w:bCs/>
          <w:color w:val="0B769F" w:themeColor="accent4" w:themeShade="BF"/>
          <w:sz w:val="40"/>
          <w:szCs w:val="40"/>
        </w:rPr>
      </w:pPr>
    </w:p>
    <w:p w14:paraId="3D7B3872" w14:textId="5F526F3E" w:rsidR="00D04C02" w:rsidRDefault="00D04C02" w:rsidP="00D04C02">
      <w:pPr>
        <w:rPr>
          <w:rFonts w:eastAsiaTheme="majorEastAsia" w:cstheme="majorBidi"/>
          <w:b/>
          <w:bCs/>
          <w:color w:val="0B769F" w:themeColor="accent4" w:themeShade="BF"/>
          <w:sz w:val="40"/>
          <w:szCs w:val="40"/>
        </w:rPr>
      </w:pPr>
    </w:p>
    <w:p w14:paraId="6AB2CF5D" w14:textId="74463CDE" w:rsidR="00D04C02" w:rsidRDefault="00D04C02" w:rsidP="00D04C02">
      <w:pPr>
        <w:rPr>
          <w:rFonts w:eastAsiaTheme="majorEastAsia" w:cstheme="majorBidi"/>
          <w:b/>
          <w:bCs/>
          <w:color w:val="0B769F" w:themeColor="accent4" w:themeShade="BF"/>
          <w:sz w:val="40"/>
          <w:szCs w:val="40"/>
        </w:rPr>
      </w:pPr>
    </w:p>
    <w:p w14:paraId="2ACA56D2" w14:textId="77777777" w:rsidR="00D04C02" w:rsidRDefault="00D04C02" w:rsidP="00D04C02">
      <w:pPr>
        <w:rPr>
          <w:rFonts w:eastAsiaTheme="majorEastAsia" w:cstheme="majorBidi"/>
          <w:b/>
          <w:bCs/>
          <w:color w:val="0B769F" w:themeColor="accent4" w:themeShade="BF"/>
          <w:sz w:val="40"/>
          <w:szCs w:val="40"/>
        </w:rPr>
      </w:pPr>
    </w:p>
    <w:p w14:paraId="5AB66024" w14:textId="7F209C12" w:rsidR="0092079D" w:rsidRDefault="0092079D" w:rsidP="00D04C02">
      <w:pPr>
        <w:rPr>
          <w:rFonts w:eastAsiaTheme="majorEastAsia" w:cstheme="majorBidi"/>
          <w:b/>
          <w:bCs/>
          <w:color w:val="0B769F" w:themeColor="accent4" w:themeShade="BF"/>
          <w:sz w:val="40"/>
          <w:szCs w:val="40"/>
        </w:rPr>
      </w:pPr>
    </w:p>
    <w:p w14:paraId="260FD849" w14:textId="27448D2E" w:rsidR="0092079D" w:rsidRDefault="0092079D" w:rsidP="0092079D">
      <w:pPr>
        <w:ind w:left="360"/>
        <w:rPr>
          <w:rFonts w:eastAsiaTheme="majorEastAsia" w:cstheme="majorBidi"/>
          <w:b/>
          <w:bCs/>
          <w:color w:val="0B769F" w:themeColor="accent4" w:themeShade="BF"/>
          <w:sz w:val="40"/>
          <w:szCs w:val="40"/>
        </w:rPr>
      </w:pPr>
    </w:p>
    <w:p w14:paraId="6F389710" w14:textId="3D892C55" w:rsidR="00976F0E" w:rsidRPr="0092079D" w:rsidRDefault="00976F0E" w:rsidP="00EC7239">
      <w:pPr>
        <w:pStyle w:val="ListParagraph"/>
        <w:numPr>
          <w:ilvl w:val="0"/>
          <w:numId w:val="102"/>
        </w:numPr>
        <w:jc w:val="center"/>
        <w:rPr>
          <w:rFonts w:eastAsiaTheme="majorEastAsia" w:cstheme="majorBidi"/>
          <w:b/>
          <w:bCs/>
          <w:color w:val="0B769F" w:themeColor="accent4" w:themeShade="BF"/>
          <w:sz w:val="40"/>
          <w:szCs w:val="40"/>
        </w:rPr>
      </w:pPr>
      <w:r w:rsidRPr="0092079D">
        <w:rPr>
          <w:rFonts w:eastAsiaTheme="majorEastAsia" w:cstheme="majorBidi"/>
          <w:b/>
          <w:bCs/>
          <w:color w:val="0B769F" w:themeColor="accent4" w:themeShade="BF"/>
          <w:sz w:val="40"/>
          <w:szCs w:val="40"/>
        </w:rPr>
        <w:t>Better Mood Intervention</w:t>
      </w:r>
    </w:p>
    <w:p w14:paraId="543ABE25" w14:textId="5E8988C1" w:rsidR="009E2B3A" w:rsidRPr="00976F0E" w:rsidRDefault="00976F0E" w:rsidP="0092079D">
      <w:pPr>
        <w:jc w:val="center"/>
        <w:rPr>
          <w:rFonts w:eastAsia="Arial" w:cs="Arial"/>
          <w:color w:val="auto"/>
        </w:rPr>
      </w:pPr>
      <w:r>
        <w:rPr>
          <w:rFonts w:eastAsia="Arial" w:cs="Arial"/>
          <w:color w:val="auto"/>
        </w:rPr>
        <w:t xml:space="preserve">At this point, the </w:t>
      </w:r>
      <w:r w:rsidR="00DB047B">
        <w:rPr>
          <w:rFonts w:eastAsia="Arial" w:cs="Arial"/>
          <w:color w:val="auto"/>
        </w:rPr>
        <w:t>Participant</w:t>
      </w:r>
      <w:r>
        <w:rPr>
          <w:rFonts w:eastAsia="Arial" w:cs="Arial"/>
          <w:color w:val="auto"/>
        </w:rPr>
        <w:t xml:space="preserve"> has chosen </w:t>
      </w:r>
      <w:r w:rsidR="0092079D">
        <w:rPr>
          <w:rFonts w:eastAsia="Arial" w:cs="Arial"/>
          <w:color w:val="auto"/>
        </w:rPr>
        <w:t>the Better Mood intervention to focus on.</w:t>
      </w:r>
    </w:p>
    <w:p w14:paraId="227E363A" w14:textId="7010EAA5" w:rsidR="00BF4038" w:rsidRDefault="00BF4038">
      <w:pPr>
        <w:spacing w:before="0" w:after="160"/>
        <w:rPr>
          <w:rFonts w:eastAsiaTheme="majorEastAsia" w:cstheme="majorBidi"/>
          <w:b/>
          <w:color w:val="0B769F" w:themeColor="accent4" w:themeShade="BF"/>
          <w:sz w:val="40"/>
          <w:szCs w:val="40"/>
        </w:rPr>
      </w:pPr>
    </w:p>
    <w:p w14:paraId="6BD2FF4B" w14:textId="77777777" w:rsidR="001D1F7C" w:rsidRDefault="001D1F7C" w:rsidP="00242891">
      <w:pPr>
        <w:pStyle w:val="Heading1"/>
        <w:jc w:val="center"/>
        <w:rPr>
          <w:rFonts w:asciiTheme="minorHAnsi" w:hAnsiTheme="minorHAnsi"/>
          <w:b/>
          <w:color w:val="0B769F" w:themeColor="accent4" w:themeShade="BF"/>
        </w:rPr>
      </w:pPr>
    </w:p>
    <w:p w14:paraId="687B3A9E" w14:textId="77777777" w:rsidR="00976F0E" w:rsidRDefault="00976F0E" w:rsidP="00976F0E"/>
    <w:p w14:paraId="2D44FBD5" w14:textId="77777777" w:rsidR="00976F0E" w:rsidRDefault="00976F0E" w:rsidP="00976F0E"/>
    <w:p w14:paraId="18B4ED91" w14:textId="77777777" w:rsidR="00976F0E" w:rsidRDefault="00976F0E" w:rsidP="00976F0E"/>
    <w:bookmarkStart w:id="199" w:name="_Toc181011388"/>
    <w:bookmarkStart w:id="200" w:name="_Toc213939673"/>
    <w:p w14:paraId="4E8CCCF3" w14:textId="19EC8063" w:rsidR="00F94722" w:rsidRDefault="00F94722" w:rsidP="00F94722">
      <w:pPr>
        <w:pStyle w:val="Heading1"/>
        <w:rPr>
          <w:rFonts w:asciiTheme="minorHAnsi" w:hAnsiTheme="minorHAnsi"/>
          <w:b/>
          <w:bCs/>
          <w:color w:val="0B769F" w:themeColor="accent4" w:themeShade="BF"/>
        </w:rPr>
      </w:pPr>
      <w:r w:rsidRPr="00A32704">
        <w:rPr>
          <w:b/>
          <w:bCs/>
          <w:noProof/>
          <w:color w:val="0F9ED5" w:themeColor="accent4"/>
        </w:rPr>
        <w:lastRenderedPageBreak/>
        <mc:AlternateContent>
          <mc:Choice Requires="wps">
            <w:drawing>
              <wp:anchor distT="0" distB="0" distL="114300" distR="114300" simplePos="0" relativeHeight="251658425" behindDoc="0" locked="0" layoutInCell="1" allowOverlap="1" wp14:anchorId="0A9F5D46" wp14:editId="6D373619">
                <wp:simplePos x="0" y="0"/>
                <wp:positionH relativeFrom="column">
                  <wp:posOffset>3175</wp:posOffset>
                </wp:positionH>
                <wp:positionV relativeFrom="paragraph">
                  <wp:posOffset>381000</wp:posOffset>
                </wp:positionV>
                <wp:extent cx="6282690" cy="26670"/>
                <wp:effectExtent l="19050" t="19050" r="22860" b="30480"/>
                <wp:wrapNone/>
                <wp:docPr id="1576396553" name="Straight Connector 1"/>
                <wp:cNvGraphicFramePr/>
                <a:graphic xmlns:a="http://schemas.openxmlformats.org/drawingml/2006/main">
                  <a:graphicData uri="http://schemas.microsoft.com/office/word/2010/wordprocessingShape">
                    <wps:wsp>
                      <wps:cNvCnPr/>
                      <wps:spPr>
                        <a:xfrm flipV="1">
                          <a:off x="0" y="0"/>
                          <a:ext cx="6282690" cy="2667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831CD7E">
              <v:line id="Straight Connector 1" style="position:absolute;flip:y;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25pt,30pt" to="494.95pt,32.1pt" w14:anchorId="741F5E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">
                <v:stroke joinstyle="miter"/>
              </v:line>
            </w:pict>
          </mc:Fallback>
        </mc:AlternateContent>
      </w:r>
      <w:r w:rsidRPr="41AE958D">
        <w:rPr>
          <w:rFonts w:asciiTheme="minorHAnsi" w:hAnsiTheme="minorHAnsi"/>
          <w:b/>
          <w:bCs/>
          <w:color w:val="0B769F" w:themeColor="accent4" w:themeShade="BF"/>
        </w:rPr>
        <w:t>Overview of Better Mood Intervention in ENHANCE</w:t>
      </w:r>
      <w:bookmarkEnd w:id="199"/>
      <w:bookmarkEnd w:id="200"/>
    </w:p>
    <w:p w14:paraId="25C1993C" w14:textId="61BA2200" w:rsidR="002F5FEE" w:rsidRDefault="00ED6E8A">
      <w:pPr>
        <w:spacing w:before="0" w:after="160"/>
      </w:pPr>
      <w:r>
        <w:rPr>
          <w:noProof/>
          <w:color w:val="000000" w:themeColor="text1"/>
          <w14:ligatures w14:val="standardContextual"/>
        </w:rPr>
        <w:drawing>
          <wp:anchor distT="0" distB="0" distL="114300" distR="114300" simplePos="0" relativeHeight="251658427" behindDoc="1" locked="0" layoutInCell="1" allowOverlap="1" wp14:anchorId="06F5310D" wp14:editId="3DECE913">
            <wp:simplePos x="0" y="0"/>
            <wp:positionH relativeFrom="column">
              <wp:posOffset>3284220</wp:posOffset>
            </wp:positionH>
            <wp:positionV relativeFrom="paragraph">
              <wp:posOffset>93980</wp:posOffset>
            </wp:positionV>
            <wp:extent cx="3331210" cy="2785745"/>
            <wp:effectExtent l="0" t="38100" r="0" b="52705"/>
            <wp:wrapTight wrapText="bothSides">
              <wp:wrapPolygon edited="0">
                <wp:start x="7658" y="-295"/>
                <wp:lineTo x="7288" y="1034"/>
                <wp:lineTo x="7288" y="2363"/>
                <wp:lineTo x="5929" y="3840"/>
                <wp:lineTo x="4323" y="6647"/>
                <wp:lineTo x="1112" y="7829"/>
                <wp:lineTo x="371" y="8272"/>
                <wp:lineTo x="371" y="13294"/>
                <wp:lineTo x="4570" y="14180"/>
                <wp:lineTo x="4323" y="14771"/>
                <wp:lineTo x="5435" y="16543"/>
                <wp:lineTo x="7164" y="18907"/>
                <wp:lineTo x="7411" y="21270"/>
                <wp:lineTo x="7658" y="21861"/>
                <wp:lineTo x="13958" y="21861"/>
                <wp:lineTo x="14329" y="18907"/>
                <wp:lineTo x="16181" y="16691"/>
                <wp:lineTo x="16181" y="16543"/>
                <wp:lineTo x="17417" y="14328"/>
                <wp:lineTo x="17046" y="14180"/>
                <wp:lineTo x="21246" y="13146"/>
                <wp:lineTo x="21246" y="8419"/>
                <wp:lineTo x="20258" y="7681"/>
                <wp:lineTo x="17170" y="7090"/>
                <wp:lineTo x="17293" y="6351"/>
                <wp:lineTo x="14205" y="2363"/>
                <wp:lineTo x="14329" y="1625"/>
                <wp:lineTo x="13835" y="-295"/>
                <wp:lineTo x="7658" y="-295"/>
              </wp:wrapPolygon>
            </wp:wrapTight>
            <wp:docPr id="1525017155"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14:sizeRelH relativeFrom="margin">
              <wp14:pctWidth>0</wp14:pctWidth>
            </wp14:sizeRelH>
            <wp14:sizeRelV relativeFrom="margin">
              <wp14:pctHeight>0</wp14:pctHeight>
            </wp14:sizeRelV>
          </wp:anchor>
        </w:drawing>
      </w:r>
    </w:p>
    <w:p w14:paraId="3422AA0C" w14:textId="1C6F99AB" w:rsidR="00EF0945" w:rsidRPr="00325308" w:rsidRDefault="00EF0945" w:rsidP="00EF0945">
      <w:pPr>
        <w:rPr>
          <w:b/>
          <w:color w:val="D17406"/>
        </w:rPr>
      </w:pPr>
      <w:r w:rsidRPr="00325308">
        <w:rPr>
          <w:b/>
          <w:color w:val="D17406"/>
        </w:rPr>
        <w:t xml:space="preserve">The </w:t>
      </w:r>
      <w:r>
        <w:rPr>
          <w:b/>
          <w:color w:val="D17406"/>
        </w:rPr>
        <w:t>P</w:t>
      </w:r>
      <w:r w:rsidRPr="00325308">
        <w:rPr>
          <w:b/>
          <w:color w:val="D17406"/>
        </w:rPr>
        <w:t xml:space="preserve">rimary </w:t>
      </w:r>
      <w:r>
        <w:rPr>
          <w:b/>
          <w:color w:val="D17406"/>
        </w:rPr>
        <w:t>G</w:t>
      </w:r>
      <w:r w:rsidRPr="00325308">
        <w:rPr>
          <w:b/>
          <w:color w:val="D17406"/>
        </w:rPr>
        <w:t>oal: </w:t>
      </w:r>
    </w:p>
    <w:p w14:paraId="250AB653" w14:textId="0F4BD9FF" w:rsidR="00EF0945" w:rsidRDefault="00EF0945">
      <w:pPr>
        <w:pStyle w:val="ListBullet"/>
        <w:rPr>
          <w:color w:val="auto"/>
        </w:rPr>
      </w:pPr>
      <w:r w:rsidRPr="00EF0945">
        <w:rPr>
          <w:color w:val="auto"/>
        </w:rPr>
        <w:t xml:space="preserve">To </w:t>
      </w:r>
      <w:r w:rsidR="00F94722" w:rsidRPr="00EF0945">
        <w:rPr>
          <w:color w:val="auto"/>
        </w:rPr>
        <w:t>improve mood, make life better and enhance brain health.</w:t>
      </w:r>
      <w:r w:rsidRPr="00EF0945">
        <w:rPr>
          <w:color w:val="auto"/>
        </w:rPr>
        <w:t xml:space="preserve"> </w:t>
      </w:r>
    </w:p>
    <w:p w14:paraId="05C67B33" w14:textId="6D2DD1E6" w:rsidR="00976F0E" w:rsidRPr="00EF0945" w:rsidRDefault="005D3811">
      <w:pPr>
        <w:pStyle w:val="ListBullet"/>
        <w:rPr>
          <w:color w:val="auto"/>
        </w:rPr>
      </w:pPr>
      <w:r>
        <w:rPr>
          <w:noProof/>
          <w:color w:val="000000" w:themeColor="text1"/>
          <w14:ligatures w14:val="standardContextual"/>
        </w:rPr>
        <mc:AlternateContent>
          <mc:Choice Requires="wps">
            <w:drawing>
              <wp:anchor distT="0" distB="0" distL="114300" distR="114300" simplePos="0" relativeHeight="251658426" behindDoc="0" locked="0" layoutInCell="1" allowOverlap="1" wp14:anchorId="70968CD1" wp14:editId="7A23539E">
                <wp:simplePos x="0" y="0"/>
                <wp:positionH relativeFrom="column">
                  <wp:posOffset>2081318</wp:posOffset>
                </wp:positionH>
                <wp:positionV relativeFrom="paragraph">
                  <wp:posOffset>992083</wp:posOffset>
                </wp:positionV>
                <wp:extent cx="1752600" cy="770466"/>
                <wp:effectExtent l="0" t="0" r="19050" b="10795"/>
                <wp:wrapNone/>
                <wp:docPr id="1820385777" name="Rounded Rectangle 19"/>
                <wp:cNvGraphicFramePr/>
                <a:graphic xmlns:a="http://schemas.openxmlformats.org/drawingml/2006/main">
                  <a:graphicData uri="http://schemas.microsoft.com/office/word/2010/wordprocessingShape">
                    <wps:wsp>
                      <wps:cNvSpPr/>
                      <wps:spPr>
                        <a:xfrm>
                          <a:off x="0" y="0"/>
                          <a:ext cx="1752600" cy="770466"/>
                        </a:xfrm>
                        <a:prstGeom prst="roundRect">
                          <a:avLst/>
                        </a:prstGeom>
                        <a:solidFill>
                          <a:schemeClr val="accent6">
                            <a:lumMod val="20000"/>
                            <a:lumOff val="80000"/>
                          </a:schemeClr>
                        </a:solidFill>
                      </wps:spPr>
                      <wps:style>
                        <a:lnRef idx="1">
                          <a:schemeClr val="accent6"/>
                        </a:lnRef>
                        <a:fillRef idx="2">
                          <a:schemeClr val="accent6"/>
                        </a:fillRef>
                        <a:effectRef idx="1">
                          <a:schemeClr val="accent6"/>
                        </a:effectRef>
                        <a:fontRef idx="minor">
                          <a:schemeClr val="dk1"/>
                        </a:fontRef>
                      </wps:style>
                      <wps:txbx>
                        <w:txbxContent>
                          <w:p w14:paraId="5FA7A034" w14:textId="77777777" w:rsidR="001409C3" w:rsidRPr="00ED6E8A" w:rsidRDefault="001409C3" w:rsidP="001409C3">
                            <w:pPr>
                              <w:jc w:val="center"/>
                              <w:rPr>
                                <w:color w:val="auto"/>
                                <w:sz w:val="21"/>
                                <w:szCs w:val="21"/>
                              </w:rPr>
                            </w:pPr>
                            <w:r w:rsidRPr="00ED6E8A">
                              <w:rPr>
                                <w:color w:val="auto"/>
                                <w:sz w:val="21"/>
                                <w:szCs w:val="21"/>
                              </w:rPr>
                              <w:t>By introducing meaningful activities, we can break these cycles!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A4F8259">
              <v:roundrect id="Rounded Rectangle 19" style="position:absolute;left:0;text-align:left;margin-left:163.9pt;margin-top:78.1pt;width:138pt;height:60.6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9" fillcolor="#d9f2d0 [665]" strokecolor="#4ea72e [3209]" strokeweight=".5pt" arcsize="10923f" w14:anchorId="70968C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">
                <v:stroke joinstyle="miter"/>
                <v:textbox>
                  <w:txbxContent>
                    <w:p w:rsidRPr="00ED6E8A" w:rsidR="001409C3" w:rsidP="001409C3" w:rsidRDefault="001409C3" w14:paraId="3008DD7A" w14:textId="77777777">
                      <w:pPr>
                        <w:jc w:val="center"/>
                        <w:rPr>
                          <w:color w:val="auto"/>
                          <w:sz w:val="21"/>
                          <w:szCs w:val="21"/>
                        </w:rPr>
                      </w:pPr>
                      <w:r w:rsidRPr="00ED6E8A">
                        <w:rPr>
                          <w:color w:val="auto"/>
                          <w:sz w:val="21"/>
                          <w:szCs w:val="21"/>
                        </w:rPr>
                        <w:t>By introducing meaningful activities, we can break these cycles!</w:t>
                      </w:r>
                    </w:p>
                  </w:txbxContent>
                </v:textbox>
              </v:roundrect>
            </w:pict>
          </mc:Fallback>
        </mc:AlternateContent>
      </w:r>
      <w:r w:rsidR="00EF0945" w:rsidRPr="00EF0945">
        <w:rPr>
          <w:color w:val="auto"/>
        </w:rPr>
        <w:t xml:space="preserve">The intervention involves </w:t>
      </w:r>
      <w:r w:rsidR="00EF0945" w:rsidRPr="00EF0945">
        <w:rPr>
          <w:b/>
          <w:bCs/>
          <w:color w:val="auto"/>
        </w:rPr>
        <w:t>Behavioural Activation (BA)</w:t>
      </w:r>
      <w:r w:rsidR="00EF0945" w:rsidRPr="00EF0945">
        <w:rPr>
          <w:color w:val="auto"/>
        </w:rPr>
        <w:t xml:space="preserve"> which is a practice approach to improve mood by increasing positive, enjoyable activities, such as socialising, hobbies and leisure activities.</w:t>
      </w:r>
      <w:r w:rsidR="00956BF8" w:rsidRPr="00956BF8">
        <w:rPr>
          <w:noProof/>
          <w:color w:val="000000" w:themeColor="text1"/>
          <w14:ligatures w14:val="standardContextual"/>
        </w:rPr>
        <w:t xml:space="preserve"> </w:t>
      </w:r>
    </w:p>
    <w:p w14:paraId="58F3A7FA" w14:textId="61E1BCCA" w:rsidR="00976F0E" w:rsidRDefault="00ED6E8A" w:rsidP="00976F0E">
      <w:r>
        <w:rPr>
          <w:noProof/>
          <w:color w:val="000000" w:themeColor="text1"/>
          <w14:ligatures w14:val="standardContextual"/>
        </w:rPr>
        <mc:AlternateContent>
          <mc:Choice Requires="wps">
            <w:drawing>
              <wp:anchor distT="0" distB="0" distL="114300" distR="114300" simplePos="0" relativeHeight="251658246" behindDoc="0" locked="0" layoutInCell="1" allowOverlap="1" wp14:anchorId="093BAF8A" wp14:editId="2923EDEF">
                <wp:simplePos x="0" y="0"/>
                <wp:positionH relativeFrom="column">
                  <wp:posOffset>3596005</wp:posOffset>
                </wp:positionH>
                <wp:positionV relativeFrom="paragraph">
                  <wp:posOffset>43180</wp:posOffset>
                </wp:positionV>
                <wp:extent cx="728345" cy="313267"/>
                <wp:effectExtent l="0" t="38100" r="52705" b="29845"/>
                <wp:wrapNone/>
                <wp:docPr id="19998407" name="Straight Arrow Connector 23"/>
                <wp:cNvGraphicFramePr/>
                <a:graphic xmlns:a="http://schemas.openxmlformats.org/drawingml/2006/main">
                  <a:graphicData uri="http://schemas.microsoft.com/office/word/2010/wordprocessingShape">
                    <wps:wsp>
                      <wps:cNvCnPr/>
                      <wps:spPr>
                        <a:xfrm flipV="1">
                          <a:off x="0" y="0"/>
                          <a:ext cx="728345" cy="313267"/>
                        </a:xfrm>
                        <a:prstGeom prst="straightConnector1">
                          <a:avLst/>
                        </a:prstGeom>
                        <a:ln>
                          <a:solidFill>
                            <a:srgbClr val="00B05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D914C85">
              <v:shape id="Straight Arrow Connector 23" style="position:absolute;margin-left:283.15pt;margin-top:3.4pt;width:57.35pt;height:24.65pt;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b05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" w14:anchorId="57071266">
                <v:stroke joinstyle="miter" dashstyle="dash" endarrow="block"/>
              </v:shape>
            </w:pict>
          </mc:Fallback>
        </mc:AlternateContent>
      </w:r>
    </w:p>
    <w:p w14:paraId="007F289F" w14:textId="6476DDFF" w:rsidR="00976F0E" w:rsidRDefault="00976F0E" w:rsidP="00976F0E"/>
    <w:p w14:paraId="5A4193A6" w14:textId="56044D24" w:rsidR="00976F0E" w:rsidRDefault="00976F0E" w:rsidP="00976F0E"/>
    <w:p w14:paraId="5FB325F7" w14:textId="7EF79A04" w:rsidR="00976F0E" w:rsidRDefault="00976F0E" w:rsidP="00976F0E"/>
    <w:bookmarkStart w:id="201" w:name="_Toc213939674"/>
    <w:p w14:paraId="49D7166C" w14:textId="0C5FA528" w:rsidR="00101259" w:rsidRPr="005B6FD0" w:rsidRDefault="005B6FD0" w:rsidP="005B6FD0">
      <w:pPr>
        <w:pStyle w:val="Heading2"/>
        <w:rPr>
          <w:b/>
          <w:bCs/>
          <w:color w:val="0B769F" w:themeColor="accent4" w:themeShade="BF"/>
        </w:rPr>
      </w:pPr>
      <w:r w:rsidRPr="005B6FD0">
        <w:rPr>
          <w:b/>
          <w:bCs/>
          <w:noProof/>
          <w:color w:val="0B769F" w:themeColor="accent4" w:themeShade="BF"/>
        </w:rPr>
        <mc:AlternateContent>
          <mc:Choice Requires="wps">
            <w:drawing>
              <wp:anchor distT="0" distB="0" distL="114300" distR="114300" simplePos="0" relativeHeight="251658428" behindDoc="0" locked="0" layoutInCell="1" allowOverlap="1" wp14:anchorId="7246FEA0" wp14:editId="4C79141C">
                <wp:simplePos x="0" y="0"/>
                <wp:positionH relativeFrom="margin">
                  <wp:align>left</wp:align>
                </wp:positionH>
                <wp:positionV relativeFrom="paragraph">
                  <wp:posOffset>312420</wp:posOffset>
                </wp:positionV>
                <wp:extent cx="5924550" cy="7620"/>
                <wp:effectExtent l="19050" t="19050" r="19050" b="30480"/>
                <wp:wrapNone/>
                <wp:docPr id="843080185" name="Straight Connector 10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385B590">
              <v:line id="Straight Connector 101" style="position:absolute;z-index:2516584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4.6pt" to="466.5pt,25.2pt" w14:anchorId="12C2D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">
                <v:stroke joinstyle="miter"/>
                <w10:wrap anchorx="margin"/>
              </v:line>
            </w:pict>
          </mc:Fallback>
        </mc:AlternateContent>
      </w:r>
      <w:r w:rsidR="00101259" w:rsidRPr="005B6FD0">
        <w:rPr>
          <w:b/>
          <w:bCs/>
          <w:color w:val="0B769F" w:themeColor="accent4" w:themeShade="BF"/>
        </w:rPr>
        <w:t xml:space="preserve">Intervention Components &amp; The </w:t>
      </w:r>
      <w:r w:rsidR="00DB047B">
        <w:rPr>
          <w:b/>
          <w:bCs/>
          <w:color w:val="0B769F" w:themeColor="accent4" w:themeShade="BF"/>
        </w:rPr>
        <w:t>Coach</w:t>
      </w:r>
      <w:r w:rsidR="00101259" w:rsidRPr="005B6FD0">
        <w:rPr>
          <w:b/>
          <w:bCs/>
          <w:color w:val="0B769F" w:themeColor="accent4" w:themeShade="BF"/>
        </w:rPr>
        <w:t>ing Role:</w:t>
      </w:r>
      <w:bookmarkEnd w:id="201"/>
    </w:p>
    <w:p w14:paraId="5B8401D4" w14:textId="1C698C71" w:rsidR="00101259" w:rsidRPr="00101259" w:rsidRDefault="00101259" w:rsidP="00101259">
      <w:pPr>
        <w:pStyle w:val="ListBullet"/>
        <w:rPr>
          <w:b/>
          <w:bCs/>
          <w:color w:val="D17406"/>
        </w:rPr>
      </w:pPr>
      <w:r>
        <w:rPr>
          <w:b/>
          <w:bCs/>
          <w:color w:val="000000" w:themeColor="text1"/>
        </w:rPr>
        <w:t>Self-</w:t>
      </w:r>
      <w:r w:rsidR="00AB4A62">
        <w:rPr>
          <w:b/>
          <w:bCs/>
          <w:color w:val="000000" w:themeColor="text1"/>
        </w:rPr>
        <w:t>M</w:t>
      </w:r>
      <w:r>
        <w:rPr>
          <w:b/>
          <w:bCs/>
          <w:color w:val="000000" w:themeColor="text1"/>
        </w:rPr>
        <w:t xml:space="preserve">onitoring </w:t>
      </w:r>
      <w:r w:rsidR="00AB4A62">
        <w:rPr>
          <w:b/>
          <w:bCs/>
          <w:color w:val="000000" w:themeColor="text1"/>
        </w:rPr>
        <w:t>M</w:t>
      </w:r>
      <w:r>
        <w:rPr>
          <w:b/>
          <w:bCs/>
          <w:color w:val="000000" w:themeColor="text1"/>
        </w:rPr>
        <w:t xml:space="preserve">ood: </w:t>
      </w:r>
      <w:r>
        <w:rPr>
          <w:color w:val="000000" w:themeColor="text1"/>
        </w:rPr>
        <w:t xml:space="preserve">The </w:t>
      </w:r>
      <w:r w:rsidR="00DB047B">
        <w:rPr>
          <w:color w:val="000000" w:themeColor="text1"/>
        </w:rPr>
        <w:t>Participant</w:t>
      </w:r>
      <w:r>
        <w:rPr>
          <w:color w:val="000000" w:themeColor="text1"/>
        </w:rPr>
        <w:t xml:space="preserve"> answers a weekly </w:t>
      </w:r>
      <w:r w:rsidR="00AB4A62">
        <w:rPr>
          <w:color w:val="000000" w:themeColor="text1"/>
        </w:rPr>
        <w:t>question</w:t>
      </w:r>
      <w:r>
        <w:rPr>
          <w:color w:val="000000" w:themeColor="text1"/>
        </w:rPr>
        <w:t xml:space="preserve">: </w:t>
      </w:r>
      <w:r>
        <w:rPr>
          <w:i/>
          <w:iCs/>
          <w:color w:val="000000" w:themeColor="text1"/>
        </w:rPr>
        <w:t xml:space="preserve">“How would you rate your mood now? (0 – 10)”. </w:t>
      </w:r>
      <w:r>
        <w:rPr>
          <w:color w:val="000000" w:themeColor="text1"/>
        </w:rPr>
        <w:t xml:space="preserve">As a </w:t>
      </w:r>
      <w:r w:rsidR="00DB047B">
        <w:rPr>
          <w:color w:val="000000" w:themeColor="text1"/>
        </w:rPr>
        <w:t>Coach</w:t>
      </w:r>
      <w:r>
        <w:rPr>
          <w:color w:val="000000" w:themeColor="text1"/>
        </w:rPr>
        <w:t>, encourage them to think about which activities have helped their mood</w:t>
      </w:r>
    </w:p>
    <w:p w14:paraId="3A1A635B" w14:textId="059FCDDC" w:rsidR="00101259" w:rsidRPr="00AB4A62" w:rsidRDefault="00AB4A62" w:rsidP="00101259">
      <w:pPr>
        <w:pStyle w:val="ListBullet"/>
        <w:rPr>
          <w:b/>
          <w:bCs/>
          <w:color w:val="D17406"/>
        </w:rPr>
      </w:pPr>
      <w:r>
        <w:rPr>
          <w:b/>
          <w:bCs/>
          <w:color w:val="000000" w:themeColor="text1"/>
        </w:rPr>
        <w:t xml:space="preserve">Weekly activity ideas (Educational Videos): </w:t>
      </w:r>
      <w:r>
        <w:rPr>
          <w:color w:val="000000" w:themeColor="text1"/>
        </w:rPr>
        <w:t xml:space="preserve">Each week, the </w:t>
      </w:r>
      <w:r w:rsidR="00C319DA">
        <w:rPr>
          <w:color w:val="000000" w:themeColor="text1"/>
        </w:rPr>
        <w:t>videos</w:t>
      </w:r>
      <w:r>
        <w:rPr>
          <w:color w:val="000000" w:themeColor="text1"/>
        </w:rPr>
        <w:t xml:space="preserve"> suggest ideas for three activities to engage in to improve mood and provides information about low mood and the symptoms.</w:t>
      </w:r>
    </w:p>
    <w:p w14:paraId="5260D048" w14:textId="03563189" w:rsidR="00AB4A62" w:rsidRPr="009A0F79" w:rsidRDefault="00DB047B" w:rsidP="00101259">
      <w:pPr>
        <w:pStyle w:val="ListBullet"/>
        <w:rPr>
          <w:b/>
          <w:bCs/>
          <w:color w:val="D17406"/>
        </w:rPr>
      </w:pPr>
      <w:r>
        <w:rPr>
          <w:b/>
          <w:bCs/>
          <w:color w:val="000000" w:themeColor="text1"/>
        </w:rPr>
        <w:t>Coach</w:t>
      </w:r>
      <w:r w:rsidR="00AB4A62">
        <w:rPr>
          <w:b/>
          <w:bCs/>
          <w:color w:val="000000" w:themeColor="text1"/>
        </w:rPr>
        <w:t xml:space="preserve">ing: </w:t>
      </w:r>
      <w:r w:rsidR="00AB4A62">
        <w:rPr>
          <w:color w:val="000000" w:themeColor="text1"/>
        </w:rPr>
        <w:t xml:space="preserve">You will motivate the </w:t>
      </w:r>
      <w:r>
        <w:rPr>
          <w:color w:val="000000" w:themeColor="text1"/>
        </w:rPr>
        <w:t>Participant</w:t>
      </w:r>
      <w:r w:rsidR="00AB4A62">
        <w:rPr>
          <w:color w:val="000000" w:themeColor="text1"/>
        </w:rPr>
        <w:t xml:space="preserve"> </w:t>
      </w:r>
      <w:r w:rsidR="005F1A9F">
        <w:rPr>
          <w:color w:val="000000" w:themeColor="text1"/>
        </w:rPr>
        <w:t>to</w:t>
      </w:r>
      <w:r w:rsidR="00AB4A62">
        <w:rPr>
          <w:color w:val="000000" w:themeColor="text1"/>
        </w:rPr>
        <w:t xml:space="preserve"> choos</w:t>
      </w:r>
      <w:r w:rsidR="005F1A9F">
        <w:rPr>
          <w:color w:val="000000" w:themeColor="text1"/>
        </w:rPr>
        <w:t>e</w:t>
      </w:r>
      <w:r w:rsidR="00AB4A62">
        <w:rPr>
          <w:color w:val="000000" w:themeColor="text1"/>
        </w:rPr>
        <w:t xml:space="preserve"> and complet</w:t>
      </w:r>
      <w:r w:rsidR="005F1A9F">
        <w:rPr>
          <w:color w:val="000000" w:themeColor="text1"/>
        </w:rPr>
        <w:t>e</w:t>
      </w:r>
      <w:r w:rsidR="00AB4A62">
        <w:rPr>
          <w:color w:val="000000" w:themeColor="text1"/>
        </w:rPr>
        <w:t xml:space="preserve"> </w:t>
      </w:r>
      <w:r w:rsidR="00C319DA">
        <w:rPr>
          <w:color w:val="000000" w:themeColor="text1"/>
        </w:rPr>
        <w:t>activities</w:t>
      </w:r>
      <w:r w:rsidR="00AB4A62">
        <w:rPr>
          <w:color w:val="000000" w:themeColor="text1"/>
        </w:rPr>
        <w:t xml:space="preserve"> that they are not doing already.</w:t>
      </w:r>
      <w:r w:rsidR="005F1A9F">
        <w:rPr>
          <w:color w:val="000000" w:themeColor="text1"/>
        </w:rPr>
        <w:t xml:space="preserve"> The suggestions in the videos are graded, from simple to complex</w:t>
      </w:r>
      <w:r w:rsidR="00DC278E">
        <w:rPr>
          <w:color w:val="000000" w:themeColor="text1"/>
        </w:rPr>
        <w:t xml:space="preserve">. </w:t>
      </w:r>
      <w:r w:rsidR="00970B26">
        <w:rPr>
          <w:color w:val="000000" w:themeColor="text1"/>
        </w:rPr>
        <w:t xml:space="preserve">The </w:t>
      </w:r>
      <w:r>
        <w:rPr>
          <w:color w:val="000000" w:themeColor="text1"/>
        </w:rPr>
        <w:t>Participant</w:t>
      </w:r>
      <w:r w:rsidR="00970B26">
        <w:rPr>
          <w:color w:val="000000" w:themeColor="text1"/>
        </w:rPr>
        <w:t xml:space="preserve"> should be </w:t>
      </w:r>
      <w:r w:rsidR="005B6FD0">
        <w:rPr>
          <w:color w:val="000000" w:themeColor="text1"/>
        </w:rPr>
        <w:t>encouraged</w:t>
      </w:r>
      <w:r w:rsidR="00970B26">
        <w:rPr>
          <w:color w:val="000000" w:themeColor="text1"/>
        </w:rPr>
        <w:t xml:space="preserve"> to keep doing the activities they enjoy and slowly add in more.</w:t>
      </w:r>
    </w:p>
    <w:p w14:paraId="63F5CABA" w14:textId="37F39406" w:rsidR="009A0F79" w:rsidRPr="00524837" w:rsidRDefault="009A0F79" w:rsidP="009A0F79">
      <w:pPr>
        <w:pStyle w:val="ListBullet"/>
        <w:tabs>
          <w:tab w:val="clear" w:pos="360"/>
          <w:tab w:val="num" w:pos="720"/>
        </w:tabs>
        <w:ind w:left="720"/>
        <w:rPr>
          <w:b/>
          <w:bCs/>
          <w:color w:val="D17406"/>
        </w:rPr>
      </w:pPr>
      <w:r>
        <w:rPr>
          <w:color w:val="000000" w:themeColor="text1"/>
        </w:rPr>
        <w:t xml:space="preserve">Help the </w:t>
      </w:r>
      <w:r w:rsidR="00DB047B">
        <w:rPr>
          <w:color w:val="000000" w:themeColor="text1"/>
        </w:rPr>
        <w:t>Participant</w:t>
      </w:r>
      <w:r>
        <w:rPr>
          <w:color w:val="000000" w:themeColor="text1"/>
        </w:rPr>
        <w:t xml:space="preserve"> to record their mood in the app and highlight the link between their mood and the activities they engage in.</w:t>
      </w:r>
      <w:r w:rsidR="00524837">
        <w:rPr>
          <w:color w:val="000000" w:themeColor="text1"/>
        </w:rPr>
        <w:t xml:space="preserve"> </w:t>
      </w:r>
    </w:p>
    <w:p w14:paraId="1D7D81A8" w14:textId="1CB718CF" w:rsidR="00524837" w:rsidRPr="00101259" w:rsidRDefault="00852D7F" w:rsidP="009A0F79">
      <w:pPr>
        <w:pStyle w:val="ListBullet"/>
        <w:tabs>
          <w:tab w:val="clear" w:pos="360"/>
          <w:tab w:val="num" w:pos="720"/>
        </w:tabs>
        <w:ind w:left="720"/>
        <w:rPr>
          <w:b/>
          <w:bCs/>
          <w:color w:val="D17406"/>
        </w:rPr>
      </w:pPr>
      <w:r w:rsidRPr="00DF13E3">
        <w:rPr>
          <w:noProof/>
        </w:rPr>
        <w:drawing>
          <wp:anchor distT="0" distB="0" distL="114300" distR="114300" simplePos="0" relativeHeight="251658447" behindDoc="1" locked="0" layoutInCell="1" allowOverlap="1" wp14:anchorId="226318DA" wp14:editId="0F9885F9">
            <wp:simplePos x="0" y="0"/>
            <wp:positionH relativeFrom="margin">
              <wp:posOffset>4831847</wp:posOffset>
            </wp:positionH>
            <wp:positionV relativeFrom="paragraph">
              <wp:posOffset>196894</wp:posOffset>
            </wp:positionV>
            <wp:extent cx="1600200" cy="1600200"/>
            <wp:effectExtent l="0" t="0" r="0" b="0"/>
            <wp:wrapNone/>
            <wp:docPr id="1954206339" name="Picture 1" descr="A brain and a speech bub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06339" name="Picture 1" descr="A brain and a speech bubble&#10;&#10;Description automatically generated"/>
                    <pic:cNvPicPr/>
                  </pic:nvPicPr>
                  <pic:blipFill>
                    <a:blip r:embed="rId174" cstate="print">
                      <a:alphaModFix amt="20000"/>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r w:rsidR="00524837">
        <w:rPr>
          <w:color w:val="000000" w:themeColor="text1"/>
        </w:rPr>
        <w:t xml:space="preserve">Offer guidance on using app features, like the </w:t>
      </w:r>
      <w:r w:rsidR="0063715D">
        <w:rPr>
          <w:color w:val="000000" w:themeColor="text1"/>
        </w:rPr>
        <w:t>tap-and-slide function to record their mood.</w:t>
      </w:r>
    </w:p>
    <w:p w14:paraId="03F0D290" w14:textId="7C03774D" w:rsidR="00976F0E" w:rsidRDefault="00976F0E" w:rsidP="00976F0E"/>
    <w:p w14:paraId="32DCFB17" w14:textId="1E5E9DB7" w:rsidR="00976F0E" w:rsidRDefault="00976F0E" w:rsidP="00976F0E"/>
    <w:p w14:paraId="2E873160" w14:textId="77777777" w:rsidR="00976F0E" w:rsidRDefault="00976F0E" w:rsidP="00976F0E"/>
    <w:p w14:paraId="23765794" w14:textId="77777777" w:rsidR="00976F0E" w:rsidRDefault="00976F0E" w:rsidP="00976F0E"/>
    <w:p w14:paraId="4A679CF8" w14:textId="77777777" w:rsidR="00976F0E" w:rsidRDefault="00976F0E" w:rsidP="00976F0E"/>
    <w:p w14:paraId="45987937" w14:textId="481262D6" w:rsidR="0051454C" w:rsidRPr="00BD1251" w:rsidRDefault="005D3811" w:rsidP="00C42422">
      <w:pPr>
        <w:pStyle w:val="Heading2"/>
        <w:spacing w:before="0" w:after="0"/>
        <w:rPr>
          <w:b/>
          <w:bCs/>
        </w:rPr>
      </w:pPr>
      <w:r>
        <w:br w:type="page"/>
      </w:r>
      <w:bookmarkStart w:id="202" w:name="_Toc1521001269"/>
      <w:bookmarkStart w:id="203" w:name="_Toc213939675"/>
      <w:r w:rsidR="00C42422" w:rsidRPr="00BD1251">
        <w:rPr>
          <w:b/>
          <w:bCs/>
          <w:noProof/>
          <w:color w:val="0B769F" w:themeColor="accent4" w:themeShade="BF"/>
        </w:rPr>
        <w:lastRenderedPageBreak/>
        <mc:AlternateContent>
          <mc:Choice Requires="wps">
            <w:drawing>
              <wp:anchor distT="0" distB="0" distL="114300" distR="114300" simplePos="0" relativeHeight="251658429" behindDoc="0" locked="0" layoutInCell="1" allowOverlap="1" wp14:anchorId="14CC2B01" wp14:editId="5C055F85">
                <wp:simplePos x="0" y="0"/>
                <wp:positionH relativeFrom="column">
                  <wp:posOffset>-54437</wp:posOffset>
                </wp:positionH>
                <wp:positionV relativeFrom="paragraph">
                  <wp:posOffset>240434</wp:posOffset>
                </wp:positionV>
                <wp:extent cx="6282690" cy="26670"/>
                <wp:effectExtent l="19050" t="19050" r="22860" b="30480"/>
                <wp:wrapNone/>
                <wp:docPr id="1196993534" name="Straight Connector 1"/>
                <wp:cNvGraphicFramePr/>
                <a:graphic xmlns:a="http://schemas.openxmlformats.org/drawingml/2006/main">
                  <a:graphicData uri="http://schemas.microsoft.com/office/word/2010/wordprocessingShape">
                    <wps:wsp>
                      <wps:cNvCnPr/>
                      <wps:spPr>
                        <a:xfrm flipV="1">
                          <a:off x="0" y="0"/>
                          <a:ext cx="6282690" cy="2667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2CC16A0">
              <v:line id="Straight Connector 1" style="position:absolute;flip:y;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4.3pt,18.95pt" to="490.4pt,21.05pt" w14:anchorId="631A8C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">
                <v:stroke joinstyle="miter"/>
              </v:line>
            </w:pict>
          </mc:Fallback>
        </mc:AlternateContent>
      </w:r>
      <w:r w:rsidR="0051454C" w:rsidRPr="00BD1251">
        <w:rPr>
          <w:b/>
          <w:bCs/>
          <w:color w:val="0B769F" w:themeColor="accent4" w:themeShade="BF"/>
        </w:rPr>
        <w:t xml:space="preserve">App Content: Better Mood </w:t>
      </w:r>
      <w:bookmarkEnd w:id="202"/>
      <w:r w:rsidR="0051454C" w:rsidRPr="00BD1251">
        <w:rPr>
          <w:b/>
          <w:bCs/>
          <w:color w:val="0B769F" w:themeColor="accent4" w:themeShade="BF"/>
        </w:rPr>
        <w:t>(</w:t>
      </w:r>
      <w:r w:rsidR="00BD1251" w:rsidRPr="00BD1251">
        <w:rPr>
          <w:b/>
          <w:bCs/>
          <w:color w:val="0B769F" w:themeColor="accent4" w:themeShade="BF"/>
        </w:rPr>
        <w:t>f</w:t>
      </w:r>
      <w:r w:rsidR="0051454C" w:rsidRPr="00BD1251">
        <w:rPr>
          <w:b/>
          <w:bCs/>
          <w:color w:val="0B769F" w:themeColor="accent4" w:themeShade="BF"/>
        </w:rPr>
        <w:t>or reference)</w:t>
      </w:r>
      <w:bookmarkEnd w:id="203"/>
      <w:r w:rsidR="0051454C" w:rsidRPr="00BD1251">
        <w:rPr>
          <w:b/>
          <w:bCs/>
          <w:noProof/>
          <w:color w:val="0B769F" w:themeColor="accent4" w:themeShade="BF"/>
        </w:rPr>
        <w:t xml:space="preserve"> </w:t>
      </w:r>
    </w:p>
    <w:tbl>
      <w:tblPr>
        <w:tblStyle w:val="GridTable6ColourfulAccent2"/>
        <w:tblpPr w:leftFromText="180" w:rightFromText="180" w:vertAnchor="text" w:horzAnchor="margin" w:tblpY="794"/>
        <w:tblW w:w="10060" w:type="dxa"/>
        <w:tblLayout w:type="fixed"/>
        <w:tblLook w:val="06A0" w:firstRow="1" w:lastRow="0" w:firstColumn="1" w:lastColumn="0" w:noHBand="1" w:noVBand="1"/>
      </w:tblPr>
      <w:tblGrid>
        <w:gridCol w:w="2263"/>
        <w:gridCol w:w="7797"/>
      </w:tblGrid>
      <w:tr w:rsidR="0051454C" w:rsidRPr="00552C84" w14:paraId="677D301C" w14:textId="77777777" w:rsidTr="00852D7F">
        <w:trPr>
          <w:cnfStyle w:val="100000000000" w:firstRow="1" w:lastRow="0" w:firstColumn="0" w:lastColumn="0" w:oddVBand="0" w:evenVBand="0" w:oddHBand="0" w:evenHBand="0" w:firstRowFirstColumn="0" w:firstRowLastColumn="0" w:lastRowFirstColumn="0" w:lastRowLastColumn="0"/>
          <w:trHeight w:val="1975"/>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C96BB8D" w14:textId="26B4C4F9" w:rsidR="0051454C" w:rsidRPr="0051454C" w:rsidRDefault="0051454C" w:rsidP="00C42422">
            <w:pPr>
              <w:spacing w:before="0" w:after="0"/>
              <w:rPr>
                <w:rStyle w:val="normaltextrun"/>
                <w:color w:val="000000" w:themeColor="text1"/>
              </w:rPr>
            </w:pPr>
            <w:r w:rsidRPr="0051454C">
              <w:rPr>
                <w:rStyle w:val="normaltextrun"/>
                <w:color w:val="000000" w:themeColor="text1"/>
              </w:rPr>
              <w:t>Getting Started</w:t>
            </w:r>
          </w:p>
        </w:tc>
        <w:tc>
          <w:tcPr>
            <w:tcW w:w="7797" w:type="dxa"/>
          </w:tcPr>
          <w:p w14:paraId="6DA5F0F4" w14:textId="0029D129" w:rsidR="0051454C" w:rsidRPr="00552C84" w:rsidRDefault="001473F1" w:rsidP="00C42422">
            <w:pPr>
              <w:pStyle w:val="ListParagraph"/>
              <w:spacing w:before="0" w:after="0"/>
              <w:ind w:left="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1473F1">
              <w:rPr>
                <w:rStyle w:val="normaltextrun"/>
                <w:noProof/>
                <w:color w:val="000000" w:themeColor="text1"/>
              </w:rPr>
              <w:drawing>
                <wp:anchor distT="0" distB="0" distL="114300" distR="114300" simplePos="0" relativeHeight="251658442" behindDoc="1" locked="0" layoutInCell="1" allowOverlap="1" wp14:anchorId="4B0BB33E" wp14:editId="582C5507">
                  <wp:simplePos x="0" y="0"/>
                  <wp:positionH relativeFrom="column">
                    <wp:posOffset>3937000</wp:posOffset>
                  </wp:positionH>
                  <wp:positionV relativeFrom="paragraph">
                    <wp:posOffset>122555</wp:posOffset>
                  </wp:positionV>
                  <wp:extent cx="990600" cy="990600"/>
                  <wp:effectExtent l="0" t="0" r="0" b="0"/>
                  <wp:wrapTight wrapText="bothSides">
                    <wp:wrapPolygon edited="0">
                      <wp:start x="15369" y="0"/>
                      <wp:lineTo x="12046" y="1662"/>
                      <wp:lineTo x="3738" y="6231"/>
                      <wp:lineTo x="415" y="10385"/>
                      <wp:lineTo x="415" y="11215"/>
                      <wp:lineTo x="2908" y="13292"/>
                      <wp:lineTo x="0" y="16200"/>
                      <wp:lineTo x="0" y="21185"/>
                      <wp:lineTo x="2908" y="21185"/>
                      <wp:lineTo x="6231" y="21185"/>
                      <wp:lineTo x="12462" y="20354"/>
                      <wp:lineTo x="13708" y="19938"/>
                      <wp:lineTo x="15785" y="15369"/>
                      <wp:lineTo x="15785" y="13292"/>
                      <wp:lineTo x="21185" y="7062"/>
                      <wp:lineTo x="21185" y="0"/>
                      <wp:lineTo x="15369" y="0"/>
                    </wp:wrapPolygon>
                  </wp:wrapTight>
                  <wp:docPr id="107203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33780" name=""/>
                          <pic:cNvPicPr/>
                        </pic:nvPicPr>
                        <pic:blipFill>
                          <a:blip r:embed="rId175" cstate="print">
                            <a:alphaModFix amt="35000"/>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r w:rsidR="0051454C" w:rsidRPr="76135E61">
              <w:rPr>
                <w:rStyle w:val="normaltextrun"/>
                <w:color w:val="000000" w:themeColor="text1"/>
              </w:rPr>
              <w:t>Topic:</w:t>
            </w:r>
            <w:r w:rsidR="0051454C" w:rsidRPr="76135E61">
              <w:rPr>
                <w:rStyle w:val="normaltextrun"/>
                <w:b w:val="0"/>
                <w:bCs w:val="0"/>
                <w:color w:val="000000" w:themeColor="text1"/>
              </w:rPr>
              <w:t xml:space="preserve">  What is </w:t>
            </w:r>
            <w:r w:rsidR="0051454C">
              <w:rPr>
                <w:rStyle w:val="normaltextrun"/>
                <w:b w:val="0"/>
                <w:bCs w:val="0"/>
                <w:color w:val="000000" w:themeColor="text1"/>
              </w:rPr>
              <w:t>De</w:t>
            </w:r>
            <w:r w:rsidR="0051454C" w:rsidRPr="76135E61">
              <w:rPr>
                <w:rStyle w:val="normaltextrun"/>
                <w:b w:val="0"/>
                <w:bCs w:val="0"/>
                <w:color w:val="000000" w:themeColor="text1"/>
              </w:rPr>
              <w:t>pression or</w:t>
            </w:r>
            <w:r w:rsidR="0051454C">
              <w:rPr>
                <w:rStyle w:val="normaltextrun"/>
                <w:b w:val="0"/>
                <w:bCs w:val="0"/>
                <w:color w:val="000000" w:themeColor="text1"/>
              </w:rPr>
              <w:t xml:space="preserve"> L</w:t>
            </w:r>
            <w:r w:rsidR="0051454C" w:rsidRPr="76135E61">
              <w:rPr>
                <w:rStyle w:val="normaltextrun"/>
                <w:b w:val="0"/>
                <w:bCs w:val="0"/>
                <w:color w:val="000000" w:themeColor="text1"/>
              </w:rPr>
              <w:t xml:space="preserve">ow </w:t>
            </w:r>
            <w:r w:rsidR="0051454C">
              <w:rPr>
                <w:rStyle w:val="normaltextrun"/>
                <w:b w:val="0"/>
                <w:bCs w:val="0"/>
                <w:color w:val="000000" w:themeColor="text1"/>
              </w:rPr>
              <w:t>M</w:t>
            </w:r>
            <w:r w:rsidR="0051454C" w:rsidRPr="76135E61">
              <w:rPr>
                <w:rStyle w:val="normaltextrun"/>
                <w:b w:val="0"/>
                <w:bCs w:val="0"/>
                <w:color w:val="000000" w:themeColor="text1"/>
              </w:rPr>
              <w:t>ood?</w:t>
            </w:r>
          </w:p>
          <w:p w14:paraId="1219ADAA" w14:textId="77777777" w:rsidR="0051454C" w:rsidRPr="003A4C97" w:rsidRDefault="0051454C" w:rsidP="00C42422">
            <w:pPr>
              <w:pStyle w:val="ListParagraph"/>
              <w:spacing w:before="0" w:after="0"/>
              <w:ind w:left="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76135E61">
              <w:rPr>
                <w:rStyle w:val="normaltextrun"/>
                <w:color w:val="000000" w:themeColor="text1"/>
              </w:rPr>
              <w:t xml:space="preserve">Focus: </w:t>
            </w:r>
            <w:r w:rsidRPr="76135E61">
              <w:rPr>
                <w:rStyle w:val="normaltextrun"/>
                <w:b w:val="0"/>
                <w:bCs w:val="0"/>
                <w:color w:val="000000" w:themeColor="text1"/>
              </w:rPr>
              <w:t>Introduce the module &amp; explain its different parts</w:t>
            </w:r>
          </w:p>
          <w:p w14:paraId="7E281152" w14:textId="22891650" w:rsidR="0051454C" w:rsidRPr="00552C84" w:rsidRDefault="0051454C" w:rsidP="00C42422">
            <w:pPr>
              <w:pStyle w:val="ListParagraph"/>
              <w:spacing w:before="0" w:after="0"/>
              <w:ind w:left="316" w:hanging="316"/>
              <w:cnfStyle w:val="100000000000" w:firstRow="1"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Weekly ideas:</w:t>
            </w:r>
          </w:p>
          <w:p w14:paraId="622D6A54" w14:textId="77777777" w:rsidR="0051454C" w:rsidRPr="006D3058" w:rsidRDefault="0051454C" w:rsidP="002F5487">
            <w:pPr>
              <w:pStyle w:val="ListNumber"/>
              <w:numPr>
                <w:ilvl w:val="0"/>
                <w:numId w:val="130"/>
              </w:numPr>
              <w:spacing w:after="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6D3058">
              <w:rPr>
                <w:rStyle w:val="normaltextrun"/>
                <w:b w:val="0"/>
                <w:bCs w:val="0"/>
                <w:color w:val="000000" w:themeColor="text1"/>
              </w:rPr>
              <w:t>Get some sun</w:t>
            </w:r>
            <w:r>
              <w:rPr>
                <w:rStyle w:val="normaltextrun"/>
                <w:b w:val="0"/>
                <w:bCs w:val="0"/>
                <w:color w:val="000000" w:themeColor="text1"/>
              </w:rPr>
              <w:t xml:space="preserve"> or light</w:t>
            </w:r>
          </w:p>
          <w:p w14:paraId="0354F5F5" w14:textId="77777777" w:rsidR="0051454C" w:rsidRPr="006D3058" w:rsidRDefault="0051454C" w:rsidP="002F5487">
            <w:pPr>
              <w:pStyle w:val="ListNumber"/>
              <w:numPr>
                <w:ilvl w:val="0"/>
                <w:numId w:val="130"/>
              </w:numPr>
              <w:spacing w:after="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sidRPr="006D3058">
              <w:rPr>
                <w:rStyle w:val="normaltextrun"/>
                <w:b w:val="0"/>
                <w:bCs w:val="0"/>
                <w:color w:val="000000" w:themeColor="text1"/>
              </w:rPr>
              <w:t>TV time out</w:t>
            </w:r>
          </w:p>
          <w:p w14:paraId="6D6C5885" w14:textId="600CF832" w:rsidR="0051454C" w:rsidRPr="006D3058" w:rsidRDefault="0051454C" w:rsidP="002F5487">
            <w:pPr>
              <w:pStyle w:val="ListNumber"/>
              <w:numPr>
                <w:ilvl w:val="0"/>
                <w:numId w:val="130"/>
              </w:numPr>
              <w:spacing w:after="0"/>
              <w:cnfStyle w:val="100000000000" w:firstRow="1" w:lastRow="0" w:firstColumn="0" w:lastColumn="0" w:oddVBand="0" w:evenVBand="0" w:oddHBand="0" w:evenHBand="0" w:firstRowFirstColumn="0" w:firstRowLastColumn="0" w:lastRowFirstColumn="0" w:lastRowLastColumn="0"/>
              <w:rPr>
                <w:rStyle w:val="normaltextrun"/>
                <w:b w:val="0"/>
                <w:bCs w:val="0"/>
                <w:color w:val="000000" w:themeColor="text1"/>
              </w:rPr>
            </w:pPr>
            <w:r>
              <w:rPr>
                <w:rStyle w:val="normaltextrun"/>
                <w:b w:val="0"/>
                <w:bCs w:val="0"/>
                <w:color w:val="000000" w:themeColor="text1"/>
              </w:rPr>
              <w:t>Self-care</w:t>
            </w:r>
            <w:r w:rsidRPr="006D3058">
              <w:rPr>
                <w:rStyle w:val="normaltextrun"/>
                <w:b w:val="0"/>
                <w:bCs w:val="0"/>
                <w:color w:val="000000" w:themeColor="text1"/>
              </w:rPr>
              <w:t xml:space="preserve"> time </w:t>
            </w:r>
            <w:r>
              <w:rPr>
                <w:rStyle w:val="normaltextrun"/>
                <w:b w:val="0"/>
                <w:bCs w:val="0"/>
                <w:color w:val="000000" w:themeColor="text1"/>
              </w:rPr>
              <w:t>(e.g. tea</w:t>
            </w:r>
            <w:r w:rsidRPr="006D3058">
              <w:rPr>
                <w:rStyle w:val="normaltextrun"/>
                <w:b w:val="0"/>
                <w:bCs w:val="0"/>
                <w:color w:val="000000" w:themeColor="text1"/>
              </w:rPr>
              <w:t xml:space="preserve"> break</w:t>
            </w:r>
            <w:r>
              <w:rPr>
                <w:rStyle w:val="normaltextrun"/>
                <w:b w:val="0"/>
                <w:bCs w:val="0"/>
                <w:color w:val="000000" w:themeColor="text1"/>
              </w:rPr>
              <w:t>)</w:t>
            </w:r>
          </w:p>
          <w:p w14:paraId="708CE013" w14:textId="77777777" w:rsidR="0051454C" w:rsidRPr="003A4C97" w:rsidRDefault="0051454C" w:rsidP="00C42422">
            <w:pPr>
              <w:pStyle w:val="ListParagraph"/>
              <w:spacing w:before="0" w:after="0"/>
              <w:ind w:left="0"/>
              <w:cnfStyle w:val="100000000000" w:firstRow="1"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Story:</w:t>
            </w:r>
            <w:r w:rsidRPr="76135E61">
              <w:rPr>
                <w:rStyle w:val="normaltextrun"/>
                <w:b w:val="0"/>
                <w:bCs w:val="0"/>
                <w:color w:val="000000" w:themeColor="text1"/>
              </w:rPr>
              <w:t xml:space="preserve"> Hannah’s Story</w:t>
            </w:r>
          </w:p>
        </w:tc>
      </w:tr>
      <w:tr w:rsidR="0051454C" w:rsidRPr="00552C84" w14:paraId="4D6C4D2F" w14:textId="77777777" w:rsidTr="00852D7F">
        <w:trPr>
          <w:trHeight w:val="30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7FE42AF" w14:textId="77777777" w:rsidR="0051454C" w:rsidRPr="007C589B" w:rsidRDefault="0051454C" w:rsidP="0051454C">
            <w:pPr>
              <w:spacing w:before="0" w:after="0"/>
              <w:jc w:val="center"/>
              <w:rPr>
                <w:rStyle w:val="normaltextrun"/>
                <w:color w:val="000000" w:themeColor="text1"/>
              </w:rPr>
            </w:pPr>
            <w:r w:rsidRPr="41AE958D">
              <w:rPr>
                <w:rStyle w:val="normaltextrun"/>
                <w:color w:val="000000" w:themeColor="text1"/>
              </w:rPr>
              <w:t>Getting Active</w:t>
            </w:r>
          </w:p>
        </w:tc>
        <w:tc>
          <w:tcPr>
            <w:tcW w:w="7797" w:type="dxa"/>
          </w:tcPr>
          <w:p w14:paraId="205126BE" w14:textId="21E7F2E2" w:rsidR="0051454C" w:rsidRPr="003A4C97" w:rsidRDefault="00CC294D">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CC294D">
              <w:rPr>
                <w:rStyle w:val="normaltextrun"/>
                <w:b/>
                <w:bCs/>
                <w:noProof/>
                <w:color w:val="000000" w:themeColor="text1"/>
              </w:rPr>
              <w:drawing>
                <wp:anchor distT="0" distB="0" distL="114300" distR="114300" simplePos="0" relativeHeight="251658441" behindDoc="1" locked="0" layoutInCell="1" allowOverlap="1" wp14:anchorId="33D1A5F6" wp14:editId="2616EA6E">
                  <wp:simplePos x="0" y="0"/>
                  <wp:positionH relativeFrom="column">
                    <wp:posOffset>3908425</wp:posOffset>
                  </wp:positionH>
                  <wp:positionV relativeFrom="paragraph">
                    <wp:posOffset>31115</wp:posOffset>
                  </wp:positionV>
                  <wp:extent cx="1110615" cy="1110615"/>
                  <wp:effectExtent l="0" t="0" r="0" b="0"/>
                  <wp:wrapTight wrapText="bothSides">
                    <wp:wrapPolygon edited="0">
                      <wp:start x="7780" y="0"/>
                      <wp:lineTo x="7039" y="741"/>
                      <wp:lineTo x="4816" y="5557"/>
                      <wp:lineTo x="0" y="7039"/>
                      <wp:lineTo x="0" y="13708"/>
                      <wp:lineTo x="1852" y="17784"/>
                      <wp:lineTo x="1482" y="18895"/>
                      <wp:lineTo x="1852" y="21118"/>
                      <wp:lineTo x="2223" y="21118"/>
                      <wp:lineTo x="4446" y="21118"/>
                      <wp:lineTo x="13708" y="21118"/>
                      <wp:lineTo x="15931" y="20377"/>
                      <wp:lineTo x="15561" y="17784"/>
                      <wp:lineTo x="21118" y="11115"/>
                      <wp:lineTo x="21118" y="10003"/>
                      <wp:lineTo x="10374" y="0"/>
                      <wp:lineTo x="7780" y="0"/>
                    </wp:wrapPolygon>
                  </wp:wrapTight>
                  <wp:docPr id="12263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85687" name=""/>
                          <pic:cNvPicPr/>
                        </pic:nvPicPr>
                        <pic:blipFill>
                          <a:blip r:embed="rId176" cstate="print">
                            <a:alphaModFix amt="35000"/>
                            <a:extLst>
                              <a:ext uri="{28A0092B-C50C-407E-A947-70E740481C1C}">
                                <a14:useLocalDpi xmlns:a14="http://schemas.microsoft.com/office/drawing/2010/main" val="0"/>
                              </a:ext>
                            </a:extLst>
                          </a:blip>
                          <a:stretch>
                            <a:fillRect/>
                          </a:stretch>
                        </pic:blipFill>
                        <pic:spPr>
                          <a:xfrm>
                            <a:off x="0" y="0"/>
                            <a:ext cx="1110615" cy="1110615"/>
                          </a:xfrm>
                          <a:prstGeom prst="rect">
                            <a:avLst/>
                          </a:prstGeom>
                        </pic:spPr>
                      </pic:pic>
                    </a:graphicData>
                  </a:graphic>
                  <wp14:sizeRelH relativeFrom="margin">
                    <wp14:pctWidth>0</wp14:pctWidth>
                  </wp14:sizeRelH>
                  <wp14:sizeRelV relativeFrom="margin">
                    <wp14:pctHeight>0</wp14:pctHeight>
                  </wp14:sizeRelV>
                </wp:anchor>
              </w:drawing>
            </w:r>
            <w:r w:rsidR="0051454C" w:rsidRPr="76135E61">
              <w:rPr>
                <w:rStyle w:val="normaltextrun"/>
                <w:b/>
                <w:bCs/>
                <w:color w:val="000000" w:themeColor="text1"/>
              </w:rPr>
              <w:t xml:space="preserve">Topic: </w:t>
            </w:r>
            <w:r w:rsidR="0051454C" w:rsidRPr="76135E61">
              <w:rPr>
                <w:rStyle w:val="normaltextrun"/>
                <w:color w:val="000000" w:themeColor="text1"/>
              </w:rPr>
              <w:t xml:space="preserve">What is </w:t>
            </w:r>
            <w:r w:rsidR="0051454C">
              <w:rPr>
                <w:rStyle w:val="normaltextrun"/>
                <w:color w:val="000000" w:themeColor="text1"/>
              </w:rPr>
              <w:t>B</w:t>
            </w:r>
            <w:r w:rsidR="0051454C" w:rsidRPr="76135E61">
              <w:rPr>
                <w:rStyle w:val="normaltextrun"/>
                <w:color w:val="000000" w:themeColor="text1"/>
              </w:rPr>
              <w:t xml:space="preserve">ehavioural </w:t>
            </w:r>
            <w:r w:rsidR="0051454C">
              <w:rPr>
                <w:rStyle w:val="normaltextrun"/>
                <w:color w:val="000000" w:themeColor="text1"/>
              </w:rPr>
              <w:t>A</w:t>
            </w:r>
            <w:r w:rsidR="0051454C" w:rsidRPr="76135E61">
              <w:rPr>
                <w:rStyle w:val="normaltextrun"/>
                <w:color w:val="000000" w:themeColor="text1"/>
              </w:rPr>
              <w:t>ctivation?</w:t>
            </w:r>
          </w:p>
          <w:p w14:paraId="64480177" w14:textId="5CA1CEB0" w:rsidR="0051454C" w:rsidRPr="003A4C97" w:rsidRDefault="0051454C">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b/>
                <w:bCs/>
                <w:color w:val="000000" w:themeColor="text1"/>
              </w:rPr>
              <w:t xml:space="preserve">Focus: </w:t>
            </w:r>
            <w:r w:rsidRPr="76135E61">
              <w:rPr>
                <w:rStyle w:val="normaltextrun"/>
                <w:color w:val="000000" w:themeColor="text1"/>
              </w:rPr>
              <w:t>Explain behavioural activation &amp; its benefits</w:t>
            </w:r>
          </w:p>
          <w:p w14:paraId="396D2625" w14:textId="752B8706" w:rsidR="0051454C" w:rsidRPr="00C42422" w:rsidRDefault="0051454C">
            <w:pPr>
              <w:pStyle w:val="ListParagraph"/>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auto"/>
              </w:rPr>
            </w:pPr>
            <w:r w:rsidRPr="76135E61">
              <w:rPr>
                <w:rStyle w:val="normaltextrun"/>
                <w:b/>
                <w:bCs/>
                <w:color w:val="000000" w:themeColor="text1"/>
              </w:rPr>
              <w:t>Weekly ideas:</w:t>
            </w:r>
          </w:p>
          <w:p w14:paraId="2B5D3335" w14:textId="77777777" w:rsidR="0051454C" w:rsidRPr="00C42422" w:rsidRDefault="0051454C" w:rsidP="002F5487">
            <w:pPr>
              <w:pStyle w:val="ListParagraph"/>
              <w:numPr>
                <w:ilvl w:val="0"/>
                <w:numId w:val="131"/>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auto"/>
              </w:rPr>
            </w:pPr>
            <w:r w:rsidRPr="00C42422">
              <w:rPr>
                <w:rStyle w:val="normaltextrun"/>
                <w:color w:val="auto"/>
              </w:rPr>
              <w:t>Make your bed</w:t>
            </w:r>
          </w:p>
          <w:p w14:paraId="318242F5" w14:textId="1A847627" w:rsidR="0051454C" w:rsidRPr="00C42422" w:rsidRDefault="0051454C" w:rsidP="002F5487">
            <w:pPr>
              <w:pStyle w:val="ListParagraph"/>
              <w:numPr>
                <w:ilvl w:val="0"/>
                <w:numId w:val="131"/>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auto"/>
              </w:rPr>
            </w:pPr>
            <w:r w:rsidRPr="00C42422">
              <w:rPr>
                <w:rStyle w:val="normaltextrun"/>
                <w:color w:val="auto"/>
              </w:rPr>
              <w:t>Easy stretch session</w:t>
            </w:r>
          </w:p>
          <w:p w14:paraId="6D4F8E83" w14:textId="66B57A33" w:rsidR="0051454C" w:rsidRPr="00C42422" w:rsidRDefault="0051454C" w:rsidP="002F5487">
            <w:pPr>
              <w:pStyle w:val="ListParagraph"/>
              <w:numPr>
                <w:ilvl w:val="0"/>
                <w:numId w:val="131"/>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auto"/>
              </w:rPr>
            </w:pPr>
            <w:r w:rsidRPr="00C42422">
              <w:rPr>
                <w:rStyle w:val="normaltextrun"/>
                <w:color w:val="auto"/>
              </w:rPr>
              <w:t>Neighbourhood stroll</w:t>
            </w:r>
          </w:p>
          <w:p w14:paraId="201B2BCE" w14:textId="77777777" w:rsidR="0051454C" w:rsidRPr="003A4C97" w:rsidRDefault="0051454C">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b/>
                <w:bCs/>
                <w:color w:val="000000" w:themeColor="text1"/>
              </w:rPr>
              <w:t>Story:</w:t>
            </w:r>
            <w:r w:rsidRPr="76135E61">
              <w:rPr>
                <w:rStyle w:val="normaltextrun"/>
                <w:color w:val="000000" w:themeColor="text1"/>
              </w:rPr>
              <w:t xml:space="preserve"> Raj’s Story</w:t>
            </w:r>
          </w:p>
        </w:tc>
      </w:tr>
      <w:tr w:rsidR="0051454C" w:rsidRPr="00552C84" w14:paraId="10490DF1" w14:textId="77777777" w:rsidTr="00852D7F">
        <w:trPr>
          <w:trHeight w:val="30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0FA53D98" w14:textId="77777777" w:rsidR="0051454C" w:rsidRPr="007C589B" w:rsidRDefault="0051454C" w:rsidP="0051454C">
            <w:pPr>
              <w:spacing w:before="0" w:after="0"/>
              <w:jc w:val="center"/>
            </w:pPr>
            <w:r w:rsidRPr="76135E61">
              <w:rPr>
                <w:rStyle w:val="normaltextrun"/>
                <w:color w:val="000000" w:themeColor="text1"/>
              </w:rPr>
              <w:t>Self-Care</w:t>
            </w:r>
          </w:p>
        </w:tc>
        <w:tc>
          <w:tcPr>
            <w:tcW w:w="7797" w:type="dxa"/>
          </w:tcPr>
          <w:p w14:paraId="5138B647" w14:textId="121855FB" w:rsidR="0051454C" w:rsidRPr="003A4C97" w:rsidRDefault="00AC3B63">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AC3B63">
              <w:rPr>
                <w:rStyle w:val="normaltextrun"/>
                <w:noProof/>
                <w:color w:val="000000" w:themeColor="text1"/>
              </w:rPr>
              <w:drawing>
                <wp:anchor distT="0" distB="0" distL="114300" distR="114300" simplePos="0" relativeHeight="251658443" behindDoc="1" locked="0" layoutInCell="1" allowOverlap="1" wp14:anchorId="24F5C5EB" wp14:editId="37C6C9EE">
                  <wp:simplePos x="0" y="0"/>
                  <wp:positionH relativeFrom="column">
                    <wp:posOffset>3937000</wp:posOffset>
                  </wp:positionH>
                  <wp:positionV relativeFrom="paragraph">
                    <wp:posOffset>93980</wp:posOffset>
                  </wp:positionV>
                  <wp:extent cx="990600" cy="990600"/>
                  <wp:effectExtent l="0" t="0" r="0" b="0"/>
                  <wp:wrapTight wrapText="bothSides">
                    <wp:wrapPolygon edited="0">
                      <wp:start x="8723" y="0"/>
                      <wp:lineTo x="0" y="415"/>
                      <wp:lineTo x="0" y="14538"/>
                      <wp:lineTo x="5815" y="19938"/>
                      <wp:lineTo x="8308" y="21185"/>
                      <wp:lineTo x="12877" y="21185"/>
                      <wp:lineTo x="16615" y="19938"/>
                      <wp:lineTo x="21185" y="14954"/>
                      <wp:lineTo x="21185" y="415"/>
                      <wp:lineTo x="12462" y="0"/>
                      <wp:lineTo x="8723" y="0"/>
                    </wp:wrapPolygon>
                  </wp:wrapTight>
                  <wp:docPr id="51218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85556" name=""/>
                          <pic:cNvPicPr/>
                        </pic:nvPicPr>
                        <pic:blipFill>
                          <a:blip r:embed="rId177" cstate="print">
                            <a:alphaModFix amt="35000"/>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margin">
                    <wp14:pctWidth>0</wp14:pctWidth>
                  </wp14:sizeRelH>
                  <wp14:sizeRelV relativeFrom="margin">
                    <wp14:pctHeight>0</wp14:pctHeight>
                  </wp14:sizeRelV>
                </wp:anchor>
              </w:drawing>
            </w:r>
            <w:r w:rsidR="0051454C" w:rsidRPr="76135E61">
              <w:rPr>
                <w:rStyle w:val="normaltextrun"/>
                <w:b/>
                <w:bCs/>
                <w:color w:val="000000" w:themeColor="text1"/>
              </w:rPr>
              <w:t xml:space="preserve">Topic: </w:t>
            </w:r>
            <w:r w:rsidR="0051454C" w:rsidRPr="76135E61">
              <w:rPr>
                <w:rStyle w:val="normaltextrun"/>
                <w:color w:val="000000" w:themeColor="text1"/>
              </w:rPr>
              <w:t xml:space="preserve">What is </w:t>
            </w:r>
            <w:r w:rsidR="0051454C">
              <w:rPr>
                <w:rStyle w:val="normaltextrun"/>
                <w:color w:val="000000" w:themeColor="text1"/>
              </w:rPr>
              <w:t>S</w:t>
            </w:r>
            <w:r w:rsidR="0051454C" w:rsidRPr="76135E61">
              <w:rPr>
                <w:rStyle w:val="normaltextrun"/>
                <w:color w:val="000000" w:themeColor="text1"/>
              </w:rPr>
              <w:t>elf</w:t>
            </w:r>
            <w:r w:rsidR="0051454C">
              <w:rPr>
                <w:rStyle w:val="normaltextrun"/>
                <w:color w:val="000000" w:themeColor="text1"/>
              </w:rPr>
              <w:t>-C</w:t>
            </w:r>
            <w:r w:rsidR="0051454C" w:rsidRPr="76135E61">
              <w:rPr>
                <w:rStyle w:val="normaltextrun"/>
                <w:color w:val="000000" w:themeColor="text1"/>
              </w:rPr>
              <w:t>are?</w:t>
            </w:r>
          </w:p>
          <w:p w14:paraId="07B59544" w14:textId="77777777" w:rsidR="0051454C" w:rsidRPr="003A4C97" w:rsidRDefault="0051454C">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b/>
                <w:bCs/>
                <w:color w:val="000000" w:themeColor="text1"/>
              </w:rPr>
              <w:t xml:space="preserve">Focus: </w:t>
            </w:r>
            <w:r w:rsidRPr="76135E61">
              <w:rPr>
                <w:rStyle w:val="normaltextrun"/>
                <w:color w:val="000000" w:themeColor="text1"/>
              </w:rPr>
              <w:t>Ways you can take care of yourself</w:t>
            </w:r>
          </w:p>
          <w:p w14:paraId="5C2C1284" w14:textId="77777777" w:rsidR="0051454C" w:rsidRPr="00552C84" w:rsidRDefault="0051454C">
            <w:pPr>
              <w:pStyle w:val="ListParagraph"/>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76135E61">
              <w:rPr>
                <w:rStyle w:val="normaltextrun"/>
                <w:b/>
                <w:bCs/>
                <w:color w:val="000000" w:themeColor="text1"/>
              </w:rPr>
              <w:t>Weekly ideas:</w:t>
            </w:r>
          </w:p>
          <w:p w14:paraId="21CF305D" w14:textId="03F611DF" w:rsidR="0051454C" w:rsidRPr="00552C84" w:rsidRDefault="0051454C" w:rsidP="002F5487">
            <w:pPr>
              <w:pStyle w:val="ListParagraph"/>
              <w:numPr>
                <w:ilvl w:val="0"/>
                <w:numId w:val="132"/>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Take a shower</w:t>
            </w:r>
          </w:p>
          <w:p w14:paraId="247F3488" w14:textId="77777777" w:rsidR="0051454C" w:rsidRPr="00552C84" w:rsidRDefault="0051454C" w:rsidP="002F5487">
            <w:pPr>
              <w:pStyle w:val="ListParagraph"/>
              <w:numPr>
                <w:ilvl w:val="0"/>
                <w:numId w:val="132"/>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Eat a proper meal</w:t>
            </w:r>
          </w:p>
          <w:p w14:paraId="3F0F0997" w14:textId="77777777" w:rsidR="0051454C" w:rsidRPr="003A4C97" w:rsidRDefault="0051454C" w:rsidP="002F5487">
            <w:pPr>
              <w:pStyle w:val="ListParagraph"/>
              <w:numPr>
                <w:ilvl w:val="0"/>
                <w:numId w:val="132"/>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Gratitude journal</w:t>
            </w:r>
          </w:p>
          <w:p w14:paraId="3EEFCAEF" w14:textId="77777777" w:rsidR="0051454C" w:rsidRPr="003A4C97" w:rsidRDefault="0051454C">
            <w:pPr>
              <w:pStyle w:val="ListParagraph"/>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b/>
                <w:bCs/>
                <w:color w:val="000000" w:themeColor="text1"/>
              </w:rPr>
              <w:t xml:space="preserve">Video: </w:t>
            </w:r>
            <w:r w:rsidRPr="76135E61">
              <w:rPr>
                <w:rStyle w:val="normaltextrun"/>
                <w:color w:val="000000" w:themeColor="text1"/>
              </w:rPr>
              <w:t>Problem-solving NHS video</w:t>
            </w:r>
          </w:p>
        </w:tc>
      </w:tr>
      <w:tr w:rsidR="0051454C" w:rsidRPr="00552C84" w14:paraId="6A1A4C50" w14:textId="77777777" w:rsidTr="00852D7F">
        <w:trPr>
          <w:trHeight w:val="30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59AE9E5E" w14:textId="77777777" w:rsidR="0051454C" w:rsidRPr="007C589B" w:rsidRDefault="0051454C" w:rsidP="0051454C">
            <w:pPr>
              <w:spacing w:before="0" w:after="0"/>
              <w:jc w:val="center"/>
              <w:rPr>
                <w:rStyle w:val="normaltextrun"/>
                <w:color w:val="000000" w:themeColor="text1"/>
              </w:rPr>
            </w:pPr>
            <w:r w:rsidRPr="76135E61">
              <w:rPr>
                <w:rStyle w:val="normaltextrun"/>
                <w:color w:val="000000" w:themeColor="text1"/>
              </w:rPr>
              <w:t>Positive Thinking</w:t>
            </w:r>
          </w:p>
        </w:tc>
        <w:tc>
          <w:tcPr>
            <w:tcW w:w="7797" w:type="dxa"/>
          </w:tcPr>
          <w:p w14:paraId="1AFE58C3" w14:textId="7EE2FB84" w:rsidR="0051454C" w:rsidRPr="003A4C97" w:rsidRDefault="009E7AA9">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9E7AA9">
              <w:rPr>
                <w:rStyle w:val="normaltextrun"/>
                <w:noProof/>
                <w:color w:val="000000" w:themeColor="text1"/>
              </w:rPr>
              <w:drawing>
                <wp:anchor distT="0" distB="0" distL="114300" distR="114300" simplePos="0" relativeHeight="251658444" behindDoc="1" locked="0" layoutInCell="1" allowOverlap="1" wp14:anchorId="4E1D2696" wp14:editId="603D87E0">
                  <wp:simplePos x="0" y="0"/>
                  <wp:positionH relativeFrom="column">
                    <wp:posOffset>3888740</wp:posOffset>
                  </wp:positionH>
                  <wp:positionV relativeFrom="paragraph">
                    <wp:posOffset>109220</wp:posOffset>
                  </wp:positionV>
                  <wp:extent cx="1038225" cy="1038225"/>
                  <wp:effectExtent l="0" t="0" r="0" b="9525"/>
                  <wp:wrapTight wrapText="bothSides">
                    <wp:wrapPolygon edited="0">
                      <wp:start x="2774" y="0"/>
                      <wp:lineTo x="793" y="2774"/>
                      <wp:lineTo x="396" y="3567"/>
                      <wp:lineTo x="4756" y="19024"/>
                      <wp:lineTo x="5152" y="21402"/>
                      <wp:lineTo x="15061" y="21402"/>
                      <wp:lineTo x="15457" y="19024"/>
                      <wp:lineTo x="17439" y="19024"/>
                      <wp:lineTo x="20213" y="15061"/>
                      <wp:lineTo x="20609" y="10305"/>
                      <wp:lineTo x="19024" y="6341"/>
                      <wp:lineTo x="19420" y="4756"/>
                      <wp:lineTo x="14268" y="1585"/>
                      <wp:lineTo x="7927" y="0"/>
                      <wp:lineTo x="2774" y="0"/>
                    </wp:wrapPolygon>
                  </wp:wrapTight>
                  <wp:docPr id="9373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4434" name=""/>
                          <pic:cNvPicPr/>
                        </pic:nvPicPr>
                        <pic:blipFill>
                          <a:blip r:embed="rId178" cstate="print">
                            <a:alphaModFix amt="35000"/>
                            <a:extLst>
                              <a:ext uri="{28A0092B-C50C-407E-A947-70E740481C1C}">
                                <a14:useLocalDpi xmlns:a14="http://schemas.microsoft.com/office/drawing/2010/main" val="0"/>
                              </a:ext>
                            </a:extLst>
                          </a:blip>
                          <a:stretch>
                            <a:fillRect/>
                          </a:stretch>
                        </pic:blipFill>
                        <pic:spPr>
                          <a:xfrm>
                            <a:off x="0" y="0"/>
                            <a:ext cx="1038225" cy="1038225"/>
                          </a:xfrm>
                          <a:prstGeom prst="rect">
                            <a:avLst/>
                          </a:prstGeom>
                        </pic:spPr>
                      </pic:pic>
                    </a:graphicData>
                  </a:graphic>
                  <wp14:sizeRelH relativeFrom="margin">
                    <wp14:pctWidth>0</wp14:pctWidth>
                  </wp14:sizeRelH>
                  <wp14:sizeRelV relativeFrom="margin">
                    <wp14:pctHeight>0</wp14:pctHeight>
                  </wp14:sizeRelV>
                </wp:anchor>
              </w:drawing>
            </w:r>
            <w:r w:rsidR="0051454C" w:rsidRPr="76135E61">
              <w:rPr>
                <w:rStyle w:val="normaltextrun"/>
                <w:b/>
                <w:bCs/>
                <w:color w:val="000000" w:themeColor="text1"/>
              </w:rPr>
              <w:t>Topic:</w:t>
            </w:r>
            <w:r w:rsidR="0051454C" w:rsidRPr="76135E61">
              <w:rPr>
                <w:rStyle w:val="normaltextrun"/>
                <w:color w:val="000000" w:themeColor="text1"/>
              </w:rPr>
              <w:t xml:space="preserve">  The </w:t>
            </w:r>
            <w:r w:rsidR="0051454C">
              <w:rPr>
                <w:rStyle w:val="normaltextrun"/>
                <w:color w:val="000000" w:themeColor="text1"/>
              </w:rPr>
              <w:t>E</w:t>
            </w:r>
            <w:r w:rsidR="0051454C" w:rsidRPr="76135E61">
              <w:rPr>
                <w:rStyle w:val="normaltextrun"/>
                <w:color w:val="000000" w:themeColor="text1"/>
              </w:rPr>
              <w:t xml:space="preserve">ffects of </w:t>
            </w:r>
            <w:r w:rsidR="0051454C">
              <w:rPr>
                <w:rStyle w:val="normaltextrun"/>
                <w:color w:val="000000" w:themeColor="text1"/>
              </w:rPr>
              <w:t>L</w:t>
            </w:r>
            <w:r w:rsidR="0051454C" w:rsidRPr="76135E61">
              <w:rPr>
                <w:rStyle w:val="normaltextrun"/>
                <w:color w:val="000000" w:themeColor="text1"/>
              </w:rPr>
              <w:t xml:space="preserve">ow </w:t>
            </w:r>
            <w:r w:rsidR="0051454C">
              <w:rPr>
                <w:rStyle w:val="normaltextrun"/>
                <w:color w:val="000000" w:themeColor="text1"/>
              </w:rPr>
              <w:t>M</w:t>
            </w:r>
            <w:r w:rsidR="0051454C" w:rsidRPr="76135E61">
              <w:rPr>
                <w:rStyle w:val="normaltextrun"/>
                <w:color w:val="000000" w:themeColor="text1"/>
              </w:rPr>
              <w:t>ood</w:t>
            </w:r>
          </w:p>
          <w:p w14:paraId="2A9FF7CC" w14:textId="77777777" w:rsidR="0051454C" w:rsidRPr="003A4C97" w:rsidRDefault="0051454C">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b/>
                <w:bCs/>
                <w:color w:val="000000" w:themeColor="text1"/>
              </w:rPr>
              <w:t xml:space="preserve">Focus: </w:t>
            </w:r>
            <w:r w:rsidRPr="76135E61">
              <w:rPr>
                <w:rStyle w:val="normaltextrun"/>
                <w:color w:val="000000" w:themeColor="text1"/>
              </w:rPr>
              <w:t>Encourage positive thinkin</w:t>
            </w:r>
            <w:r>
              <w:rPr>
                <w:rStyle w:val="normaltextrun"/>
                <w:color w:val="000000" w:themeColor="text1"/>
              </w:rPr>
              <w:t>g</w:t>
            </w:r>
          </w:p>
          <w:p w14:paraId="55F22779" w14:textId="77777777" w:rsidR="0051454C" w:rsidRPr="00552C84" w:rsidRDefault="0051454C">
            <w:pPr>
              <w:pStyle w:val="ListParagraph"/>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76135E61">
              <w:rPr>
                <w:rStyle w:val="normaltextrun"/>
                <w:b/>
                <w:bCs/>
                <w:color w:val="000000" w:themeColor="text1"/>
              </w:rPr>
              <w:t>Weekly ideas:</w:t>
            </w:r>
          </w:p>
          <w:p w14:paraId="45E1290B" w14:textId="06F4F837" w:rsidR="0051454C" w:rsidRPr="00552C84" w:rsidRDefault="0051454C" w:rsidP="002F5487">
            <w:pPr>
              <w:pStyle w:val="ListParagraph"/>
              <w:numPr>
                <w:ilvl w:val="0"/>
                <w:numId w:val="133"/>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Be kind to yourself</w:t>
            </w:r>
            <w:r>
              <w:rPr>
                <w:rStyle w:val="normaltextrun"/>
                <w:color w:val="000000" w:themeColor="text1"/>
              </w:rPr>
              <w:t xml:space="preserve"> (Positive affirmation)</w:t>
            </w:r>
          </w:p>
          <w:p w14:paraId="69F06DE6" w14:textId="77777777" w:rsidR="0051454C" w:rsidRPr="00552C84" w:rsidRDefault="0051454C" w:rsidP="002F5487">
            <w:pPr>
              <w:pStyle w:val="ListParagraph"/>
              <w:numPr>
                <w:ilvl w:val="0"/>
                <w:numId w:val="133"/>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 xml:space="preserve">Mindful nature </w:t>
            </w:r>
            <w:proofErr w:type="gramStart"/>
            <w:r w:rsidRPr="76135E61">
              <w:rPr>
                <w:rStyle w:val="normaltextrun"/>
                <w:color w:val="000000" w:themeColor="text1"/>
              </w:rPr>
              <w:t>walk</w:t>
            </w:r>
            <w:proofErr w:type="gramEnd"/>
          </w:p>
          <w:p w14:paraId="47B507C4" w14:textId="77777777" w:rsidR="0051454C" w:rsidRPr="003A4C97" w:rsidRDefault="0051454C" w:rsidP="002F5487">
            <w:pPr>
              <w:pStyle w:val="ListParagraph"/>
              <w:numPr>
                <w:ilvl w:val="0"/>
                <w:numId w:val="133"/>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154C47F1">
              <w:rPr>
                <w:rStyle w:val="normaltextrun"/>
                <w:color w:val="000000" w:themeColor="text1"/>
              </w:rPr>
              <w:t>5-minute meditation</w:t>
            </w:r>
          </w:p>
          <w:p w14:paraId="06F7C3AC" w14:textId="77777777" w:rsidR="0051454C" w:rsidRPr="00552C84" w:rsidRDefault="0051454C">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b/>
                <w:bCs/>
                <w:color w:val="000000" w:themeColor="text1"/>
              </w:rPr>
              <w:t xml:space="preserve">Video: </w:t>
            </w:r>
            <w:r w:rsidRPr="76135E61">
              <w:rPr>
                <w:rStyle w:val="normaltextrun"/>
                <w:color w:val="000000" w:themeColor="text1"/>
              </w:rPr>
              <w:t>Tackling worries NHS video</w:t>
            </w:r>
          </w:p>
        </w:tc>
      </w:tr>
      <w:tr w:rsidR="0051454C" w:rsidRPr="00552C84" w14:paraId="70B2F763" w14:textId="77777777" w:rsidTr="00852D7F">
        <w:trPr>
          <w:trHeight w:val="30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E3793D5" w14:textId="77777777" w:rsidR="0051454C" w:rsidRPr="007C589B" w:rsidRDefault="0051454C" w:rsidP="0051454C">
            <w:pPr>
              <w:spacing w:before="0" w:after="0"/>
              <w:jc w:val="center"/>
              <w:rPr>
                <w:rStyle w:val="normaltextrun"/>
                <w:color w:val="000000" w:themeColor="text1"/>
              </w:rPr>
            </w:pPr>
            <w:r w:rsidRPr="76135E61">
              <w:rPr>
                <w:rStyle w:val="normaltextrun"/>
                <w:color w:val="000000" w:themeColor="text1"/>
              </w:rPr>
              <w:t>Where to Get Help</w:t>
            </w:r>
          </w:p>
        </w:tc>
        <w:tc>
          <w:tcPr>
            <w:tcW w:w="7797" w:type="dxa"/>
          </w:tcPr>
          <w:p w14:paraId="652F38A7" w14:textId="2052F27F" w:rsidR="0051454C" w:rsidRPr="003A4C97" w:rsidRDefault="00B46BF0">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00B46BF0">
              <w:rPr>
                <w:rStyle w:val="normaltextrun"/>
                <w:noProof/>
                <w:color w:val="000000" w:themeColor="text1"/>
              </w:rPr>
              <w:drawing>
                <wp:anchor distT="0" distB="0" distL="114300" distR="114300" simplePos="0" relativeHeight="251658445" behindDoc="1" locked="0" layoutInCell="1" allowOverlap="1" wp14:anchorId="21D4203A" wp14:editId="3392831A">
                  <wp:simplePos x="0" y="0"/>
                  <wp:positionH relativeFrom="column">
                    <wp:posOffset>3983990</wp:posOffset>
                  </wp:positionH>
                  <wp:positionV relativeFrom="paragraph">
                    <wp:posOffset>191135</wp:posOffset>
                  </wp:positionV>
                  <wp:extent cx="1000125" cy="1000125"/>
                  <wp:effectExtent l="0" t="0" r="9525" b="9525"/>
                  <wp:wrapTight wrapText="bothSides">
                    <wp:wrapPolygon edited="0">
                      <wp:start x="0" y="0"/>
                      <wp:lineTo x="0" y="2880"/>
                      <wp:lineTo x="4526" y="6583"/>
                      <wp:lineTo x="4114" y="7406"/>
                      <wp:lineTo x="3291" y="12754"/>
                      <wp:lineTo x="1234" y="18103"/>
                      <wp:lineTo x="0" y="20571"/>
                      <wp:lineTo x="0" y="21394"/>
                      <wp:lineTo x="21394" y="21394"/>
                      <wp:lineTo x="21394" y="13166"/>
                      <wp:lineTo x="20571" y="6583"/>
                      <wp:lineTo x="17691" y="0"/>
                      <wp:lineTo x="0" y="0"/>
                    </wp:wrapPolygon>
                  </wp:wrapTight>
                  <wp:docPr id="185379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8273" name=""/>
                          <pic:cNvPicPr/>
                        </pic:nvPicPr>
                        <pic:blipFill>
                          <a:blip r:embed="rId179" cstate="print">
                            <a:alphaModFix amt="35000"/>
                            <a:extLst>
                              <a:ext uri="{28A0092B-C50C-407E-A947-70E740481C1C}">
                                <a14:useLocalDpi xmlns:a14="http://schemas.microsoft.com/office/drawing/2010/main" val="0"/>
                              </a:ext>
                            </a:extLst>
                          </a:blip>
                          <a:stretch>
                            <a:fillRect/>
                          </a:stretch>
                        </pic:blipFill>
                        <pic:spPr>
                          <a:xfrm>
                            <a:off x="0" y="0"/>
                            <a:ext cx="1000125" cy="1000125"/>
                          </a:xfrm>
                          <a:prstGeom prst="rect">
                            <a:avLst/>
                          </a:prstGeom>
                        </pic:spPr>
                      </pic:pic>
                    </a:graphicData>
                  </a:graphic>
                  <wp14:sizeRelH relativeFrom="margin">
                    <wp14:pctWidth>0</wp14:pctWidth>
                  </wp14:sizeRelH>
                  <wp14:sizeRelV relativeFrom="margin">
                    <wp14:pctHeight>0</wp14:pctHeight>
                  </wp14:sizeRelV>
                </wp:anchor>
              </w:drawing>
            </w:r>
            <w:r w:rsidR="0051454C" w:rsidRPr="76135E61">
              <w:rPr>
                <w:rStyle w:val="normaltextrun"/>
                <w:b/>
                <w:bCs/>
                <w:color w:val="000000" w:themeColor="text1"/>
              </w:rPr>
              <w:t xml:space="preserve">Topic: </w:t>
            </w:r>
            <w:r w:rsidR="0051454C" w:rsidRPr="76135E61">
              <w:rPr>
                <w:rStyle w:val="normaltextrun"/>
                <w:color w:val="000000" w:themeColor="text1"/>
              </w:rPr>
              <w:t>Seeking Support and Understanding Available Resources</w:t>
            </w:r>
          </w:p>
          <w:p w14:paraId="5F9D5C9F" w14:textId="712129F1" w:rsidR="0051454C" w:rsidRPr="003A4C97" w:rsidRDefault="0051454C">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b/>
                <w:bCs/>
                <w:color w:val="000000" w:themeColor="text1"/>
              </w:rPr>
              <w:t>Focus:</w:t>
            </w:r>
            <w:r w:rsidRPr="76135E61">
              <w:rPr>
                <w:rStyle w:val="normaltextrun"/>
                <w:color w:val="000000" w:themeColor="text1"/>
              </w:rPr>
              <w:t xml:space="preserve"> Where and how to find help</w:t>
            </w:r>
          </w:p>
          <w:p w14:paraId="32F72691" w14:textId="77777777" w:rsidR="0051454C" w:rsidRPr="00552C84" w:rsidRDefault="0051454C">
            <w:pPr>
              <w:pStyle w:val="ListParagraph"/>
              <w:spacing w:before="0" w:after="0"/>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76135E61">
              <w:rPr>
                <w:rStyle w:val="normaltextrun"/>
                <w:b/>
                <w:bCs/>
                <w:color w:val="000000" w:themeColor="text1"/>
              </w:rPr>
              <w:t>Weekly ideas:</w:t>
            </w:r>
          </w:p>
          <w:p w14:paraId="4E8F443E" w14:textId="77777777" w:rsidR="0051454C" w:rsidRPr="00552C84" w:rsidRDefault="0051454C" w:rsidP="002F5487">
            <w:pPr>
              <w:pStyle w:val="ListParagraph"/>
              <w:numPr>
                <w:ilvl w:val="0"/>
                <w:numId w:val="134"/>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Share a special meal</w:t>
            </w:r>
          </w:p>
          <w:p w14:paraId="6939E7DF" w14:textId="77777777" w:rsidR="0051454C" w:rsidRPr="00552C84" w:rsidRDefault="0051454C" w:rsidP="002F5487">
            <w:pPr>
              <w:pStyle w:val="ListParagraph"/>
              <w:numPr>
                <w:ilvl w:val="0"/>
                <w:numId w:val="134"/>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Group exercise fun</w:t>
            </w:r>
          </w:p>
          <w:p w14:paraId="6D813EAF" w14:textId="77777777" w:rsidR="0051454C" w:rsidRPr="003A4C97" w:rsidRDefault="0051454C" w:rsidP="002F5487">
            <w:pPr>
              <w:pStyle w:val="ListParagraph"/>
              <w:numPr>
                <w:ilvl w:val="0"/>
                <w:numId w:val="134"/>
              </w:numPr>
              <w:spacing w:before="0" w:after="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Take personal time</w:t>
            </w:r>
          </w:p>
          <w:p w14:paraId="124EB644" w14:textId="77777777" w:rsidR="0051454C" w:rsidRPr="003A4C97" w:rsidRDefault="0051454C">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76135E61">
              <w:rPr>
                <w:rStyle w:val="normaltextrun"/>
                <w:b/>
                <w:bCs/>
                <w:color w:val="000000" w:themeColor="text1"/>
              </w:rPr>
              <w:t>Video:</w:t>
            </w:r>
            <w:r w:rsidRPr="76135E61">
              <w:rPr>
                <w:rStyle w:val="normaltextrun"/>
                <w:color w:val="000000" w:themeColor="text1"/>
              </w:rPr>
              <w:t xml:space="preserve"> Reframing unhelpful thoughts NHS video</w:t>
            </w:r>
          </w:p>
        </w:tc>
      </w:tr>
      <w:tr w:rsidR="0051454C" w:rsidRPr="00552C84" w14:paraId="1F0CE63F" w14:textId="77777777" w:rsidTr="00852D7F">
        <w:trPr>
          <w:trHeight w:val="30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7C62D90A" w14:textId="77777777" w:rsidR="0051454C" w:rsidRPr="007C589B" w:rsidRDefault="0051454C" w:rsidP="0051454C">
            <w:pPr>
              <w:jc w:val="center"/>
              <w:rPr>
                <w:rStyle w:val="normaltextrun"/>
                <w:color w:val="000000" w:themeColor="text1"/>
              </w:rPr>
            </w:pPr>
            <w:r w:rsidRPr="41AE958D">
              <w:rPr>
                <w:rStyle w:val="normaltextrun"/>
                <w:color w:val="000000" w:themeColor="text1"/>
              </w:rPr>
              <w:t>What to do Next?</w:t>
            </w:r>
          </w:p>
        </w:tc>
        <w:tc>
          <w:tcPr>
            <w:tcW w:w="7797" w:type="dxa"/>
          </w:tcPr>
          <w:p w14:paraId="772D470C" w14:textId="5A250305" w:rsidR="0051454C" w:rsidRPr="003A4C97" w:rsidRDefault="007F5A0B">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007F5A0B">
              <w:rPr>
                <w:rStyle w:val="normaltextrun"/>
                <w:noProof/>
                <w:color w:val="000000" w:themeColor="text1"/>
              </w:rPr>
              <w:drawing>
                <wp:anchor distT="0" distB="0" distL="114300" distR="114300" simplePos="0" relativeHeight="251658446" behindDoc="1" locked="0" layoutInCell="1" allowOverlap="1" wp14:anchorId="3529A991" wp14:editId="16BC5769">
                  <wp:simplePos x="0" y="0"/>
                  <wp:positionH relativeFrom="column">
                    <wp:posOffset>4070350</wp:posOffset>
                  </wp:positionH>
                  <wp:positionV relativeFrom="paragraph">
                    <wp:posOffset>111760</wp:posOffset>
                  </wp:positionV>
                  <wp:extent cx="933450" cy="933450"/>
                  <wp:effectExtent l="0" t="0" r="0" b="0"/>
                  <wp:wrapTight wrapText="bothSides">
                    <wp:wrapPolygon edited="0">
                      <wp:start x="12784" y="0"/>
                      <wp:lineTo x="0" y="3086"/>
                      <wp:lineTo x="0" y="11020"/>
                      <wp:lineTo x="3527" y="14106"/>
                      <wp:lineTo x="1763" y="16751"/>
                      <wp:lineTo x="1763" y="17633"/>
                      <wp:lineTo x="4849" y="21159"/>
                      <wp:lineTo x="8816" y="21159"/>
                      <wp:lineTo x="21159" y="17633"/>
                      <wp:lineTo x="21159" y="10580"/>
                      <wp:lineTo x="17633" y="7053"/>
                      <wp:lineTo x="19837" y="5731"/>
                      <wp:lineTo x="19396" y="3527"/>
                      <wp:lineTo x="16310" y="0"/>
                      <wp:lineTo x="12784" y="0"/>
                    </wp:wrapPolygon>
                  </wp:wrapTight>
                  <wp:docPr id="77400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9791" name=""/>
                          <pic:cNvPicPr/>
                        </pic:nvPicPr>
                        <pic:blipFill>
                          <a:blip r:embed="rId180" cstate="print">
                            <a:alphaModFix amt="35000"/>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margin">
                    <wp14:pctWidth>0</wp14:pctWidth>
                  </wp14:sizeRelH>
                  <wp14:sizeRelV relativeFrom="margin">
                    <wp14:pctHeight>0</wp14:pctHeight>
                  </wp14:sizeRelV>
                </wp:anchor>
              </w:drawing>
            </w:r>
            <w:r w:rsidR="0051454C" w:rsidRPr="76135E61">
              <w:rPr>
                <w:rStyle w:val="normaltextrun"/>
                <w:b/>
                <w:bCs/>
                <w:color w:val="000000" w:themeColor="text1"/>
              </w:rPr>
              <w:t>Topic:</w:t>
            </w:r>
            <w:r w:rsidR="0051454C" w:rsidRPr="76135E61">
              <w:rPr>
                <w:rStyle w:val="normaltextrun"/>
                <w:color w:val="000000" w:themeColor="text1"/>
              </w:rPr>
              <w:t xml:space="preserve"> Recap of the Better Mood module</w:t>
            </w:r>
          </w:p>
          <w:p w14:paraId="1F0B7F4A" w14:textId="278FFE8C" w:rsidR="0051454C" w:rsidRDefault="0051454C">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b/>
                <w:bCs/>
                <w:color w:val="000000" w:themeColor="text1"/>
              </w:rPr>
              <w:t xml:space="preserve">Topic: </w:t>
            </w:r>
            <w:r w:rsidRPr="76135E61">
              <w:rPr>
                <w:rStyle w:val="normaltextrun"/>
                <w:color w:val="000000" w:themeColor="text1"/>
              </w:rPr>
              <w:t>Review progress and lessons learned</w:t>
            </w:r>
          </w:p>
          <w:p w14:paraId="171EEAF7" w14:textId="4B33FC5D" w:rsidR="0051454C" w:rsidRDefault="0051454C">
            <w:pPr>
              <w:pStyle w:val="ListParagraph"/>
              <w:ind w:left="316" w:hanging="316"/>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76135E61">
              <w:rPr>
                <w:rStyle w:val="normaltextrun"/>
                <w:b/>
                <w:bCs/>
                <w:color w:val="000000" w:themeColor="text1"/>
              </w:rPr>
              <w:t>Weekly ideas:</w:t>
            </w:r>
          </w:p>
          <w:p w14:paraId="1828B83C" w14:textId="3E7F94D7" w:rsidR="0051454C" w:rsidRPr="007C589B" w:rsidRDefault="0051454C" w:rsidP="002F5487">
            <w:pPr>
              <w:pStyle w:val="ListParagraph"/>
              <w:numPr>
                <w:ilvl w:val="0"/>
                <w:numId w:val="135"/>
              </w:numPr>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Sweat session</w:t>
            </w:r>
          </w:p>
          <w:p w14:paraId="6D30999B" w14:textId="77777777" w:rsidR="0051454C" w:rsidRPr="007C589B" w:rsidRDefault="0051454C" w:rsidP="002F5487">
            <w:pPr>
              <w:pStyle w:val="ListParagraph"/>
              <w:numPr>
                <w:ilvl w:val="0"/>
                <w:numId w:val="135"/>
              </w:numPr>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Try something new</w:t>
            </w:r>
          </w:p>
          <w:p w14:paraId="7C81B7E8" w14:textId="77777777" w:rsidR="0051454C" w:rsidRPr="007C589B" w:rsidRDefault="0051454C" w:rsidP="002F5487">
            <w:pPr>
              <w:pStyle w:val="ListParagraph"/>
              <w:numPr>
                <w:ilvl w:val="0"/>
                <w:numId w:val="135"/>
              </w:numPr>
              <w:cnfStyle w:val="000000000000" w:firstRow="0" w:lastRow="0" w:firstColumn="0" w:lastColumn="0" w:oddVBand="0" w:evenVBand="0" w:oddHBand="0" w:evenHBand="0" w:firstRowFirstColumn="0" w:firstRowLastColumn="0" w:lastRowFirstColumn="0" w:lastRowLastColumn="0"/>
              <w:rPr>
                <w:rStyle w:val="normaltextrun"/>
                <w:color w:val="000000" w:themeColor="text1"/>
              </w:rPr>
            </w:pPr>
            <w:r w:rsidRPr="76135E61">
              <w:rPr>
                <w:rStyle w:val="normaltextrun"/>
                <w:color w:val="000000" w:themeColor="text1"/>
              </w:rPr>
              <w:t>Co</w:t>
            </w:r>
            <w:r>
              <w:rPr>
                <w:rStyle w:val="normaltextrun"/>
                <w:color w:val="000000" w:themeColor="text1"/>
              </w:rPr>
              <w:t>m</w:t>
            </w:r>
            <w:r w:rsidRPr="76135E61">
              <w:rPr>
                <w:rStyle w:val="normaltextrun"/>
                <w:color w:val="000000" w:themeColor="text1"/>
              </w:rPr>
              <w:t>munity involvement</w:t>
            </w:r>
          </w:p>
          <w:p w14:paraId="17792F01" w14:textId="77777777" w:rsidR="0051454C" w:rsidRPr="007C589B" w:rsidRDefault="0051454C">
            <w:pPr>
              <w:pStyle w:val="ListParagraph"/>
              <w:spacing w:before="0" w:after="0"/>
              <w:ind w:left="0"/>
              <w:cnfStyle w:val="000000000000" w:firstRow="0" w:lastRow="0" w:firstColumn="0" w:lastColumn="0" w:oddVBand="0" w:evenVBand="0" w:oddHBand="0" w:evenHBand="0" w:firstRowFirstColumn="0" w:firstRowLastColumn="0" w:lastRowFirstColumn="0" w:lastRowLastColumn="0"/>
              <w:rPr>
                <w:rStyle w:val="normaltextrun"/>
                <w:b/>
                <w:bCs/>
                <w:color w:val="000000" w:themeColor="text1"/>
              </w:rPr>
            </w:pPr>
            <w:r w:rsidRPr="76135E61">
              <w:rPr>
                <w:rStyle w:val="normaltextrun"/>
                <w:b/>
                <w:bCs/>
                <w:color w:val="000000" w:themeColor="text1"/>
              </w:rPr>
              <w:t>Video:</w:t>
            </w:r>
            <w:r w:rsidRPr="76135E61">
              <w:rPr>
                <w:rStyle w:val="normaltextrun"/>
                <w:color w:val="000000" w:themeColor="text1"/>
              </w:rPr>
              <w:t xml:space="preserve"> Bouncing back from life’s challenges NHS videos</w:t>
            </w:r>
          </w:p>
        </w:tc>
      </w:tr>
    </w:tbl>
    <w:p w14:paraId="4CE9D128" w14:textId="457C2E8B" w:rsidR="0051454C" w:rsidRPr="002F195D" w:rsidRDefault="0051454C" w:rsidP="0051454C">
      <w:pPr>
        <w:rPr>
          <w:color w:val="000000" w:themeColor="text1"/>
        </w:rPr>
      </w:pPr>
      <w:r w:rsidRPr="76135E61">
        <w:rPr>
          <w:color w:val="000000" w:themeColor="text1"/>
        </w:rPr>
        <w:t xml:space="preserve">Each week, </w:t>
      </w:r>
      <w:r w:rsidR="00DB047B">
        <w:rPr>
          <w:color w:val="000000" w:themeColor="text1"/>
        </w:rPr>
        <w:t>Participant</w:t>
      </w:r>
      <w:r w:rsidRPr="76135E61">
        <w:rPr>
          <w:color w:val="000000" w:themeColor="text1"/>
        </w:rPr>
        <w:t>s will be encouraged to play cognitive games, record their mood, engage with one video, and complete at least one activity.</w:t>
      </w:r>
    </w:p>
    <w:bookmarkStart w:id="204" w:name="_Toc1186084593"/>
    <w:bookmarkStart w:id="205" w:name="_Toc213939676"/>
    <w:p w14:paraId="5D667DA3" w14:textId="4728BD4E" w:rsidR="003A128A" w:rsidRPr="00E123C3" w:rsidRDefault="003A128A" w:rsidP="003A128A">
      <w:pPr>
        <w:pStyle w:val="Heading1"/>
        <w:rPr>
          <w:rFonts w:asciiTheme="minorHAnsi" w:hAnsiTheme="minorHAnsi"/>
          <w:b/>
          <w:bCs/>
          <w:color w:val="0B769F" w:themeColor="accent4" w:themeShade="BF"/>
        </w:rPr>
      </w:pPr>
      <w:r w:rsidRPr="00A32704">
        <w:rPr>
          <w:b/>
          <w:bCs/>
          <w:noProof/>
          <w:color w:val="0F9ED5" w:themeColor="accent4"/>
        </w:rPr>
        <w:lastRenderedPageBreak/>
        <mc:AlternateContent>
          <mc:Choice Requires="wps">
            <w:drawing>
              <wp:anchor distT="0" distB="0" distL="114300" distR="114300" simplePos="0" relativeHeight="251658432" behindDoc="0" locked="0" layoutInCell="1" allowOverlap="1" wp14:anchorId="5C5217F1" wp14:editId="24C6354A">
                <wp:simplePos x="0" y="0"/>
                <wp:positionH relativeFrom="column">
                  <wp:posOffset>-93134</wp:posOffset>
                </wp:positionH>
                <wp:positionV relativeFrom="paragraph">
                  <wp:posOffset>331682</wp:posOffset>
                </wp:positionV>
                <wp:extent cx="6282690" cy="26670"/>
                <wp:effectExtent l="19050" t="19050" r="22860" b="30480"/>
                <wp:wrapNone/>
                <wp:docPr id="72609153" name="Straight Connector 1"/>
                <wp:cNvGraphicFramePr/>
                <a:graphic xmlns:a="http://schemas.openxmlformats.org/drawingml/2006/main">
                  <a:graphicData uri="http://schemas.microsoft.com/office/word/2010/wordprocessingShape">
                    <wps:wsp>
                      <wps:cNvCnPr/>
                      <wps:spPr>
                        <a:xfrm flipV="1">
                          <a:off x="0" y="0"/>
                          <a:ext cx="6282690" cy="2667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B0ED9C1">
              <v:line id="Straight Connector 1" style="position:absolute;flip:y;z-index:2516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7.35pt,26.1pt" to="487.35pt,28.2pt" w14:anchorId="1B5032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">
                <v:stroke joinstyle="miter"/>
              </v:line>
            </w:pict>
          </mc:Fallback>
        </mc:AlternateContent>
      </w:r>
      <w:r>
        <w:rPr>
          <w:rFonts w:asciiTheme="minorHAnsi" w:hAnsiTheme="minorHAnsi"/>
          <w:b/>
          <w:bCs/>
          <w:color w:val="0B769F" w:themeColor="accent4" w:themeShade="BF"/>
        </w:rPr>
        <w:t>Better Mood</w:t>
      </w:r>
      <w:r w:rsidRPr="154C47F1">
        <w:rPr>
          <w:rFonts w:asciiTheme="minorHAnsi" w:hAnsiTheme="minorHAnsi"/>
          <w:b/>
          <w:bCs/>
          <w:color w:val="0B769F" w:themeColor="accent4" w:themeShade="BF"/>
        </w:rPr>
        <w:t>: Session 1 (30-60 minutes)</w:t>
      </w:r>
      <w:bookmarkEnd w:id="204"/>
      <w:bookmarkEnd w:id="205"/>
      <w:r w:rsidRPr="003A128A">
        <w:rPr>
          <w:b/>
          <w:bCs/>
          <w:noProof/>
          <w:color w:val="0F9ED5" w:themeColor="accent4"/>
        </w:rPr>
        <w:t xml:space="preserve"> </w:t>
      </w:r>
    </w:p>
    <w:p w14:paraId="3FEEC9C1" w14:textId="0E0ECF07" w:rsidR="003A128A" w:rsidRPr="009C16CA" w:rsidRDefault="003A128A" w:rsidP="00B10021">
      <w:pPr>
        <w:spacing w:before="0" w:after="0" w:line="288" w:lineRule="auto"/>
        <w:rPr>
          <w:b/>
          <w:bCs/>
          <w:color w:val="000000" w:themeColor="text1"/>
        </w:rPr>
      </w:pPr>
      <w:r w:rsidRPr="009C16CA">
        <w:rPr>
          <w:rFonts w:ascii="Segoe UI Emoji" w:hAnsi="Segoe UI Emoji" w:cs="Segoe UI Emoji"/>
          <w:b/>
          <w:bCs/>
          <w:color w:val="auto"/>
          <w:sz w:val="32"/>
          <w:szCs w:val="32"/>
        </w:rPr>
        <w:t>🧠</w:t>
      </w:r>
      <w:r w:rsidRPr="009C16CA">
        <w:rPr>
          <w:b/>
          <w:bCs/>
          <w:color w:val="000000" w:themeColor="text1"/>
        </w:rPr>
        <w:t xml:space="preserve"> </w:t>
      </w:r>
      <w:r>
        <w:rPr>
          <w:b/>
          <w:bCs/>
          <w:color w:val="000000" w:themeColor="text1"/>
        </w:rPr>
        <w:t xml:space="preserve">Preparation: </w:t>
      </w:r>
      <w:r w:rsidRPr="00973E74">
        <w:rPr>
          <w:color w:val="000000" w:themeColor="text1"/>
        </w:rPr>
        <w:t xml:space="preserve">Read the </w:t>
      </w:r>
      <w:r w:rsidR="00DB047B">
        <w:rPr>
          <w:b/>
          <w:bCs/>
          <w:color w:val="000000" w:themeColor="text1"/>
        </w:rPr>
        <w:t>Participant</w:t>
      </w:r>
      <w:r w:rsidRPr="00973E74">
        <w:rPr>
          <w:b/>
          <w:bCs/>
          <w:color w:val="000000" w:themeColor="text1"/>
        </w:rPr>
        <w:t xml:space="preserve"> activity report that the ENHANCE core team </w:t>
      </w:r>
      <w:r w:rsidR="00852D7F">
        <w:rPr>
          <w:b/>
          <w:bCs/>
          <w:color w:val="000000" w:themeColor="text1"/>
        </w:rPr>
        <w:t>send you.</w:t>
      </w:r>
    </w:p>
    <w:p w14:paraId="46BECE66" w14:textId="5441FAF3" w:rsidR="003A128A" w:rsidRPr="00D70330" w:rsidRDefault="003A128A" w:rsidP="00D04C02">
      <w:pPr>
        <w:pStyle w:val="Heading2"/>
        <w:numPr>
          <w:ilvl w:val="1"/>
          <w:numId w:val="80"/>
        </w:numPr>
        <w:rPr>
          <w:b/>
          <w:bCs/>
          <w:color w:val="D17405"/>
          <w:u w:val="single"/>
        </w:rPr>
      </w:pPr>
      <w:bookmarkStart w:id="206" w:name="_Toc213939677"/>
      <w:bookmarkStart w:id="207" w:name="_Toc181011392"/>
      <w:r w:rsidRPr="00D70330">
        <w:rPr>
          <w:b/>
          <w:bCs/>
          <w:color w:val="D17405"/>
          <w:u w:val="single"/>
        </w:rPr>
        <w:t>Review</w:t>
      </w:r>
      <w:r w:rsidR="00852D7F">
        <w:rPr>
          <w:b/>
          <w:bCs/>
          <w:color w:val="D17405"/>
          <w:u w:val="single"/>
        </w:rPr>
        <w:t xml:space="preserve"> Participant’s Progress</w:t>
      </w:r>
      <w:r w:rsidRPr="00D70330">
        <w:rPr>
          <w:b/>
          <w:bCs/>
          <w:color w:val="D17405"/>
          <w:u w:val="single"/>
        </w:rPr>
        <w:t>:</w:t>
      </w:r>
      <w:bookmarkEnd w:id="206"/>
    </w:p>
    <w:p w14:paraId="2100FE5E" w14:textId="49D922C1" w:rsidR="003A128A" w:rsidRPr="003A128A" w:rsidRDefault="00505CF2" w:rsidP="003A128A">
      <w:pPr>
        <w:spacing w:line="288" w:lineRule="auto"/>
        <w:rPr>
          <w:color w:val="000000" w:themeColor="text1"/>
        </w:rPr>
      </w:pPr>
      <w:r w:rsidRPr="00505CF2">
        <w:rPr>
          <w:noProof/>
          <w:color w:val="000000" w:themeColor="text1"/>
        </w:rPr>
        <w:drawing>
          <wp:anchor distT="0" distB="0" distL="114300" distR="114300" simplePos="0" relativeHeight="251658448" behindDoc="1" locked="0" layoutInCell="1" allowOverlap="1" wp14:anchorId="5B01398A" wp14:editId="6962A0A4">
            <wp:simplePos x="0" y="0"/>
            <wp:positionH relativeFrom="margin">
              <wp:align>right</wp:align>
            </wp:positionH>
            <wp:positionV relativeFrom="paragraph">
              <wp:posOffset>257044</wp:posOffset>
            </wp:positionV>
            <wp:extent cx="1219200" cy="1219200"/>
            <wp:effectExtent l="0" t="0" r="0" b="0"/>
            <wp:wrapNone/>
            <wp:docPr id="1154537181" name="Picture 1" descr="A profile of a person with a sun in thei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37181" name="Picture 1" descr="A profile of a person with a sun in their head&#10;&#10;Description automatically generated"/>
                    <pic:cNvPicPr/>
                  </pic:nvPicPr>
                  <pic:blipFill>
                    <a:blip r:embed="rId181" cstate="print">
                      <a:alphaModFix amt="20000"/>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14:sizeRelH relativeFrom="margin">
              <wp14:pctWidth>0</wp14:pctWidth>
            </wp14:sizeRelH>
            <wp14:sizeRelV relativeFrom="margin">
              <wp14:pctHeight>0</wp14:pctHeight>
            </wp14:sizeRelV>
          </wp:anchor>
        </w:drawing>
      </w:r>
      <w:r w:rsidR="003A128A" w:rsidRPr="003A128A">
        <w:rPr>
          <w:b/>
          <w:bCs/>
          <w:color w:val="000000" w:themeColor="text1"/>
        </w:rPr>
        <w:t xml:space="preserve">Review what activities the </w:t>
      </w:r>
      <w:r w:rsidR="00DB047B">
        <w:rPr>
          <w:b/>
          <w:bCs/>
          <w:color w:val="000000" w:themeColor="text1"/>
        </w:rPr>
        <w:t>Participant</w:t>
      </w:r>
      <w:r w:rsidR="003A128A" w:rsidRPr="003A128A">
        <w:rPr>
          <w:b/>
          <w:bCs/>
          <w:color w:val="000000" w:themeColor="text1"/>
        </w:rPr>
        <w:t>s did last week</w:t>
      </w:r>
      <w:r w:rsidR="003A128A" w:rsidRPr="003A128A">
        <w:rPr>
          <w:color w:val="000000" w:themeColor="text1"/>
        </w:rPr>
        <w:t xml:space="preserve"> and ask </w:t>
      </w:r>
      <w:r w:rsidR="003A128A" w:rsidRPr="003A128A">
        <w:rPr>
          <w:b/>
          <w:bCs/>
          <w:color w:val="000000" w:themeColor="text1"/>
        </w:rPr>
        <w:t>how they felt</w:t>
      </w:r>
      <w:r w:rsidR="003A128A" w:rsidRPr="003A128A">
        <w:rPr>
          <w:color w:val="000000" w:themeColor="text1"/>
        </w:rPr>
        <w:t xml:space="preserve"> after completing the activity.  If </w:t>
      </w:r>
      <w:r w:rsidR="00DB047B">
        <w:rPr>
          <w:color w:val="000000" w:themeColor="text1"/>
        </w:rPr>
        <w:t>Participant</w:t>
      </w:r>
      <w:r w:rsidR="003A128A" w:rsidRPr="003A128A">
        <w:rPr>
          <w:color w:val="000000" w:themeColor="text1"/>
        </w:rPr>
        <w:t xml:space="preserve">s didn’t complete any activity, ask them how that made them feel. </w:t>
      </w:r>
    </w:p>
    <w:p w14:paraId="3E2B116C" w14:textId="6B9D9E19" w:rsidR="003A128A" w:rsidRPr="00D70330" w:rsidRDefault="003A128A" w:rsidP="00D04C02">
      <w:pPr>
        <w:pStyle w:val="Heading2"/>
        <w:numPr>
          <w:ilvl w:val="1"/>
          <w:numId w:val="80"/>
        </w:numPr>
        <w:rPr>
          <w:b/>
          <w:bCs/>
          <w:color w:val="D17405"/>
          <w:u w:val="single"/>
        </w:rPr>
      </w:pPr>
      <w:bookmarkStart w:id="208" w:name="_Toc213939678"/>
      <w:r w:rsidRPr="00D70330">
        <w:rPr>
          <w:b/>
          <w:bCs/>
          <w:color w:val="D17405"/>
          <w:u w:val="single"/>
        </w:rPr>
        <w:t>Check-In (10-15 minutes)</w:t>
      </w:r>
      <w:bookmarkEnd w:id="207"/>
      <w:bookmarkEnd w:id="208"/>
    </w:p>
    <w:p w14:paraId="15483BB2" w14:textId="545E4217" w:rsidR="003A128A" w:rsidRPr="00B97604" w:rsidRDefault="00DB047B" w:rsidP="003A128A">
      <w:pPr>
        <w:spacing w:line="288" w:lineRule="auto"/>
        <w:rPr>
          <w:b/>
          <w:bCs/>
          <w:i/>
          <w:iCs/>
          <w:color w:val="000000" w:themeColor="text1"/>
        </w:rPr>
      </w:pPr>
      <w:r>
        <w:rPr>
          <w:b/>
          <w:bCs/>
          <w:color w:val="000000" w:themeColor="text1"/>
        </w:rPr>
        <w:t>Participant</w:t>
      </w:r>
      <w:r w:rsidR="003A128A" w:rsidRPr="4E31C549">
        <w:rPr>
          <w:b/>
          <w:bCs/>
          <w:color w:val="000000" w:themeColor="text1"/>
        </w:rPr>
        <w:t xml:space="preserve"> has been asked in App: </w:t>
      </w:r>
      <w:r w:rsidR="003A128A" w:rsidRPr="003A128A">
        <w:rPr>
          <w:i/>
          <w:iCs/>
          <w:color w:val="000000" w:themeColor="text1"/>
        </w:rPr>
        <w:t>“How would you rate your mood now? 0 is the worst, 10 is the best.”</w:t>
      </w:r>
    </w:p>
    <w:p w14:paraId="0F26DEE1" w14:textId="6E00DDF6" w:rsidR="003A128A" w:rsidRPr="00605111" w:rsidRDefault="003A128A" w:rsidP="003A128A">
      <w:pPr>
        <w:pStyle w:val="ListParagraph"/>
        <w:numPr>
          <w:ilvl w:val="0"/>
          <w:numId w:val="29"/>
        </w:numPr>
        <w:spacing w:line="288" w:lineRule="auto"/>
        <w:rPr>
          <w:color w:val="000000" w:themeColor="text1"/>
        </w:rPr>
      </w:pPr>
      <w:r w:rsidRPr="000E28F8">
        <w:rPr>
          <w:rFonts w:ascii="Segoe UI Emoji" w:hAnsi="Segoe UI Emoji" w:cs="Segoe UI Emoji"/>
          <w:color w:val="00B050"/>
        </w:rPr>
        <w:t xml:space="preserve">✔️ </w:t>
      </w:r>
      <w:r w:rsidRPr="000E28F8">
        <w:rPr>
          <w:color w:val="000000" w:themeColor="text1"/>
        </w:rPr>
        <w:t>Discuss the recorded reading</w:t>
      </w:r>
      <w:r>
        <w:rPr>
          <w:color w:val="000000" w:themeColor="text1"/>
        </w:rPr>
        <w:t xml:space="preserve"> and if it is gone down or up relative to the previous week. Discuss with </w:t>
      </w:r>
      <w:r w:rsidR="00DB047B">
        <w:rPr>
          <w:color w:val="000000" w:themeColor="text1"/>
        </w:rPr>
        <w:t>Participant</w:t>
      </w:r>
      <w:r>
        <w:rPr>
          <w:color w:val="000000" w:themeColor="text1"/>
        </w:rPr>
        <w:t xml:space="preserve">s which activities could improve their mood for next week. </w:t>
      </w:r>
    </w:p>
    <w:p w14:paraId="17D9A12E" w14:textId="48715A60" w:rsidR="003A128A" w:rsidRPr="00601B6F" w:rsidRDefault="003A128A" w:rsidP="003A128A">
      <w:pPr>
        <w:pStyle w:val="ListParagraph"/>
        <w:numPr>
          <w:ilvl w:val="0"/>
          <w:numId w:val="29"/>
        </w:numPr>
        <w:rPr>
          <w:color w:val="000000" w:themeColor="text1"/>
        </w:rPr>
      </w:pPr>
      <w:r w:rsidRPr="4FE7D0AD">
        <w:rPr>
          <w:rFonts w:ascii="Segoe UI Emoji" w:hAnsi="Segoe UI Emoji" w:cs="Segoe UI Emoji"/>
          <w:color w:val="FF0000"/>
        </w:rPr>
        <w:t xml:space="preserve">❌ </w:t>
      </w:r>
      <w:r w:rsidR="00DB047B">
        <w:rPr>
          <w:b/>
          <w:bCs/>
          <w:color w:val="000000" w:themeColor="text1"/>
        </w:rPr>
        <w:t>Participant</w:t>
      </w:r>
      <w:r w:rsidRPr="4FE7D0AD">
        <w:rPr>
          <w:b/>
          <w:bCs/>
          <w:color w:val="000000" w:themeColor="text1"/>
        </w:rPr>
        <w:t xml:space="preserve"> hasn’t recorded their mood or played any games/watched any videos:</w:t>
      </w:r>
      <w:r w:rsidRPr="4FE7D0AD">
        <w:rPr>
          <w:color w:val="000000" w:themeColor="text1"/>
        </w:rPr>
        <w:t xml:space="preserve"> </w:t>
      </w:r>
      <w:r w:rsidRPr="00601B6F">
        <w:rPr>
          <w:color w:val="000000" w:themeColor="text1"/>
        </w:rPr>
        <w:t xml:space="preserve">Ask what got in their way and to think through and troubleshoot any issues. </w:t>
      </w:r>
    </w:p>
    <w:p w14:paraId="130931E3" w14:textId="77777777" w:rsidR="003A128A" w:rsidRPr="00D70330" w:rsidRDefault="003A128A" w:rsidP="00D04C02">
      <w:pPr>
        <w:pStyle w:val="Heading2"/>
        <w:numPr>
          <w:ilvl w:val="1"/>
          <w:numId w:val="80"/>
        </w:numPr>
        <w:rPr>
          <w:b/>
          <w:bCs/>
          <w:color w:val="D17405"/>
          <w:u w:val="single"/>
        </w:rPr>
      </w:pPr>
      <w:bookmarkStart w:id="209" w:name="_Toc11364632"/>
      <w:bookmarkStart w:id="210" w:name="_Toc213939679"/>
      <w:r w:rsidRPr="00D70330">
        <w:rPr>
          <w:b/>
          <w:bCs/>
          <w:color w:val="D17405"/>
          <w:u w:val="single"/>
        </w:rPr>
        <w:t>Discussion on Better Mood</w:t>
      </w:r>
      <w:bookmarkEnd w:id="209"/>
      <w:r w:rsidRPr="00D70330">
        <w:rPr>
          <w:b/>
          <w:bCs/>
          <w:color w:val="D17405"/>
          <w:u w:val="single"/>
        </w:rPr>
        <w:t xml:space="preserve"> (20 minutes)</w:t>
      </w:r>
      <w:bookmarkEnd w:id="210"/>
    </w:p>
    <w:p w14:paraId="36C30BB0" w14:textId="72B1B095" w:rsidR="003A128A" w:rsidRPr="00601B6F" w:rsidRDefault="003A128A" w:rsidP="003A128A">
      <w:pPr>
        <w:pStyle w:val="paragraph"/>
        <w:spacing w:before="0" w:beforeAutospacing="0" w:after="0" w:afterAutospacing="0"/>
        <w:rPr>
          <w:rFonts w:asciiTheme="minorHAnsi" w:hAnsiTheme="minorHAnsi"/>
          <w:b/>
          <w:color w:val="0B769F" w:themeColor="accent4" w:themeShade="BF"/>
          <w:sz w:val="28"/>
        </w:rPr>
      </w:pPr>
      <w:r w:rsidRPr="008F03F3">
        <w:rPr>
          <w:rFonts w:ascii="Segoe UI Emoji" w:hAnsi="Segoe UI Emoji" w:cs="Segoe UI Emoji"/>
          <w:sz w:val="32"/>
          <w:szCs w:val="32"/>
        </w:rPr>
        <w:t xml:space="preserve">📌 </w:t>
      </w:r>
      <w:r w:rsidRPr="00A32704">
        <w:rPr>
          <w:rStyle w:val="SubtleEmphasis"/>
          <w:rFonts w:asciiTheme="minorHAnsi" w:hAnsiTheme="minorHAnsi"/>
          <w:color w:val="0B769F" w:themeColor="accent4" w:themeShade="BF"/>
        </w:rPr>
        <w:t>Key Points to Address</w:t>
      </w:r>
      <w:r w:rsidR="00601B6F">
        <w:rPr>
          <w:rStyle w:val="SubtleEmphasis"/>
          <w:rFonts w:asciiTheme="minorHAnsi" w:hAnsiTheme="minorHAnsi"/>
          <w:color w:val="0B769F" w:themeColor="accent4" w:themeShade="BF"/>
        </w:rPr>
        <w:t xml:space="preserve">: </w:t>
      </w:r>
      <w:r w:rsidRPr="00601B6F">
        <w:rPr>
          <w:rFonts w:asciiTheme="minorHAnsi" w:eastAsiaTheme="minorHAnsi" w:hAnsiTheme="minorHAnsi" w:cstheme="minorBidi"/>
          <w:color w:val="000000" w:themeColor="text1"/>
          <w:lang w:eastAsia="en-US"/>
        </w:rPr>
        <w:t xml:space="preserve">Let the </w:t>
      </w:r>
      <w:r w:rsidR="00DB047B">
        <w:rPr>
          <w:rFonts w:asciiTheme="minorHAnsi" w:eastAsiaTheme="minorHAnsi" w:hAnsiTheme="minorHAnsi" w:cstheme="minorBidi"/>
          <w:color w:val="000000" w:themeColor="text1"/>
          <w:lang w:eastAsia="en-US"/>
        </w:rPr>
        <w:t>Participant</w:t>
      </w:r>
      <w:r w:rsidRPr="00601B6F">
        <w:rPr>
          <w:rFonts w:asciiTheme="minorHAnsi" w:eastAsiaTheme="minorHAnsi" w:hAnsiTheme="minorHAnsi" w:cstheme="minorBidi"/>
          <w:color w:val="000000" w:themeColor="text1"/>
          <w:lang w:eastAsia="en-US"/>
        </w:rPr>
        <w:t xml:space="preserve">s start the conversation, </w:t>
      </w:r>
      <w:r w:rsidR="00601B6F" w:rsidRPr="00601B6F">
        <w:rPr>
          <w:rFonts w:asciiTheme="minorHAnsi" w:eastAsiaTheme="minorHAnsi" w:hAnsiTheme="minorHAnsi" w:cstheme="minorBidi"/>
          <w:color w:val="000000" w:themeColor="text1"/>
          <w:lang w:eastAsia="en-US"/>
        </w:rPr>
        <w:t>but if</w:t>
      </w:r>
      <w:r w:rsidRPr="00601B6F">
        <w:rPr>
          <w:rFonts w:asciiTheme="minorHAnsi" w:eastAsiaTheme="minorHAnsi" w:hAnsiTheme="minorHAnsi" w:cstheme="minorBidi"/>
          <w:color w:val="000000" w:themeColor="text1"/>
          <w:lang w:eastAsia="en-US"/>
        </w:rPr>
        <w:t xml:space="preserve"> the </w:t>
      </w:r>
      <w:r w:rsidR="00DB047B">
        <w:rPr>
          <w:rFonts w:asciiTheme="minorHAnsi" w:eastAsiaTheme="minorHAnsi" w:hAnsiTheme="minorHAnsi" w:cstheme="minorBidi"/>
          <w:color w:val="000000" w:themeColor="text1"/>
          <w:lang w:eastAsia="en-US"/>
        </w:rPr>
        <w:t>Participant</w:t>
      </w:r>
      <w:r w:rsidRPr="00601B6F">
        <w:rPr>
          <w:rFonts w:asciiTheme="minorHAnsi" w:eastAsiaTheme="minorHAnsi" w:hAnsiTheme="minorHAnsi" w:cstheme="minorBidi"/>
          <w:color w:val="000000" w:themeColor="text1"/>
          <w:lang w:eastAsia="en-US"/>
        </w:rPr>
        <w:t xml:space="preserve"> doesn’t bring it up, be sure to cover these key points</w:t>
      </w:r>
    </w:p>
    <w:p w14:paraId="73A42332" w14:textId="718CC0DC" w:rsidR="003A128A" w:rsidRPr="00601B6F" w:rsidRDefault="003A128A" w:rsidP="003A128A">
      <w:pPr>
        <w:pStyle w:val="ListParagraph"/>
        <w:numPr>
          <w:ilvl w:val="0"/>
          <w:numId w:val="22"/>
        </w:numPr>
        <w:spacing w:line="288" w:lineRule="auto"/>
        <w:rPr>
          <w:i/>
          <w:iCs/>
          <w:color w:val="000000" w:themeColor="text1"/>
        </w:rPr>
      </w:pPr>
      <w:r>
        <w:rPr>
          <w:b/>
          <w:bCs/>
          <w:color w:val="000000" w:themeColor="text1"/>
        </w:rPr>
        <w:t xml:space="preserve">Low </w:t>
      </w:r>
      <w:r w:rsidR="00601B6F">
        <w:rPr>
          <w:b/>
          <w:bCs/>
          <w:color w:val="000000" w:themeColor="text1"/>
        </w:rPr>
        <w:t>M</w:t>
      </w:r>
      <w:r>
        <w:rPr>
          <w:b/>
          <w:bCs/>
          <w:color w:val="000000" w:themeColor="text1"/>
        </w:rPr>
        <w:t xml:space="preserve">ood and </w:t>
      </w:r>
      <w:r w:rsidR="00601B6F">
        <w:rPr>
          <w:b/>
          <w:bCs/>
          <w:color w:val="000000" w:themeColor="text1"/>
        </w:rPr>
        <w:t>M</w:t>
      </w:r>
      <w:r>
        <w:rPr>
          <w:b/>
          <w:bCs/>
          <w:color w:val="000000" w:themeColor="text1"/>
        </w:rPr>
        <w:t>otivation</w:t>
      </w:r>
      <w:r w:rsidRPr="00601B6F">
        <w:rPr>
          <w:i/>
          <w:iCs/>
          <w:color w:val="000000" w:themeColor="text1"/>
        </w:rPr>
        <w:t xml:space="preserve">: </w:t>
      </w:r>
      <w:r w:rsidR="00601B6F">
        <w:rPr>
          <w:i/>
          <w:iCs/>
          <w:color w:val="000000" w:themeColor="text1"/>
        </w:rPr>
        <w:t>“</w:t>
      </w:r>
      <w:r w:rsidRPr="00601B6F">
        <w:rPr>
          <w:i/>
          <w:iCs/>
          <w:color w:val="000000" w:themeColor="text1"/>
        </w:rPr>
        <w:t>Once you start, it gets easier</w:t>
      </w:r>
      <w:r w:rsidR="00F23962">
        <w:rPr>
          <w:i/>
          <w:iCs/>
          <w:color w:val="000000" w:themeColor="text1"/>
        </w:rPr>
        <w:t>.</w:t>
      </w:r>
      <w:r w:rsidRPr="00601B6F">
        <w:rPr>
          <w:i/>
          <w:iCs/>
          <w:color w:val="000000" w:themeColor="text1"/>
        </w:rPr>
        <w:t xml:space="preserve"> When people feel low, they think they </w:t>
      </w:r>
      <w:proofErr w:type="gramStart"/>
      <w:r w:rsidRPr="00601B6F">
        <w:rPr>
          <w:i/>
          <w:iCs/>
          <w:color w:val="000000" w:themeColor="text1"/>
        </w:rPr>
        <w:t>have to</w:t>
      </w:r>
      <w:proofErr w:type="gramEnd"/>
      <w:r w:rsidRPr="00601B6F">
        <w:rPr>
          <w:i/>
          <w:iCs/>
          <w:color w:val="000000" w:themeColor="text1"/>
        </w:rPr>
        <w:t xml:space="preserve"> wait until they feel motivated to start the activity.  </w:t>
      </w:r>
      <w:r w:rsidR="00601B6F" w:rsidRPr="00601B6F">
        <w:rPr>
          <w:i/>
          <w:iCs/>
          <w:color w:val="000000" w:themeColor="text1"/>
        </w:rPr>
        <w:t>But the</w:t>
      </w:r>
      <w:r w:rsidRPr="00601B6F">
        <w:rPr>
          <w:i/>
          <w:iCs/>
          <w:color w:val="000000" w:themeColor="text1"/>
        </w:rPr>
        <w:t xml:space="preserve"> motivation comes</w:t>
      </w:r>
      <w:r w:rsidR="00601B6F">
        <w:rPr>
          <w:i/>
          <w:iCs/>
          <w:color w:val="000000" w:themeColor="text1"/>
        </w:rPr>
        <w:t xml:space="preserve"> </w:t>
      </w:r>
      <w:r w:rsidRPr="00601B6F">
        <w:rPr>
          <w:i/>
          <w:iCs/>
          <w:color w:val="000000" w:themeColor="text1"/>
        </w:rPr>
        <w:t>after starting the activity.</w:t>
      </w:r>
      <w:r w:rsidR="00601B6F">
        <w:rPr>
          <w:i/>
          <w:iCs/>
          <w:color w:val="000000" w:themeColor="text1"/>
        </w:rPr>
        <w:t>”</w:t>
      </w:r>
    </w:p>
    <w:p w14:paraId="7AE72135" w14:textId="77777777" w:rsidR="003A128A" w:rsidRDefault="003A128A" w:rsidP="003A128A">
      <w:pPr>
        <w:pStyle w:val="ListParagraph"/>
        <w:numPr>
          <w:ilvl w:val="0"/>
          <w:numId w:val="30"/>
        </w:numPr>
        <w:spacing w:line="288" w:lineRule="auto"/>
        <w:rPr>
          <w:i/>
          <w:iCs/>
          <w:color w:val="000000" w:themeColor="text1"/>
        </w:rPr>
      </w:pPr>
      <w:r w:rsidRPr="4FE7D0AD">
        <w:rPr>
          <w:b/>
          <w:bCs/>
          <w:color w:val="000000" w:themeColor="text1"/>
        </w:rPr>
        <w:t xml:space="preserve">Engaging in Activities: </w:t>
      </w:r>
      <w:r w:rsidRPr="4FE7D0AD">
        <w:rPr>
          <w:i/>
          <w:iCs/>
          <w:color w:val="000000" w:themeColor="text1"/>
        </w:rPr>
        <w:t xml:space="preserve">“Taking even small steps can help. The activities suggested in this module are designed to help you </w:t>
      </w:r>
      <w:r>
        <w:rPr>
          <w:i/>
          <w:iCs/>
          <w:color w:val="000000" w:themeColor="text1"/>
        </w:rPr>
        <w:t xml:space="preserve">get </w:t>
      </w:r>
      <w:r w:rsidRPr="4FE7D0AD">
        <w:rPr>
          <w:i/>
          <w:iCs/>
          <w:color w:val="000000" w:themeColor="text1"/>
        </w:rPr>
        <w:t>start</w:t>
      </w:r>
      <w:r>
        <w:rPr>
          <w:i/>
          <w:iCs/>
          <w:color w:val="000000" w:themeColor="text1"/>
        </w:rPr>
        <w:t>ed and</w:t>
      </w:r>
      <w:r w:rsidRPr="4FE7D0AD">
        <w:rPr>
          <w:i/>
          <w:iCs/>
          <w:color w:val="000000" w:themeColor="text1"/>
        </w:rPr>
        <w:t xml:space="preserve"> feel better.”</w:t>
      </w:r>
    </w:p>
    <w:p w14:paraId="0FF1EBC3" w14:textId="77777777" w:rsidR="003A128A" w:rsidRPr="001D459E" w:rsidRDefault="003A128A" w:rsidP="003A128A">
      <w:pPr>
        <w:pStyle w:val="ListParagraph"/>
        <w:numPr>
          <w:ilvl w:val="0"/>
          <w:numId w:val="30"/>
        </w:numPr>
        <w:spacing w:line="288" w:lineRule="auto"/>
        <w:rPr>
          <w:i/>
          <w:iCs/>
          <w:color w:val="000000" w:themeColor="text1"/>
        </w:rPr>
      </w:pPr>
      <w:r w:rsidRPr="4FE7D0AD">
        <w:rPr>
          <w:b/>
          <w:bCs/>
          <w:color w:val="000000" w:themeColor="text1"/>
        </w:rPr>
        <w:t xml:space="preserve">Ongoing Progress: </w:t>
      </w:r>
      <w:r w:rsidRPr="4FE7D0AD">
        <w:rPr>
          <w:i/>
          <w:iCs/>
          <w:color w:val="000000" w:themeColor="text1"/>
        </w:rPr>
        <w:t xml:space="preserve">“Remember, progress might be slow at first, but sticking with the </w:t>
      </w:r>
      <w:r w:rsidRPr="4FE7D0AD">
        <w:rPr>
          <w:color w:val="000000" w:themeColor="text1"/>
        </w:rPr>
        <w:t xml:space="preserve">activities </w:t>
      </w:r>
      <w:r w:rsidRPr="4FE7D0AD">
        <w:rPr>
          <w:i/>
          <w:iCs/>
          <w:color w:val="000000" w:themeColor="text1"/>
        </w:rPr>
        <w:t>over time can lead to improvements in your mood.”</w:t>
      </w:r>
    </w:p>
    <w:p w14:paraId="283C238C" w14:textId="6837DCDB" w:rsidR="003A128A" w:rsidRPr="00601B6F" w:rsidRDefault="003A128A" w:rsidP="00601B6F">
      <w:pPr>
        <w:spacing w:before="0" w:after="0" w:line="288" w:lineRule="auto"/>
        <w:rPr>
          <w:b/>
          <w:color w:val="0B769F" w:themeColor="accent4" w:themeShade="BF"/>
          <w:sz w:val="28"/>
        </w:rPr>
      </w:pPr>
      <w:r w:rsidRPr="00601B6F">
        <w:rPr>
          <w:rFonts w:ascii="Segoe UI Emoji" w:hAnsi="Segoe UI Emoji" w:cs="Segoe UI Emoji"/>
          <w:color w:val="auto"/>
          <w:sz w:val="32"/>
          <w:szCs w:val="32"/>
        </w:rPr>
        <w:t>🛑</w:t>
      </w:r>
      <w:r w:rsidRPr="00601B6F">
        <w:rPr>
          <w:rFonts w:ascii="Segoe UI Emoji" w:hAnsi="Segoe UI Emoji" w:cs="Segoe UI Emoji"/>
        </w:rPr>
        <w:t xml:space="preserve"> </w:t>
      </w:r>
      <w:r w:rsidRPr="00601B6F">
        <w:rPr>
          <w:rStyle w:val="SubtleEmphasis"/>
          <w:rFonts w:asciiTheme="minorHAnsi" w:hAnsiTheme="minorHAnsi"/>
          <w:color w:val="0B769F" w:themeColor="accent4" w:themeShade="BF"/>
        </w:rPr>
        <w:t>Assess Motivation and Barriers</w:t>
      </w:r>
      <w:r w:rsidR="00601B6F">
        <w:rPr>
          <w:rStyle w:val="SubtleEmphasis"/>
          <w:rFonts w:asciiTheme="minorHAnsi" w:hAnsiTheme="minorHAnsi"/>
          <w:color w:val="0B769F" w:themeColor="accent4" w:themeShade="BF"/>
        </w:rPr>
        <w:t xml:space="preserve">: </w:t>
      </w:r>
      <w:r w:rsidRPr="00601B6F">
        <w:rPr>
          <w:color w:val="000000" w:themeColor="text1"/>
        </w:rPr>
        <w:t>Explore any emotional or practical challenges that may have surfaced.</w:t>
      </w:r>
    </w:p>
    <w:p w14:paraId="06168FF4" w14:textId="05F1737A" w:rsidR="003A128A" w:rsidRPr="00B10021" w:rsidRDefault="00852D7F" w:rsidP="00B10021">
      <w:pPr>
        <w:pStyle w:val="ListParagraph"/>
        <w:numPr>
          <w:ilvl w:val="0"/>
          <w:numId w:val="21"/>
        </w:numPr>
        <w:spacing w:before="0" w:after="0"/>
        <w:rPr>
          <w:color w:val="000000" w:themeColor="text1"/>
        </w:rPr>
      </w:pPr>
      <w:r>
        <w:rPr>
          <w:noProof/>
        </w:rPr>
        <w:drawing>
          <wp:anchor distT="0" distB="0" distL="114300" distR="114300" simplePos="0" relativeHeight="251658434" behindDoc="1" locked="0" layoutInCell="1" allowOverlap="1" wp14:anchorId="3A713710" wp14:editId="796F3EF0">
            <wp:simplePos x="0" y="0"/>
            <wp:positionH relativeFrom="column">
              <wp:posOffset>5146</wp:posOffset>
            </wp:positionH>
            <wp:positionV relativeFrom="paragraph">
              <wp:posOffset>1341755</wp:posOffset>
            </wp:positionV>
            <wp:extent cx="6526530" cy="663575"/>
            <wp:effectExtent l="0" t="57150" r="7620" b="41275"/>
            <wp:wrapTight wrapText="bothSides">
              <wp:wrapPolygon edited="0">
                <wp:start x="0" y="-1860"/>
                <wp:lineTo x="0" y="22323"/>
                <wp:lineTo x="21436" y="22323"/>
                <wp:lineTo x="21562" y="-620"/>
                <wp:lineTo x="6998" y="-1860"/>
                <wp:lineTo x="0" y="-1860"/>
              </wp:wrapPolygon>
            </wp:wrapTight>
            <wp:docPr id="133970850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3" behindDoc="1" locked="0" layoutInCell="1" allowOverlap="1" wp14:anchorId="4342F605" wp14:editId="06046EDB">
            <wp:simplePos x="0" y="0"/>
            <wp:positionH relativeFrom="margin">
              <wp:align>left</wp:align>
            </wp:positionH>
            <wp:positionV relativeFrom="paragraph">
              <wp:posOffset>512445</wp:posOffset>
            </wp:positionV>
            <wp:extent cx="6414770" cy="778510"/>
            <wp:effectExtent l="38100" t="57150" r="43180" b="40640"/>
            <wp:wrapTight wrapText="bothSides">
              <wp:wrapPolygon edited="0">
                <wp:start x="0" y="-1586"/>
                <wp:lineTo x="-128" y="-529"/>
                <wp:lineTo x="-128" y="16385"/>
                <wp:lineTo x="0" y="22199"/>
                <wp:lineTo x="21617" y="22199"/>
                <wp:lineTo x="21681" y="-529"/>
                <wp:lineTo x="6799" y="-1586"/>
                <wp:lineTo x="0" y="-1586"/>
              </wp:wrapPolygon>
            </wp:wrapTight>
            <wp:docPr id="919162933"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14:sizeRelH relativeFrom="margin">
              <wp14:pctWidth>0</wp14:pctWidth>
            </wp14:sizeRelH>
            <wp14:sizeRelV relativeFrom="margin">
              <wp14:pctHeight>0</wp14:pctHeight>
            </wp14:sizeRelV>
          </wp:anchor>
        </w:drawing>
      </w:r>
      <w:r w:rsidR="003A128A" w:rsidRPr="009962CF">
        <w:rPr>
          <w:color w:val="000000" w:themeColor="text1"/>
        </w:rPr>
        <w:t xml:space="preserve">It’s common for people with low mood to struggle with motivation. Here are some examples </w:t>
      </w:r>
      <w:r w:rsidR="00DB047B">
        <w:rPr>
          <w:color w:val="000000" w:themeColor="text1"/>
        </w:rPr>
        <w:t>Participant</w:t>
      </w:r>
      <w:r w:rsidR="003A128A" w:rsidRPr="009962CF">
        <w:rPr>
          <w:color w:val="000000" w:themeColor="text1"/>
        </w:rPr>
        <w:t>s might relate to, along with helpful ways to address them:</w:t>
      </w:r>
    </w:p>
    <w:p w14:paraId="2A9D3445" w14:textId="424D5A0A" w:rsidR="003A128A" w:rsidRPr="00E65399" w:rsidRDefault="003A128A" w:rsidP="00D04C02">
      <w:pPr>
        <w:pStyle w:val="Heading2"/>
        <w:numPr>
          <w:ilvl w:val="1"/>
          <w:numId w:val="80"/>
        </w:numPr>
        <w:rPr>
          <w:color w:val="D17405"/>
        </w:rPr>
      </w:pPr>
      <w:bookmarkStart w:id="211" w:name="_Toc419868828"/>
      <w:bookmarkStart w:id="212" w:name="_Toc213939680"/>
      <w:r w:rsidRPr="00E65399">
        <w:rPr>
          <w:b/>
          <w:bCs/>
          <w:color w:val="D17405"/>
          <w:u w:val="single"/>
        </w:rPr>
        <w:lastRenderedPageBreak/>
        <w:t xml:space="preserve">Set goals: 1-3 </w:t>
      </w:r>
      <w:r w:rsidR="00B10021" w:rsidRPr="00E65399">
        <w:rPr>
          <w:b/>
          <w:bCs/>
          <w:color w:val="D17405"/>
          <w:u w:val="single"/>
        </w:rPr>
        <w:t>A</w:t>
      </w:r>
      <w:r w:rsidRPr="00E65399">
        <w:rPr>
          <w:b/>
          <w:bCs/>
          <w:color w:val="D17405"/>
          <w:u w:val="single"/>
        </w:rPr>
        <w:t>ctivities for Better Mood (15-20 minutes)</w:t>
      </w:r>
      <w:bookmarkEnd w:id="211"/>
      <w:bookmarkEnd w:id="212"/>
      <w:r w:rsidRPr="00E65399">
        <w:rPr>
          <w:b/>
          <w:bCs/>
          <w:color w:val="D17405"/>
          <w:u w:val="single"/>
        </w:rPr>
        <w:t xml:space="preserve"> </w:t>
      </w:r>
    </w:p>
    <w:p w14:paraId="6BEB107B" w14:textId="77B76395" w:rsidR="003A128A" w:rsidRPr="007C589B" w:rsidRDefault="003A128A" w:rsidP="003A128A">
      <w:pPr>
        <w:spacing w:before="0" w:after="240" w:line="240" w:lineRule="auto"/>
        <w:rPr>
          <w:b/>
          <w:color w:val="0B769F" w:themeColor="accent4" w:themeShade="BF"/>
          <w:sz w:val="28"/>
        </w:rPr>
      </w:pPr>
      <w:r w:rsidRPr="007C589B">
        <w:rPr>
          <w:rFonts w:ascii="Segoe UI Emoji" w:hAnsi="Segoe UI Emoji" w:cs="Segoe UI Emoji"/>
          <w:color w:val="auto"/>
          <w:sz w:val="32"/>
          <w:szCs w:val="32"/>
        </w:rPr>
        <w:t>🎯</w:t>
      </w:r>
      <w:r>
        <w:rPr>
          <w:rFonts w:ascii="Segoe UI Emoji" w:hAnsi="Segoe UI Emoji" w:cs="Segoe UI Emoji"/>
        </w:rPr>
        <w:t xml:space="preserve"> </w:t>
      </w:r>
      <w:r w:rsidRPr="003E0DEE">
        <w:rPr>
          <w:i/>
          <w:iCs/>
          <w:color w:val="000000" w:themeColor="text1"/>
        </w:rPr>
        <w:t xml:space="preserve">Encourage the </w:t>
      </w:r>
      <w:r w:rsidR="00DB047B">
        <w:rPr>
          <w:i/>
          <w:iCs/>
          <w:color w:val="000000" w:themeColor="text1"/>
        </w:rPr>
        <w:t>Participant</w:t>
      </w:r>
      <w:r w:rsidRPr="003E0DEE">
        <w:rPr>
          <w:i/>
          <w:iCs/>
          <w:color w:val="000000" w:themeColor="text1"/>
        </w:rPr>
        <w:t xml:space="preserve"> to take the lead</w:t>
      </w:r>
      <w:r>
        <w:rPr>
          <w:i/>
          <w:iCs/>
          <w:color w:val="000000" w:themeColor="text1"/>
        </w:rPr>
        <w:t xml:space="preserve">, ask them to set up to three goals to work on over the next few weeks for managing their mood. </w:t>
      </w:r>
    </w:p>
    <w:p w14:paraId="33E44196" w14:textId="539E49FB" w:rsidR="003A128A" w:rsidRPr="0033291E" w:rsidRDefault="003A128A" w:rsidP="003A128A">
      <w:pPr>
        <w:pStyle w:val="ListParagraph"/>
        <w:numPr>
          <w:ilvl w:val="0"/>
          <w:numId w:val="26"/>
        </w:numPr>
        <w:spacing w:before="240" w:after="240"/>
        <w:rPr>
          <w:color w:val="000000" w:themeColor="text1"/>
        </w:rPr>
      </w:pPr>
      <w:r w:rsidRPr="00D17163">
        <w:rPr>
          <w:color w:val="000000" w:themeColor="text1"/>
        </w:rPr>
        <w:t>Ensure the goals are</w:t>
      </w:r>
      <w:r w:rsidRPr="00D17163">
        <w:rPr>
          <w:b/>
          <w:bCs/>
          <w:color w:val="000000" w:themeColor="text1"/>
        </w:rPr>
        <w:t xml:space="preserve"> SMART</w:t>
      </w:r>
      <w:r>
        <w:rPr>
          <w:b/>
          <w:bCs/>
          <w:color w:val="000000" w:themeColor="text1"/>
        </w:rPr>
        <w:t xml:space="preserve"> </w:t>
      </w:r>
      <w:r>
        <w:rPr>
          <w:color w:val="000000" w:themeColor="text1"/>
        </w:rPr>
        <w:t>and p</w:t>
      </w:r>
      <w:r w:rsidRPr="0033291E">
        <w:rPr>
          <w:color w:val="000000" w:themeColor="text1"/>
        </w:rPr>
        <w:t>ersonalise</w:t>
      </w:r>
      <w:r>
        <w:rPr>
          <w:color w:val="000000" w:themeColor="text1"/>
        </w:rPr>
        <w:t>d</w:t>
      </w:r>
      <w:r w:rsidRPr="0033291E">
        <w:rPr>
          <w:color w:val="000000" w:themeColor="text1"/>
        </w:rPr>
        <w:t xml:space="preserve"> to the </w:t>
      </w:r>
      <w:r w:rsidR="00DB047B">
        <w:rPr>
          <w:color w:val="000000" w:themeColor="text1"/>
        </w:rPr>
        <w:t>Participant</w:t>
      </w:r>
      <w:r w:rsidRPr="0033291E">
        <w:rPr>
          <w:color w:val="000000" w:themeColor="text1"/>
        </w:rPr>
        <w:t>’s readiness and motivation</w:t>
      </w:r>
      <w:r>
        <w:rPr>
          <w:color w:val="000000" w:themeColor="text1"/>
        </w:rPr>
        <w:t>.</w:t>
      </w:r>
    </w:p>
    <w:p w14:paraId="56B4D78E" w14:textId="7A88FBDF" w:rsidR="003A128A" w:rsidRPr="005B7418" w:rsidRDefault="007652FC" w:rsidP="003A128A">
      <w:pPr>
        <w:pStyle w:val="ListParagraph"/>
        <w:numPr>
          <w:ilvl w:val="1"/>
          <w:numId w:val="24"/>
        </w:numPr>
        <w:spacing w:before="0" w:after="160"/>
        <w:rPr>
          <w:color w:val="000000" w:themeColor="text1"/>
        </w:rPr>
      </w:pPr>
      <w:r w:rsidRPr="001A29B0">
        <w:rPr>
          <w:i/>
          <w:iCs/>
          <w:noProof/>
          <w14:ligatures w14:val="standardContextual"/>
        </w:rPr>
        <mc:AlternateContent>
          <mc:Choice Requires="wps">
            <w:drawing>
              <wp:anchor distT="0" distB="0" distL="114300" distR="114300" simplePos="0" relativeHeight="251658430" behindDoc="0" locked="0" layoutInCell="1" allowOverlap="1" wp14:anchorId="30F113BA" wp14:editId="6EB0979C">
                <wp:simplePos x="0" y="0"/>
                <wp:positionH relativeFrom="margin">
                  <wp:posOffset>478040</wp:posOffset>
                </wp:positionH>
                <wp:positionV relativeFrom="paragraph">
                  <wp:posOffset>5080</wp:posOffset>
                </wp:positionV>
                <wp:extent cx="5798127" cy="228600"/>
                <wp:effectExtent l="0" t="0" r="12700" b="19050"/>
                <wp:wrapNone/>
                <wp:docPr id="1837714458" name="Rectangle 2"/>
                <wp:cNvGraphicFramePr/>
                <a:graphic xmlns:a="http://schemas.openxmlformats.org/drawingml/2006/main">
                  <a:graphicData uri="http://schemas.microsoft.com/office/word/2010/wordprocessingShape">
                    <wps:wsp>
                      <wps:cNvSpPr/>
                      <wps:spPr>
                        <a:xfrm>
                          <a:off x="0" y="0"/>
                          <a:ext cx="5798127" cy="22860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A12C4C7">
              <v:rect id="Rectangle 2" style="position:absolute;margin-left:37.65pt;margin-top:.4pt;width:456.55pt;height:18pt;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598E76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">
                <v:stroke dashstyle="1 1"/>
                <w10:wrap anchorx="margin"/>
              </v:rect>
            </w:pict>
          </mc:Fallback>
        </mc:AlternateContent>
      </w:r>
      <w:r w:rsidR="003A128A" w:rsidRPr="005B7418">
        <w:rPr>
          <w:i/>
          <w:iCs/>
          <w:color w:val="000000" w:themeColor="text1"/>
        </w:rPr>
        <w:t>“</w:t>
      </w:r>
      <w:r w:rsidR="003A128A" w:rsidRPr="007652FC">
        <w:rPr>
          <w:i/>
          <w:iCs/>
          <w:color w:val="000000" w:themeColor="text1"/>
          <w:sz w:val="20"/>
          <w:szCs w:val="20"/>
        </w:rPr>
        <w:t>It’s important these goals fit into your daily life and feel achievable. We can adjust them if needed.”</w:t>
      </w:r>
    </w:p>
    <w:p w14:paraId="72BE4809" w14:textId="5BB64F4F" w:rsidR="003A128A" w:rsidRPr="00B8781C" w:rsidRDefault="003A128A" w:rsidP="003A128A">
      <w:pPr>
        <w:spacing w:before="0" w:after="160"/>
        <w:rPr>
          <w:color w:val="000000" w:themeColor="text1"/>
        </w:rPr>
      </w:pPr>
      <w:r w:rsidRPr="00B8781C">
        <w:rPr>
          <w:rFonts w:ascii="Apple Color Emoji" w:hAnsi="Apple Color Emoji" w:cs="Apple Color Emoji"/>
          <w:color w:val="auto"/>
          <w:sz w:val="32"/>
          <w:szCs w:val="32"/>
        </w:rPr>
        <w:t>💡</w:t>
      </w:r>
      <w:r w:rsidRPr="00B8781C">
        <w:rPr>
          <w:rFonts w:ascii="Segoe UI Emoji" w:hAnsi="Segoe UI Emoji" w:cs="Segoe UI Emoji"/>
        </w:rPr>
        <w:t xml:space="preserve"> </w:t>
      </w:r>
      <w:r w:rsidRPr="006F4357">
        <w:rPr>
          <w:rStyle w:val="SubtleEmphasis"/>
          <w:rFonts w:asciiTheme="minorHAnsi" w:hAnsiTheme="minorHAnsi"/>
          <w:color w:val="0B769F" w:themeColor="accent4" w:themeShade="BF"/>
        </w:rPr>
        <w:t>Example of</w:t>
      </w:r>
      <w:r w:rsidRPr="00CF483A">
        <w:rPr>
          <w:rStyle w:val="SubtleEmphasis"/>
          <w:rFonts w:asciiTheme="minorHAnsi" w:hAnsiTheme="minorHAnsi"/>
          <w:color w:val="0B769F" w:themeColor="accent4" w:themeShade="BF"/>
          <w:szCs w:val="28"/>
        </w:rPr>
        <w:t xml:space="preserve"> </w:t>
      </w:r>
      <w:r w:rsidRPr="00CF483A">
        <w:rPr>
          <w:b/>
          <w:bCs/>
          <w:color w:val="A02B93" w:themeColor="accent5"/>
          <w:sz w:val="28"/>
          <w:szCs w:val="28"/>
        </w:rPr>
        <w:t>S</w:t>
      </w:r>
      <w:r w:rsidRPr="00CF483A">
        <w:rPr>
          <w:b/>
          <w:bCs/>
          <w:color w:val="0F9ED5" w:themeColor="accent4"/>
          <w:sz w:val="28"/>
          <w:szCs w:val="28"/>
        </w:rPr>
        <w:t>M</w:t>
      </w:r>
      <w:r w:rsidRPr="00CF483A">
        <w:rPr>
          <w:b/>
          <w:bCs/>
          <w:color w:val="FFC000"/>
          <w:sz w:val="28"/>
          <w:szCs w:val="28"/>
        </w:rPr>
        <w:t>A</w:t>
      </w:r>
      <w:r w:rsidRPr="00CF483A">
        <w:rPr>
          <w:b/>
          <w:bCs/>
          <w:color w:val="FF0000"/>
          <w:sz w:val="28"/>
          <w:szCs w:val="28"/>
        </w:rPr>
        <w:t>R</w:t>
      </w:r>
      <w:r w:rsidRPr="00CF483A">
        <w:rPr>
          <w:b/>
          <w:bCs/>
          <w:color w:val="4EA72E" w:themeColor="accent6"/>
          <w:sz w:val="28"/>
          <w:szCs w:val="28"/>
        </w:rPr>
        <w:t>T</w:t>
      </w:r>
      <w:r w:rsidRPr="00CF483A">
        <w:rPr>
          <w:rStyle w:val="SubtleEmphasis"/>
          <w:rFonts w:asciiTheme="minorHAnsi" w:hAnsiTheme="minorHAnsi"/>
          <w:color w:val="0B769F" w:themeColor="accent4" w:themeShade="BF"/>
          <w:szCs w:val="28"/>
        </w:rPr>
        <w:t xml:space="preserve"> </w:t>
      </w:r>
      <w:r w:rsidRPr="006F4357">
        <w:rPr>
          <w:rStyle w:val="SubtleEmphasis"/>
          <w:rFonts w:asciiTheme="minorHAnsi" w:hAnsiTheme="minorHAnsi"/>
          <w:color w:val="0B769F" w:themeColor="accent4" w:themeShade="BF"/>
        </w:rPr>
        <w:t>Goal</w:t>
      </w:r>
      <w:r>
        <w:rPr>
          <w:rStyle w:val="SubtleEmphasis"/>
          <w:rFonts w:asciiTheme="minorHAnsi" w:hAnsiTheme="minorHAnsi"/>
          <w:color w:val="0B769F" w:themeColor="accent4" w:themeShade="BF"/>
        </w:rPr>
        <w:t>s</w:t>
      </w:r>
      <w:r w:rsidRPr="154C47F1">
        <w:rPr>
          <w:color w:val="000000" w:themeColor="text1"/>
        </w:rPr>
        <w:t xml:space="preserve"> Offer suggestions, but ensure the </w:t>
      </w:r>
      <w:r w:rsidR="00DB047B">
        <w:rPr>
          <w:color w:val="000000" w:themeColor="text1"/>
        </w:rPr>
        <w:t>Participant</w:t>
      </w:r>
      <w:r w:rsidRPr="154C47F1">
        <w:rPr>
          <w:color w:val="000000" w:themeColor="text1"/>
        </w:rPr>
        <w:t xml:space="preserve"> has the final say:</w:t>
      </w:r>
    </w:p>
    <w:tbl>
      <w:tblPr>
        <w:tblStyle w:val="TableGrid"/>
        <w:tblW w:w="10485" w:type="dxa"/>
        <w:jc w:val="center"/>
        <w:tblLook w:val="04A0" w:firstRow="1" w:lastRow="0" w:firstColumn="1" w:lastColumn="0" w:noHBand="0" w:noVBand="1"/>
      </w:tblPr>
      <w:tblGrid>
        <w:gridCol w:w="1696"/>
        <w:gridCol w:w="1990"/>
        <w:gridCol w:w="1843"/>
        <w:gridCol w:w="1559"/>
        <w:gridCol w:w="1701"/>
        <w:gridCol w:w="1696"/>
      </w:tblGrid>
      <w:tr w:rsidR="003A128A" w:rsidRPr="005F55FC" w14:paraId="5E94BB55" w14:textId="77777777" w:rsidTr="00852D7F">
        <w:trPr>
          <w:trHeight w:val="346"/>
          <w:jc w:val="center"/>
        </w:trPr>
        <w:tc>
          <w:tcPr>
            <w:tcW w:w="1696" w:type="dxa"/>
          </w:tcPr>
          <w:p w14:paraId="08DE7F3A" w14:textId="77777777" w:rsidR="003A128A" w:rsidRPr="001E6DA1" w:rsidRDefault="003A128A">
            <w:pPr>
              <w:spacing w:before="0" w:after="160"/>
              <w:jc w:val="center"/>
              <w:rPr>
                <w:b/>
                <w:bCs/>
                <w:color w:val="auto"/>
                <w:sz w:val="22"/>
                <w:szCs w:val="22"/>
              </w:rPr>
            </w:pPr>
            <w:r w:rsidRPr="001E6DA1">
              <w:rPr>
                <w:b/>
                <w:bCs/>
                <w:color w:val="auto"/>
                <w:sz w:val="22"/>
                <w:szCs w:val="22"/>
              </w:rPr>
              <w:t>Goal Type</w:t>
            </w:r>
          </w:p>
        </w:tc>
        <w:tc>
          <w:tcPr>
            <w:tcW w:w="1990" w:type="dxa"/>
          </w:tcPr>
          <w:p w14:paraId="5AC39495" w14:textId="77777777" w:rsidR="003A128A" w:rsidRPr="005F55FC" w:rsidRDefault="003A128A">
            <w:pPr>
              <w:spacing w:before="0" w:after="160"/>
              <w:rPr>
                <w:b/>
                <w:bCs/>
                <w:color w:val="auto"/>
              </w:rPr>
            </w:pPr>
            <w:r w:rsidRPr="005F55FC">
              <w:rPr>
                <w:b/>
                <w:bCs/>
                <w:color w:val="auto"/>
              </w:rPr>
              <w:t>Specific</w:t>
            </w:r>
          </w:p>
        </w:tc>
        <w:tc>
          <w:tcPr>
            <w:tcW w:w="1843" w:type="dxa"/>
          </w:tcPr>
          <w:p w14:paraId="1C280108" w14:textId="77777777" w:rsidR="003A128A" w:rsidRPr="005F55FC" w:rsidRDefault="003A128A">
            <w:pPr>
              <w:spacing w:before="0" w:after="160"/>
              <w:rPr>
                <w:b/>
                <w:bCs/>
                <w:color w:val="auto"/>
              </w:rPr>
            </w:pPr>
            <w:r w:rsidRPr="005F55FC">
              <w:rPr>
                <w:b/>
                <w:bCs/>
                <w:color w:val="auto"/>
              </w:rPr>
              <w:t>Measurable</w:t>
            </w:r>
          </w:p>
        </w:tc>
        <w:tc>
          <w:tcPr>
            <w:tcW w:w="1559" w:type="dxa"/>
          </w:tcPr>
          <w:p w14:paraId="45BC4EC5" w14:textId="77777777" w:rsidR="003A128A" w:rsidRPr="005F55FC" w:rsidRDefault="003A128A">
            <w:pPr>
              <w:spacing w:before="0" w:after="160"/>
              <w:rPr>
                <w:b/>
                <w:bCs/>
                <w:color w:val="auto"/>
              </w:rPr>
            </w:pPr>
            <w:r w:rsidRPr="005F55FC">
              <w:rPr>
                <w:b/>
                <w:bCs/>
                <w:color w:val="auto"/>
              </w:rPr>
              <w:t>Achievable</w:t>
            </w:r>
          </w:p>
        </w:tc>
        <w:tc>
          <w:tcPr>
            <w:tcW w:w="1701" w:type="dxa"/>
          </w:tcPr>
          <w:p w14:paraId="6426C49D" w14:textId="77777777" w:rsidR="003A128A" w:rsidRPr="005F55FC" w:rsidRDefault="003A128A">
            <w:pPr>
              <w:spacing w:before="0" w:after="160"/>
              <w:rPr>
                <w:b/>
                <w:bCs/>
                <w:color w:val="auto"/>
              </w:rPr>
            </w:pPr>
            <w:r w:rsidRPr="005F55FC">
              <w:rPr>
                <w:b/>
                <w:bCs/>
                <w:color w:val="auto"/>
              </w:rPr>
              <w:t>Relevant</w:t>
            </w:r>
          </w:p>
        </w:tc>
        <w:tc>
          <w:tcPr>
            <w:tcW w:w="1696" w:type="dxa"/>
          </w:tcPr>
          <w:p w14:paraId="3E51AE33" w14:textId="77777777" w:rsidR="003A128A" w:rsidRPr="005F55FC" w:rsidRDefault="003A128A">
            <w:pPr>
              <w:spacing w:before="0" w:after="160"/>
              <w:rPr>
                <w:b/>
                <w:bCs/>
                <w:color w:val="auto"/>
              </w:rPr>
            </w:pPr>
            <w:r w:rsidRPr="005F55FC">
              <w:rPr>
                <w:b/>
                <w:bCs/>
                <w:color w:val="auto"/>
              </w:rPr>
              <w:t>Time-bound</w:t>
            </w:r>
          </w:p>
        </w:tc>
      </w:tr>
      <w:tr w:rsidR="00981739" w14:paraId="30F3950C" w14:textId="77777777" w:rsidTr="00852D7F">
        <w:trPr>
          <w:trHeight w:val="869"/>
          <w:jc w:val="center"/>
        </w:trPr>
        <w:tc>
          <w:tcPr>
            <w:tcW w:w="1696" w:type="dxa"/>
            <w:shd w:val="clear" w:color="auto" w:fill="FFEECD"/>
            <w:vAlign w:val="center"/>
          </w:tcPr>
          <w:p w14:paraId="23FC4CC4" w14:textId="31739AF5" w:rsidR="00981739" w:rsidRPr="001E6DA1" w:rsidRDefault="00981739" w:rsidP="003E3E52">
            <w:pPr>
              <w:spacing w:before="0" w:after="240"/>
              <w:jc w:val="center"/>
            </w:pPr>
            <w:r w:rsidRPr="4FE7D0AD">
              <w:rPr>
                <w:b/>
                <w:bCs/>
                <w:color w:val="auto"/>
                <w:sz w:val="22"/>
                <w:szCs w:val="22"/>
              </w:rPr>
              <w:t>Try a Relaxation Activity</w:t>
            </w:r>
          </w:p>
        </w:tc>
        <w:tc>
          <w:tcPr>
            <w:tcW w:w="1990" w:type="dxa"/>
            <w:shd w:val="clear" w:color="auto" w:fill="FFEECD"/>
          </w:tcPr>
          <w:p w14:paraId="2119B0EE" w14:textId="3B0C6CBD" w:rsidR="00981739" w:rsidRPr="001E6DA1" w:rsidRDefault="00981739" w:rsidP="00981739">
            <w:pPr>
              <w:spacing w:before="0" w:after="160"/>
              <w:rPr>
                <w:color w:val="auto"/>
                <w:sz w:val="20"/>
                <w:szCs w:val="20"/>
              </w:rPr>
            </w:pPr>
            <w:r w:rsidRPr="4FE7D0AD">
              <w:rPr>
                <w:color w:val="auto"/>
                <w:sz w:val="20"/>
                <w:szCs w:val="20"/>
              </w:rPr>
              <w:t xml:space="preserve">Practice </w:t>
            </w:r>
            <w:r>
              <w:rPr>
                <w:color w:val="auto"/>
                <w:sz w:val="20"/>
                <w:szCs w:val="20"/>
              </w:rPr>
              <w:t>a</w:t>
            </w:r>
            <w:r w:rsidRPr="4FE7D0AD">
              <w:rPr>
                <w:color w:val="auto"/>
                <w:sz w:val="20"/>
                <w:szCs w:val="20"/>
              </w:rPr>
              <w:t xml:space="preserve"> relaxation technique</w:t>
            </w:r>
            <w:r>
              <w:rPr>
                <w:color w:val="auto"/>
                <w:sz w:val="20"/>
                <w:szCs w:val="20"/>
              </w:rPr>
              <w:t xml:space="preserve">, </w:t>
            </w:r>
            <w:r w:rsidRPr="4FE7D0AD">
              <w:rPr>
                <w:color w:val="auto"/>
                <w:sz w:val="20"/>
                <w:szCs w:val="20"/>
              </w:rPr>
              <w:t>such as deep breathing</w:t>
            </w:r>
            <w:r>
              <w:rPr>
                <w:color w:val="auto"/>
                <w:sz w:val="20"/>
                <w:szCs w:val="20"/>
              </w:rPr>
              <w:t xml:space="preserve">, </w:t>
            </w:r>
            <w:r w:rsidRPr="4FE7D0AD">
              <w:rPr>
                <w:color w:val="auto"/>
                <w:sz w:val="20"/>
                <w:szCs w:val="20"/>
              </w:rPr>
              <w:t>for 5 minutes.</w:t>
            </w:r>
          </w:p>
        </w:tc>
        <w:tc>
          <w:tcPr>
            <w:tcW w:w="1843" w:type="dxa"/>
            <w:shd w:val="clear" w:color="auto" w:fill="FFEECD"/>
          </w:tcPr>
          <w:p w14:paraId="71A55700" w14:textId="66B4704A" w:rsidR="00981739" w:rsidRPr="001E6DA1" w:rsidRDefault="00981739" w:rsidP="00981739">
            <w:pPr>
              <w:spacing w:before="0" w:after="160"/>
              <w:rPr>
                <w:color w:val="auto"/>
                <w:sz w:val="20"/>
                <w:szCs w:val="20"/>
              </w:rPr>
            </w:pPr>
            <w:r>
              <w:rPr>
                <w:color w:val="auto"/>
                <w:sz w:val="20"/>
                <w:szCs w:val="20"/>
              </w:rPr>
              <w:t>Record the details of how you felt before and afterwards.</w:t>
            </w:r>
          </w:p>
        </w:tc>
        <w:tc>
          <w:tcPr>
            <w:tcW w:w="1559" w:type="dxa"/>
            <w:shd w:val="clear" w:color="auto" w:fill="FFEECD"/>
          </w:tcPr>
          <w:p w14:paraId="6F079235" w14:textId="3344BAB9" w:rsidR="00981739" w:rsidRPr="001E6DA1" w:rsidRDefault="00981739" w:rsidP="00981739">
            <w:pPr>
              <w:spacing w:before="0" w:after="160"/>
              <w:rPr>
                <w:color w:val="auto"/>
                <w:sz w:val="20"/>
                <w:szCs w:val="20"/>
              </w:rPr>
            </w:pPr>
            <w:r>
              <w:rPr>
                <w:color w:val="auto"/>
                <w:sz w:val="20"/>
                <w:szCs w:val="20"/>
              </w:rPr>
              <w:t xml:space="preserve">Five minutes is a short </w:t>
            </w:r>
            <w:proofErr w:type="gramStart"/>
            <w:r>
              <w:rPr>
                <w:color w:val="auto"/>
                <w:sz w:val="20"/>
                <w:szCs w:val="20"/>
              </w:rPr>
              <w:t>time period</w:t>
            </w:r>
            <w:proofErr w:type="gramEnd"/>
            <w:r>
              <w:rPr>
                <w:color w:val="auto"/>
                <w:sz w:val="20"/>
                <w:szCs w:val="20"/>
              </w:rPr>
              <w:t xml:space="preserve"> &amp; you can decide when to do it.</w:t>
            </w:r>
          </w:p>
        </w:tc>
        <w:tc>
          <w:tcPr>
            <w:tcW w:w="1701" w:type="dxa"/>
            <w:shd w:val="clear" w:color="auto" w:fill="FFEECD"/>
          </w:tcPr>
          <w:p w14:paraId="1080FB29" w14:textId="6EBC1E00" w:rsidR="00981739" w:rsidRPr="001E6DA1" w:rsidRDefault="00981739" w:rsidP="00981739">
            <w:pPr>
              <w:spacing w:before="0" w:after="160"/>
              <w:rPr>
                <w:color w:val="auto"/>
                <w:sz w:val="20"/>
                <w:szCs w:val="20"/>
              </w:rPr>
            </w:pPr>
            <w:r>
              <w:rPr>
                <w:color w:val="auto"/>
                <w:sz w:val="20"/>
                <w:szCs w:val="20"/>
              </w:rPr>
              <w:t>Helps reduce stress and improves mood</w:t>
            </w:r>
          </w:p>
        </w:tc>
        <w:tc>
          <w:tcPr>
            <w:tcW w:w="1696" w:type="dxa"/>
            <w:shd w:val="clear" w:color="auto" w:fill="FFEECD"/>
          </w:tcPr>
          <w:p w14:paraId="3F3009C5" w14:textId="41D7DB30" w:rsidR="00981739" w:rsidRPr="001E6DA1" w:rsidRDefault="00981739" w:rsidP="00981739">
            <w:pPr>
              <w:spacing w:before="0" w:after="160"/>
              <w:rPr>
                <w:rFonts w:ascii="Aptos" w:eastAsia="Aptos" w:hAnsi="Aptos" w:cs="Aptos"/>
                <w:color w:val="auto"/>
                <w:sz w:val="20"/>
                <w:szCs w:val="20"/>
                <w:lang w:val="en-GB"/>
              </w:rPr>
            </w:pPr>
            <w:r>
              <w:rPr>
                <w:color w:val="auto"/>
                <w:sz w:val="20"/>
                <w:szCs w:val="20"/>
              </w:rPr>
              <w:t>Do it at least once a week for next two weeks,</w:t>
            </w:r>
          </w:p>
        </w:tc>
      </w:tr>
      <w:tr w:rsidR="00981739" w14:paraId="07C0E548" w14:textId="77777777" w:rsidTr="00852D7F">
        <w:trPr>
          <w:trHeight w:val="685"/>
          <w:jc w:val="center"/>
        </w:trPr>
        <w:tc>
          <w:tcPr>
            <w:tcW w:w="1696" w:type="dxa"/>
            <w:shd w:val="clear" w:color="auto" w:fill="F5FFD9"/>
          </w:tcPr>
          <w:p w14:paraId="08B69EF3" w14:textId="36786D34" w:rsidR="00981739" w:rsidRPr="001E6DA1" w:rsidRDefault="00981739" w:rsidP="003E3E52">
            <w:pPr>
              <w:spacing w:before="0" w:after="160"/>
              <w:jc w:val="center"/>
            </w:pPr>
            <w:r w:rsidRPr="4FE7D0AD">
              <w:rPr>
                <w:b/>
                <w:bCs/>
                <w:color w:val="auto"/>
                <w:sz w:val="22"/>
                <w:szCs w:val="22"/>
              </w:rPr>
              <w:t>Engage in One Outdoor Activity</w:t>
            </w:r>
          </w:p>
        </w:tc>
        <w:tc>
          <w:tcPr>
            <w:tcW w:w="1990" w:type="dxa"/>
            <w:shd w:val="clear" w:color="auto" w:fill="F5FFD9"/>
          </w:tcPr>
          <w:p w14:paraId="60FC7810" w14:textId="45022288" w:rsidR="00981739" w:rsidRPr="001E6DA1" w:rsidRDefault="00981739" w:rsidP="00981739">
            <w:pPr>
              <w:spacing w:before="0" w:after="160"/>
              <w:rPr>
                <w:color w:val="auto"/>
                <w:sz w:val="20"/>
                <w:szCs w:val="20"/>
              </w:rPr>
            </w:pPr>
            <w:r w:rsidRPr="4FE7D0AD">
              <w:rPr>
                <w:color w:val="auto"/>
                <w:sz w:val="20"/>
                <w:szCs w:val="20"/>
              </w:rPr>
              <w:t>Go for a 10-minute walk outside at least twice a week.</w:t>
            </w:r>
          </w:p>
        </w:tc>
        <w:tc>
          <w:tcPr>
            <w:tcW w:w="1843" w:type="dxa"/>
            <w:shd w:val="clear" w:color="auto" w:fill="F5FFD9"/>
          </w:tcPr>
          <w:p w14:paraId="5096E8F6" w14:textId="7DF38F8C" w:rsidR="00981739" w:rsidRPr="001E6DA1" w:rsidRDefault="00981739" w:rsidP="00981739">
            <w:pPr>
              <w:spacing w:before="0" w:after="160"/>
              <w:rPr>
                <w:color w:val="auto"/>
                <w:sz w:val="20"/>
                <w:szCs w:val="20"/>
              </w:rPr>
            </w:pPr>
            <w:r w:rsidRPr="4FE7D0AD">
              <w:rPr>
                <w:color w:val="auto"/>
                <w:sz w:val="20"/>
                <w:szCs w:val="20"/>
              </w:rPr>
              <w:t>Keep track of each walk by noting it in down on paper after completion.</w:t>
            </w:r>
          </w:p>
        </w:tc>
        <w:tc>
          <w:tcPr>
            <w:tcW w:w="1559" w:type="dxa"/>
            <w:shd w:val="clear" w:color="auto" w:fill="F5FFD9"/>
          </w:tcPr>
          <w:p w14:paraId="4873F577" w14:textId="03D6ED64" w:rsidR="00981739" w:rsidRPr="001E6DA1" w:rsidRDefault="00981739" w:rsidP="00981739">
            <w:pPr>
              <w:spacing w:before="0" w:after="160"/>
              <w:rPr>
                <w:color w:val="auto"/>
                <w:sz w:val="20"/>
                <w:szCs w:val="20"/>
              </w:rPr>
            </w:pPr>
            <w:r>
              <w:rPr>
                <w:color w:val="auto"/>
                <w:sz w:val="20"/>
                <w:szCs w:val="20"/>
              </w:rPr>
              <w:t>Manageable because it can be down at your own pace &amp; time.</w:t>
            </w:r>
          </w:p>
        </w:tc>
        <w:tc>
          <w:tcPr>
            <w:tcW w:w="1701" w:type="dxa"/>
            <w:shd w:val="clear" w:color="auto" w:fill="F5FFD9"/>
          </w:tcPr>
          <w:p w14:paraId="239CB6BD" w14:textId="675DCECC" w:rsidR="00981739" w:rsidRPr="001E6DA1" w:rsidRDefault="00981739" w:rsidP="00981739">
            <w:pPr>
              <w:spacing w:before="0" w:after="160"/>
              <w:rPr>
                <w:color w:val="auto"/>
                <w:sz w:val="20"/>
                <w:szCs w:val="20"/>
              </w:rPr>
            </w:pPr>
            <w:r>
              <w:rPr>
                <w:color w:val="auto"/>
                <w:sz w:val="20"/>
                <w:szCs w:val="20"/>
              </w:rPr>
              <w:t>Outdoor activity can boost mood and energy.</w:t>
            </w:r>
          </w:p>
        </w:tc>
        <w:tc>
          <w:tcPr>
            <w:tcW w:w="1696" w:type="dxa"/>
            <w:shd w:val="clear" w:color="auto" w:fill="F5FFD9"/>
          </w:tcPr>
          <w:p w14:paraId="4E1B48B3" w14:textId="14D34E2A" w:rsidR="00981739" w:rsidRPr="001E6DA1" w:rsidRDefault="00981739" w:rsidP="00981739">
            <w:pPr>
              <w:spacing w:before="0" w:after="160"/>
              <w:rPr>
                <w:color w:val="auto"/>
                <w:sz w:val="20"/>
                <w:szCs w:val="20"/>
              </w:rPr>
            </w:pPr>
            <w:r w:rsidRPr="4FE7D0AD">
              <w:rPr>
                <w:color w:val="auto"/>
                <w:sz w:val="20"/>
                <w:szCs w:val="20"/>
              </w:rPr>
              <w:t xml:space="preserve">Complete this activity at least twice </w:t>
            </w:r>
            <w:r>
              <w:rPr>
                <w:color w:val="auto"/>
                <w:sz w:val="20"/>
                <w:szCs w:val="20"/>
              </w:rPr>
              <w:t>weekly</w:t>
            </w:r>
            <w:r w:rsidRPr="4FE7D0AD">
              <w:rPr>
                <w:color w:val="auto"/>
                <w:sz w:val="20"/>
                <w:szCs w:val="20"/>
              </w:rPr>
              <w:t>.</w:t>
            </w:r>
          </w:p>
        </w:tc>
      </w:tr>
      <w:tr w:rsidR="00981739" w14:paraId="31DB13C7" w14:textId="77777777" w:rsidTr="00852D7F">
        <w:trPr>
          <w:trHeight w:val="1054"/>
          <w:jc w:val="center"/>
        </w:trPr>
        <w:tc>
          <w:tcPr>
            <w:tcW w:w="1696" w:type="dxa"/>
            <w:shd w:val="clear" w:color="auto" w:fill="E7E7FF"/>
          </w:tcPr>
          <w:p w14:paraId="0E289E00" w14:textId="6FFDEEE1" w:rsidR="00981739" w:rsidRPr="001E6DA1" w:rsidRDefault="00981739" w:rsidP="003E3E52">
            <w:pPr>
              <w:spacing w:before="0" w:after="160"/>
              <w:jc w:val="center"/>
              <w:rPr>
                <w:b/>
                <w:bCs/>
                <w:color w:val="auto"/>
                <w:sz w:val="22"/>
                <w:szCs w:val="22"/>
              </w:rPr>
            </w:pPr>
            <w:r w:rsidRPr="4FE7D0AD">
              <w:rPr>
                <w:b/>
                <w:bCs/>
                <w:color w:val="auto"/>
                <w:sz w:val="22"/>
                <w:szCs w:val="22"/>
              </w:rPr>
              <w:t>Weekly Mood Check-In</w:t>
            </w:r>
          </w:p>
        </w:tc>
        <w:tc>
          <w:tcPr>
            <w:tcW w:w="1990" w:type="dxa"/>
            <w:shd w:val="clear" w:color="auto" w:fill="E7E7FF"/>
          </w:tcPr>
          <w:p w14:paraId="47422B3C" w14:textId="7BC20FBE" w:rsidR="00981739" w:rsidRPr="001E6DA1" w:rsidRDefault="00981739" w:rsidP="00981739">
            <w:pPr>
              <w:spacing w:before="0" w:after="160"/>
              <w:rPr>
                <w:color w:val="auto"/>
                <w:sz w:val="20"/>
                <w:szCs w:val="20"/>
              </w:rPr>
            </w:pPr>
            <w:r>
              <w:rPr>
                <w:color w:val="auto"/>
                <w:sz w:val="20"/>
                <w:szCs w:val="20"/>
                <w:lang w:val="en-GB"/>
              </w:rPr>
              <w:t>R</w:t>
            </w:r>
            <w:r w:rsidRPr="4FE7D0AD">
              <w:rPr>
                <w:color w:val="auto"/>
                <w:sz w:val="20"/>
                <w:szCs w:val="20"/>
                <w:lang w:val="en-GB"/>
              </w:rPr>
              <w:t xml:space="preserve">ecord your mood </w:t>
            </w:r>
          </w:p>
        </w:tc>
        <w:tc>
          <w:tcPr>
            <w:tcW w:w="1843" w:type="dxa"/>
            <w:shd w:val="clear" w:color="auto" w:fill="E7E7FF"/>
          </w:tcPr>
          <w:p w14:paraId="50817057" w14:textId="5EE2DC57" w:rsidR="00981739" w:rsidRPr="001E6DA1" w:rsidRDefault="00981739" w:rsidP="00981739">
            <w:pPr>
              <w:spacing w:before="0" w:after="160"/>
              <w:rPr>
                <w:color w:val="auto"/>
                <w:sz w:val="20"/>
                <w:szCs w:val="20"/>
              </w:rPr>
            </w:pPr>
            <w:r>
              <w:rPr>
                <w:color w:val="auto"/>
                <w:sz w:val="20"/>
                <w:szCs w:val="20"/>
              </w:rPr>
              <w:t>Use the app to t</w:t>
            </w:r>
            <w:r w:rsidRPr="4FE7D0AD">
              <w:rPr>
                <w:color w:val="auto"/>
                <w:sz w:val="20"/>
                <w:szCs w:val="20"/>
              </w:rPr>
              <w:t>rack your mood</w:t>
            </w:r>
            <w:r>
              <w:rPr>
                <w:color w:val="auto"/>
                <w:sz w:val="20"/>
                <w:szCs w:val="20"/>
              </w:rPr>
              <w:t xml:space="preserve"> for the next two weeks.</w:t>
            </w:r>
          </w:p>
        </w:tc>
        <w:tc>
          <w:tcPr>
            <w:tcW w:w="1559" w:type="dxa"/>
            <w:shd w:val="clear" w:color="auto" w:fill="E7E7FF"/>
          </w:tcPr>
          <w:p w14:paraId="10BFA7C1" w14:textId="402BDA3C" w:rsidR="00981739" w:rsidRPr="001E6DA1" w:rsidRDefault="00981739" w:rsidP="00981739">
            <w:pPr>
              <w:spacing w:before="0" w:after="160"/>
              <w:rPr>
                <w:color w:val="auto"/>
                <w:sz w:val="20"/>
                <w:szCs w:val="20"/>
              </w:rPr>
            </w:pPr>
            <w:r w:rsidRPr="4FE7D0AD">
              <w:rPr>
                <w:color w:val="auto"/>
                <w:sz w:val="20"/>
                <w:szCs w:val="20"/>
                <w:lang w:val="en-GB"/>
              </w:rPr>
              <w:t>This can be done in just a couple of minutes and requires minimal effort.</w:t>
            </w:r>
          </w:p>
        </w:tc>
        <w:tc>
          <w:tcPr>
            <w:tcW w:w="1701" w:type="dxa"/>
            <w:shd w:val="clear" w:color="auto" w:fill="E7E7FF"/>
          </w:tcPr>
          <w:p w14:paraId="23934B0A" w14:textId="6D600776" w:rsidR="00981739" w:rsidRPr="001E6DA1" w:rsidRDefault="00981739" w:rsidP="00981739">
            <w:pPr>
              <w:spacing w:before="0" w:after="160"/>
              <w:rPr>
                <w:color w:val="auto"/>
                <w:sz w:val="20"/>
                <w:szCs w:val="20"/>
              </w:rPr>
            </w:pPr>
            <w:r>
              <w:rPr>
                <w:color w:val="auto"/>
                <w:sz w:val="20"/>
                <w:szCs w:val="20"/>
                <w:lang w:val="en-GB"/>
              </w:rPr>
              <w:t xml:space="preserve">Helps you identify how </w:t>
            </w:r>
            <w:proofErr w:type="spellStart"/>
            <w:r>
              <w:rPr>
                <w:color w:val="auto"/>
                <w:sz w:val="20"/>
                <w:szCs w:val="20"/>
                <w:lang w:val="en-GB"/>
              </w:rPr>
              <w:t>activitie</w:t>
            </w:r>
            <w:proofErr w:type="spellEnd"/>
            <w:r>
              <w:rPr>
                <w:color w:val="auto"/>
                <w:sz w:val="20"/>
                <w:szCs w:val="20"/>
              </w:rPr>
              <w:t>s</w:t>
            </w:r>
            <w:r>
              <w:rPr>
                <w:color w:val="auto"/>
                <w:sz w:val="20"/>
                <w:szCs w:val="20"/>
                <w:lang w:val="en-GB"/>
              </w:rPr>
              <w:t xml:space="preserve"> impact your mood</w:t>
            </w:r>
          </w:p>
        </w:tc>
        <w:tc>
          <w:tcPr>
            <w:tcW w:w="1696" w:type="dxa"/>
            <w:shd w:val="clear" w:color="auto" w:fill="E7E7FF"/>
          </w:tcPr>
          <w:p w14:paraId="64B293C0" w14:textId="180B27A4" w:rsidR="00981739" w:rsidRPr="001E6DA1" w:rsidRDefault="00981739" w:rsidP="00981739">
            <w:pPr>
              <w:spacing w:before="0" w:after="160"/>
              <w:rPr>
                <w:color w:val="auto"/>
                <w:sz w:val="20"/>
                <w:szCs w:val="20"/>
              </w:rPr>
            </w:pPr>
            <w:r>
              <w:rPr>
                <w:rFonts w:ascii="Aptos" w:eastAsia="Aptos" w:hAnsi="Aptos" w:cs="Aptos"/>
                <w:color w:val="auto"/>
                <w:sz w:val="20"/>
                <w:szCs w:val="20"/>
                <w:lang w:val="en-GB"/>
              </w:rPr>
              <w:t>Track mood weekly for next two weeks</w:t>
            </w:r>
          </w:p>
        </w:tc>
      </w:tr>
    </w:tbl>
    <w:p w14:paraId="5CBC0130" w14:textId="77777777" w:rsidR="003A128A" w:rsidRDefault="003A128A" w:rsidP="003A128A">
      <w:pPr>
        <w:spacing w:before="0" w:after="160"/>
        <w:rPr>
          <w:i/>
          <w:iCs/>
          <w:color w:val="000000" w:themeColor="text1"/>
        </w:rPr>
      </w:pPr>
      <w:r w:rsidRPr="4FE7D0AD">
        <w:rPr>
          <w:i/>
          <w:iCs/>
          <w:color w:val="000000" w:themeColor="text1"/>
        </w:rPr>
        <w:t>“These are just ideas—what do you think? Are there any other goals you’d like to set?”</w:t>
      </w:r>
    </w:p>
    <w:p w14:paraId="50DE55D0" w14:textId="72DC9753" w:rsidR="00281201" w:rsidRPr="00EF5440" w:rsidRDefault="00281201" w:rsidP="003E3E52">
      <w:pPr>
        <w:spacing w:before="0" w:after="0"/>
        <w:jc w:val="both"/>
        <w:rPr>
          <w:color w:val="000000" w:themeColor="text1"/>
        </w:rPr>
      </w:pPr>
      <w:r w:rsidRPr="00EF5440">
        <w:rPr>
          <w:b/>
          <w:bCs/>
          <w:color w:val="000000" w:themeColor="text1"/>
        </w:rPr>
        <w:t>Checking Goal Confidence (Achievable)</w:t>
      </w:r>
      <w:r w:rsidRPr="00EF5440">
        <w:rPr>
          <w:color w:val="000000" w:themeColor="text1"/>
        </w:rPr>
        <w:t xml:space="preserve">: IF the </w:t>
      </w:r>
      <w:r w:rsidR="00DB047B">
        <w:rPr>
          <w:color w:val="000000" w:themeColor="text1"/>
        </w:rPr>
        <w:t>Participant</w:t>
      </w:r>
      <w:r w:rsidRPr="00EF5440">
        <w:rPr>
          <w:color w:val="000000" w:themeColor="text1"/>
        </w:rPr>
        <w:t xml:space="preserve"> is struggling with motivation, ask</w:t>
      </w:r>
      <w:r w:rsidR="00852D7F">
        <w:rPr>
          <w:color w:val="000000" w:themeColor="text1"/>
        </w:rPr>
        <w:t>:</w:t>
      </w:r>
    </w:p>
    <w:p w14:paraId="7C8EED97" w14:textId="77777777" w:rsidR="00281201" w:rsidRPr="00EF5440" w:rsidRDefault="00281201" w:rsidP="003E3E52">
      <w:pPr>
        <w:spacing w:before="0" w:after="0"/>
        <w:rPr>
          <w:color w:val="000000" w:themeColor="text1"/>
        </w:rPr>
      </w:pPr>
      <w:r w:rsidRPr="00EF5440">
        <w:rPr>
          <w:color w:val="000000" w:themeColor="text1"/>
        </w:rPr>
        <w:t>"On a scale of 1-10, how confident do you feel about achieving this in the next two weeks?"</w:t>
      </w:r>
    </w:p>
    <w:p w14:paraId="123DC2AD" w14:textId="77777777" w:rsidR="00281201" w:rsidRPr="00EF5440" w:rsidRDefault="00281201" w:rsidP="003E3E52">
      <w:pPr>
        <w:spacing w:before="0" w:after="0"/>
        <w:rPr>
          <w:color w:val="000000" w:themeColor="text1"/>
        </w:rPr>
      </w:pPr>
      <w:r w:rsidRPr="00EF5440">
        <w:rPr>
          <w:color w:val="000000" w:themeColor="text1"/>
        </w:rPr>
        <w:t>1 = Not at all confident</w:t>
      </w:r>
    </w:p>
    <w:p w14:paraId="66623465" w14:textId="77777777" w:rsidR="00281201" w:rsidRPr="00EF5440" w:rsidRDefault="00281201" w:rsidP="003E3E52">
      <w:pPr>
        <w:spacing w:before="0" w:after="0"/>
        <w:rPr>
          <w:color w:val="000000" w:themeColor="text1"/>
        </w:rPr>
      </w:pPr>
      <w:r w:rsidRPr="00EF5440">
        <w:rPr>
          <w:color w:val="000000" w:themeColor="text1"/>
        </w:rPr>
        <w:t>10 = Extremely confident</w:t>
      </w:r>
    </w:p>
    <w:p w14:paraId="3386783D" w14:textId="19E7BD80" w:rsidR="003A128A" w:rsidRPr="0075726C" w:rsidRDefault="003A128A" w:rsidP="008F240D">
      <w:pPr>
        <w:pStyle w:val="Heading2"/>
        <w:numPr>
          <w:ilvl w:val="1"/>
          <w:numId w:val="80"/>
        </w:numPr>
        <w:spacing w:before="0" w:after="0" w:line="240" w:lineRule="auto"/>
        <w:rPr>
          <w:rStyle w:val="eop"/>
          <w:rFonts w:asciiTheme="minorHAnsi" w:hAnsiTheme="minorHAnsi" w:cs="Calibri"/>
          <w:b/>
          <w:bCs/>
          <w:color w:val="D17406"/>
          <w:u w:val="single"/>
        </w:rPr>
      </w:pPr>
      <w:bookmarkStart w:id="213" w:name="_Toc181011395"/>
      <w:bookmarkStart w:id="214" w:name="_Toc213939681"/>
      <w:r w:rsidRPr="0075726C">
        <w:rPr>
          <w:rFonts w:asciiTheme="minorHAnsi" w:hAnsiTheme="minorHAnsi"/>
          <w:b/>
          <w:bCs/>
          <w:color w:val="D17406"/>
          <w:u w:val="single"/>
        </w:rPr>
        <w:t>Closing and Next Steps (5 minutes)</w:t>
      </w:r>
      <w:bookmarkEnd w:id="213"/>
      <w:bookmarkEnd w:id="214"/>
    </w:p>
    <w:p w14:paraId="221347AB" w14:textId="3886F970" w:rsidR="00E0053B" w:rsidRPr="007652FC" w:rsidRDefault="00375C69" w:rsidP="00852D7F">
      <w:pPr>
        <w:spacing w:before="0" w:after="240" w:line="240" w:lineRule="auto"/>
        <w:rPr>
          <w:b/>
          <w:bCs/>
          <w:color w:val="FF0000"/>
          <w:sz w:val="28"/>
          <w:szCs w:val="28"/>
          <w:u w:val="single"/>
        </w:rPr>
      </w:pPr>
      <w:r w:rsidRPr="0032525F">
        <w:rPr>
          <w:noProof/>
          <w:color w:val="FFEECD"/>
          <w14:ligatures w14:val="standardContextual"/>
        </w:rPr>
        <mc:AlternateContent>
          <mc:Choice Requires="wps">
            <w:drawing>
              <wp:anchor distT="0" distB="0" distL="114300" distR="114300" simplePos="0" relativeHeight="251658531" behindDoc="0" locked="0" layoutInCell="1" allowOverlap="1" wp14:anchorId="2BFA9826" wp14:editId="42478066">
                <wp:simplePos x="0" y="0"/>
                <wp:positionH relativeFrom="margin">
                  <wp:posOffset>47164</wp:posOffset>
                </wp:positionH>
                <wp:positionV relativeFrom="paragraph">
                  <wp:posOffset>464973</wp:posOffset>
                </wp:positionV>
                <wp:extent cx="6347329" cy="1629103"/>
                <wp:effectExtent l="0" t="0" r="15875" b="28575"/>
                <wp:wrapNone/>
                <wp:docPr id="532173009" name="Rectangle 1"/>
                <wp:cNvGraphicFramePr/>
                <a:graphic xmlns:a="http://schemas.openxmlformats.org/drawingml/2006/main">
                  <a:graphicData uri="http://schemas.microsoft.com/office/word/2010/wordprocessingShape">
                    <wps:wsp>
                      <wps:cNvSpPr/>
                      <wps:spPr>
                        <a:xfrm>
                          <a:off x="0" y="0"/>
                          <a:ext cx="6347329" cy="1629103"/>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CD0F50E">
              <v:rect id="Rectangle 1" style="position:absolute;margin-left:3.7pt;margin-top:36.6pt;width:499.8pt;height:128.3pt;z-index:25165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740D8C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">
                <v:stroke dashstyle="dash"/>
                <w10:wrap anchorx="margin"/>
              </v:rect>
            </w:pict>
          </mc:Fallback>
        </mc:AlternateContent>
      </w:r>
      <w:r w:rsidR="003A128A" w:rsidRPr="007C589B">
        <w:rPr>
          <w:rFonts w:ascii="Segoe UI Emoji" w:hAnsi="Segoe UI Emoji" w:cs="Segoe UI Emoji"/>
          <w:color w:val="auto"/>
          <w:sz w:val="32"/>
          <w:szCs w:val="32"/>
        </w:rPr>
        <w:t>🔑</w:t>
      </w:r>
      <w:r w:rsidR="003A128A">
        <w:rPr>
          <w:rFonts w:ascii="Segoe UI Emoji" w:hAnsi="Segoe UI Emoji" w:cs="Segoe UI Emoji"/>
        </w:rPr>
        <w:t xml:space="preserve"> </w:t>
      </w:r>
      <w:r w:rsidR="007652FC">
        <w:rPr>
          <w:rFonts w:ascii="Segoe UI Emoji" w:hAnsi="Segoe UI Emoji" w:cs="Segoe UI Emoji"/>
        </w:rPr>
        <w:t>R</w:t>
      </w:r>
      <w:r w:rsidR="003A128A">
        <w:rPr>
          <w:color w:val="000000" w:themeColor="text1"/>
        </w:rPr>
        <w:t xml:space="preserve">ecap the key points and schedule </w:t>
      </w:r>
      <w:r w:rsidR="003A128A" w:rsidRPr="00B52CA0">
        <w:rPr>
          <w:color w:val="000000" w:themeColor="text1"/>
        </w:rPr>
        <w:t>the next session for two weeks</w:t>
      </w:r>
      <w:r w:rsidR="003A128A">
        <w:rPr>
          <w:color w:val="000000" w:themeColor="text1"/>
        </w:rPr>
        <w:t xml:space="preserve">’ time. </w:t>
      </w:r>
      <w:r w:rsidR="003A128A" w:rsidRPr="0021426C">
        <w:rPr>
          <w:b/>
          <w:bCs/>
          <w:i/>
          <w:iCs/>
          <w:color w:val="000000" w:themeColor="text1"/>
        </w:rPr>
        <w:t xml:space="preserve">Be flexible if </w:t>
      </w:r>
      <w:r w:rsidR="00E05DB6">
        <w:rPr>
          <w:b/>
          <w:bCs/>
          <w:i/>
          <w:iCs/>
          <w:color w:val="000000" w:themeColor="text1"/>
        </w:rPr>
        <w:t xml:space="preserve">the </w:t>
      </w:r>
      <w:r w:rsidR="00DB047B">
        <w:rPr>
          <w:b/>
          <w:bCs/>
          <w:i/>
          <w:iCs/>
          <w:color w:val="000000" w:themeColor="text1"/>
        </w:rPr>
        <w:t>Participant</w:t>
      </w:r>
      <w:r w:rsidR="003A128A" w:rsidRPr="0021426C">
        <w:rPr>
          <w:b/>
          <w:bCs/>
          <w:i/>
          <w:iCs/>
          <w:color w:val="000000" w:themeColor="text1"/>
        </w:rPr>
        <w:t xml:space="preserve"> needs weekly support</w:t>
      </w:r>
      <w:r w:rsidR="003A128A">
        <w:rPr>
          <w:b/>
          <w:bCs/>
          <w:i/>
          <w:iCs/>
          <w:color w:val="000000" w:themeColor="text1"/>
        </w:rPr>
        <w:t xml:space="preserve">. </w:t>
      </w:r>
      <w:r w:rsidR="003A128A">
        <w:rPr>
          <w:color w:val="000000" w:themeColor="text1"/>
        </w:rPr>
        <w:t xml:space="preserve">Remind them </w:t>
      </w:r>
      <w:r w:rsidR="003A128A" w:rsidRPr="00B52CA0">
        <w:rPr>
          <w:color w:val="000000" w:themeColor="text1"/>
        </w:rPr>
        <w:t>they can reach out via the app if needed</w:t>
      </w:r>
      <w:r w:rsidR="003A128A">
        <w:rPr>
          <w:color w:val="000000" w:themeColor="text1"/>
        </w:rPr>
        <w:t>.</w:t>
      </w:r>
      <w:r w:rsidR="003A128A">
        <w:rPr>
          <w:rStyle w:val="eop"/>
          <w:rFonts w:cs="Calibri"/>
          <w:sz w:val="22"/>
          <w:szCs w:val="22"/>
        </w:rPr>
        <w:tab/>
      </w:r>
      <w:bookmarkStart w:id="215" w:name="_Toc536763472"/>
      <w:r w:rsidR="00E0053B" w:rsidRPr="007652FC">
        <w:rPr>
          <w:b/>
          <w:bCs/>
          <w:color w:val="FF0000"/>
          <w:sz w:val="28"/>
          <w:szCs w:val="28"/>
          <w:u w:val="single"/>
        </w:rPr>
        <w:t xml:space="preserve">COACH ACTION: Record Information from Session in </w:t>
      </w:r>
      <w:proofErr w:type="spellStart"/>
      <w:r w:rsidR="00E0053B" w:rsidRPr="007652FC">
        <w:rPr>
          <w:b/>
          <w:bCs/>
          <w:color w:val="FF0000"/>
          <w:sz w:val="28"/>
          <w:szCs w:val="28"/>
          <w:u w:val="single"/>
        </w:rPr>
        <w:t>SealedEnvelope</w:t>
      </w:r>
      <w:proofErr w:type="spellEnd"/>
    </w:p>
    <w:p w14:paraId="58B130A7" w14:textId="5C42D4C3" w:rsidR="00E0053B" w:rsidRPr="00120F7D" w:rsidRDefault="00852D7F" w:rsidP="00E0053B">
      <w:pPr>
        <w:contextualSpacing/>
      </w:pPr>
      <w:r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500" behindDoc="1" locked="0" layoutInCell="1" allowOverlap="1" wp14:anchorId="6E013A69" wp14:editId="6DB485EB">
                <wp:simplePos x="0" y="0"/>
                <wp:positionH relativeFrom="column">
                  <wp:posOffset>1891030</wp:posOffset>
                </wp:positionH>
                <wp:positionV relativeFrom="paragraph">
                  <wp:posOffset>564515</wp:posOffset>
                </wp:positionV>
                <wp:extent cx="2722549" cy="650046"/>
                <wp:effectExtent l="12700" t="12700" r="20955" b="23495"/>
                <wp:wrapNone/>
                <wp:docPr id="1543354869"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355313C">
              <v:rect id="Rectangle 1" style="position:absolute;margin-left:148.9pt;margin-top:44.45pt;width:214.35pt;height:51.2pt;z-index:-2516579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3015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"/>
            </w:pict>
          </mc:Fallback>
        </mc:AlternateContent>
      </w:r>
      <w:r w:rsidR="00375C69" w:rsidRPr="007652FC">
        <w:rPr>
          <w:rStyle w:val="normaltextrun"/>
          <w:b/>
          <w:bCs/>
          <w:noProof/>
          <w:color w:val="FF0000"/>
          <w:sz w:val="28"/>
          <w:szCs w:val="28"/>
        </w:rPr>
        <w:drawing>
          <wp:anchor distT="0" distB="0" distL="114300" distR="114300" simplePos="0" relativeHeight="251658501" behindDoc="1" locked="0" layoutInCell="1" allowOverlap="1" wp14:anchorId="429D3C49" wp14:editId="13B1AD99">
            <wp:simplePos x="0" y="0"/>
            <wp:positionH relativeFrom="margin">
              <wp:posOffset>91440</wp:posOffset>
            </wp:positionH>
            <wp:positionV relativeFrom="paragraph">
              <wp:posOffset>76200</wp:posOffset>
            </wp:positionV>
            <wp:extent cx="596265" cy="424180"/>
            <wp:effectExtent l="0" t="0" r="0" b="0"/>
            <wp:wrapTight wrapText="bothSides">
              <wp:wrapPolygon edited="0">
                <wp:start x="0" y="0"/>
                <wp:lineTo x="0" y="12611"/>
                <wp:lineTo x="14492" y="16491"/>
                <wp:lineTo x="16562" y="20371"/>
                <wp:lineTo x="17252" y="20371"/>
                <wp:lineTo x="20703" y="20371"/>
                <wp:lineTo x="20703" y="0"/>
                <wp:lineTo x="0" y="0"/>
              </wp:wrapPolygon>
            </wp:wrapTight>
            <wp:docPr id="1444535199"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053B" w:rsidRPr="00120F7D">
        <w:rPr>
          <w:color w:val="000000" w:themeColor="text1"/>
        </w:rPr>
        <w:t xml:space="preserve">During or after the session, you will need to enter </w:t>
      </w:r>
      <w:r w:rsidR="00E0053B" w:rsidRPr="00120F7D">
        <w:rPr>
          <w:b/>
          <w:bCs/>
          <w:color w:val="000000" w:themeColor="text1"/>
        </w:rPr>
        <w:t xml:space="preserve">valuable data about the </w:t>
      </w:r>
      <w:r w:rsidR="00E0053B">
        <w:rPr>
          <w:b/>
          <w:bCs/>
          <w:color w:val="000000" w:themeColor="text1"/>
        </w:rPr>
        <w:t>Coach</w:t>
      </w:r>
      <w:r w:rsidR="00E0053B" w:rsidRPr="00120F7D">
        <w:rPr>
          <w:b/>
          <w:bCs/>
          <w:color w:val="000000" w:themeColor="text1"/>
        </w:rPr>
        <w:t xml:space="preserve">ing session with the </w:t>
      </w:r>
      <w:r w:rsidR="00E0053B">
        <w:rPr>
          <w:b/>
          <w:bCs/>
          <w:color w:val="000000" w:themeColor="text1"/>
        </w:rPr>
        <w:t>Participant</w:t>
      </w:r>
      <w:r w:rsidR="00E0053B" w:rsidRPr="00120F7D">
        <w:rPr>
          <w:color w:val="000000" w:themeColor="text1"/>
        </w:rPr>
        <w:t>, such as goals, any challenges, time and date of the session, etc.</w:t>
      </w:r>
    </w:p>
    <w:p w14:paraId="20A46617" w14:textId="59D94646" w:rsidR="00E0053B" w:rsidRDefault="00E0053B" w:rsidP="00E0053B">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5DED37A7" w14:textId="77777777" w:rsidR="00E0053B" w:rsidRDefault="00E0053B" w:rsidP="00E0053B">
      <w:pPr>
        <w:spacing w:before="0" w:after="0"/>
        <w:jc w:val="center"/>
        <w:rPr>
          <w:b/>
          <w:bCs/>
        </w:rPr>
      </w:pPr>
      <w:hyperlink r:id="rId192" w:history="1">
        <w:r w:rsidRPr="001E2A2C">
          <w:rPr>
            <w:rStyle w:val="Hyperlink"/>
            <w:b/>
            <w:bCs/>
          </w:rPr>
          <w:t>SealedEnvelope.com/access</w:t>
        </w:r>
      </w:hyperlink>
    </w:p>
    <w:p w14:paraId="707CDD74" w14:textId="77777777" w:rsidR="00E0053B" w:rsidRPr="00545DE7" w:rsidRDefault="00E0053B" w:rsidP="00E0053B">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0148988A" w14:textId="77777777" w:rsidR="00E0053B" w:rsidRPr="00120F7D" w:rsidRDefault="00E0053B" w:rsidP="00E0053B">
      <w:pPr>
        <w:spacing w:before="0" w:after="0"/>
        <w:rPr>
          <w:i/>
          <w:iCs/>
          <w:color w:val="000000" w:themeColor="text1"/>
          <w:sz w:val="18"/>
          <w:szCs w:val="18"/>
        </w:rPr>
      </w:pPr>
    </w:p>
    <w:bookmarkStart w:id="216" w:name="_Toc213939682"/>
    <w:p w14:paraId="2BAE6E11" w14:textId="798AE49D" w:rsidR="003A128A" w:rsidRPr="00E65399" w:rsidRDefault="003E3E52" w:rsidP="00E65399">
      <w:pPr>
        <w:pStyle w:val="Heading1"/>
        <w:rPr>
          <w:b/>
          <w:bCs/>
          <w:color w:val="0B769F" w:themeColor="accent4" w:themeShade="BF"/>
          <w:sz w:val="32"/>
          <w:szCs w:val="32"/>
        </w:rPr>
      </w:pPr>
      <w:r w:rsidRPr="00AE06E6">
        <w:rPr>
          <w:rFonts w:asciiTheme="minorHAnsi" w:hAnsiTheme="minorHAnsi"/>
          <w:b/>
          <w:bCs/>
          <w:noProof/>
          <w:color w:val="D17406"/>
          <w:u w:val="single"/>
        </w:rPr>
        <w:lastRenderedPageBreak/>
        <mc:AlternateContent>
          <mc:Choice Requires="wps">
            <w:drawing>
              <wp:anchor distT="0" distB="0" distL="114300" distR="114300" simplePos="0" relativeHeight="251658431" behindDoc="0" locked="0" layoutInCell="1" allowOverlap="1" wp14:anchorId="0CA5438D" wp14:editId="09F7FDA3">
                <wp:simplePos x="0" y="0"/>
                <wp:positionH relativeFrom="margin">
                  <wp:align>left</wp:align>
                </wp:positionH>
                <wp:positionV relativeFrom="paragraph">
                  <wp:posOffset>355542</wp:posOffset>
                </wp:positionV>
                <wp:extent cx="5924550" cy="7620"/>
                <wp:effectExtent l="19050" t="19050" r="19050" b="30480"/>
                <wp:wrapNone/>
                <wp:docPr id="1614841431"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84C3515">
              <v:line id="Straight Connector 1" style="position:absolute;z-index:25165843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28pt" to="466.5pt,28.6pt" w14:anchorId="554055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">
                <v:stroke joinstyle="miter"/>
                <w10:wrap anchorx="margin"/>
              </v:line>
            </w:pict>
          </mc:Fallback>
        </mc:AlternateContent>
      </w:r>
      <w:r w:rsidR="003A128A" w:rsidRPr="00E65399">
        <w:rPr>
          <w:b/>
          <w:bCs/>
          <w:color w:val="0B769F" w:themeColor="accent4" w:themeShade="BF"/>
        </w:rPr>
        <w:t>Better Mood</w:t>
      </w:r>
      <w:bookmarkEnd w:id="215"/>
      <w:r w:rsidR="003A128A" w:rsidRPr="00E65399">
        <w:rPr>
          <w:b/>
          <w:bCs/>
          <w:color w:val="0B769F" w:themeColor="accent4" w:themeShade="BF"/>
        </w:rPr>
        <w:t xml:space="preserve">: Session 2 &amp; 3 – Progress Check </w:t>
      </w:r>
      <w:r w:rsidR="003A128A" w:rsidRPr="00E65399">
        <w:rPr>
          <w:b/>
          <w:bCs/>
          <w:color w:val="0B769F" w:themeColor="accent4" w:themeShade="BF"/>
          <w:sz w:val="32"/>
          <w:szCs w:val="32"/>
        </w:rPr>
        <w:t>(~30 minutes)</w:t>
      </w:r>
      <w:bookmarkEnd w:id="216"/>
    </w:p>
    <w:p w14:paraId="5DC1471C" w14:textId="4748A805" w:rsidR="003A128A" w:rsidRPr="00AE06E6" w:rsidRDefault="003A128A" w:rsidP="007652FC">
      <w:pPr>
        <w:pStyle w:val="Heading2"/>
        <w:numPr>
          <w:ilvl w:val="1"/>
          <w:numId w:val="79"/>
        </w:numPr>
        <w:spacing w:before="0" w:line="240" w:lineRule="auto"/>
        <w:rPr>
          <w:rFonts w:asciiTheme="minorHAnsi" w:hAnsiTheme="minorHAnsi"/>
          <w:b/>
          <w:bCs/>
          <w:color w:val="D17406"/>
          <w:u w:val="single"/>
        </w:rPr>
      </w:pPr>
      <w:bookmarkStart w:id="217" w:name="_Toc181011397"/>
      <w:bookmarkStart w:id="218" w:name="_Toc213939683"/>
      <w:r w:rsidRPr="00791B6F">
        <w:rPr>
          <w:rFonts w:asciiTheme="minorHAnsi" w:hAnsiTheme="minorHAnsi"/>
          <w:b/>
          <w:bCs/>
          <w:color w:val="D17406"/>
          <w:u w:val="single"/>
        </w:rPr>
        <w:t xml:space="preserve">Review the </w:t>
      </w:r>
      <w:r w:rsidR="00DB047B">
        <w:rPr>
          <w:rFonts w:asciiTheme="minorHAnsi" w:hAnsiTheme="minorHAnsi"/>
          <w:b/>
          <w:bCs/>
          <w:color w:val="D17406"/>
          <w:u w:val="single"/>
        </w:rPr>
        <w:t>Participant</w:t>
      </w:r>
      <w:r w:rsidRPr="00791B6F">
        <w:rPr>
          <w:rFonts w:asciiTheme="minorHAnsi" w:hAnsiTheme="minorHAnsi"/>
          <w:b/>
          <w:bCs/>
          <w:color w:val="D17406"/>
          <w:u w:val="single"/>
        </w:rPr>
        <w:t>’s Progress</w:t>
      </w:r>
      <w:bookmarkEnd w:id="217"/>
      <w:r w:rsidR="0032525F">
        <w:rPr>
          <w:rFonts w:asciiTheme="minorHAnsi" w:hAnsiTheme="minorHAnsi"/>
          <w:b/>
          <w:bCs/>
          <w:color w:val="D17406"/>
          <w:u w:val="single"/>
        </w:rPr>
        <w:t>:</w:t>
      </w:r>
      <w:bookmarkEnd w:id="218"/>
    </w:p>
    <w:p w14:paraId="5AD1DB35" w14:textId="77777777" w:rsidR="003A128A" w:rsidRPr="00B72CCD" w:rsidRDefault="003A128A" w:rsidP="003A128A">
      <w:pPr>
        <w:pStyle w:val="ListParagraph"/>
        <w:numPr>
          <w:ilvl w:val="0"/>
          <w:numId w:val="26"/>
        </w:numPr>
        <w:rPr>
          <w:color w:val="000000" w:themeColor="text1"/>
        </w:rPr>
      </w:pPr>
      <w:r w:rsidRPr="00B72CCD">
        <w:rPr>
          <w:rFonts w:ascii="Segoe UI Emoji" w:hAnsi="Segoe UI Emoji" w:cs="Segoe UI Emoji"/>
          <w:color w:val="auto"/>
          <w:sz w:val="32"/>
          <w:szCs w:val="32"/>
        </w:rPr>
        <w:t>🎯</w:t>
      </w:r>
      <w:r w:rsidRPr="00B72CCD">
        <w:rPr>
          <w:b/>
          <w:bCs/>
        </w:rPr>
        <w:t xml:space="preserve"> </w:t>
      </w:r>
      <w:r w:rsidRPr="00B72CCD">
        <w:rPr>
          <w:b/>
          <w:bCs/>
          <w:color w:val="000000" w:themeColor="text1"/>
        </w:rPr>
        <w:t>Goal Review:</w:t>
      </w:r>
      <w:r w:rsidRPr="00B72CCD">
        <w:rPr>
          <w:color w:val="000000" w:themeColor="text1"/>
        </w:rPr>
        <w:t xml:space="preserve"> Reflect on the goals from Session 1, highlighting successes, discuss obstacles, and adjust goals if needed.</w:t>
      </w:r>
    </w:p>
    <w:p w14:paraId="3FD35885" w14:textId="77777777" w:rsidR="003A128A" w:rsidRPr="00B72CCD" w:rsidRDefault="003A128A" w:rsidP="003A128A">
      <w:pPr>
        <w:pStyle w:val="ListParagraph"/>
        <w:numPr>
          <w:ilvl w:val="0"/>
          <w:numId w:val="26"/>
        </w:numPr>
        <w:rPr>
          <w:color w:val="000000" w:themeColor="text1"/>
        </w:rPr>
      </w:pPr>
      <w:r w:rsidRPr="00B72CCD">
        <w:rPr>
          <w:rFonts w:ascii="Segoe UI Emoji" w:hAnsi="Segoe UI Emoji" w:cs="Segoe UI Emoji"/>
          <w:color w:val="auto"/>
          <w:sz w:val="32"/>
          <w:szCs w:val="32"/>
        </w:rPr>
        <w:t>📱</w:t>
      </w:r>
      <w:r w:rsidRPr="00B72CCD">
        <w:rPr>
          <w:b/>
          <w:bCs/>
        </w:rPr>
        <w:t xml:space="preserve"> </w:t>
      </w:r>
      <w:r w:rsidRPr="00B72CCD">
        <w:rPr>
          <w:b/>
          <w:bCs/>
          <w:color w:val="000000" w:themeColor="text1"/>
        </w:rPr>
        <w:t>App Usage:</w:t>
      </w:r>
      <w:r w:rsidRPr="00B72CCD">
        <w:rPr>
          <w:color w:val="000000" w:themeColor="text1"/>
        </w:rPr>
        <w:t xml:space="preserve"> Review app engagement, including watching videos.</w:t>
      </w:r>
    </w:p>
    <w:p w14:paraId="29F7BF1C" w14:textId="77777777" w:rsidR="003A128A" w:rsidRDefault="003A128A" w:rsidP="003A128A">
      <w:pPr>
        <w:pStyle w:val="ListParagraph"/>
        <w:numPr>
          <w:ilvl w:val="1"/>
          <w:numId w:val="26"/>
        </w:numPr>
        <w:ind w:left="1440"/>
      </w:pPr>
      <w:r w:rsidRPr="00B72CCD">
        <w:rPr>
          <w:b/>
          <w:bCs/>
          <w:color w:val="000000" w:themeColor="text1"/>
        </w:rPr>
        <w:t>Praise</w:t>
      </w:r>
      <w:r w:rsidRPr="00B72CCD">
        <w:rPr>
          <w:color w:val="000000" w:themeColor="text1"/>
        </w:rPr>
        <w:t xml:space="preserve"> any engagement and offer help if they faced challenges using the app</w:t>
      </w:r>
      <w:r w:rsidRPr="00A32704">
        <w:t>.</w:t>
      </w:r>
    </w:p>
    <w:p w14:paraId="206B5204" w14:textId="0F4C6853" w:rsidR="003A128A" w:rsidRPr="00791B6F" w:rsidRDefault="003A128A" w:rsidP="007652FC">
      <w:pPr>
        <w:pStyle w:val="Heading2"/>
        <w:numPr>
          <w:ilvl w:val="1"/>
          <w:numId w:val="84"/>
        </w:numPr>
        <w:rPr>
          <w:rFonts w:asciiTheme="minorHAnsi" w:hAnsiTheme="minorHAnsi"/>
          <w:b/>
          <w:bCs/>
          <w:color w:val="D17406"/>
          <w:u w:val="single"/>
        </w:rPr>
      </w:pPr>
      <w:bookmarkStart w:id="219" w:name="_Toc181011398"/>
      <w:bookmarkStart w:id="220" w:name="_Toc213939684"/>
      <w:r w:rsidRPr="00791B6F">
        <w:rPr>
          <w:rFonts w:asciiTheme="minorHAnsi" w:hAnsiTheme="minorHAnsi"/>
          <w:b/>
          <w:bCs/>
          <w:color w:val="D17406"/>
          <w:u w:val="single"/>
        </w:rPr>
        <w:t>Problem-Solving:</w:t>
      </w:r>
      <w:bookmarkEnd w:id="219"/>
      <w:bookmarkEnd w:id="220"/>
    </w:p>
    <w:p w14:paraId="503629CF" w14:textId="77777777" w:rsidR="003A128A" w:rsidRPr="00B72CCD" w:rsidRDefault="003A128A" w:rsidP="003A128A">
      <w:pPr>
        <w:pStyle w:val="ListParagraph"/>
        <w:numPr>
          <w:ilvl w:val="0"/>
          <w:numId w:val="48"/>
        </w:numPr>
        <w:rPr>
          <w:color w:val="000000" w:themeColor="text1"/>
        </w:rPr>
      </w:pPr>
      <w:r w:rsidRPr="00B72CCD">
        <w:rPr>
          <w:rFonts w:ascii="Segoe UI Emoji" w:hAnsi="Segoe UI Emoji" w:cs="Segoe UI Emoji"/>
          <w:color w:val="auto"/>
          <w:sz w:val="32"/>
          <w:szCs w:val="32"/>
        </w:rPr>
        <w:t>💡</w:t>
      </w:r>
      <w:r w:rsidRPr="00B72CCD">
        <w:rPr>
          <w:rFonts w:cs="Segoe UI Emoji"/>
          <w:color w:val="auto"/>
          <w:sz w:val="32"/>
          <w:szCs w:val="32"/>
        </w:rPr>
        <w:t xml:space="preserve"> </w:t>
      </w:r>
      <w:r w:rsidRPr="00B72CCD">
        <w:rPr>
          <w:b/>
          <w:bCs/>
          <w:color w:val="000000" w:themeColor="text1"/>
        </w:rPr>
        <w:t xml:space="preserve">Address Issues: </w:t>
      </w:r>
      <w:r w:rsidRPr="00B72CCD">
        <w:rPr>
          <w:color w:val="000000" w:themeColor="text1"/>
        </w:rPr>
        <w:t>Ask about any challenges and offer solutions.</w:t>
      </w:r>
    </w:p>
    <w:p w14:paraId="48EED98B" w14:textId="77777777" w:rsidR="003A128A" w:rsidRPr="00B72CCD" w:rsidRDefault="003A128A" w:rsidP="003A128A">
      <w:pPr>
        <w:pStyle w:val="ListParagraph"/>
        <w:numPr>
          <w:ilvl w:val="1"/>
          <w:numId w:val="48"/>
        </w:numPr>
        <w:rPr>
          <w:color w:val="000000" w:themeColor="text1"/>
        </w:rPr>
      </w:pPr>
      <w:r w:rsidRPr="00B72CCD">
        <w:rPr>
          <w:rFonts w:cs="Segoe UI Emoji"/>
          <w:b/>
          <w:bCs/>
          <w:color w:val="000000" w:themeColor="text1"/>
        </w:rPr>
        <w:t>Example actions</w:t>
      </w:r>
      <w:r w:rsidRPr="00B72CCD">
        <w:rPr>
          <w:rFonts w:cs="Segoe UI Emoji"/>
          <w:color w:val="000000" w:themeColor="text1"/>
        </w:rPr>
        <w:t>:</w:t>
      </w:r>
      <w:r w:rsidRPr="00B72CCD">
        <w:rPr>
          <w:color w:val="000000" w:themeColor="text1"/>
        </w:rPr>
        <w:t xml:space="preserve"> </w:t>
      </w:r>
      <w:r>
        <w:rPr>
          <w:color w:val="000000" w:themeColor="text1"/>
        </w:rPr>
        <w:t>Discuss their mood,</w:t>
      </w:r>
      <w:r w:rsidRPr="00B72CCD">
        <w:rPr>
          <w:color w:val="000000" w:themeColor="text1"/>
        </w:rPr>
        <w:t xml:space="preserve"> assist with app navigation.</w:t>
      </w:r>
    </w:p>
    <w:p w14:paraId="0E1C8031" w14:textId="77777777" w:rsidR="003A128A" w:rsidRPr="00B72CCD" w:rsidRDefault="003A128A" w:rsidP="003A128A">
      <w:pPr>
        <w:pStyle w:val="ListParagraph"/>
        <w:numPr>
          <w:ilvl w:val="1"/>
          <w:numId w:val="48"/>
        </w:numPr>
        <w:rPr>
          <w:b/>
          <w:bCs/>
          <w:color w:val="000000" w:themeColor="text1"/>
        </w:rPr>
      </w:pPr>
      <w:r w:rsidRPr="00B72CCD">
        <w:rPr>
          <w:b/>
          <w:bCs/>
          <w:i/>
          <w:iCs/>
          <w:color w:val="000000" w:themeColor="text1"/>
        </w:rPr>
        <w:t xml:space="preserve">Reassurance: </w:t>
      </w:r>
      <w:r w:rsidRPr="00B72CCD">
        <w:rPr>
          <w:i/>
          <w:iCs/>
          <w:color w:val="000000" w:themeColor="text1"/>
        </w:rPr>
        <w:t>Emphasise that challenges are part of the process and can be managed.</w:t>
      </w:r>
    </w:p>
    <w:p w14:paraId="766E9158" w14:textId="77777777" w:rsidR="003A128A" w:rsidRPr="00791B6F" w:rsidRDefault="003A128A" w:rsidP="00252768">
      <w:pPr>
        <w:pStyle w:val="Heading2"/>
        <w:ind w:left="142" w:hanging="142"/>
        <w:rPr>
          <w:rFonts w:asciiTheme="minorHAnsi" w:hAnsiTheme="minorHAnsi"/>
          <w:b/>
          <w:bCs/>
          <w:color w:val="D17406"/>
          <w:u w:val="single"/>
        </w:rPr>
      </w:pPr>
      <w:bookmarkStart w:id="221" w:name="_Toc181011399"/>
      <w:bookmarkStart w:id="222" w:name="_Toc213939685"/>
      <w:r>
        <w:rPr>
          <w:rFonts w:asciiTheme="minorHAnsi" w:hAnsiTheme="minorHAnsi"/>
          <w:b/>
          <w:bCs/>
          <w:color w:val="D17406"/>
          <w:u w:val="single"/>
        </w:rPr>
        <w:t xml:space="preserve">3. </w:t>
      </w:r>
      <w:r w:rsidRPr="00791B6F">
        <w:rPr>
          <w:rFonts w:asciiTheme="minorHAnsi" w:hAnsiTheme="minorHAnsi"/>
          <w:b/>
          <w:bCs/>
          <w:color w:val="D17406"/>
          <w:u w:val="single"/>
        </w:rPr>
        <w:t xml:space="preserve">Next </w:t>
      </w:r>
      <w:r>
        <w:rPr>
          <w:rFonts w:asciiTheme="minorHAnsi" w:hAnsiTheme="minorHAnsi"/>
          <w:b/>
          <w:bCs/>
          <w:color w:val="D17406"/>
          <w:u w:val="single"/>
        </w:rPr>
        <w:t>S</w:t>
      </w:r>
      <w:r w:rsidRPr="00791B6F">
        <w:rPr>
          <w:rFonts w:asciiTheme="minorHAnsi" w:hAnsiTheme="minorHAnsi"/>
          <w:b/>
          <w:bCs/>
          <w:color w:val="D17406"/>
          <w:u w:val="single"/>
        </w:rPr>
        <w:t>teps:</w:t>
      </w:r>
      <w:bookmarkEnd w:id="221"/>
      <w:bookmarkEnd w:id="222"/>
      <w:r w:rsidRPr="00DB60A2">
        <w:rPr>
          <w:noProof/>
          <w14:ligatures w14:val="standardContextual"/>
        </w:rPr>
        <w:t xml:space="preserve"> </w:t>
      </w:r>
    </w:p>
    <w:p w14:paraId="0ACAC9FE" w14:textId="77777777" w:rsidR="003A128A" w:rsidRPr="00DA652A" w:rsidRDefault="003A128A" w:rsidP="003A128A">
      <w:pPr>
        <w:pStyle w:val="ListParagraph"/>
        <w:numPr>
          <w:ilvl w:val="0"/>
          <w:numId w:val="48"/>
        </w:numPr>
        <w:rPr>
          <w:color w:val="000000" w:themeColor="text1"/>
        </w:rPr>
      </w:pPr>
      <w:r>
        <w:rPr>
          <w:noProof/>
        </w:rPr>
        <w:drawing>
          <wp:inline distT="0" distB="0" distL="0" distR="0" wp14:anchorId="6C585EB6" wp14:editId="15365026">
            <wp:extent cx="171452" cy="171452"/>
            <wp:effectExtent l="0" t="0" r="0" b="0"/>
            <wp:docPr id="1828617657" name="Picture 182861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71452" cy="171452"/>
                    </a:xfrm>
                    <a:prstGeom prst="rect">
                      <a:avLst/>
                    </a:prstGeom>
                  </pic:spPr>
                </pic:pic>
              </a:graphicData>
            </a:graphic>
          </wp:inline>
        </w:drawing>
      </w:r>
      <w:r w:rsidRPr="154C47F1">
        <w:rPr>
          <w:rFonts w:cs="Segoe UI Emoji"/>
          <w:b/>
          <w:bCs/>
          <w:color w:val="auto"/>
        </w:rPr>
        <w:t xml:space="preserve"> Positive</w:t>
      </w:r>
      <w:r w:rsidRPr="154C47F1">
        <w:rPr>
          <w:rFonts w:cs="Segoe UI Emoji"/>
          <w:b/>
          <w:bCs/>
          <w:color w:val="000000" w:themeColor="text1"/>
        </w:rPr>
        <w:t xml:space="preserve"> Lifestyle Changes:</w:t>
      </w:r>
    </w:p>
    <w:p w14:paraId="20B3D3D7" w14:textId="1D2E74DA" w:rsidR="003A128A" w:rsidRPr="00406D2F" w:rsidRDefault="003A128A" w:rsidP="003A128A">
      <w:pPr>
        <w:pStyle w:val="ListParagraph"/>
        <w:numPr>
          <w:ilvl w:val="1"/>
          <w:numId w:val="48"/>
        </w:numPr>
        <w:rPr>
          <w:rFonts w:cs="Segoe UI Emoji"/>
          <w:color w:val="000000" w:themeColor="text1"/>
        </w:rPr>
      </w:pPr>
      <w:r w:rsidRPr="154C47F1">
        <w:rPr>
          <w:rFonts w:cs="Segoe UI Emoji"/>
          <w:color w:val="000000" w:themeColor="text1"/>
        </w:rPr>
        <w:t xml:space="preserve">Discuss any changes the </w:t>
      </w:r>
      <w:r w:rsidR="00DB047B">
        <w:rPr>
          <w:rFonts w:cs="Segoe UI Emoji"/>
          <w:color w:val="000000" w:themeColor="text1"/>
        </w:rPr>
        <w:t>Participant</w:t>
      </w:r>
      <w:r w:rsidRPr="154C47F1">
        <w:rPr>
          <w:rFonts w:cs="Segoe UI Emoji"/>
          <w:color w:val="000000" w:themeColor="text1"/>
        </w:rPr>
        <w:t xml:space="preserve"> has made based on the various behavioural activities completed over the course of the module, such as physical activity, self-compassion, reflection, and self-care.</w:t>
      </w:r>
    </w:p>
    <w:p w14:paraId="2DD2AC48" w14:textId="77777777" w:rsidR="003A128A" w:rsidRPr="00B72CCD" w:rsidRDefault="003A128A" w:rsidP="003A128A">
      <w:pPr>
        <w:pStyle w:val="ListParagraph"/>
        <w:numPr>
          <w:ilvl w:val="0"/>
          <w:numId w:val="48"/>
        </w:numPr>
        <w:rPr>
          <w:color w:val="auto"/>
        </w:rPr>
      </w:pPr>
      <w:r w:rsidRPr="00B72CCD">
        <w:rPr>
          <w:rFonts w:ascii="Segoe UI Emoji" w:hAnsi="Segoe UI Emoji" w:cs="Segoe UI Emoji"/>
          <w:color w:val="auto"/>
          <w:sz w:val="32"/>
          <w:szCs w:val="32"/>
        </w:rPr>
        <w:t>⏩</w:t>
      </w:r>
      <w:r w:rsidRPr="00B72CCD">
        <w:rPr>
          <w:rFonts w:cs="Segoe UI Emoji"/>
          <w:color w:val="auto"/>
        </w:rPr>
        <w:t xml:space="preserve"> After Session 3: </w:t>
      </w:r>
      <w:r w:rsidRPr="00B72CCD">
        <w:rPr>
          <w:b/>
          <w:bCs/>
          <w:color w:val="auto"/>
        </w:rPr>
        <w:t xml:space="preserve">Prepare for transition </w:t>
      </w:r>
      <w:r w:rsidRPr="00B72CCD">
        <w:rPr>
          <w:color w:val="auto"/>
        </w:rPr>
        <w:t>to the next risk factor.</w:t>
      </w:r>
    </w:p>
    <w:p w14:paraId="06282372" w14:textId="77777777" w:rsidR="003A128A" w:rsidRPr="00B72CCD" w:rsidRDefault="003A128A" w:rsidP="003A128A">
      <w:pPr>
        <w:pStyle w:val="ListParagraph"/>
        <w:numPr>
          <w:ilvl w:val="0"/>
          <w:numId w:val="49"/>
        </w:numPr>
        <w:rPr>
          <w:color w:val="000000" w:themeColor="text1"/>
        </w:rPr>
      </w:pPr>
      <w:r w:rsidRPr="00B72CCD">
        <w:rPr>
          <w:rFonts w:ascii="Segoe UI Emoji" w:hAnsi="Segoe UI Emoji" w:cs="Segoe UI Emoji"/>
          <w:color w:val="auto"/>
          <w:sz w:val="32"/>
          <w:szCs w:val="32"/>
        </w:rPr>
        <w:t>🎉</w:t>
      </w:r>
      <w:r w:rsidRPr="00B72CCD">
        <w:rPr>
          <w:b/>
          <w:bCs/>
        </w:rPr>
        <w:t xml:space="preserve"> </w:t>
      </w:r>
      <w:r w:rsidRPr="00B72CCD">
        <w:rPr>
          <w:b/>
          <w:bCs/>
          <w:color w:val="000000" w:themeColor="text1"/>
        </w:rPr>
        <w:t>Positive Reinforcement:</w:t>
      </w:r>
    </w:p>
    <w:p w14:paraId="6D18AC35" w14:textId="77777777" w:rsidR="0032525F" w:rsidRDefault="003A128A" w:rsidP="003A128A">
      <w:pPr>
        <w:pStyle w:val="ListParagraph"/>
        <w:numPr>
          <w:ilvl w:val="1"/>
          <w:numId w:val="49"/>
        </w:numPr>
        <w:rPr>
          <w:color w:val="000000" w:themeColor="text1"/>
        </w:rPr>
      </w:pPr>
      <w:r w:rsidRPr="00B72CCD">
        <w:rPr>
          <w:b/>
          <w:bCs/>
          <w:color w:val="000000" w:themeColor="text1"/>
        </w:rPr>
        <w:t xml:space="preserve">Celebrate achievements, </w:t>
      </w:r>
      <w:r w:rsidRPr="00B72CCD">
        <w:rPr>
          <w:color w:val="000000" w:themeColor="text1"/>
        </w:rPr>
        <w:t>even if small, and highlight how these changes impact blood pressure.</w:t>
      </w:r>
    </w:p>
    <w:p w14:paraId="08B89D85" w14:textId="0A294A6B" w:rsidR="003A128A" w:rsidRPr="0032525F" w:rsidRDefault="003A128A" w:rsidP="003A128A">
      <w:pPr>
        <w:pStyle w:val="ListParagraph"/>
        <w:numPr>
          <w:ilvl w:val="1"/>
          <w:numId w:val="49"/>
        </w:numPr>
        <w:rPr>
          <w:color w:val="000000" w:themeColor="text1"/>
        </w:rPr>
      </w:pPr>
      <w:r w:rsidRPr="0032525F">
        <w:rPr>
          <w:rFonts w:ascii="Segoe UI Emoji" w:hAnsi="Segoe UI Emoji" w:cs="Segoe UI Emoji"/>
          <w:color w:val="auto"/>
          <w:sz w:val="32"/>
          <w:szCs w:val="32"/>
        </w:rPr>
        <w:t>💡</w:t>
      </w:r>
      <w:r w:rsidRPr="0032525F">
        <w:rPr>
          <w:rFonts w:cs="Segoe UI Emoji"/>
        </w:rPr>
        <w:t xml:space="preserve"> </w:t>
      </w:r>
      <w:r w:rsidRPr="0032525F">
        <w:rPr>
          <w:b/>
          <w:bCs/>
          <w:color w:val="auto"/>
        </w:rPr>
        <w:t xml:space="preserve">Continued Monitoring: </w:t>
      </w:r>
      <w:r w:rsidRPr="0032525F">
        <w:rPr>
          <w:color w:val="auto"/>
        </w:rPr>
        <w:t xml:space="preserve">Emphasise that </w:t>
      </w:r>
      <w:r w:rsidR="00DB047B" w:rsidRPr="0032525F">
        <w:rPr>
          <w:color w:val="auto"/>
        </w:rPr>
        <w:t>Participant</w:t>
      </w:r>
      <w:r w:rsidRPr="0032525F">
        <w:rPr>
          <w:color w:val="auto"/>
        </w:rPr>
        <w:t xml:space="preserve">s can still </w:t>
      </w:r>
      <w:r w:rsidRPr="0032525F">
        <w:rPr>
          <w:b/>
          <w:bCs/>
          <w:color w:val="auto"/>
        </w:rPr>
        <w:t>monitor their mood</w:t>
      </w:r>
      <w:r w:rsidRPr="0032525F">
        <w:rPr>
          <w:color w:val="auto"/>
        </w:rPr>
        <w:t xml:space="preserve"> as they move on to the next area of focus.</w:t>
      </w:r>
    </w:p>
    <w:p w14:paraId="0568A2F2" w14:textId="7D657165" w:rsidR="0032525F" w:rsidRDefault="0032525F" w:rsidP="0032525F">
      <w:pPr>
        <w:rPr>
          <w:color w:val="000000" w:themeColor="text1"/>
        </w:rPr>
      </w:pPr>
    </w:p>
    <w:p w14:paraId="2DF5C899" w14:textId="3D1D1D28" w:rsidR="0032525F" w:rsidRPr="0032525F" w:rsidRDefault="00375C69" w:rsidP="0032525F">
      <w:pPr>
        <w:rPr>
          <w:color w:val="000000" w:themeColor="text1"/>
        </w:rPr>
      </w:pPr>
      <w:r w:rsidRPr="0032525F">
        <w:rPr>
          <w:noProof/>
          <w:color w:val="FFEECD"/>
          <w14:ligatures w14:val="standardContextual"/>
        </w:rPr>
        <mc:AlternateContent>
          <mc:Choice Requires="wps">
            <w:drawing>
              <wp:anchor distT="0" distB="0" distL="114300" distR="114300" simplePos="0" relativeHeight="251658532" behindDoc="0" locked="0" layoutInCell="1" allowOverlap="1" wp14:anchorId="5D83B228" wp14:editId="47EA1D37">
                <wp:simplePos x="0" y="0"/>
                <wp:positionH relativeFrom="margin">
                  <wp:posOffset>-110489</wp:posOffset>
                </wp:positionH>
                <wp:positionV relativeFrom="paragraph">
                  <wp:posOffset>196653</wp:posOffset>
                </wp:positionV>
                <wp:extent cx="6568966" cy="1744717"/>
                <wp:effectExtent l="0" t="0" r="22860" b="27305"/>
                <wp:wrapNone/>
                <wp:docPr id="987761945" name="Rectangle 1"/>
                <wp:cNvGraphicFramePr/>
                <a:graphic xmlns:a="http://schemas.openxmlformats.org/drawingml/2006/main">
                  <a:graphicData uri="http://schemas.microsoft.com/office/word/2010/wordprocessingShape">
                    <wps:wsp>
                      <wps:cNvSpPr/>
                      <wps:spPr>
                        <a:xfrm>
                          <a:off x="0" y="0"/>
                          <a:ext cx="6568966" cy="1744717"/>
                        </a:xfrm>
                        <a:prstGeom prst="rect">
                          <a:avLst/>
                        </a:prstGeom>
                        <a:noFill/>
                        <a:ln w="19050">
                          <a:solidFill>
                            <a:schemeClr val="accent2">
                              <a:lumMod val="40000"/>
                              <a:lumOff val="60000"/>
                            </a:schemeClr>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872617D">
              <v:rect id="Rectangle 1" style="position:absolute;margin-left:-8.7pt;margin-top:15.5pt;width:517.25pt;height:137.4pt;z-index:2516585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6c5ac [1301]" strokeweight="1.5pt" w14:anchorId="76A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">
                <v:stroke dashstyle="dash"/>
                <w10:wrap anchorx="margin"/>
              </v:rect>
            </w:pict>
          </mc:Fallback>
        </mc:AlternateContent>
      </w:r>
    </w:p>
    <w:p w14:paraId="54D6D21B" w14:textId="27997FD8" w:rsidR="0032525F" w:rsidRPr="00FD7F34" w:rsidRDefault="0032525F" w:rsidP="0032525F">
      <w:pPr>
        <w:rPr>
          <w:b/>
          <w:bCs/>
          <w:color w:val="FF0000"/>
          <w:sz w:val="32"/>
          <w:szCs w:val="32"/>
          <w:u w:val="single"/>
        </w:rPr>
      </w:pPr>
      <w:r w:rsidRPr="00603E7E">
        <w:rPr>
          <w:rStyle w:val="normaltextrun"/>
          <w:b/>
          <w:bCs/>
          <w:noProof/>
          <w:color w:val="FF0000"/>
          <w:sz w:val="32"/>
          <w:szCs w:val="32"/>
        </w:rPr>
        <w:drawing>
          <wp:anchor distT="0" distB="0" distL="114300" distR="114300" simplePos="0" relativeHeight="251658503" behindDoc="1" locked="0" layoutInCell="1" allowOverlap="1" wp14:anchorId="35A04923" wp14:editId="3837C921">
            <wp:simplePos x="0" y="0"/>
            <wp:positionH relativeFrom="column">
              <wp:posOffset>-89996</wp:posOffset>
            </wp:positionH>
            <wp:positionV relativeFrom="paragraph">
              <wp:posOffset>378518</wp:posOffset>
            </wp:positionV>
            <wp:extent cx="596265" cy="424180"/>
            <wp:effectExtent l="0" t="0" r="635" b="0"/>
            <wp:wrapTight wrapText="bothSides">
              <wp:wrapPolygon edited="0">
                <wp:start x="0" y="0"/>
                <wp:lineTo x="0" y="11641"/>
                <wp:lineTo x="18403" y="20695"/>
                <wp:lineTo x="20703" y="20695"/>
                <wp:lineTo x="21163" y="19401"/>
                <wp:lineTo x="21163" y="0"/>
                <wp:lineTo x="0" y="0"/>
              </wp:wrapPolygon>
            </wp:wrapTight>
            <wp:docPr id="294077467" name="Picture 1" descr="A mouse cursor and a pink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1155" name="Picture 1" descr="A mouse cursor and a pink rectangle with black text&#10;&#10;AI-generated content may be incorrect."/>
                    <pic:cNvPicPr/>
                  </pic:nvPicPr>
                  <pic:blipFill rotWithShape="1">
                    <a:blip r:embed="rId76" cstate="print">
                      <a:extLst>
                        <a:ext uri="{28A0092B-C50C-407E-A947-70E740481C1C}">
                          <a14:useLocalDpi xmlns:a14="http://schemas.microsoft.com/office/drawing/2010/main" val="0"/>
                        </a:ext>
                      </a:extLst>
                    </a:blip>
                    <a:srcRect t="14159" b="14569"/>
                    <a:stretch/>
                  </pic:blipFill>
                  <pic:spPr bwMode="auto">
                    <a:xfrm>
                      <a:off x="0" y="0"/>
                      <a:ext cx="596265" cy="424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7F34">
        <w:rPr>
          <w:b/>
          <w:bCs/>
          <w:color w:val="FF0000"/>
          <w:sz w:val="32"/>
          <w:szCs w:val="32"/>
          <w:u w:val="single"/>
        </w:rPr>
        <w:t xml:space="preserve">COACH ACTION: Record Information from Session in </w:t>
      </w:r>
      <w:proofErr w:type="spellStart"/>
      <w:r w:rsidRPr="00FD7F34">
        <w:rPr>
          <w:b/>
          <w:bCs/>
          <w:color w:val="FF0000"/>
          <w:sz w:val="32"/>
          <w:szCs w:val="32"/>
          <w:u w:val="single"/>
        </w:rPr>
        <w:t>SealedEnvelope</w:t>
      </w:r>
      <w:proofErr w:type="spellEnd"/>
    </w:p>
    <w:p w14:paraId="5047398A" w14:textId="364C619F" w:rsidR="0032525F" w:rsidRPr="00120F7D" w:rsidRDefault="0032525F" w:rsidP="0032525F">
      <w:pPr>
        <w:contextualSpacing/>
      </w:pPr>
      <w:r w:rsidRPr="00120F7D">
        <w:rPr>
          <w:rFonts w:ascii="Segoe UI Emoji" w:hAnsi="Segoe UI Emoji" w:cs="Segoe UI Emoji"/>
          <w:noProof/>
          <w:color w:val="auto"/>
          <w14:ligatures w14:val="standardContextual"/>
        </w:rPr>
        <mc:AlternateContent>
          <mc:Choice Requires="wps">
            <w:drawing>
              <wp:anchor distT="0" distB="0" distL="114300" distR="114300" simplePos="0" relativeHeight="251658502" behindDoc="1" locked="0" layoutInCell="1" allowOverlap="1" wp14:anchorId="596EA3D8" wp14:editId="53C51BBA">
                <wp:simplePos x="0" y="0"/>
                <wp:positionH relativeFrom="column">
                  <wp:posOffset>1967186</wp:posOffset>
                </wp:positionH>
                <wp:positionV relativeFrom="paragraph">
                  <wp:posOffset>575025</wp:posOffset>
                </wp:positionV>
                <wp:extent cx="2722549" cy="650046"/>
                <wp:effectExtent l="12700" t="12700" r="20955" b="23495"/>
                <wp:wrapNone/>
                <wp:docPr id="69963994" name="Rectangle 1"/>
                <wp:cNvGraphicFramePr/>
                <a:graphic xmlns:a="http://schemas.openxmlformats.org/drawingml/2006/main">
                  <a:graphicData uri="http://schemas.microsoft.com/office/word/2010/wordprocessingShape">
                    <wps:wsp>
                      <wps:cNvSpPr/>
                      <wps:spPr>
                        <a:xfrm>
                          <a:off x="0" y="0"/>
                          <a:ext cx="2722549" cy="650046"/>
                        </a:xfrm>
                        <a:prstGeom prst="rect">
                          <a:avLst/>
                        </a:prstGeom>
                        <a:noFill/>
                        <a:ln w="38100" cap="flat" cmpd="sng" algn="ctr">
                          <a:solidFill>
                            <a:srgbClr val="E97132">
                              <a:lumMod val="40000"/>
                              <a:lumOff val="6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8D9A4AB">
              <v:rect id="Rectangle 1" style="position:absolute;margin-left:154.9pt;margin-top:45.3pt;width:214.35pt;height:51.2pt;z-index:-2516579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6ad" strokeweight="3pt" w14:anchorId="4685F8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"/>
            </w:pict>
          </mc:Fallback>
        </mc:AlternateContent>
      </w:r>
      <w:r w:rsidRPr="00120F7D">
        <w:rPr>
          <w:color w:val="000000" w:themeColor="text1"/>
        </w:rPr>
        <w:t xml:space="preserve">During or after the session, you will need to enter </w:t>
      </w:r>
      <w:r w:rsidRPr="00120F7D">
        <w:rPr>
          <w:b/>
          <w:bCs/>
          <w:color w:val="000000" w:themeColor="text1"/>
        </w:rPr>
        <w:t xml:space="preserve">valuable data about the </w:t>
      </w:r>
      <w:r>
        <w:rPr>
          <w:b/>
          <w:bCs/>
          <w:color w:val="000000" w:themeColor="text1"/>
        </w:rPr>
        <w:t>Coach</w:t>
      </w:r>
      <w:r w:rsidRPr="00120F7D">
        <w:rPr>
          <w:b/>
          <w:bCs/>
          <w:color w:val="000000" w:themeColor="text1"/>
        </w:rPr>
        <w:t xml:space="preserve">ing session with the </w:t>
      </w:r>
      <w:r>
        <w:rPr>
          <w:b/>
          <w:bCs/>
          <w:color w:val="000000" w:themeColor="text1"/>
        </w:rPr>
        <w:t>Participant</w:t>
      </w:r>
      <w:r w:rsidRPr="00120F7D">
        <w:rPr>
          <w:color w:val="000000" w:themeColor="text1"/>
        </w:rPr>
        <w:t>, such as goals, any challenges, time and date of the session, etc.</w:t>
      </w:r>
    </w:p>
    <w:p w14:paraId="577733E8" w14:textId="77777777" w:rsidR="0032525F" w:rsidRDefault="0032525F" w:rsidP="0032525F">
      <w:pPr>
        <w:spacing w:before="0" w:after="0"/>
        <w:jc w:val="center"/>
        <w:rPr>
          <w:b/>
          <w:bCs/>
          <w:color w:val="000000" w:themeColor="text1"/>
        </w:rPr>
      </w:pPr>
      <w:r>
        <w:rPr>
          <w:b/>
          <w:bCs/>
          <w:color w:val="000000" w:themeColor="text1"/>
        </w:rPr>
        <w:t xml:space="preserve">Log In to </w:t>
      </w:r>
      <w:proofErr w:type="spellStart"/>
      <w:r>
        <w:rPr>
          <w:b/>
          <w:bCs/>
          <w:color w:val="000000" w:themeColor="text1"/>
        </w:rPr>
        <w:t>SealedEnvelope</w:t>
      </w:r>
      <w:proofErr w:type="spellEnd"/>
      <w:r>
        <w:rPr>
          <w:b/>
          <w:bCs/>
          <w:color w:val="000000" w:themeColor="text1"/>
        </w:rPr>
        <w:t xml:space="preserve"> Here</w:t>
      </w:r>
    </w:p>
    <w:p w14:paraId="130F1DC8" w14:textId="77777777" w:rsidR="0032525F" w:rsidRDefault="0032525F" w:rsidP="0032525F">
      <w:pPr>
        <w:spacing w:before="0" w:after="0"/>
        <w:jc w:val="center"/>
        <w:rPr>
          <w:b/>
          <w:bCs/>
        </w:rPr>
      </w:pPr>
      <w:hyperlink r:id="rId194" w:history="1">
        <w:r w:rsidRPr="001E2A2C">
          <w:rPr>
            <w:rStyle w:val="Hyperlink"/>
            <w:b/>
            <w:bCs/>
          </w:rPr>
          <w:t>SealedEnvelope.com/access</w:t>
        </w:r>
      </w:hyperlink>
    </w:p>
    <w:p w14:paraId="45F6349C" w14:textId="77777777" w:rsidR="0032525F" w:rsidRDefault="0032525F" w:rsidP="0032525F">
      <w:pPr>
        <w:spacing w:before="0" w:after="0" w:line="240" w:lineRule="auto"/>
        <w:ind w:left="360"/>
        <w:jc w:val="center"/>
        <w:rPr>
          <w:i/>
          <w:iCs/>
          <w:color w:val="000000" w:themeColor="text1"/>
          <w:sz w:val="18"/>
          <w:szCs w:val="18"/>
        </w:rPr>
      </w:pPr>
      <w:r w:rsidRPr="00545DE7">
        <w:rPr>
          <w:b/>
          <w:bCs/>
          <w:color w:val="000000" w:themeColor="text1"/>
        </w:rPr>
        <w:t xml:space="preserve"> </w:t>
      </w:r>
      <w:r w:rsidRPr="00545DE7">
        <w:rPr>
          <w:i/>
          <w:iCs/>
          <w:color w:val="000000" w:themeColor="text1"/>
          <w:sz w:val="18"/>
          <w:szCs w:val="18"/>
        </w:rPr>
        <w:t>Press CTRL + click the link with the mouse to open</w:t>
      </w:r>
    </w:p>
    <w:p w14:paraId="511983F0" w14:textId="77777777" w:rsidR="008F240D" w:rsidRDefault="008F240D" w:rsidP="0032525F">
      <w:pPr>
        <w:spacing w:before="0" w:after="0" w:line="240" w:lineRule="auto"/>
        <w:ind w:left="360"/>
        <w:jc w:val="center"/>
        <w:rPr>
          <w:i/>
          <w:iCs/>
          <w:color w:val="000000" w:themeColor="text1"/>
          <w:sz w:val="18"/>
          <w:szCs w:val="18"/>
        </w:rPr>
      </w:pPr>
    </w:p>
    <w:p w14:paraId="7C5A9185" w14:textId="77777777" w:rsidR="008F240D" w:rsidRPr="00545DE7" w:rsidRDefault="008F240D" w:rsidP="0032525F">
      <w:pPr>
        <w:spacing w:before="0" w:after="0" w:line="240" w:lineRule="auto"/>
        <w:ind w:left="360"/>
        <w:jc w:val="center"/>
        <w:rPr>
          <w:i/>
          <w:iCs/>
          <w:color w:val="000000" w:themeColor="text1"/>
          <w:sz w:val="18"/>
          <w:szCs w:val="18"/>
        </w:rPr>
      </w:pPr>
    </w:p>
    <w:p w14:paraId="114D0BEF" w14:textId="77777777" w:rsidR="0032525F" w:rsidRPr="00120F7D" w:rsidRDefault="0032525F" w:rsidP="0032525F">
      <w:pPr>
        <w:spacing w:before="0" w:after="0"/>
        <w:rPr>
          <w:i/>
          <w:iCs/>
          <w:color w:val="000000" w:themeColor="text1"/>
          <w:sz w:val="18"/>
          <w:szCs w:val="18"/>
        </w:rPr>
      </w:pPr>
    </w:p>
    <w:p w14:paraId="496D333A" w14:textId="70D5254A" w:rsidR="00281201" w:rsidRDefault="0032525F" w:rsidP="008F240D">
      <w:pPr>
        <w:tabs>
          <w:tab w:val="left" w:pos="3147"/>
        </w:tabs>
        <w:spacing w:before="0" w:after="160"/>
        <w:jc w:val="center"/>
        <w:rPr>
          <w:b/>
          <w:color w:val="0B769F" w:themeColor="accent4" w:themeShade="BF"/>
        </w:rPr>
      </w:pPr>
      <w:r w:rsidRPr="00120F7D">
        <w:rPr>
          <w:rFonts w:cs="Calibri"/>
          <w:b/>
          <w:bCs/>
          <w:sz w:val="18"/>
          <w:szCs w:val="18"/>
        </w:rPr>
        <w:t xml:space="preserve">End of </w:t>
      </w:r>
      <w:r>
        <w:rPr>
          <w:rFonts w:cs="Calibri"/>
          <w:b/>
          <w:bCs/>
          <w:sz w:val="18"/>
          <w:szCs w:val="18"/>
        </w:rPr>
        <w:t>Better Mood Intervention</w:t>
      </w:r>
      <w:r w:rsidRPr="00120F7D">
        <w:rPr>
          <w:rFonts w:cs="Calibri"/>
          <w:b/>
          <w:bCs/>
          <w:sz w:val="18"/>
          <w:szCs w:val="18"/>
        </w:rPr>
        <w:t>.</w:t>
      </w:r>
    </w:p>
    <w:p w14:paraId="35CFB6F9" w14:textId="77777777" w:rsidR="00DD51D6" w:rsidRDefault="00DD51D6" w:rsidP="00DD51D6"/>
    <w:p w14:paraId="3D51D050" w14:textId="1523053E" w:rsidR="00377A07" w:rsidRDefault="00377A07" w:rsidP="00F02B27">
      <w:pPr>
        <w:jc w:val="center"/>
        <w:rPr>
          <w:b/>
          <w:bCs/>
          <w:sz w:val="48"/>
          <w:szCs w:val="48"/>
        </w:rPr>
      </w:pPr>
      <w:bookmarkStart w:id="223" w:name="_Hlk214621464"/>
      <w:r w:rsidRPr="00A50C2A">
        <w:rPr>
          <w:b/>
          <w:bCs/>
          <w:sz w:val="48"/>
          <w:szCs w:val="48"/>
        </w:rPr>
        <w:lastRenderedPageBreak/>
        <w:t>Next Steps</w:t>
      </w:r>
      <w:r w:rsidR="00A50C2A">
        <w:rPr>
          <w:b/>
          <w:bCs/>
          <w:sz w:val="48"/>
          <w:szCs w:val="48"/>
        </w:rPr>
        <w:t xml:space="preserve"> </w:t>
      </w:r>
      <w:proofErr w:type="gramStart"/>
      <w:r w:rsidR="00A50C2A">
        <w:rPr>
          <w:b/>
          <w:bCs/>
          <w:sz w:val="48"/>
          <w:szCs w:val="48"/>
        </w:rPr>
        <w:t>For</w:t>
      </w:r>
      <w:proofErr w:type="gramEnd"/>
      <w:r w:rsidR="00A50C2A">
        <w:rPr>
          <w:b/>
          <w:bCs/>
          <w:sz w:val="48"/>
          <w:szCs w:val="48"/>
        </w:rPr>
        <w:t xml:space="preserve"> Post-Intervention</w:t>
      </w:r>
    </w:p>
    <w:p w14:paraId="2A75BDFC" w14:textId="54926387" w:rsidR="0007591A" w:rsidRDefault="0007591A" w:rsidP="00F02B27">
      <w:pPr>
        <w:jc w:val="center"/>
        <w:rPr>
          <w:b/>
          <w:bCs/>
        </w:rPr>
      </w:pPr>
      <w:r w:rsidRPr="00A50C2A">
        <w:rPr>
          <w:b/>
          <w:bCs/>
          <w:noProof/>
          <w:color w:val="D17406"/>
          <w:sz w:val="48"/>
          <w:szCs w:val="48"/>
          <w:u w:val="single"/>
        </w:rPr>
        <mc:AlternateContent>
          <mc:Choice Requires="wps">
            <w:drawing>
              <wp:anchor distT="0" distB="0" distL="114300" distR="114300" simplePos="0" relativeHeight="251660588" behindDoc="0" locked="0" layoutInCell="1" allowOverlap="1" wp14:anchorId="60636AF7" wp14:editId="7D53A0E7">
                <wp:simplePos x="0" y="0"/>
                <wp:positionH relativeFrom="margin">
                  <wp:posOffset>63500</wp:posOffset>
                </wp:positionH>
                <wp:positionV relativeFrom="paragraph">
                  <wp:posOffset>31115</wp:posOffset>
                </wp:positionV>
                <wp:extent cx="5924550" cy="7620"/>
                <wp:effectExtent l="19050" t="19050" r="19050" b="30480"/>
                <wp:wrapNone/>
                <wp:docPr id="1933160753"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DD6EEF1">
              <v:line id="Straight Connector 1" style="position:absolute;z-index:2516605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f1a983 [1941]" strokeweight="3pt" from="5pt,2.45pt" to="471.5pt,3.05pt" w14:anchorId="3E84E7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">
                <v:stroke joinstyle="miter"/>
                <w10:wrap anchorx="margin"/>
              </v:line>
            </w:pict>
          </mc:Fallback>
        </mc:AlternateContent>
      </w:r>
    </w:p>
    <w:p w14:paraId="7C4A9897" w14:textId="0F011135" w:rsidR="00A50C2A" w:rsidRPr="0007591A" w:rsidRDefault="0007591A" w:rsidP="0007591A">
      <w:pPr>
        <w:spacing w:before="0" w:after="160"/>
        <w:jc w:val="center"/>
        <w:rPr>
          <w:color w:val="000000" w:themeColor="text1"/>
        </w:rPr>
      </w:pPr>
      <w:r w:rsidRPr="0007591A">
        <w:rPr>
          <w:color w:val="000000" w:themeColor="text1"/>
        </w:rPr>
        <w:t>This is your final meeting with your participant as they have reached the end of the coaching intervention for ENHANCE</w:t>
      </w:r>
    </w:p>
    <w:p w14:paraId="7366A498" w14:textId="28833193" w:rsidR="00377A07" w:rsidRPr="00377A07" w:rsidRDefault="00377A07" w:rsidP="00377A07">
      <w:pPr>
        <w:rPr>
          <w:b/>
          <w:bCs/>
          <w:color w:val="000000" w:themeColor="text1"/>
          <w:u w:val="single"/>
        </w:rPr>
      </w:pPr>
      <w:r w:rsidRPr="00097868">
        <w:rPr>
          <w:rFonts w:ascii="Segoe UI Emoji" w:hAnsi="Segoe UI Emoji" w:cs="Segoe UI Emoji"/>
          <w:b/>
          <w:bCs/>
          <w:color w:val="E97132" w:themeColor="accent2"/>
        </w:rPr>
        <w:t>🤝</w:t>
      </w:r>
      <w:r w:rsidRPr="00377A07">
        <w:rPr>
          <w:b/>
          <w:bCs/>
          <w:color w:val="000000" w:themeColor="text1"/>
        </w:rPr>
        <w:t xml:space="preserve"> </w:t>
      </w:r>
      <w:r w:rsidRPr="00377A07">
        <w:rPr>
          <w:b/>
          <w:bCs/>
          <w:color w:val="000000" w:themeColor="text1"/>
          <w:u w:val="single"/>
        </w:rPr>
        <w:t>Than</w:t>
      </w:r>
      <w:r w:rsidR="0007591A">
        <w:rPr>
          <w:b/>
          <w:bCs/>
          <w:color w:val="000000" w:themeColor="text1"/>
          <w:u w:val="single"/>
        </w:rPr>
        <w:t>k your participant</w:t>
      </w:r>
    </w:p>
    <w:p w14:paraId="05F7C87C" w14:textId="1EA3EC53" w:rsidR="00377A07" w:rsidRPr="00377A07" w:rsidRDefault="00377A07" w:rsidP="00377A07">
      <w:pPr>
        <w:pStyle w:val="ListParagraph"/>
        <w:numPr>
          <w:ilvl w:val="0"/>
          <w:numId w:val="141"/>
        </w:numPr>
        <w:spacing w:before="0" w:after="160"/>
        <w:rPr>
          <w:color w:val="000000" w:themeColor="text1"/>
        </w:rPr>
      </w:pPr>
      <w:r w:rsidRPr="00377A07">
        <w:rPr>
          <w:color w:val="000000" w:themeColor="text1"/>
        </w:rPr>
        <w:t xml:space="preserve">Thank </w:t>
      </w:r>
      <w:r w:rsidR="0007591A">
        <w:rPr>
          <w:color w:val="000000" w:themeColor="text1"/>
        </w:rPr>
        <w:t>your participant for their</w:t>
      </w:r>
      <w:r w:rsidRPr="00377A07">
        <w:rPr>
          <w:color w:val="000000" w:themeColor="text1"/>
        </w:rPr>
        <w:t xml:space="preserve"> dedication and commitment over the past 3 months. </w:t>
      </w:r>
    </w:p>
    <w:p w14:paraId="0DD2EE34" w14:textId="08854FEA" w:rsidR="00377A07" w:rsidRPr="00377A07" w:rsidRDefault="0007591A" w:rsidP="00377A07">
      <w:pPr>
        <w:pStyle w:val="ListParagraph"/>
        <w:numPr>
          <w:ilvl w:val="0"/>
          <w:numId w:val="141"/>
        </w:numPr>
        <w:spacing w:before="0" w:after="160"/>
        <w:rPr>
          <w:color w:val="000000" w:themeColor="text1"/>
        </w:rPr>
      </w:pPr>
      <w:r>
        <w:rPr>
          <w:color w:val="000000" w:themeColor="text1"/>
        </w:rPr>
        <w:t xml:space="preserve">Explain that we </w:t>
      </w:r>
      <w:r w:rsidR="00377A07" w:rsidRPr="00377A07">
        <w:rPr>
          <w:color w:val="000000" w:themeColor="text1"/>
        </w:rPr>
        <w:t>value</w:t>
      </w:r>
      <w:r>
        <w:rPr>
          <w:color w:val="000000" w:themeColor="text1"/>
        </w:rPr>
        <w:t xml:space="preserve"> their</w:t>
      </w:r>
      <w:r w:rsidR="00377A07" w:rsidRPr="00377A07">
        <w:rPr>
          <w:color w:val="000000" w:themeColor="text1"/>
        </w:rPr>
        <w:t xml:space="preserve"> participation and the</w:t>
      </w:r>
      <w:r>
        <w:rPr>
          <w:color w:val="000000" w:themeColor="text1"/>
        </w:rPr>
        <w:t>ir</w:t>
      </w:r>
      <w:r w:rsidR="00377A07" w:rsidRPr="00377A07">
        <w:rPr>
          <w:color w:val="000000" w:themeColor="text1"/>
        </w:rPr>
        <w:t xml:space="preserve"> effort</w:t>
      </w:r>
      <w:r>
        <w:rPr>
          <w:color w:val="000000" w:themeColor="text1"/>
        </w:rPr>
        <w:t>s throughout the study.</w:t>
      </w:r>
    </w:p>
    <w:p w14:paraId="7008FA5C" w14:textId="5E0E12CF" w:rsidR="00377A07" w:rsidRPr="00377A07" w:rsidRDefault="0007591A" w:rsidP="00377A07">
      <w:pPr>
        <w:pStyle w:val="ListParagraph"/>
        <w:numPr>
          <w:ilvl w:val="0"/>
          <w:numId w:val="141"/>
        </w:numPr>
        <w:spacing w:before="0" w:after="160"/>
        <w:rPr>
          <w:color w:val="000000" w:themeColor="text1"/>
        </w:rPr>
      </w:pPr>
      <w:r>
        <w:rPr>
          <w:color w:val="000000" w:themeColor="text1"/>
        </w:rPr>
        <w:t xml:space="preserve">Give praise for </w:t>
      </w:r>
      <w:r w:rsidR="00377A07" w:rsidRPr="00377A07">
        <w:rPr>
          <w:color w:val="000000" w:themeColor="text1"/>
        </w:rPr>
        <w:t xml:space="preserve">making positive </w:t>
      </w:r>
      <w:r>
        <w:rPr>
          <w:color w:val="000000" w:themeColor="text1"/>
        </w:rPr>
        <w:t xml:space="preserve">lifestyle </w:t>
      </w:r>
      <w:r w:rsidR="00377A07" w:rsidRPr="00377A07">
        <w:rPr>
          <w:color w:val="000000" w:themeColor="text1"/>
        </w:rPr>
        <w:t>changes</w:t>
      </w:r>
      <w:r>
        <w:rPr>
          <w:color w:val="000000" w:themeColor="text1"/>
        </w:rPr>
        <w:t>.</w:t>
      </w:r>
    </w:p>
    <w:p w14:paraId="2379817A" w14:textId="13F0B47C" w:rsidR="00377A07" w:rsidRPr="00377A07" w:rsidRDefault="00377A07" w:rsidP="00377A07">
      <w:pPr>
        <w:rPr>
          <w:b/>
          <w:bCs/>
          <w:color w:val="000000" w:themeColor="text1"/>
          <w:u w:val="single"/>
        </w:rPr>
      </w:pPr>
      <w:r w:rsidRPr="00097868">
        <w:rPr>
          <w:rFonts w:ascii="Segoe UI Emoji" w:hAnsi="Segoe UI Emoji" w:cs="Segoe UI Emoji"/>
          <w:b/>
          <w:bCs/>
          <w:color w:val="E97132" w:themeColor="accent2"/>
        </w:rPr>
        <w:t>❔</w:t>
      </w:r>
      <w:r w:rsidR="0007591A">
        <w:rPr>
          <w:b/>
          <w:bCs/>
          <w:color w:val="000000" w:themeColor="text1"/>
          <w:u w:val="single"/>
        </w:rPr>
        <w:t>Provide time for q</w:t>
      </w:r>
      <w:r w:rsidRPr="00377A07">
        <w:rPr>
          <w:b/>
          <w:bCs/>
          <w:color w:val="000000" w:themeColor="text1"/>
          <w:u w:val="single"/>
        </w:rPr>
        <w:t>uestions</w:t>
      </w:r>
    </w:p>
    <w:p w14:paraId="0768E816" w14:textId="1AD5EB58" w:rsidR="00377A07" w:rsidRDefault="00377A07" w:rsidP="00377A07">
      <w:pPr>
        <w:rPr>
          <w:color w:val="000000" w:themeColor="text1"/>
        </w:rPr>
      </w:pPr>
      <w:r w:rsidRPr="00377A07">
        <w:rPr>
          <w:color w:val="000000" w:themeColor="text1"/>
        </w:rPr>
        <w:t xml:space="preserve">Before </w:t>
      </w:r>
      <w:r w:rsidR="0007591A">
        <w:rPr>
          <w:color w:val="000000" w:themeColor="text1"/>
        </w:rPr>
        <w:t>you</w:t>
      </w:r>
      <w:r w:rsidRPr="00377A07">
        <w:rPr>
          <w:color w:val="000000" w:themeColor="text1"/>
        </w:rPr>
        <w:t xml:space="preserve"> conclude, </w:t>
      </w:r>
      <w:r w:rsidR="0007591A">
        <w:rPr>
          <w:color w:val="000000" w:themeColor="text1"/>
        </w:rPr>
        <w:t>does your participant have any questions?</w:t>
      </w:r>
    </w:p>
    <w:p w14:paraId="3B2A4E48" w14:textId="758E198E" w:rsidR="00C659D4" w:rsidRPr="00377A07" w:rsidRDefault="00C659D4" w:rsidP="00377A07">
      <w:pPr>
        <w:rPr>
          <w:color w:val="000000" w:themeColor="text1"/>
        </w:rPr>
      </w:pPr>
      <w:r>
        <w:rPr>
          <w:color w:val="000000" w:themeColor="text1"/>
        </w:rPr>
        <w:t xml:space="preserve">E.g. </w:t>
      </w:r>
    </w:p>
    <w:p w14:paraId="5E9C4166" w14:textId="0DB4DC40" w:rsidR="00377A07" w:rsidRPr="00377A07" w:rsidRDefault="00377A07" w:rsidP="00377A07">
      <w:pPr>
        <w:numPr>
          <w:ilvl w:val="0"/>
          <w:numId w:val="139"/>
        </w:numPr>
        <w:spacing w:before="0" w:after="0"/>
        <w:rPr>
          <w:color w:val="000000" w:themeColor="text1"/>
        </w:rPr>
      </w:pPr>
      <w:r w:rsidRPr="00377A07">
        <w:rPr>
          <w:color w:val="000000" w:themeColor="text1"/>
        </w:rPr>
        <w:t>The program or anything</w:t>
      </w:r>
      <w:r w:rsidR="00C659D4">
        <w:rPr>
          <w:color w:val="000000" w:themeColor="text1"/>
        </w:rPr>
        <w:t xml:space="preserve"> you’ve</w:t>
      </w:r>
      <w:r w:rsidRPr="00377A07">
        <w:rPr>
          <w:color w:val="000000" w:themeColor="text1"/>
        </w:rPr>
        <w:t xml:space="preserve"> covered</w:t>
      </w:r>
      <w:r w:rsidR="00C659D4">
        <w:rPr>
          <w:color w:val="000000" w:themeColor="text1"/>
        </w:rPr>
        <w:t xml:space="preserve"> together</w:t>
      </w:r>
    </w:p>
    <w:p w14:paraId="2B85C2BE" w14:textId="6E72329A" w:rsidR="00377A07" w:rsidRPr="00377A07" w:rsidRDefault="00377A07" w:rsidP="00377A07">
      <w:pPr>
        <w:numPr>
          <w:ilvl w:val="0"/>
          <w:numId w:val="139"/>
        </w:numPr>
        <w:spacing w:before="0" w:after="0"/>
        <w:rPr>
          <w:color w:val="000000" w:themeColor="text1"/>
        </w:rPr>
      </w:pPr>
      <w:r w:rsidRPr="00377A07">
        <w:rPr>
          <w:color w:val="000000" w:themeColor="text1"/>
        </w:rPr>
        <w:t>Using the app going forward</w:t>
      </w:r>
    </w:p>
    <w:p w14:paraId="43D30085" w14:textId="2E0C365B" w:rsidR="00377A07" w:rsidRPr="00377A07" w:rsidRDefault="00377A07" w:rsidP="00377A07">
      <w:pPr>
        <w:numPr>
          <w:ilvl w:val="0"/>
          <w:numId w:val="139"/>
        </w:numPr>
        <w:spacing w:before="0"/>
        <w:rPr>
          <w:color w:val="000000" w:themeColor="text1"/>
        </w:rPr>
      </w:pPr>
      <w:r w:rsidRPr="00377A07">
        <w:rPr>
          <w:color w:val="000000" w:themeColor="text1"/>
        </w:rPr>
        <w:t>Any of the resources or strategies</w:t>
      </w:r>
    </w:p>
    <w:p w14:paraId="10C7CAC8" w14:textId="7955361E" w:rsidR="00377A07" w:rsidRPr="00377A07" w:rsidRDefault="00097868" w:rsidP="00377A07">
      <w:pPr>
        <w:rPr>
          <w:b/>
          <w:bCs/>
          <w:color w:val="000000" w:themeColor="text1"/>
          <w:u w:val="single"/>
        </w:rPr>
      </w:pPr>
      <w:r w:rsidRPr="00097868">
        <w:rPr>
          <w:rFonts w:ascii="Segoe UI Emoji" w:hAnsi="Segoe UI Emoji" w:cs="Segoe UI Emoji"/>
          <w:b/>
          <w:bCs/>
          <w:color w:val="E97132" w:themeColor="accent2"/>
        </w:rPr>
        <w:t>⬆️</w:t>
      </w:r>
      <w:r w:rsidRPr="00097868">
        <w:rPr>
          <w:rFonts w:ascii="Segoe UI Emoji" w:hAnsi="Segoe UI Emoji" w:cs="Segoe UI Emoji"/>
          <w:b/>
          <w:bCs/>
          <w:color w:val="000000" w:themeColor="text1"/>
        </w:rPr>
        <w:t xml:space="preserve"> </w:t>
      </w:r>
      <w:r w:rsidR="00377A07" w:rsidRPr="00377A07">
        <w:rPr>
          <w:b/>
          <w:bCs/>
          <w:color w:val="000000" w:themeColor="text1"/>
          <w:u w:val="single"/>
        </w:rPr>
        <w:t>Continuing</w:t>
      </w:r>
      <w:r w:rsidR="00C659D4">
        <w:rPr>
          <w:b/>
          <w:bCs/>
          <w:color w:val="000000" w:themeColor="text1"/>
          <w:u w:val="single"/>
        </w:rPr>
        <w:t xml:space="preserve"> their journey</w:t>
      </w:r>
    </w:p>
    <w:p w14:paraId="5BBB13AD" w14:textId="1A9D6F7A" w:rsidR="00377A07" w:rsidRPr="00377A07" w:rsidRDefault="00377A07" w:rsidP="00377A07">
      <w:pPr>
        <w:rPr>
          <w:color w:val="000000" w:themeColor="text1"/>
        </w:rPr>
      </w:pPr>
      <w:r w:rsidRPr="00377A07">
        <w:rPr>
          <w:color w:val="000000" w:themeColor="text1"/>
        </w:rPr>
        <w:t>Would you</w:t>
      </w:r>
      <w:r w:rsidR="00C659D4">
        <w:rPr>
          <w:color w:val="000000" w:themeColor="text1"/>
        </w:rPr>
        <w:t>r participant</w:t>
      </w:r>
      <w:r w:rsidRPr="00377A07">
        <w:rPr>
          <w:color w:val="000000" w:themeColor="text1"/>
        </w:rPr>
        <w:t xml:space="preserve"> like to continue using the intervention app on the tablet?</w:t>
      </w:r>
    </w:p>
    <w:p w14:paraId="32EEB674" w14:textId="77777777" w:rsidR="00377A07" w:rsidRPr="00377A07" w:rsidRDefault="00377A07" w:rsidP="00377A07">
      <w:pPr>
        <w:rPr>
          <w:color w:val="000000" w:themeColor="text1"/>
        </w:rPr>
      </w:pPr>
      <w:r w:rsidRPr="00377A07">
        <w:rPr>
          <w:b/>
          <w:bCs/>
          <w:color w:val="000000" w:themeColor="text1"/>
        </w:rPr>
        <w:t>If yes:</w:t>
      </w:r>
    </w:p>
    <w:p w14:paraId="0ADA5B7B" w14:textId="471EC6D7" w:rsidR="00377A07" w:rsidRPr="00377A07" w:rsidRDefault="00377A07" w:rsidP="00377A07">
      <w:pPr>
        <w:numPr>
          <w:ilvl w:val="0"/>
          <w:numId w:val="140"/>
        </w:numPr>
        <w:spacing w:before="0" w:after="0" w:line="240" w:lineRule="auto"/>
        <w:rPr>
          <w:color w:val="000000" w:themeColor="text1"/>
        </w:rPr>
      </w:pPr>
      <w:r w:rsidRPr="00377A07">
        <w:rPr>
          <w:b/>
          <w:bCs/>
          <w:color w:val="000000" w:themeColor="text1"/>
        </w:rPr>
        <w:t xml:space="preserve">The tablet is </w:t>
      </w:r>
      <w:r w:rsidR="00C659D4">
        <w:rPr>
          <w:b/>
          <w:bCs/>
          <w:color w:val="000000" w:themeColor="text1"/>
        </w:rPr>
        <w:t xml:space="preserve">theirs </w:t>
      </w:r>
      <w:r w:rsidRPr="00377A07">
        <w:rPr>
          <w:b/>
          <w:bCs/>
          <w:color w:val="000000" w:themeColor="text1"/>
        </w:rPr>
        <w:t>to keep!</w:t>
      </w:r>
    </w:p>
    <w:p w14:paraId="75F44144" w14:textId="05E0C5C3" w:rsidR="00377A07" w:rsidRPr="00377A07" w:rsidRDefault="00C659D4" w:rsidP="00377A07">
      <w:pPr>
        <w:numPr>
          <w:ilvl w:val="0"/>
          <w:numId w:val="140"/>
        </w:numPr>
        <w:spacing w:before="0" w:after="0" w:line="240" w:lineRule="auto"/>
        <w:rPr>
          <w:color w:val="000000" w:themeColor="text1"/>
        </w:rPr>
      </w:pPr>
      <w:r>
        <w:rPr>
          <w:color w:val="000000" w:themeColor="text1"/>
        </w:rPr>
        <w:t>They</w:t>
      </w:r>
      <w:r w:rsidR="00377A07" w:rsidRPr="00377A07">
        <w:rPr>
          <w:color w:val="000000" w:themeColor="text1"/>
        </w:rPr>
        <w:t xml:space="preserve"> can continue accessing all the app features and resources</w:t>
      </w:r>
    </w:p>
    <w:p w14:paraId="529459A2" w14:textId="17F0D7B3" w:rsidR="00377A07" w:rsidRPr="00097868" w:rsidRDefault="00C659D4" w:rsidP="00C659D4">
      <w:pPr>
        <w:spacing w:before="0" w:line="240" w:lineRule="auto"/>
        <w:ind w:left="360"/>
        <w:rPr>
          <w:color w:val="000000" w:themeColor="text1"/>
        </w:rPr>
      </w:pPr>
      <w:r>
        <w:rPr>
          <w:color w:val="000000" w:themeColor="text1"/>
        </w:rPr>
        <w:t xml:space="preserve">Note: </w:t>
      </w:r>
      <w:r w:rsidR="00377A07" w:rsidRPr="00377A07">
        <w:rPr>
          <w:color w:val="000000" w:themeColor="text1"/>
        </w:rPr>
        <w:t xml:space="preserve">SIM connectivity </w:t>
      </w:r>
      <w:r w:rsidR="00F02B27">
        <w:rPr>
          <w:color w:val="000000" w:themeColor="text1"/>
        </w:rPr>
        <w:t>will continue only until the feasibility study is completed for everyone involved.</w:t>
      </w:r>
    </w:p>
    <w:p w14:paraId="203F74DE" w14:textId="0679CD5A" w:rsidR="00377A07" w:rsidRPr="00377A07" w:rsidRDefault="00097868" w:rsidP="00377A07">
      <w:pPr>
        <w:rPr>
          <w:b/>
          <w:bCs/>
          <w:color w:val="000000" w:themeColor="text1"/>
          <w:u w:val="single"/>
        </w:rPr>
      </w:pPr>
      <w:r w:rsidRPr="00097868">
        <w:rPr>
          <w:rFonts w:ascii="Segoe UI Emoji" w:hAnsi="Segoe UI Emoji" w:cs="Segoe UI Emoji"/>
          <w:b/>
          <w:bCs/>
          <w:color w:val="E97132" w:themeColor="accent2"/>
        </w:rPr>
        <w:t>▶️</w:t>
      </w:r>
      <w:r w:rsidRPr="00097868">
        <w:rPr>
          <w:b/>
          <w:bCs/>
          <w:color w:val="E97132" w:themeColor="accent2"/>
        </w:rPr>
        <w:t xml:space="preserve"> </w:t>
      </w:r>
      <w:r w:rsidR="00377A07" w:rsidRPr="00097868">
        <w:rPr>
          <w:b/>
          <w:bCs/>
          <w:color w:val="000000" w:themeColor="text1"/>
        </w:rPr>
        <w:t>Moving Forward</w:t>
      </w:r>
    </w:p>
    <w:p w14:paraId="3D733A65" w14:textId="7C4D7222" w:rsidR="00377A07" w:rsidRPr="00377A07" w:rsidRDefault="00C659D4" w:rsidP="00377A07">
      <w:pPr>
        <w:rPr>
          <w:color w:val="000000" w:themeColor="text1"/>
        </w:rPr>
      </w:pPr>
      <w:r>
        <w:rPr>
          <w:color w:val="000000" w:themeColor="text1"/>
        </w:rPr>
        <w:t>E</w:t>
      </w:r>
      <w:r w:rsidR="00377A07" w:rsidRPr="00377A07">
        <w:rPr>
          <w:color w:val="000000" w:themeColor="text1"/>
        </w:rPr>
        <w:t xml:space="preserve">ncourage </w:t>
      </w:r>
      <w:r>
        <w:rPr>
          <w:color w:val="000000" w:themeColor="text1"/>
        </w:rPr>
        <w:t>the participant</w:t>
      </w:r>
      <w:r w:rsidR="00377A07" w:rsidRPr="00377A07">
        <w:rPr>
          <w:color w:val="000000" w:themeColor="text1"/>
        </w:rPr>
        <w:t xml:space="preserve"> to:</w:t>
      </w:r>
    </w:p>
    <w:p w14:paraId="0894150E" w14:textId="08EC9F71" w:rsidR="00377A07" w:rsidRPr="00377A07" w:rsidRDefault="00377A07" w:rsidP="00377A07">
      <w:pPr>
        <w:spacing w:after="0" w:line="240" w:lineRule="auto"/>
        <w:rPr>
          <w:color w:val="000000" w:themeColor="text1"/>
        </w:rPr>
      </w:pPr>
      <w:r w:rsidRPr="00097868">
        <w:rPr>
          <w:rFonts w:ascii="Segoe UI Symbol" w:hAnsi="Segoe UI Symbol" w:cs="Segoe UI Symbol"/>
          <w:b/>
          <w:bCs/>
          <w:color w:val="A02B93" w:themeColor="accent5"/>
          <w:sz w:val="32"/>
          <w:szCs w:val="32"/>
        </w:rPr>
        <w:t>✓</w:t>
      </w:r>
      <w:r w:rsidRPr="00097868">
        <w:rPr>
          <w:color w:val="A02B93" w:themeColor="accent5"/>
          <w:sz w:val="32"/>
          <w:szCs w:val="32"/>
        </w:rPr>
        <w:t xml:space="preserve"> </w:t>
      </w:r>
      <w:r w:rsidRPr="00377A07">
        <w:rPr>
          <w:b/>
          <w:bCs/>
          <w:color w:val="000000" w:themeColor="text1"/>
        </w:rPr>
        <w:t xml:space="preserve">Continue practicing </w:t>
      </w:r>
      <w:r w:rsidR="00C659D4">
        <w:rPr>
          <w:b/>
          <w:bCs/>
          <w:color w:val="000000" w:themeColor="text1"/>
        </w:rPr>
        <w:t>their</w:t>
      </w:r>
      <w:r w:rsidRPr="00377A07">
        <w:rPr>
          <w:b/>
          <w:bCs/>
          <w:color w:val="000000" w:themeColor="text1"/>
        </w:rPr>
        <w:t xml:space="preserve"> behaviour change strategies</w:t>
      </w:r>
      <w:r w:rsidRPr="00377A07">
        <w:rPr>
          <w:color w:val="000000" w:themeColor="text1"/>
        </w:rPr>
        <w:t>—</w:t>
      </w:r>
      <w:r w:rsidR="00C659D4">
        <w:rPr>
          <w:color w:val="000000" w:themeColor="text1"/>
        </w:rPr>
        <w:t xml:space="preserve">explain that </w:t>
      </w:r>
      <w:r w:rsidRPr="00377A07">
        <w:rPr>
          <w:color w:val="000000" w:themeColor="text1"/>
        </w:rPr>
        <w:t xml:space="preserve">the habits </w:t>
      </w:r>
      <w:r w:rsidR="00C659D4">
        <w:rPr>
          <w:color w:val="000000" w:themeColor="text1"/>
        </w:rPr>
        <w:t>they</w:t>
      </w:r>
      <w:r w:rsidRPr="00377A07">
        <w:rPr>
          <w:color w:val="000000" w:themeColor="text1"/>
        </w:rPr>
        <w:t>'ve built are the key to lasting change</w:t>
      </w:r>
    </w:p>
    <w:p w14:paraId="33F85DD4" w14:textId="78120F8C" w:rsidR="00377A07" w:rsidRDefault="00377A07" w:rsidP="00377A07">
      <w:pPr>
        <w:spacing w:after="0" w:line="240" w:lineRule="auto"/>
        <w:rPr>
          <w:color w:val="000000" w:themeColor="text1"/>
        </w:rPr>
      </w:pPr>
      <w:r w:rsidRPr="00097868">
        <w:rPr>
          <w:rFonts w:ascii="Segoe UI Symbol" w:hAnsi="Segoe UI Symbol" w:cs="Segoe UI Symbol"/>
          <w:b/>
          <w:bCs/>
          <w:color w:val="A02B93" w:themeColor="accent5"/>
          <w:sz w:val="32"/>
          <w:szCs w:val="32"/>
        </w:rPr>
        <w:t>✓</w:t>
      </w:r>
      <w:r w:rsidRPr="00097868">
        <w:rPr>
          <w:color w:val="A02B93" w:themeColor="accent5"/>
          <w:sz w:val="32"/>
          <w:szCs w:val="32"/>
        </w:rPr>
        <w:t xml:space="preserve"> </w:t>
      </w:r>
      <w:r w:rsidRPr="00377A07">
        <w:rPr>
          <w:b/>
          <w:bCs/>
          <w:color w:val="000000" w:themeColor="text1"/>
        </w:rPr>
        <w:t>Explore the app library regularly</w:t>
      </w:r>
      <w:r w:rsidRPr="00377A07">
        <w:rPr>
          <w:color w:val="000000" w:themeColor="text1"/>
        </w:rPr>
        <w:t xml:space="preserve">—there are videos, games, and other resources designed to support </w:t>
      </w:r>
      <w:r w:rsidR="00C659D4">
        <w:rPr>
          <w:color w:val="000000" w:themeColor="text1"/>
        </w:rPr>
        <w:t>their</w:t>
      </w:r>
      <w:r w:rsidRPr="00377A07">
        <w:rPr>
          <w:color w:val="000000" w:themeColor="text1"/>
        </w:rPr>
        <w:t xml:space="preserve"> continued progress</w:t>
      </w:r>
    </w:p>
    <w:p w14:paraId="400A324A" w14:textId="2BF9DF9B" w:rsidR="00A50C2A" w:rsidRPr="00377A07" w:rsidRDefault="00A50C2A" w:rsidP="00377A07">
      <w:pPr>
        <w:spacing w:after="0" w:line="240" w:lineRule="auto"/>
        <w:rPr>
          <w:color w:val="000000" w:themeColor="text1"/>
        </w:rPr>
      </w:pPr>
      <w:r w:rsidRPr="00097868">
        <w:rPr>
          <w:rFonts w:ascii="Segoe UI Symbol" w:hAnsi="Segoe UI Symbol" w:cs="Segoe UI Symbol"/>
          <w:b/>
          <w:bCs/>
          <w:color w:val="A02B93" w:themeColor="accent5"/>
          <w:sz w:val="32"/>
          <w:szCs w:val="32"/>
        </w:rPr>
        <w:t>✓</w:t>
      </w:r>
      <w:r w:rsidRPr="00097868">
        <w:rPr>
          <w:color w:val="A02B93" w:themeColor="accent5"/>
          <w:sz w:val="32"/>
          <w:szCs w:val="32"/>
        </w:rPr>
        <w:t xml:space="preserve"> </w:t>
      </w:r>
      <w:r w:rsidRPr="00377A07">
        <w:rPr>
          <w:b/>
          <w:bCs/>
          <w:color w:val="000000" w:themeColor="text1"/>
        </w:rPr>
        <w:t xml:space="preserve">Continue </w:t>
      </w:r>
      <w:r>
        <w:rPr>
          <w:b/>
          <w:bCs/>
          <w:color w:val="000000" w:themeColor="text1"/>
        </w:rPr>
        <w:t>setting SMART goals</w:t>
      </w:r>
      <w:r w:rsidRPr="00377A07">
        <w:rPr>
          <w:color w:val="000000" w:themeColor="text1"/>
        </w:rPr>
        <w:t>—</w:t>
      </w:r>
      <w:r w:rsidR="00C659D4">
        <w:rPr>
          <w:color w:val="000000" w:themeColor="text1"/>
        </w:rPr>
        <w:t xml:space="preserve">highlight that </w:t>
      </w:r>
      <w:r w:rsidR="009B46BA">
        <w:rPr>
          <w:color w:val="000000" w:themeColor="text1"/>
        </w:rPr>
        <w:t xml:space="preserve">carrying on with </w:t>
      </w:r>
      <w:r>
        <w:rPr>
          <w:color w:val="000000" w:themeColor="text1"/>
        </w:rPr>
        <w:t xml:space="preserve">the SMART framework, </w:t>
      </w:r>
      <w:r w:rsidR="00C659D4">
        <w:rPr>
          <w:color w:val="000000" w:themeColor="text1"/>
        </w:rPr>
        <w:t>they</w:t>
      </w:r>
      <w:r>
        <w:rPr>
          <w:color w:val="000000" w:themeColor="text1"/>
        </w:rPr>
        <w:t xml:space="preserve"> will continue to achieve results</w:t>
      </w:r>
      <w:r w:rsidR="009B46BA">
        <w:rPr>
          <w:color w:val="000000" w:themeColor="text1"/>
        </w:rPr>
        <w:t xml:space="preserve">. </w:t>
      </w:r>
    </w:p>
    <w:p w14:paraId="27505C8C" w14:textId="7BD311BE" w:rsidR="00097868" w:rsidRPr="00097868" w:rsidRDefault="00377A07" w:rsidP="00097868">
      <w:pPr>
        <w:spacing w:after="0" w:line="240" w:lineRule="auto"/>
        <w:rPr>
          <w:color w:val="000000" w:themeColor="text1"/>
        </w:rPr>
      </w:pPr>
      <w:r w:rsidRPr="00097868">
        <w:rPr>
          <w:rFonts w:ascii="Segoe UI Symbol" w:hAnsi="Segoe UI Symbol" w:cs="Segoe UI Symbol"/>
          <w:b/>
          <w:bCs/>
          <w:color w:val="A02B93" w:themeColor="accent5"/>
          <w:sz w:val="32"/>
          <w:szCs w:val="32"/>
        </w:rPr>
        <w:t>✓</w:t>
      </w:r>
      <w:r w:rsidRPr="00097868">
        <w:rPr>
          <w:b/>
          <w:bCs/>
          <w:color w:val="A02B93" w:themeColor="accent5"/>
          <w:sz w:val="32"/>
          <w:szCs w:val="32"/>
        </w:rPr>
        <w:t xml:space="preserve"> </w:t>
      </w:r>
      <w:r w:rsidRPr="00377A07">
        <w:rPr>
          <w:b/>
          <w:bCs/>
          <w:color w:val="000000" w:themeColor="text1"/>
        </w:rPr>
        <w:t xml:space="preserve">Revisit materials whenever </w:t>
      </w:r>
      <w:r w:rsidR="00C659D4">
        <w:rPr>
          <w:b/>
          <w:bCs/>
          <w:color w:val="000000" w:themeColor="text1"/>
        </w:rPr>
        <w:t>they</w:t>
      </w:r>
      <w:r w:rsidRPr="00377A07">
        <w:rPr>
          <w:b/>
          <w:bCs/>
          <w:color w:val="000000" w:themeColor="text1"/>
        </w:rPr>
        <w:t xml:space="preserve"> need</w:t>
      </w:r>
      <w:r w:rsidRPr="00377A07">
        <w:rPr>
          <w:color w:val="000000" w:themeColor="text1"/>
        </w:rPr>
        <w:t xml:space="preserve">—the tools and information are there for </w:t>
      </w:r>
      <w:r w:rsidR="00C659D4">
        <w:rPr>
          <w:color w:val="000000" w:themeColor="text1"/>
        </w:rPr>
        <w:t>them,</w:t>
      </w:r>
      <w:r w:rsidRPr="00377A07">
        <w:rPr>
          <w:color w:val="000000" w:themeColor="text1"/>
        </w:rPr>
        <w:t xml:space="preserve"> anytime</w:t>
      </w:r>
    </w:p>
    <w:p w14:paraId="48B614D5" w14:textId="3862394C" w:rsidR="00377A07" w:rsidRPr="00377A07" w:rsidRDefault="00097868" w:rsidP="00377A07">
      <w:pPr>
        <w:rPr>
          <w:b/>
          <w:bCs/>
          <w:color w:val="000000" w:themeColor="text1"/>
          <w:u w:val="single"/>
        </w:rPr>
      </w:pPr>
      <w:r w:rsidRPr="00097868">
        <w:rPr>
          <w:rFonts w:ascii="Segoe UI Emoji" w:hAnsi="Segoe UI Emoji" w:cs="Segoe UI Emoji"/>
          <w:b/>
          <w:bCs/>
          <w:color w:val="E97132" w:themeColor="accent2"/>
        </w:rPr>
        <w:t>👋</w:t>
      </w:r>
      <w:r w:rsidRPr="00097868">
        <w:rPr>
          <w:b/>
          <w:bCs/>
          <w:color w:val="E97132" w:themeColor="accent2"/>
        </w:rPr>
        <w:t xml:space="preserve"> </w:t>
      </w:r>
      <w:r w:rsidR="00C659D4">
        <w:rPr>
          <w:b/>
          <w:bCs/>
          <w:color w:val="000000" w:themeColor="text1"/>
        </w:rPr>
        <w:t>A final</w:t>
      </w:r>
      <w:r w:rsidR="00377A07" w:rsidRPr="00097868">
        <w:rPr>
          <w:b/>
          <w:bCs/>
          <w:color w:val="000000" w:themeColor="text1"/>
        </w:rPr>
        <w:t xml:space="preserve"> </w:t>
      </w:r>
      <w:r w:rsidR="00C659D4">
        <w:rPr>
          <w:b/>
          <w:bCs/>
          <w:color w:val="000000" w:themeColor="text1"/>
        </w:rPr>
        <w:t>b</w:t>
      </w:r>
      <w:r w:rsidR="00377A07" w:rsidRPr="00097868">
        <w:rPr>
          <w:b/>
          <w:bCs/>
          <w:color w:val="000000" w:themeColor="text1"/>
        </w:rPr>
        <w:t xml:space="preserve">est </w:t>
      </w:r>
      <w:r w:rsidR="00C659D4">
        <w:rPr>
          <w:b/>
          <w:bCs/>
          <w:color w:val="000000" w:themeColor="text1"/>
        </w:rPr>
        <w:t>w</w:t>
      </w:r>
      <w:r w:rsidR="00377A07" w:rsidRPr="00097868">
        <w:rPr>
          <w:b/>
          <w:bCs/>
          <w:color w:val="000000" w:themeColor="text1"/>
        </w:rPr>
        <w:t>ishes</w:t>
      </w:r>
    </w:p>
    <w:p w14:paraId="0C4A05C6" w14:textId="705FF240" w:rsidR="00377A07" w:rsidRPr="00377A07" w:rsidRDefault="00377A07" w:rsidP="00377A07">
      <w:pPr>
        <w:rPr>
          <w:color w:val="000000" w:themeColor="text1"/>
        </w:rPr>
      </w:pPr>
      <w:r w:rsidRPr="00377A07">
        <w:rPr>
          <w:color w:val="000000" w:themeColor="text1"/>
        </w:rPr>
        <w:t xml:space="preserve">Thank </w:t>
      </w:r>
      <w:r w:rsidR="00C659D4">
        <w:rPr>
          <w:color w:val="000000" w:themeColor="text1"/>
        </w:rPr>
        <w:t>your participant</w:t>
      </w:r>
      <w:r w:rsidRPr="00377A07">
        <w:rPr>
          <w:color w:val="000000" w:themeColor="text1"/>
        </w:rPr>
        <w:t xml:space="preserve"> again for allowing us to be part of </w:t>
      </w:r>
      <w:r w:rsidR="00C659D4">
        <w:rPr>
          <w:color w:val="000000" w:themeColor="text1"/>
        </w:rPr>
        <w:t>their j</w:t>
      </w:r>
      <w:r w:rsidRPr="00377A07">
        <w:rPr>
          <w:color w:val="000000" w:themeColor="text1"/>
        </w:rPr>
        <w:t>ourney</w:t>
      </w:r>
      <w:r w:rsidR="00C659D4">
        <w:rPr>
          <w:color w:val="000000" w:themeColor="text1"/>
        </w:rPr>
        <w:t xml:space="preserve"> to lasting change</w:t>
      </w:r>
      <w:r w:rsidRPr="00377A07">
        <w:rPr>
          <w:color w:val="000000" w:themeColor="text1"/>
        </w:rPr>
        <w:t xml:space="preserve">. </w:t>
      </w:r>
    </w:p>
    <w:bookmarkEnd w:id="223"/>
    <w:p w14:paraId="7BB449D6" w14:textId="77777777" w:rsidR="00377A07" w:rsidRPr="00DD51D6" w:rsidRDefault="00377A07" w:rsidP="00DD51D6"/>
    <w:p w14:paraId="385D9FE4" w14:textId="5E42F2E5" w:rsidR="0080665F" w:rsidRDefault="00F4151D" w:rsidP="00242891">
      <w:pPr>
        <w:pStyle w:val="Heading1"/>
        <w:jc w:val="center"/>
        <w:rPr>
          <w:rFonts w:asciiTheme="minorHAnsi" w:hAnsiTheme="minorHAnsi"/>
          <w:b/>
          <w:color w:val="0F9ED5" w:themeColor="accent4"/>
        </w:rPr>
      </w:pPr>
      <w:bookmarkStart w:id="224" w:name="_Toc213939686"/>
      <w:r w:rsidRPr="00F4151D">
        <w:rPr>
          <w:rFonts w:asciiTheme="minorHAnsi" w:hAnsiTheme="minorHAnsi"/>
          <w:b/>
          <w:color w:val="0B769F" w:themeColor="accent4" w:themeShade="BF"/>
        </w:rPr>
        <w:lastRenderedPageBreak/>
        <w:t>Appendix</w:t>
      </w:r>
      <w:bookmarkEnd w:id="224"/>
    </w:p>
    <w:p w14:paraId="6D61DF93" w14:textId="77777777" w:rsidR="00A155DC" w:rsidRPr="00A32704" w:rsidRDefault="00A155DC" w:rsidP="00A155DC">
      <w:pPr>
        <w:rPr>
          <w:rFonts w:eastAsia="Arial" w:cs="Arial"/>
          <w:color w:val="auto"/>
        </w:rPr>
      </w:pPr>
    </w:p>
    <w:tbl>
      <w:tblPr>
        <w:tblStyle w:val="GridTable1LightAccent2"/>
        <w:tblW w:w="0" w:type="auto"/>
        <w:tblLook w:val="04A0" w:firstRow="1" w:lastRow="0" w:firstColumn="1" w:lastColumn="0" w:noHBand="0" w:noVBand="1"/>
      </w:tblPr>
      <w:tblGrid>
        <w:gridCol w:w="938"/>
        <w:gridCol w:w="7874"/>
        <w:gridCol w:w="1241"/>
      </w:tblGrid>
      <w:tr w:rsidR="00A155DC" w14:paraId="75FAD0D2" w14:textId="77777777" w:rsidTr="00D07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2" w:type="dxa"/>
            <w:gridSpan w:val="2"/>
          </w:tcPr>
          <w:p w14:paraId="5ECAEFB4" w14:textId="77777777" w:rsidR="00A155DC" w:rsidRPr="004E1D99" w:rsidRDefault="00A155DC" w:rsidP="00617CC9">
            <w:pPr>
              <w:jc w:val="center"/>
              <w:rPr>
                <w:rFonts w:eastAsia="Arial" w:cs="Arial"/>
                <w:color w:val="auto"/>
                <w:sz w:val="36"/>
                <w:szCs w:val="36"/>
              </w:rPr>
            </w:pPr>
            <w:r>
              <w:rPr>
                <w:rFonts w:eastAsia="Arial" w:cs="Arial"/>
                <w:color w:val="auto"/>
                <w:sz w:val="36"/>
                <w:szCs w:val="36"/>
              </w:rPr>
              <w:t xml:space="preserve">Section </w:t>
            </w:r>
          </w:p>
        </w:tc>
        <w:tc>
          <w:tcPr>
            <w:tcW w:w="1241" w:type="dxa"/>
          </w:tcPr>
          <w:p w14:paraId="2A5ABC69" w14:textId="77777777" w:rsidR="00A155DC" w:rsidRPr="004E1D99" w:rsidRDefault="00A155DC" w:rsidP="00617CC9">
            <w:pPr>
              <w:jc w:val="center"/>
              <w:cnfStyle w:val="100000000000" w:firstRow="1" w:lastRow="0" w:firstColumn="0" w:lastColumn="0" w:oddVBand="0" w:evenVBand="0" w:oddHBand="0" w:evenHBand="0" w:firstRowFirstColumn="0" w:firstRowLastColumn="0" w:lastRowFirstColumn="0" w:lastRowLastColumn="0"/>
              <w:rPr>
                <w:rFonts w:eastAsia="Arial" w:cs="Arial"/>
                <w:color w:val="auto"/>
                <w:sz w:val="36"/>
                <w:szCs w:val="36"/>
              </w:rPr>
            </w:pPr>
            <w:r w:rsidRPr="004E1D99">
              <w:rPr>
                <w:rFonts w:eastAsia="Arial" w:cs="Arial"/>
                <w:color w:val="auto"/>
                <w:sz w:val="36"/>
                <w:szCs w:val="36"/>
              </w:rPr>
              <w:t>Page</w:t>
            </w:r>
          </w:p>
        </w:tc>
      </w:tr>
      <w:tr w:rsidR="00A155DC" w14:paraId="40F8F3D3"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322A0FD6" w14:textId="54E5686E" w:rsidR="00A155DC" w:rsidRPr="00EA4F87" w:rsidRDefault="00A155DC" w:rsidP="00617CC9">
            <w:pPr>
              <w:jc w:val="center"/>
              <w:rPr>
                <w:rFonts w:eastAsia="Arial" w:cs="Arial"/>
                <w:color w:val="auto"/>
                <w:sz w:val="36"/>
                <w:szCs w:val="36"/>
              </w:rPr>
            </w:pPr>
            <w:r w:rsidRPr="00D743D4">
              <w:rPr>
                <w:color w:val="auto"/>
                <w:sz w:val="36"/>
                <w:szCs w:val="36"/>
              </w:rPr>
              <w:t>1</w:t>
            </w:r>
          </w:p>
        </w:tc>
        <w:tc>
          <w:tcPr>
            <w:tcW w:w="7874" w:type="dxa"/>
          </w:tcPr>
          <w:p w14:paraId="12AE4ED9" w14:textId="6E498847" w:rsidR="00A155DC" w:rsidRPr="00D43271" w:rsidRDefault="00A155DC" w:rsidP="00EA34F1">
            <w:pPr>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D743D4">
              <w:rPr>
                <w:b/>
                <w:color w:val="auto"/>
                <w:sz w:val="36"/>
                <w:szCs w:val="36"/>
              </w:rPr>
              <w:t xml:space="preserve">Script Suggestion for Sessions </w:t>
            </w:r>
          </w:p>
        </w:tc>
        <w:tc>
          <w:tcPr>
            <w:tcW w:w="1241" w:type="dxa"/>
          </w:tcPr>
          <w:p w14:paraId="4413A6F6" w14:textId="421F4915" w:rsidR="00A155DC" w:rsidRPr="00DA1ABF" w:rsidRDefault="00097868"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78</w:t>
            </w:r>
          </w:p>
        </w:tc>
      </w:tr>
      <w:tr w:rsidR="00A155DC" w14:paraId="1416B45D"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29AEB1EE" w14:textId="4E31163A" w:rsidR="00A155DC" w:rsidRDefault="00A155DC" w:rsidP="00617CC9">
            <w:pPr>
              <w:jc w:val="center"/>
              <w:rPr>
                <w:rFonts w:eastAsia="Arial" w:cs="Arial"/>
                <w:color w:val="auto"/>
                <w:sz w:val="36"/>
                <w:szCs w:val="36"/>
              </w:rPr>
            </w:pPr>
            <w:r w:rsidRPr="00D743D4">
              <w:rPr>
                <w:color w:val="auto"/>
                <w:sz w:val="36"/>
                <w:szCs w:val="36"/>
              </w:rPr>
              <w:t>2</w:t>
            </w:r>
          </w:p>
        </w:tc>
        <w:tc>
          <w:tcPr>
            <w:tcW w:w="7874" w:type="dxa"/>
          </w:tcPr>
          <w:p w14:paraId="2DECCDDB" w14:textId="30EAFCF2" w:rsidR="00A155DC" w:rsidRPr="00D43271" w:rsidRDefault="00A155DC" w:rsidP="00EA34F1">
            <w:pPr>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D743D4">
              <w:rPr>
                <w:b/>
                <w:color w:val="auto"/>
                <w:sz w:val="36"/>
                <w:szCs w:val="36"/>
              </w:rPr>
              <w:t>Additional Information for ENHANCE Risk Factors</w:t>
            </w:r>
          </w:p>
        </w:tc>
        <w:tc>
          <w:tcPr>
            <w:tcW w:w="1241" w:type="dxa"/>
          </w:tcPr>
          <w:p w14:paraId="70A20E97" w14:textId="3C6F6047" w:rsidR="00A155DC" w:rsidRPr="00DA1ABF" w:rsidRDefault="00A63DE2"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84</w:t>
            </w:r>
          </w:p>
        </w:tc>
      </w:tr>
      <w:tr w:rsidR="00A155DC" w14:paraId="1094D1DE"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461210DA" w14:textId="6ED7C7F3" w:rsidR="00A155DC" w:rsidRPr="00B865B4" w:rsidRDefault="00A155DC" w:rsidP="00617CC9">
            <w:pPr>
              <w:jc w:val="center"/>
              <w:rPr>
                <w:rFonts w:eastAsia="Arial" w:cs="Arial"/>
                <w:b w:val="0"/>
                <w:color w:val="auto"/>
                <w:sz w:val="28"/>
                <w:szCs w:val="28"/>
              </w:rPr>
            </w:pPr>
            <w:r w:rsidRPr="00B865B4">
              <w:rPr>
                <w:b w:val="0"/>
                <w:color w:val="auto"/>
                <w:sz w:val="28"/>
                <w:szCs w:val="28"/>
              </w:rPr>
              <w:t>2.1</w:t>
            </w:r>
          </w:p>
        </w:tc>
        <w:tc>
          <w:tcPr>
            <w:tcW w:w="7874" w:type="dxa"/>
          </w:tcPr>
          <w:p w14:paraId="3E1D5675" w14:textId="20477FE1" w:rsidR="00A155DC" w:rsidRPr="00DA1ABF" w:rsidRDefault="00A155DC" w:rsidP="00617CC9">
            <w:pPr>
              <w:cnfStyle w:val="000000000000" w:firstRow="0" w:lastRow="0" w:firstColumn="0" w:lastColumn="0" w:oddVBand="0" w:evenVBand="0" w:oddHBand="0" w:evenHBand="0" w:firstRowFirstColumn="0" w:firstRowLastColumn="0" w:lastRowFirstColumn="0" w:lastRowLastColumn="0"/>
              <w:rPr>
                <w:rFonts w:eastAsia="Arial" w:cs="Arial"/>
                <w:color w:val="auto"/>
                <w:sz w:val="28"/>
                <w:szCs w:val="28"/>
              </w:rPr>
            </w:pPr>
            <w:r w:rsidRPr="00B865B4">
              <w:rPr>
                <w:color w:val="auto"/>
                <w:sz w:val="28"/>
                <w:szCs w:val="28"/>
              </w:rPr>
              <w:t>Behavioural Activation List</w:t>
            </w:r>
          </w:p>
        </w:tc>
        <w:tc>
          <w:tcPr>
            <w:tcW w:w="1241" w:type="dxa"/>
          </w:tcPr>
          <w:p w14:paraId="068AA97D" w14:textId="7B205CE2" w:rsidR="00A155DC" w:rsidRPr="00DA1ABF" w:rsidRDefault="00AF6B45"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sidRPr="00D743D4">
              <w:rPr>
                <w:color w:val="auto"/>
                <w:sz w:val="36"/>
                <w:szCs w:val="36"/>
              </w:rPr>
              <w:t>8</w:t>
            </w:r>
            <w:r w:rsidR="00A63DE2">
              <w:rPr>
                <w:color w:val="auto"/>
                <w:sz w:val="36"/>
                <w:szCs w:val="36"/>
              </w:rPr>
              <w:t>4</w:t>
            </w:r>
          </w:p>
        </w:tc>
      </w:tr>
      <w:tr w:rsidR="00A155DC" w14:paraId="0DFEE910"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3843E0A1" w14:textId="621925FE" w:rsidR="00A155DC" w:rsidRPr="00B865B4" w:rsidRDefault="00A155DC" w:rsidP="00617CC9">
            <w:pPr>
              <w:jc w:val="center"/>
              <w:rPr>
                <w:rFonts w:eastAsia="Arial" w:cs="Arial"/>
                <w:b w:val="0"/>
                <w:color w:val="auto"/>
                <w:sz w:val="28"/>
                <w:szCs w:val="28"/>
              </w:rPr>
            </w:pPr>
            <w:r w:rsidRPr="00B865B4">
              <w:rPr>
                <w:b w:val="0"/>
                <w:color w:val="auto"/>
                <w:sz w:val="28"/>
                <w:szCs w:val="28"/>
              </w:rPr>
              <w:t>2.2</w:t>
            </w:r>
          </w:p>
        </w:tc>
        <w:tc>
          <w:tcPr>
            <w:tcW w:w="7874" w:type="dxa"/>
          </w:tcPr>
          <w:p w14:paraId="1F0D560F" w14:textId="3D1330EE" w:rsidR="00A155DC" w:rsidRPr="00DA1ABF" w:rsidRDefault="00A155DC" w:rsidP="00617CC9">
            <w:pPr>
              <w:cnfStyle w:val="000000000000" w:firstRow="0" w:lastRow="0" w:firstColumn="0" w:lastColumn="0" w:oddVBand="0" w:evenVBand="0" w:oddHBand="0" w:evenHBand="0" w:firstRowFirstColumn="0" w:firstRowLastColumn="0" w:lastRowFirstColumn="0" w:lastRowLastColumn="0"/>
              <w:rPr>
                <w:rFonts w:eastAsia="Arial" w:cs="Arial"/>
                <w:color w:val="auto"/>
                <w:sz w:val="28"/>
                <w:szCs w:val="28"/>
              </w:rPr>
            </w:pPr>
            <w:r w:rsidRPr="00B865B4">
              <w:rPr>
                <w:color w:val="auto"/>
                <w:sz w:val="28"/>
                <w:szCs w:val="28"/>
              </w:rPr>
              <w:t>Additional SMART goals suggestions</w:t>
            </w:r>
          </w:p>
        </w:tc>
        <w:tc>
          <w:tcPr>
            <w:tcW w:w="1241" w:type="dxa"/>
          </w:tcPr>
          <w:p w14:paraId="5DAB418F" w14:textId="216226F3" w:rsidR="00A155DC" w:rsidRPr="00DA1ABF" w:rsidRDefault="00AF6B45"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sidRPr="00D743D4">
              <w:rPr>
                <w:color w:val="auto"/>
                <w:sz w:val="36"/>
                <w:szCs w:val="36"/>
              </w:rPr>
              <w:t>8</w:t>
            </w:r>
            <w:r w:rsidR="00A63DE2">
              <w:rPr>
                <w:color w:val="auto"/>
                <w:sz w:val="36"/>
                <w:szCs w:val="36"/>
              </w:rPr>
              <w:t>5</w:t>
            </w:r>
          </w:p>
        </w:tc>
      </w:tr>
      <w:tr w:rsidR="00A155DC" w14:paraId="038A51A6"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073FC3B0" w14:textId="47CFF545" w:rsidR="00A155DC" w:rsidRPr="00B865B4" w:rsidRDefault="00A155DC" w:rsidP="00617CC9">
            <w:pPr>
              <w:jc w:val="center"/>
              <w:rPr>
                <w:rFonts w:eastAsia="Arial" w:cs="Arial"/>
                <w:b w:val="0"/>
                <w:color w:val="auto"/>
                <w:sz w:val="28"/>
                <w:szCs w:val="28"/>
              </w:rPr>
            </w:pPr>
            <w:r w:rsidRPr="00B865B4">
              <w:rPr>
                <w:b w:val="0"/>
                <w:color w:val="auto"/>
                <w:sz w:val="28"/>
                <w:szCs w:val="28"/>
              </w:rPr>
              <w:t>2.3</w:t>
            </w:r>
          </w:p>
        </w:tc>
        <w:tc>
          <w:tcPr>
            <w:tcW w:w="7874" w:type="dxa"/>
          </w:tcPr>
          <w:p w14:paraId="3442E53F" w14:textId="199C5AAE" w:rsidR="00A155DC" w:rsidRPr="00DA1ABF" w:rsidRDefault="00A155DC" w:rsidP="00617CC9">
            <w:pPr>
              <w:cnfStyle w:val="000000000000" w:firstRow="0" w:lastRow="0" w:firstColumn="0" w:lastColumn="0" w:oddVBand="0" w:evenVBand="0" w:oddHBand="0" w:evenHBand="0" w:firstRowFirstColumn="0" w:firstRowLastColumn="0" w:lastRowFirstColumn="0" w:lastRowLastColumn="0"/>
              <w:rPr>
                <w:rFonts w:eastAsia="Arial" w:cs="Arial"/>
                <w:color w:val="auto"/>
                <w:sz w:val="28"/>
                <w:szCs w:val="28"/>
              </w:rPr>
            </w:pPr>
            <w:r w:rsidRPr="00B865B4">
              <w:rPr>
                <w:color w:val="auto"/>
                <w:sz w:val="28"/>
                <w:szCs w:val="28"/>
              </w:rPr>
              <w:t xml:space="preserve">Helpful GROW </w:t>
            </w:r>
            <w:r w:rsidR="00DB047B" w:rsidRPr="00B865B4">
              <w:rPr>
                <w:color w:val="auto"/>
                <w:sz w:val="28"/>
                <w:szCs w:val="28"/>
              </w:rPr>
              <w:t>Coach</w:t>
            </w:r>
            <w:r w:rsidRPr="00B865B4">
              <w:rPr>
                <w:color w:val="auto"/>
                <w:sz w:val="28"/>
                <w:szCs w:val="28"/>
              </w:rPr>
              <w:t xml:space="preserve">ing Questions to </w:t>
            </w:r>
            <w:r w:rsidR="00DA1ABF" w:rsidRPr="00B865B4">
              <w:rPr>
                <w:color w:val="auto"/>
                <w:sz w:val="28"/>
                <w:szCs w:val="28"/>
              </w:rPr>
              <w:t>Problem-Solve</w:t>
            </w:r>
          </w:p>
        </w:tc>
        <w:tc>
          <w:tcPr>
            <w:tcW w:w="1241" w:type="dxa"/>
          </w:tcPr>
          <w:p w14:paraId="05615F1B" w14:textId="1478A159" w:rsidR="00DD51D6" w:rsidRPr="00DA1ABF" w:rsidRDefault="00AF6B45"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sidRPr="00D743D4">
              <w:rPr>
                <w:color w:val="auto"/>
                <w:sz w:val="36"/>
                <w:szCs w:val="36"/>
              </w:rPr>
              <w:t>9</w:t>
            </w:r>
            <w:r w:rsidR="00A63DE2">
              <w:rPr>
                <w:color w:val="auto"/>
                <w:sz w:val="36"/>
                <w:szCs w:val="36"/>
              </w:rPr>
              <w:t>3</w:t>
            </w:r>
          </w:p>
        </w:tc>
      </w:tr>
      <w:tr w:rsidR="00DD51D6" w14:paraId="1AAAF31E"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11220BC8" w14:textId="7C5E42CB" w:rsidR="00DD51D6" w:rsidRPr="00DD51D6" w:rsidRDefault="00DD51D6" w:rsidP="00617CC9">
            <w:pPr>
              <w:jc w:val="center"/>
              <w:rPr>
                <w:rFonts w:eastAsia="Arial" w:cs="Arial"/>
                <w:color w:val="auto"/>
                <w:sz w:val="36"/>
                <w:szCs w:val="36"/>
              </w:rPr>
            </w:pPr>
            <w:r w:rsidRPr="00D743D4">
              <w:rPr>
                <w:color w:val="auto"/>
                <w:sz w:val="36"/>
                <w:szCs w:val="36"/>
              </w:rPr>
              <w:t>3</w:t>
            </w:r>
          </w:p>
        </w:tc>
        <w:tc>
          <w:tcPr>
            <w:tcW w:w="7874" w:type="dxa"/>
          </w:tcPr>
          <w:p w14:paraId="622AAAC1" w14:textId="685B1897" w:rsidR="00DD51D6" w:rsidRPr="00DD51D6" w:rsidRDefault="00DD51D6" w:rsidP="00EA34F1">
            <w:pPr>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B865B4">
              <w:rPr>
                <w:b/>
                <w:color w:val="auto"/>
                <w:sz w:val="36"/>
                <w:szCs w:val="36"/>
              </w:rPr>
              <w:t>Health Status Summary</w:t>
            </w:r>
          </w:p>
        </w:tc>
        <w:tc>
          <w:tcPr>
            <w:tcW w:w="1241" w:type="dxa"/>
          </w:tcPr>
          <w:p w14:paraId="19E5A9AC" w14:textId="41F515C7" w:rsidR="00DD51D6" w:rsidRPr="00DA1ABF" w:rsidRDefault="00AF6B45"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sidRPr="00D743D4">
              <w:rPr>
                <w:color w:val="auto"/>
                <w:sz w:val="36"/>
                <w:szCs w:val="36"/>
              </w:rPr>
              <w:t>9</w:t>
            </w:r>
            <w:r w:rsidR="00D07CAF">
              <w:rPr>
                <w:color w:val="auto"/>
                <w:sz w:val="36"/>
                <w:szCs w:val="36"/>
              </w:rPr>
              <w:t>4</w:t>
            </w:r>
          </w:p>
        </w:tc>
      </w:tr>
      <w:tr w:rsidR="00F67D9D" w14:paraId="6D2D0B5C"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5DBF5276" w14:textId="3491ED8F" w:rsidR="00F67D9D" w:rsidRDefault="00F67D9D" w:rsidP="00617CC9">
            <w:pPr>
              <w:jc w:val="center"/>
              <w:rPr>
                <w:rFonts w:eastAsia="Arial" w:cs="Arial"/>
                <w:color w:val="auto"/>
                <w:sz w:val="36"/>
                <w:szCs w:val="36"/>
              </w:rPr>
            </w:pPr>
            <w:r w:rsidRPr="00D743D4">
              <w:rPr>
                <w:color w:val="auto"/>
                <w:sz w:val="36"/>
                <w:szCs w:val="36"/>
              </w:rPr>
              <w:t>4</w:t>
            </w:r>
          </w:p>
        </w:tc>
        <w:tc>
          <w:tcPr>
            <w:tcW w:w="7874" w:type="dxa"/>
          </w:tcPr>
          <w:p w14:paraId="0FCB5482" w14:textId="5F090158" w:rsidR="00F67D9D" w:rsidRDefault="00F67D9D" w:rsidP="00EA34F1">
            <w:pPr>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B865B4">
              <w:rPr>
                <w:b/>
                <w:color w:val="auto"/>
                <w:sz w:val="36"/>
                <w:szCs w:val="36"/>
              </w:rPr>
              <w:t>Frequently Asked Questions (FAQs)</w:t>
            </w:r>
          </w:p>
        </w:tc>
        <w:tc>
          <w:tcPr>
            <w:tcW w:w="1241" w:type="dxa"/>
          </w:tcPr>
          <w:p w14:paraId="0675B853" w14:textId="36700759" w:rsidR="00F67D9D" w:rsidRPr="00DA1ABF" w:rsidRDefault="00AF6B45"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sidRPr="00D743D4">
              <w:rPr>
                <w:color w:val="auto"/>
                <w:sz w:val="36"/>
                <w:szCs w:val="36"/>
              </w:rPr>
              <w:t>9</w:t>
            </w:r>
            <w:r w:rsidR="00D07CAF">
              <w:rPr>
                <w:color w:val="auto"/>
                <w:sz w:val="36"/>
                <w:szCs w:val="36"/>
              </w:rPr>
              <w:t>5</w:t>
            </w:r>
          </w:p>
        </w:tc>
      </w:tr>
      <w:tr w:rsidR="00F67D9D" w14:paraId="51C22589"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1B61B806" w14:textId="1750517B" w:rsidR="00F67D9D" w:rsidRDefault="00F67D9D" w:rsidP="00617CC9">
            <w:pPr>
              <w:jc w:val="center"/>
              <w:rPr>
                <w:rFonts w:eastAsia="Arial" w:cs="Arial"/>
                <w:color w:val="auto"/>
                <w:sz w:val="36"/>
                <w:szCs w:val="36"/>
              </w:rPr>
            </w:pPr>
            <w:r w:rsidRPr="00D743D4">
              <w:rPr>
                <w:color w:val="auto"/>
                <w:sz w:val="36"/>
                <w:szCs w:val="36"/>
              </w:rPr>
              <w:t>5</w:t>
            </w:r>
          </w:p>
        </w:tc>
        <w:tc>
          <w:tcPr>
            <w:tcW w:w="7874" w:type="dxa"/>
          </w:tcPr>
          <w:p w14:paraId="0EDD7A0D" w14:textId="1DEBE254" w:rsidR="00F67D9D" w:rsidRDefault="00F67D9D" w:rsidP="00EA34F1">
            <w:pPr>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B865B4">
              <w:rPr>
                <w:b/>
                <w:color w:val="auto"/>
                <w:sz w:val="36"/>
                <w:szCs w:val="36"/>
              </w:rPr>
              <w:t xml:space="preserve">Goal Setting Template </w:t>
            </w:r>
          </w:p>
        </w:tc>
        <w:tc>
          <w:tcPr>
            <w:tcW w:w="1241" w:type="dxa"/>
          </w:tcPr>
          <w:p w14:paraId="619FFD38" w14:textId="02D758A9" w:rsidR="00F67D9D" w:rsidRPr="00DA1ABF" w:rsidRDefault="00AF6B45"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sidRPr="00D743D4">
              <w:rPr>
                <w:color w:val="auto"/>
                <w:sz w:val="36"/>
                <w:szCs w:val="36"/>
              </w:rPr>
              <w:t>9</w:t>
            </w:r>
            <w:r w:rsidR="00D07CAF">
              <w:rPr>
                <w:color w:val="auto"/>
                <w:sz w:val="36"/>
                <w:szCs w:val="36"/>
              </w:rPr>
              <w:t>7</w:t>
            </w:r>
          </w:p>
        </w:tc>
      </w:tr>
      <w:tr w:rsidR="00F67D9D" w14:paraId="62C63A5D"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5A522E75" w14:textId="71C79CF1" w:rsidR="00F67D9D" w:rsidRDefault="00F67D9D" w:rsidP="00617CC9">
            <w:pPr>
              <w:jc w:val="center"/>
              <w:rPr>
                <w:rFonts w:eastAsia="Arial" w:cs="Arial"/>
                <w:color w:val="auto"/>
                <w:sz w:val="36"/>
                <w:szCs w:val="36"/>
              </w:rPr>
            </w:pPr>
            <w:r w:rsidRPr="00D743D4">
              <w:rPr>
                <w:color w:val="auto"/>
                <w:sz w:val="36"/>
                <w:szCs w:val="36"/>
              </w:rPr>
              <w:t>6</w:t>
            </w:r>
          </w:p>
        </w:tc>
        <w:tc>
          <w:tcPr>
            <w:tcW w:w="7874" w:type="dxa"/>
          </w:tcPr>
          <w:p w14:paraId="1DCD2469" w14:textId="5C7FD684" w:rsidR="00F67D9D" w:rsidRDefault="00F67D9D" w:rsidP="00EA34F1">
            <w:pPr>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B865B4">
              <w:rPr>
                <w:b/>
                <w:color w:val="auto"/>
                <w:sz w:val="36"/>
                <w:szCs w:val="36"/>
              </w:rPr>
              <w:t xml:space="preserve">Quit Plan Template </w:t>
            </w:r>
          </w:p>
        </w:tc>
        <w:tc>
          <w:tcPr>
            <w:tcW w:w="1241" w:type="dxa"/>
          </w:tcPr>
          <w:p w14:paraId="61FA84D1" w14:textId="4BF10760" w:rsidR="00F67D9D" w:rsidRPr="00DA1ABF" w:rsidRDefault="00D07CAF"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98</w:t>
            </w:r>
          </w:p>
        </w:tc>
      </w:tr>
      <w:tr w:rsidR="006809B5" w14:paraId="74429293"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37E1F193" w14:textId="37039645" w:rsidR="006809B5" w:rsidRDefault="006809B5" w:rsidP="002724BA">
            <w:pPr>
              <w:jc w:val="center"/>
              <w:rPr>
                <w:rFonts w:eastAsia="Arial" w:cs="Arial"/>
                <w:color w:val="auto"/>
                <w:sz w:val="36"/>
                <w:szCs w:val="36"/>
              </w:rPr>
            </w:pPr>
            <w:r w:rsidRPr="00D743D4">
              <w:rPr>
                <w:color w:val="auto"/>
                <w:sz w:val="36"/>
                <w:szCs w:val="36"/>
              </w:rPr>
              <w:t>7</w:t>
            </w:r>
          </w:p>
        </w:tc>
        <w:tc>
          <w:tcPr>
            <w:tcW w:w="7874" w:type="dxa"/>
          </w:tcPr>
          <w:p w14:paraId="71FD6DA4" w14:textId="26955D15" w:rsidR="006809B5" w:rsidRDefault="00AF6B45" w:rsidP="00EA34F1">
            <w:pPr>
              <w:cnfStyle w:val="000000000000" w:firstRow="0" w:lastRow="0" w:firstColumn="0" w:lastColumn="0" w:oddVBand="0" w:evenVBand="0" w:oddHBand="0" w:evenHBand="0" w:firstRowFirstColumn="0" w:firstRowLastColumn="0" w:lastRowFirstColumn="0" w:lastRowLastColumn="0"/>
              <w:rPr>
                <w:rFonts w:eastAsia="Arial" w:cs="Arial"/>
                <w:b/>
                <w:bCs/>
                <w:color w:val="auto"/>
                <w:sz w:val="36"/>
                <w:szCs w:val="36"/>
              </w:rPr>
            </w:pPr>
            <w:r w:rsidRPr="00B865B4">
              <w:rPr>
                <w:b/>
                <w:bCs/>
                <w:color w:val="auto"/>
                <w:sz w:val="36"/>
                <w:szCs w:val="36"/>
              </w:rPr>
              <w:t>Participant</w:t>
            </w:r>
            <w:r w:rsidR="00EA34F1" w:rsidRPr="00B865B4">
              <w:rPr>
                <w:b/>
                <w:color w:val="auto"/>
                <w:sz w:val="36"/>
                <w:szCs w:val="36"/>
              </w:rPr>
              <w:t xml:space="preserve"> Guide to ENHANCE Sessions </w:t>
            </w:r>
          </w:p>
        </w:tc>
        <w:tc>
          <w:tcPr>
            <w:tcW w:w="1241" w:type="dxa"/>
          </w:tcPr>
          <w:p w14:paraId="2264133B" w14:textId="4EDC6200" w:rsidR="006809B5" w:rsidRPr="00DA1ABF" w:rsidRDefault="00D07CAF"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99</w:t>
            </w:r>
          </w:p>
        </w:tc>
      </w:tr>
      <w:tr w:rsidR="00D07CAF" w14:paraId="661F42D2" w14:textId="77777777" w:rsidTr="00D07CAF">
        <w:tc>
          <w:tcPr>
            <w:cnfStyle w:val="001000000000" w:firstRow="0" w:lastRow="0" w:firstColumn="1" w:lastColumn="0" w:oddVBand="0" w:evenVBand="0" w:oddHBand="0" w:evenHBand="0" w:firstRowFirstColumn="0" w:firstRowLastColumn="0" w:lastRowFirstColumn="0" w:lastRowLastColumn="0"/>
            <w:tcW w:w="938" w:type="dxa"/>
          </w:tcPr>
          <w:p w14:paraId="41DA74B3" w14:textId="783229E6" w:rsidR="00D07CAF" w:rsidRPr="00D743D4" w:rsidRDefault="00D07CAF" w:rsidP="002724BA">
            <w:pPr>
              <w:jc w:val="center"/>
              <w:rPr>
                <w:color w:val="auto"/>
                <w:sz w:val="36"/>
                <w:szCs w:val="36"/>
              </w:rPr>
            </w:pPr>
            <w:r>
              <w:rPr>
                <w:color w:val="auto"/>
                <w:sz w:val="36"/>
                <w:szCs w:val="36"/>
              </w:rPr>
              <w:t>8</w:t>
            </w:r>
          </w:p>
        </w:tc>
        <w:tc>
          <w:tcPr>
            <w:tcW w:w="7874" w:type="dxa"/>
          </w:tcPr>
          <w:p w14:paraId="74BBC4E0" w14:textId="6C8EEA1C" w:rsidR="00D07CAF" w:rsidRPr="00B865B4" w:rsidRDefault="00D07CAF" w:rsidP="00EA34F1">
            <w:pPr>
              <w:cnfStyle w:val="000000000000" w:firstRow="0" w:lastRow="0" w:firstColumn="0" w:lastColumn="0" w:oddVBand="0" w:evenVBand="0" w:oddHBand="0" w:evenHBand="0" w:firstRowFirstColumn="0" w:firstRowLastColumn="0" w:lastRowFirstColumn="0" w:lastRowLastColumn="0"/>
              <w:rPr>
                <w:b/>
                <w:bCs/>
                <w:color w:val="auto"/>
                <w:sz w:val="36"/>
                <w:szCs w:val="36"/>
              </w:rPr>
            </w:pPr>
            <w:r>
              <w:rPr>
                <w:b/>
                <w:bCs/>
                <w:color w:val="auto"/>
                <w:sz w:val="36"/>
                <w:szCs w:val="36"/>
              </w:rPr>
              <w:t>Coaching Role Flow</w:t>
            </w:r>
          </w:p>
        </w:tc>
        <w:tc>
          <w:tcPr>
            <w:tcW w:w="1241" w:type="dxa"/>
          </w:tcPr>
          <w:p w14:paraId="627CBB03" w14:textId="5AA4504A" w:rsidR="00D07CAF" w:rsidRDefault="00D07CAF" w:rsidP="00DA1ABF">
            <w:pPr>
              <w:jc w:val="center"/>
              <w:cnfStyle w:val="000000000000" w:firstRow="0" w:lastRow="0" w:firstColumn="0" w:lastColumn="0" w:oddVBand="0" w:evenVBand="0" w:oddHBand="0" w:evenHBand="0" w:firstRowFirstColumn="0" w:firstRowLastColumn="0" w:lastRowFirstColumn="0" w:lastRowLastColumn="0"/>
              <w:rPr>
                <w:rFonts w:eastAsia="Arial" w:cs="Arial"/>
                <w:color w:val="auto"/>
                <w:sz w:val="36"/>
                <w:szCs w:val="36"/>
              </w:rPr>
            </w:pPr>
            <w:r>
              <w:rPr>
                <w:rFonts w:eastAsia="Arial" w:cs="Arial"/>
                <w:color w:val="auto"/>
                <w:sz w:val="36"/>
                <w:szCs w:val="36"/>
              </w:rPr>
              <w:t>100</w:t>
            </w:r>
          </w:p>
        </w:tc>
      </w:tr>
    </w:tbl>
    <w:p w14:paraId="6C6B01AD" w14:textId="77777777" w:rsidR="00A155DC" w:rsidRDefault="00A155DC" w:rsidP="00A155DC">
      <w:pPr>
        <w:jc w:val="center"/>
        <w:rPr>
          <w:rFonts w:eastAsia="Arial" w:cs="Arial"/>
          <w:b/>
          <w:bCs/>
          <w:color w:val="auto"/>
          <w:sz w:val="36"/>
          <w:szCs w:val="36"/>
        </w:rPr>
      </w:pPr>
    </w:p>
    <w:p w14:paraId="602C48C6" w14:textId="77777777" w:rsidR="00A155DC" w:rsidRPr="00A32704" w:rsidRDefault="00A155DC" w:rsidP="00A155DC">
      <w:pPr>
        <w:rPr>
          <w:rFonts w:eastAsia="Arial" w:cs="Arial"/>
          <w:color w:val="auto"/>
        </w:rPr>
      </w:pPr>
    </w:p>
    <w:p w14:paraId="1DF0C8BF" w14:textId="77777777" w:rsidR="00A155DC" w:rsidRPr="00A32704" w:rsidRDefault="00A155DC" w:rsidP="00A155DC">
      <w:pPr>
        <w:rPr>
          <w:rFonts w:eastAsia="Arial" w:cs="Arial"/>
          <w:color w:val="auto"/>
        </w:rPr>
      </w:pPr>
    </w:p>
    <w:p w14:paraId="395201AF" w14:textId="77777777" w:rsidR="00A155DC" w:rsidRPr="00A32704" w:rsidRDefault="00A155DC" w:rsidP="00A155DC">
      <w:pPr>
        <w:rPr>
          <w:rFonts w:eastAsia="Arial" w:cs="Arial"/>
          <w:color w:val="auto"/>
        </w:rPr>
      </w:pPr>
    </w:p>
    <w:p w14:paraId="1A175631" w14:textId="77777777" w:rsidR="00A155DC" w:rsidRDefault="00A155DC" w:rsidP="00A155DC">
      <w:pPr>
        <w:spacing w:before="0" w:after="160"/>
        <w:rPr>
          <w:rFonts w:eastAsia="Arial" w:cs="Arial"/>
          <w:color w:val="auto"/>
        </w:rPr>
      </w:pPr>
      <w:r>
        <w:rPr>
          <w:rFonts w:eastAsia="Arial" w:cs="Arial"/>
          <w:color w:val="auto"/>
        </w:rPr>
        <w:br w:type="page"/>
      </w:r>
    </w:p>
    <w:p w14:paraId="4D0B4C5E" w14:textId="0E95D2BB" w:rsidR="00A155DC" w:rsidRPr="00765F70" w:rsidRDefault="00133BCC" w:rsidP="00765F70">
      <w:pPr>
        <w:rPr>
          <w:b/>
          <w:bCs/>
          <w:color w:val="D17406"/>
        </w:rPr>
      </w:pPr>
      <w:r w:rsidRPr="00765F70">
        <w:rPr>
          <w:b/>
          <w:bCs/>
          <w:noProof/>
          <w:color w:val="D17406"/>
        </w:rPr>
        <w:lastRenderedPageBreak/>
        <mc:AlternateContent>
          <mc:Choice Requires="wps">
            <w:drawing>
              <wp:anchor distT="0" distB="0" distL="114300" distR="114300" simplePos="0" relativeHeight="251658458" behindDoc="0" locked="0" layoutInCell="1" allowOverlap="1" wp14:anchorId="05F01F33" wp14:editId="3009F91B">
                <wp:simplePos x="0" y="0"/>
                <wp:positionH relativeFrom="margin">
                  <wp:align>left</wp:align>
                </wp:positionH>
                <wp:positionV relativeFrom="paragraph">
                  <wp:posOffset>217170</wp:posOffset>
                </wp:positionV>
                <wp:extent cx="5924550" cy="7620"/>
                <wp:effectExtent l="19050" t="19050" r="19050" b="30480"/>
                <wp:wrapNone/>
                <wp:docPr id="2051773551"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7489602F">
              <v:line id="Straight Connector 1" style="position:absolute;z-index:2516584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f1a983 [1941]" strokeweight="3pt" from="0,17.1pt" to="466.5pt,17.7pt" w14:anchorId="13B5E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">
                <v:stroke joinstyle="miter"/>
                <w10:wrap anchorx="margin"/>
              </v:line>
            </w:pict>
          </mc:Fallback>
        </mc:AlternateContent>
      </w:r>
      <w:r w:rsidR="00A155DC" w:rsidRPr="00765F70">
        <w:rPr>
          <w:b/>
          <w:bCs/>
          <w:color w:val="D17406"/>
        </w:rPr>
        <w:t xml:space="preserve">Session 1 (30-60 minutes) – Script Suggestions </w:t>
      </w:r>
    </w:p>
    <w:p w14:paraId="457D96B4" w14:textId="5BE58114" w:rsidR="00A155DC" w:rsidRPr="00311067" w:rsidRDefault="00A155DC" w:rsidP="00A155DC">
      <w:pPr>
        <w:rPr>
          <w:color w:val="000000" w:themeColor="text1"/>
        </w:rPr>
      </w:pPr>
      <w:r w:rsidRPr="00311067">
        <w:rPr>
          <w:b/>
          <w:bCs/>
          <w:color w:val="000000" w:themeColor="text1"/>
        </w:rPr>
        <w:t>Objectives:</w:t>
      </w:r>
    </w:p>
    <w:p w14:paraId="7E0B4816" w14:textId="386E47BE" w:rsidR="00A155DC" w:rsidRPr="00311067" w:rsidRDefault="00A155DC" w:rsidP="00A155DC">
      <w:pPr>
        <w:pStyle w:val="ListParagraph"/>
        <w:numPr>
          <w:ilvl w:val="0"/>
          <w:numId w:val="26"/>
        </w:numPr>
        <w:rPr>
          <w:color w:val="000000" w:themeColor="text1"/>
        </w:rPr>
      </w:pPr>
      <w:r w:rsidRPr="005457CC">
        <w:rPr>
          <w:rFonts w:ascii="Segoe UI Emoji" w:hAnsi="Segoe UI Emoji" w:cs="Segoe UI Emoji"/>
          <w:sz w:val="32"/>
          <w:szCs w:val="32"/>
        </w:rPr>
        <w:t>📈</w:t>
      </w:r>
      <w:r w:rsidRPr="005457CC">
        <w:rPr>
          <w:rFonts w:cs="Segoe UI Emoji"/>
        </w:rPr>
        <w:t xml:space="preserve"> </w:t>
      </w:r>
      <w:r w:rsidRPr="00311067">
        <w:rPr>
          <w:b/>
          <w:bCs/>
          <w:color w:val="000000" w:themeColor="text1"/>
        </w:rPr>
        <w:t xml:space="preserve">Review </w:t>
      </w:r>
      <w:r w:rsidR="00DB047B">
        <w:rPr>
          <w:b/>
          <w:bCs/>
          <w:color w:val="000000" w:themeColor="text1"/>
        </w:rPr>
        <w:t>Participant</w:t>
      </w:r>
      <w:r w:rsidRPr="00311067">
        <w:rPr>
          <w:b/>
          <w:bCs/>
          <w:color w:val="000000" w:themeColor="text1"/>
        </w:rPr>
        <w:t xml:space="preserve"> Progress:  </w:t>
      </w:r>
      <w:r w:rsidRPr="00311067">
        <w:rPr>
          <w:color w:val="000000" w:themeColor="text1"/>
        </w:rPr>
        <w:t xml:space="preserve">Discuss what’s going well and any difficulties with using the app or </w:t>
      </w:r>
      <w:r>
        <w:rPr>
          <w:color w:val="000000" w:themeColor="text1"/>
        </w:rPr>
        <w:t>the devices for each risk factor</w:t>
      </w:r>
      <w:r w:rsidRPr="00311067">
        <w:rPr>
          <w:color w:val="000000" w:themeColor="text1"/>
        </w:rPr>
        <w:t>. Collaborate to address any challenges.</w:t>
      </w:r>
    </w:p>
    <w:p w14:paraId="11D965E3" w14:textId="77777777" w:rsidR="00A155DC" w:rsidRPr="00311067" w:rsidRDefault="00A155DC" w:rsidP="00A155DC">
      <w:pPr>
        <w:pStyle w:val="ListParagraph"/>
        <w:numPr>
          <w:ilvl w:val="0"/>
          <w:numId w:val="26"/>
        </w:numPr>
        <w:rPr>
          <w:color w:val="000000" w:themeColor="text1"/>
        </w:rPr>
      </w:pPr>
      <w:r w:rsidRPr="005457CC">
        <w:rPr>
          <w:rFonts w:ascii="Segoe UI Emoji" w:hAnsi="Segoe UI Emoji" w:cs="Segoe UI Emoji"/>
          <w:sz w:val="32"/>
          <w:szCs w:val="32"/>
        </w:rPr>
        <w:t>🔍</w:t>
      </w:r>
      <w:r w:rsidRPr="005457CC">
        <w:rPr>
          <w:b/>
          <w:bCs/>
        </w:rPr>
        <w:t xml:space="preserve"> </w:t>
      </w:r>
      <w:r w:rsidRPr="00311067">
        <w:rPr>
          <w:b/>
          <w:bCs/>
          <w:color w:val="000000" w:themeColor="text1"/>
        </w:rPr>
        <w:t xml:space="preserve">Explore COM-B Factors: </w:t>
      </w:r>
      <w:r w:rsidRPr="00311067">
        <w:rPr>
          <w:color w:val="000000" w:themeColor="text1"/>
        </w:rPr>
        <w:t xml:space="preserve">Use targeted questions to assess </w:t>
      </w:r>
      <w:r w:rsidRPr="00311067">
        <w:rPr>
          <w:b/>
          <w:bCs/>
          <w:color w:val="000000" w:themeColor="text1"/>
        </w:rPr>
        <w:t xml:space="preserve">Capability, Opportunity, and Motivation </w:t>
      </w:r>
      <w:r w:rsidRPr="00311067">
        <w:rPr>
          <w:color w:val="000000" w:themeColor="text1"/>
        </w:rPr>
        <w:t xml:space="preserve">for managing </w:t>
      </w:r>
      <w:r>
        <w:rPr>
          <w:color w:val="000000" w:themeColor="text1"/>
        </w:rPr>
        <w:t>the risk factor</w:t>
      </w:r>
      <w:r w:rsidRPr="00311067">
        <w:rPr>
          <w:color w:val="000000" w:themeColor="text1"/>
        </w:rPr>
        <w:t>.</w:t>
      </w:r>
    </w:p>
    <w:p w14:paraId="5C266C89" w14:textId="77777777" w:rsidR="00A155DC" w:rsidRPr="00311067" w:rsidRDefault="00A155DC" w:rsidP="00A155DC">
      <w:pPr>
        <w:pStyle w:val="ListParagraph"/>
        <w:numPr>
          <w:ilvl w:val="0"/>
          <w:numId w:val="26"/>
        </w:numPr>
        <w:rPr>
          <w:color w:val="000000" w:themeColor="text1"/>
        </w:rPr>
      </w:pPr>
      <w:r w:rsidRPr="005457CC">
        <w:rPr>
          <w:rFonts w:ascii="Segoe UI Emoji" w:hAnsi="Segoe UI Emoji" w:cs="Segoe UI Emoji"/>
          <w:sz w:val="32"/>
          <w:szCs w:val="32"/>
        </w:rPr>
        <w:t>🎯</w:t>
      </w:r>
      <w:r w:rsidRPr="005457CC">
        <w:rPr>
          <w:rFonts w:cs="Segoe UI Emoji"/>
        </w:rPr>
        <w:t xml:space="preserve"> </w:t>
      </w:r>
      <w:r w:rsidRPr="00311067">
        <w:rPr>
          <w:b/>
          <w:bCs/>
          <w:color w:val="000000" w:themeColor="text1"/>
        </w:rPr>
        <w:t xml:space="preserve">Set 3 Personalised Goals: </w:t>
      </w:r>
      <w:r w:rsidRPr="00311067">
        <w:rPr>
          <w:color w:val="000000" w:themeColor="text1"/>
        </w:rPr>
        <w:t xml:space="preserve">Establish three tailored goals for managing </w:t>
      </w:r>
      <w:r>
        <w:rPr>
          <w:color w:val="000000" w:themeColor="text1"/>
        </w:rPr>
        <w:t xml:space="preserve">the risk factor. </w:t>
      </w:r>
    </w:p>
    <w:p w14:paraId="491EB104" w14:textId="62BE436A" w:rsidR="00A155DC" w:rsidRPr="00765F70" w:rsidRDefault="00DB047B" w:rsidP="00765F70">
      <w:pPr>
        <w:rPr>
          <w:b/>
          <w:bCs/>
          <w:color w:val="D17406"/>
          <w:u w:val="single"/>
        </w:rPr>
      </w:pPr>
      <w:r w:rsidRPr="00765F70">
        <w:rPr>
          <w:b/>
          <w:bCs/>
          <w:color w:val="D17406"/>
          <w:u w:val="single"/>
        </w:rPr>
        <w:t>Coach</w:t>
      </w:r>
      <w:r w:rsidR="00A155DC" w:rsidRPr="00765F70">
        <w:rPr>
          <w:b/>
          <w:bCs/>
          <w:color w:val="D17406"/>
          <w:u w:val="single"/>
        </w:rPr>
        <w:t xml:space="preserve"> Preparation for Session:</w:t>
      </w:r>
    </w:p>
    <w:p w14:paraId="3979B9D9" w14:textId="4D64A899" w:rsidR="00A155DC" w:rsidRPr="00356C3E" w:rsidRDefault="00A155DC" w:rsidP="00A155DC">
      <w:pPr>
        <w:rPr>
          <w:b/>
          <w:bCs/>
          <w:color w:val="000000" w:themeColor="text1"/>
        </w:rPr>
      </w:pPr>
      <w:r w:rsidRPr="00615278">
        <w:rPr>
          <w:rFonts w:ascii="Segoe UI Emoji" w:hAnsi="Segoe UI Emoji" w:cs="Segoe UI Emoji"/>
          <w:color w:val="auto"/>
          <w:sz w:val="28"/>
          <w:szCs w:val="28"/>
        </w:rPr>
        <w:t>🖥</w:t>
      </w:r>
      <w:r w:rsidRPr="008139AB">
        <w:rPr>
          <w:rFonts w:ascii="Segoe UI Emoji" w:hAnsi="Segoe UI Emoji" w:cs="Segoe UI Emoji"/>
          <w:color w:val="95DCF7" w:themeColor="accent4" w:themeTint="66"/>
          <w:sz w:val="32"/>
          <w:szCs w:val="32"/>
        </w:rPr>
        <w:t xml:space="preserve"> </w:t>
      </w:r>
      <w:r w:rsidRPr="00E60834">
        <w:rPr>
          <w:rStyle w:val="SubtleEmphasis"/>
          <w:rFonts w:asciiTheme="minorHAnsi" w:eastAsiaTheme="majorEastAsia" w:hAnsiTheme="minorHAnsi" w:cstheme="majorBidi"/>
          <w:bCs/>
          <w:color w:val="0B769F" w:themeColor="accent4" w:themeShade="BF"/>
          <w:szCs w:val="28"/>
        </w:rPr>
        <w:t xml:space="preserve">Review </w:t>
      </w:r>
      <w:r w:rsidR="00DB047B">
        <w:rPr>
          <w:rStyle w:val="SubtleEmphasis"/>
          <w:rFonts w:asciiTheme="minorHAnsi" w:eastAsiaTheme="majorEastAsia" w:hAnsiTheme="minorHAnsi" w:cstheme="majorBidi"/>
          <w:bCs/>
          <w:color w:val="0B769F" w:themeColor="accent4" w:themeShade="BF"/>
          <w:szCs w:val="28"/>
        </w:rPr>
        <w:t>Participant</w:t>
      </w:r>
      <w:r w:rsidRPr="00E60834">
        <w:rPr>
          <w:rStyle w:val="SubtleEmphasis"/>
          <w:rFonts w:asciiTheme="minorHAnsi" w:eastAsiaTheme="majorEastAsia" w:hAnsiTheme="minorHAnsi" w:cstheme="majorBidi"/>
          <w:bCs/>
          <w:color w:val="0B769F" w:themeColor="accent4" w:themeShade="BF"/>
          <w:szCs w:val="28"/>
        </w:rPr>
        <w:t>’s App Usage:</w:t>
      </w:r>
    </w:p>
    <w:p w14:paraId="0DDB9A0B" w14:textId="3099CC39" w:rsidR="00A155DC" w:rsidRPr="000159F6" w:rsidRDefault="00A155DC" w:rsidP="002F5487">
      <w:pPr>
        <w:pStyle w:val="ListParagraph"/>
        <w:numPr>
          <w:ilvl w:val="0"/>
          <w:numId w:val="119"/>
        </w:numPr>
        <w:rPr>
          <w:rFonts w:cs="Segoe UI Emoji"/>
          <w:color w:val="000000" w:themeColor="text1"/>
          <w:sz w:val="32"/>
          <w:szCs w:val="32"/>
        </w:rPr>
      </w:pPr>
      <w:r w:rsidRPr="000159F6">
        <w:rPr>
          <w:color w:val="000000" w:themeColor="text1"/>
        </w:rPr>
        <w:t xml:space="preserve">Check the </w:t>
      </w:r>
      <w:r w:rsidR="00DB047B">
        <w:rPr>
          <w:color w:val="000000" w:themeColor="text1"/>
        </w:rPr>
        <w:t>Participant</w:t>
      </w:r>
      <w:r w:rsidRPr="000159F6">
        <w:rPr>
          <w:color w:val="000000" w:themeColor="text1"/>
        </w:rPr>
        <w:t xml:space="preserve">’s activity in the app via the </w:t>
      </w:r>
      <w:r w:rsidRPr="000159F6">
        <w:rPr>
          <w:b/>
          <w:bCs/>
          <w:color w:val="000000" w:themeColor="text1"/>
        </w:rPr>
        <w:t>Dashboard</w:t>
      </w:r>
      <w:r w:rsidRPr="000159F6">
        <w:rPr>
          <w:color w:val="000000" w:themeColor="text1"/>
        </w:rPr>
        <w:t xml:space="preserve"> (see Figure 1).</w:t>
      </w:r>
    </w:p>
    <w:p w14:paraId="3CB1542A" w14:textId="77777777" w:rsidR="00A155DC" w:rsidRPr="00311067" w:rsidRDefault="00A155DC" w:rsidP="002F5487">
      <w:pPr>
        <w:pStyle w:val="ListParagraph"/>
        <w:numPr>
          <w:ilvl w:val="0"/>
          <w:numId w:val="119"/>
        </w:numPr>
        <w:rPr>
          <w:rFonts w:cs="Segoe UI Emoji"/>
          <w:color w:val="000000" w:themeColor="text1"/>
          <w:sz w:val="32"/>
          <w:szCs w:val="32"/>
        </w:rPr>
      </w:pPr>
      <w:r w:rsidRPr="00311067">
        <w:rPr>
          <w:color w:val="000000" w:themeColor="text1"/>
        </w:rPr>
        <w:t xml:space="preserve">Look at any data they’ve collected (e.g., </w:t>
      </w:r>
      <w:r w:rsidRPr="00311067">
        <w:rPr>
          <w:b/>
          <w:bCs/>
          <w:color w:val="000000" w:themeColor="text1"/>
        </w:rPr>
        <w:t>blood pressure readings</w:t>
      </w:r>
      <w:r w:rsidRPr="00311067">
        <w:rPr>
          <w:color w:val="000000" w:themeColor="text1"/>
        </w:rPr>
        <w:t>)</w:t>
      </w:r>
    </w:p>
    <w:p w14:paraId="79F6A3A0" w14:textId="77777777" w:rsidR="00A155DC" w:rsidRPr="008139AB" w:rsidRDefault="00A155DC" w:rsidP="00A155DC">
      <w:pPr>
        <w:spacing w:before="0" w:after="160"/>
        <w:rPr>
          <w:b/>
          <w:bCs/>
          <w:highlight w:val="red"/>
        </w:rPr>
      </w:pPr>
      <w:r w:rsidRPr="00A32704">
        <w:rPr>
          <w:b/>
          <w:bCs/>
          <w:noProof/>
          <w14:ligatures w14:val="standardContextual"/>
        </w:rPr>
        <mc:AlternateContent>
          <mc:Choice Requires="wpg">
            <w:drawing>
              <wp:anchor distT="0" distB="0" distL="114300" distR="114300" simplePos="0" relativeHeight="251658519" behindDoc="0" locked="0" layoutInCell="1" allowOverlap="1" wp14:anchorId="06F51229" wp14:editId="28988532">
                <wp:simplePos x="0" y="0"/>
                <wp:positionH relativeFrom="column">
                  <wp:posOffset>555625</wp:posOffset>
                </wp:positionH>
                <wp:positionV relativeFrom="paragraph">
                  <wp:posOffset>75565</wp:posOffset>
                </wp:positionV>
                <wp:extent cx="5646420" cy="3935730"/>
                <wp:effectExtent l="0" t="57150" r="49530" b="7620"/>
                <wp:wrapNone/>
                <wp:docPr id="586578401" name="Group 2"/>
                <wp:cNvGraphicFramePr/>
                <a:graphic xmlns:a="http://schemas.openxmlformats.org/drawingml/2006/main">
                  <a:graphicData uri="http://schemas.microsoft.com/office/word/2010/wordprocessingGroup">
                    <wpg:wgp>
                      <wpg:cNvGrpSpPr/>
                      <wpg:grpSpPr>
                        <a:xfrm>
                          <a:off x="0" y="0"/>
                          <a:ext cx="5646420" cy="3935730"/>
                          <a:chOff x="1" y="0"/>
                          <a:chExt cx="5208480" cy="4015105"/>
                        </a:xfrm>
                      </wpg:grpSpPr>
                      <pic:pic xmlns:pic="http://schemas.openxmlformats.org/drawingml/2006/picture">
                        <pic:nvPicPr>
                          <pic:cNvPr id="402090476" name="Picture 402090476" descr="A screenshot of a computer"/>
                          <pic:cNvPicPr>
                            <a:picLocks noChangeAspect="1"/>
                          </pic:cNvPicPr>
                        </pic:nvPicPr>
                        <pic:blipFill>
                          <a:blip r:embed="rId195" cstate="print">
                            <a:extLst>
                              <a:ext uri="{28A0092B-C50C-407E-A947-70E740481C1C}">
                                <a14:useLocalDpi xmlns:a14="http://schemas.microsoft.com/office/drawing/2010/main" val="0"/>
                              </a:ext>
                            </a:extLst>
                          </a:blip>
                          <a:srcRect t="16666" r="16964" b="6976"/>
                          <a:stretch>
                            <a:fillRect/>
                          </a:stretch>
                        </pic:blipFill>
                        <pic:spPr>
                          <a:xfrm>
                            <a:off x="65616" y="0"/>
                            <a:ext cx="5142865" cy="3638550"/>
                          </a:xfrm>
                          <a:prstGeom prst="rect">
                            <a:avLst/>
                          </a:prstGeom>
                          <a:ln w="53975">
                            <a:solidFill>
                              <a:schemeClr val="accent2">
                                <a:lumMod val="40000"/>
                                <a:lumOff val="60000"/>
                              </a:schemeClr>
                            </a:solidFill>
                          </a:ln>
                        </pic:spPr>
                      </pic:pic>
                      <wps:wsp>
                        <wps:cNvPr id="2033170222" name="Text Box 1"/>
                        <wps:cNvSpPr txBox="1"/>
                        <wps:spPr>
                          <a:xfrm>
                            <a:off x="1" y="3702050"/>
                            <a:ext cx="4072466" cy="313055"/>
                          </a:xfrm>
                          <a:prstGeom prst="rect">
                            <a:avLst/>
                          </a:prstGeom>
                          <a:solidFill>
                            <a:prstClr val="white"/>
                          </a:solidFill>
                          <a:ln>
                            <a:noFill/>
                          </a:ln>
                        </wps:spPr>
                        <wps:txbx>
                          <w:txbxContent>
                            <w:p w14:paraId="7413EEF5" w14:textId="4558166C" w:rsidR="00A155DC" w:rsidRPr="0062261D" w:rsidRDefault="00A155DC" w:rsidP="00A155DC">
                              <w:pPr>
                                <w:pStyle w:val="Caption"/>
                                <w:jc w:val="center"/>
                                <w:rPr>
                                  <w:rFonts w:ascii="Gill Sans MT" w:hAnsi="Gill Sans MT"/>
                                  <w:noProof/>
                                  <w:color w:val="auto"/>
                                  <w:sz w:val="24"/>
                                  <w:szCs w:val="24"/>
                                </w:rPr>
                              </w:pPr>
                              <w:r w:rsidRPr="0062261D">
                                <w:rPr>
                                  <w:color w:val="auto"/>
                                  <w:sz w:val="24"/>
                                  <w:szCs w:val="24"/>
                                </w:rPr>
                                <w:t xml:space="preserve">Figure 3. </w:t>
                              </w:r>
                              <w:r w:rsidR="00DB047B">
                                <w:rPr>
                                  <w:color w:val="auto"/>
                                  <w:sz w:val="24"/>
                                  <w:szCs w:val="24"/>
                                </w:rPr>
                                <w:t>Participant</w:t>
                              </w:r>
                              <w:r w:rsidRPr="0062261D">
                                <w:rPr>
                                  <w:color w:val="auto"/>
                                  <w:sz w:val="24"/>
                                  <w:szCs w:val="24"/>
                                </w:rPr>
                                <w:t xml:space="preserve"> App Usage Summary on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99775FA">
              <v:group id="Group 2" style="position:absolute;margin-left:43.75pt;margin-top:5.95pt;width:444.6pt;height:309.9pt;z-index:251658519;mso-width-relative:margin;mso-height-relative:margin" coordsize="52084,40151" coordorigin="" o:spid="_x0000_s1050" w14:anchorId="06F51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">
                <v:shape id="Picture 402090476" style="position:absolute;left:656;width:51428;height:36385;visibility:visible;mso-wrap-style:square" alt="A screenshot of a computer" o:spid="_x0000_s1051" stroked="t" strokecolor="#f6c5ac [1301]" strokeweight="4.25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">
                  <v:imagedata croptop="10922f" cropright="11118f" cropbottom="4572f" o:title="A screenshot of a computer" r:id="rId196"/>
                  <v:path arrowok="t"/>
                </v:shape>
                <v:shape id="Text Box 1" style="position:absolute;top:37020;width:40724;height:3131;visibility:visible;mso-wrap-style:square;v-text-anchor:top" o:spid="_x0000_s105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">
                  <v:textbox inset="0,0,0,0">
                    <w:txbxContent>
                      <w:p w:rsidRPr="0062261D" w:rsidR="00A155DC" w:rsidP="00A155DC" w:rsidRDefault="00A155DC" w14:paraId="684F80D2" w14:textId="4558166C">
                        <w:pPr>
                          <w:pStyle w:val="Caption"/>
                          <w:jc w:val="center"/>
                          <w:rPr>
                            <w:rFonts w:ascii="Gill Sans MT" w:hAnsi="Gill Sans MT"/>
                            <w:noProof/>
                            <w:color w:val="auto"/>
                            <w:sz w:val="24"/>
                            <w:szCs w:val="24"/>
                          </w:rPr>
                        </w:pPr>
                        <w:r w:rsidRPr="0062261D">
                          <w:rPr>
                            <w:color w:val="auto"/>
                            <w:sz w:val="24"/>
                            <w:szCs w:val="24"/>
                          </w:rPr>
                          <w:t xml:space="preserve">Figure 3. </w:t>
                        </w:r>
                        <w:r w:rsidR="00DB047B">
                          <w:rPr>
                            <w:color w:val="auto"/>
                            <w:sz w:val="24"/>
                            <w:szCs w:val="24"/>
                          </w:rPr>
                          <w:t>Participant</w:t>
                        </w:r>
                        <w:r w:rsidRPr="0062261D">
                          <w:rPr>
                            <w:color w:val="auto"/>
                            <w:sz w:val="24"/>
                            <w:szCs w:val="24"/>
                          </w:rPr>
                          <w:t xml:space="preserve"> App Usage Summary on Dashboard</w:t>
                        </w:r>
                      </w:p>
                    </w:txbxContent>
                  </v:textbox>
                </v:shape>
              </v:group>
            </w:pict>
          </mc:Fallback>
        </mc:AlternateContent>
      </w:r>
      <w:r>
        <w:rPr>
          <w:b/>
          <w:bCs/>
          <w:highlight w:val="red"/>
        </w:rPr>
        <w:br w:type="page"/>
      </w:r>
    </w:p>
    <w:p w14:paraId="3DF797EE" w14:textId="77777777" w:rsidR="00F26EAE" w:rsidRPr="00765F70" w:rsidRDefault="00F26EAE" w:rsidP="00765F70">
      <w:pPr>
        <w:rPr>
          <w:b/>
          <w:bCs/>
          <w:color w:val="D17406"/>
          <w:u w:val="single"/>
        </w:rPr>
      </w:pPr>
      <w:r w:rsidRPr="00765F70">
        <w:rPr>
          <w:b/>
          <w:bCs/>
          <w:color w:val="D17406"/>
          <w:u w:val="single"/>
        </w:rPr>
        <w:lastRenderedPageBreak/>
        <w:t>Check-In and Review</w:t>
      </w:r>
    </w:p>
    <w:p w14:paraId="5E8C558F" w14:textId="77777777" w:rsidR="00F26EAE" w:rsidRPr="00A32704" w:rsidRDefault="00F26EAE" w:rsidP="00686CA4">
      <w:pPr>
        <w:rPr>
          <w:bCs/>
          <w:color w:val="D17406"/>
        </w:rPr>
      </w:pPr>
      <w:bookmarkStart w:id="225" w:name="_Toc178155782"/>
      <w:bookmarkStart w:id="226" w:name="_Toc194936579"/>
      <w:r w:rsidRPr="007C589B">
        <w:rPr>
          <w:rFonts w:ascii="Segoe UI Emoji" w:hAnsi="Segoe UI Emoji" w:cs="Segoe UI Emoji"/>
          <w:color w:val="auto"/>
        </w:rPr>
        <w:t>📝</w:t>
      </w:r>
      <w:r>
        <w:rPr>
          <w:rFonts w:ascii="Segoe UI Emoji" w:hAnsi="Segoe UI Emoji" w:cs="Segoe UI Emoji"/>
          <w:color w:val="CAEDFB" w:themeColor="accent4" w:themeTint="33"/>
        </w:rPr>
        <w:t xml:space="preserve"> </w:t>
      </w:r>
      <w:r w:rsidRPr="00A32704">
        <w:rPr>
          <w:rStyle w:val="SubtleEmphasis"/>
          <w:rFonts w:asciiTheme="minorHAnsi" w:hAnsiTheme="minorHAnsi"/>
          <w:color w:val="0B769F" w:themeColor="accent4" w:themeShade="BF"/>
        </w:rPr>
        <w:t>Check-In:</w:t>
      </w:r>
      <w:bookmarkEnd w:id="225"/>
      <w:bookmarkEnd w:id="226"/>
    </w:p>
    <w:p w14:paraId="48BB2F75" w14:textId="77777777" w:rsidR="00F26EAE" w:rsidRPr="00311067" w:rsidRDefault="00F26EAE" w:rsidP="00F26EAE">
      <w:pPr>
        <w:spacing w:line="288" w:lineRule="auto"/>
        <w:rPr>
          <w:color w:val="000000" w:themeColor="text1"/>
        </w:rPr>
      </w:pPr>
      <w:r>
        <w:rPr>
          <w:color w:val="000000" w:themeColor="text1"/>
        </w:rPr>
        <w:t xml:space="preserve"> </w:t>
      </w:r>
      <w:r w:rsidRPr="00311067">
        <w:rPr>
          <w:color w:val="000000" w:themeColor="text1"/>
        </w:rPr>
        <w:t>Acknowledge their app activity or any outside efforts since the last session.</w:t>
      </w:r>
    </w:p>
    <w:p w14:paraId="5018738B" w14:textId="77777777" w:rsidR="00F26EAE" w:rsidRPr="00311067" w:rsidRDefault="00F26EAE" w:rsidP="00F26EAE">
      <w:pPr>
        <w:pStyle w:val="ListParagraph"/>
        <w:numPr>
          <w:ilvl w:val="0"/>
          <w:numId w:val="14"/>
        </w:numPr>
        <w:spacing w:line="288" w:lineRule="auto"/>
        <w:rPr>
          <w:i/>
          <w:iCs/>
          <w:color w:val="000000" w:themeColor="text1"/>
        </w:rPr>
      </w:pPr>
      <w:r w:rsidRPr="00311067">
        <w:rPr>
          <w:noProof/>
          <w:color w:val="000000" w:themeColor="text1"/>
          <w14:ligatures w14:val="standardContextual"/>
        </w:rPr>
        <mc:AlternateContent>
          <mc:Choice Requires="wps">
            <w:drawing>
              <wp:anchor distT="0" distB="0" distL="114300" distR="114300" simplePos="0" relativeHeight="251658465" behindDoc="0" locked="0" layoutInCell="1" allowOverlap="1" wp14:anchorId="31F9FF72" wp14:editId="2C399704">
                <wp:simplePos x="0" y="0"/>
                <wp:positionH relativeFrom="margin">
                  <wp:align>right</wp:align>
                </wp:positionH>
                <wp:positionV relativeFrom="paragraph">
                  <wp:posOffset>10160</wp:posOffset>
                </wp:positionV>
                <wp:extent cx="6606540" cy="411480"/>
                <wp:effectExtent l="0" t="0" r="22860" b="26670"/>
                <wp:wrapNone/>
                <wp:docPr id="1969562365" name="Rectangle 2"/>
                <wp:cNvGraphicFramePr/>
                <a:graphic xmlns:a="http://schemas.openxmlformats.org/drawingml/2006/main">
                  <a:graphicData uri="http://schemas.microsoft.com/office/word/2010/wordprocessingShape">
                    <wps:wsp>
                      <wps:cNvSpPr/>
                      <wps:spPr>
                        <a:xfrm>
                          <a:off x="0" y="0"/>
                          <a:ext cx="6606540" cy="41148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2B352B9">
              <v:rect id="Rectangle 2" style="position:absolute;margin-left:469pt;margin-top:.8pt;width:520.2pt;height:32.4pt;z-index:25165846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0f4761 [2404]" strokeweight="1.5pt" w14:anchorId="40639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">
                <v:stroke dashstyle="1 1"/>
                <w10:wrap anchorx="margin"/>
              </v:rect>
            </w:pict>
          </mc:Fallback>
        </mc:AlternateContent>
      </w:r>
      <w:r w:rsidRPr="00311067">
        <w:rPr>
          <w:b/>
          <w:bCs/>
          <w:color w:val="000000" w:themeColor="text1"/>
        </w:rPr>
        <w:t xml:space="preserve">Example: </w:t>
      </w:r>
      <w:r w:rsidRPr="00311067">
        <w:rPr>
          <w:i/>
          <w:iCs/>
          <w:color w:val="000000" w:themeColor="text1"/>
        </w:rPr>
        <w:t>“Well done on meeting today! It’s great to see you staying engaged! How did you get on since we last met?”</w:t>
      </w:r>
      <w:r w:rsidRPr="00311067">
        <w:rPr>
          <w:noProof/>
          <w:color w:val="000000" w:themeColor="text1"/>
          <w14:ligatures w14:val="standardContextual"/>
        </w:rPr>
        <w:t xml:space="preserve"> </w:t>
      </w:r>
    </w:p>
    <w:p w14:paraId="551585BE" w14:textId="77777777" w:rsidR="00F26EAE" w:rsidRPr="00631647" w:rsidRDefault="00F26EAE" w:rsidP="00F26EAE">
      <w:pPr>
        <w:rPr>
          <w:color w:val="FF0000"/>
        </w:rPr>
      </w:pPr>
      <w:r w:rsidRPr="007C589B">
        <w:rPr>
          <w:rFonts w:ascii="Segoe UI Emoji" w:hAnsi="Segoe UI Emoji" w:cs="Segoe UI Emoji"/>
          <w:color w:val="auto"/>
          <w:sz w:val="32"/>
          <w:szCs w:val="32"/>
        </w:rPr>
        <w:t>📈</w:t>
      </w:r>
      <w:r w:rsidRPr="00A32704">
        <w:rPr>
          <w:b/>
          <w:bCs/>
        </w:rPr>
        <w:t xml:space="preserve"> </w:t>
      </w:r>
      <w:r w:rsidRPr="00311067">
        <w:rPr>
          <w:rStyle w:val="SubtleEmphasis"/>
          <w:rFonts w:asciiTheme="minorHAnsi" w:eastAsiaTheme="majorEastAsia" w:hAnsiTheme="minorHAnsi" w:cstheme="majorBidi"/>
          <w:bCs/>
          <w:color w:val="000000" w:themeColor="text1"/>
          <w:szCs w:val="32"/>
        </w:rPr>
        <w:t>If Activity is Logged</w:t>
      </w:r>
      <w:r w:rsidRPr="00631647">
        <w:rPr>
          <w:rStyle w:val="SubtleEmphasis"/>
          <w:rFonts w:asciiTheme="minorHAnsi" w:eastAsiaTheme="majorEastAsia" w:hAnsiTheme="minorHAnsi" w:cstheme="majorBidi"/>
          <w:bCs/>
          <w:color w:val="FF0000"/>
          <w:szCs w:val="32"/>
        </w:rPr>
        <w:t>:</w:t>
      </w:r>
      <w:r w:rsidRPr="00631647">
        <w:rPr>
          <w:color w:val="FF0000"/>
        </w:rPr>
        <w:t xml:space="preserve"> </w:t>
      </w:r>
    </w:p>
    <w:p w14:paraId="35B8B998" w14:textId="77777777" w:rsidR="00F26EAE" w:rsidRPr="00311067" w:rsidRDefault="00F26EAE" w:rsidP="00F26EAE">
      <w:pPr>
        <w:pStyle w:val="ListParagraph"/>
        <w:numPr>
          <w:ilvl w:val="0"/>
          <w:numId w:val="29"/>
        </w:numPr>
        <w:rPr>
          <w:color w:val="000000" w:themeColor="text1"/>
        </w:rPr>
      </w:pPr>
      <w:r w:rsidRPr="00311067">
        <w:rPr>
          <w:b/>
          <w:bCs/>
          <w:color w:val="000000" w:themeColor="text1"/>
        </w:rPr>
        <w:t xml:space="preserve">Acknowledge progress positively. </w:t>
      </w:r>
      <w:r w:rsidRPr="00311067">
        <w:rPr>
          <w:color w:val="000000" w:themeColor="text1"/>
        </w:rPr>
        <w:t>For example:</w:t>
      </w:r>
    </w:p>
    <w:p w14:paraId="0AB4C175" w14:textId="77777777" w:rsidR="00F26EAE" w:rsidRPr="00311067" w:rsidRDefault="00F26EAE" w:rsidP="00F26EAE">
      <w:pPr>
        <w:pStyle w:val="ListParagraph"/>
        <w:numPr>
          <w:ilvl w:val="1"/>
          <w:numId w:val="29"/>
        </w:numPr>
        <w:rPr>
          <w:color w:val="000000" w:themeColor="text1"/>
        </w:rPr>
      </w:pPr>
      <w:r w:rsidRPr="00311067">
        <w:rPr>
          <w:noProof/>
          <w:color w:val="000000" w:themeColor="text1"/>
          <w14:ligatures w14:val="standardContextual"/>
        </w:rPr>
        <mc:AlternateContent>
          <mc:Choice Requires="wps">
            <w:drawing>
              <wp:anchor distT="0" distB="0" distL="114300" distR="114300" simplePos="0" relativeHeight="251658466" behindDoc="0" locked="0" layoutInCell="1" allowOverlap="1" wp14:anchorId="73F73090" wp14:editId="3863392A">
                <wp:simplePos x="0" y="0"/>
                <wp:positionH relativeFrom="margin">
                  <wp:posOffset>489585</wp:posOffset>
                </wp:positionH>
                <wp:positionV relativeFrom="paragraph">
                  <wp:posOffset>8043</wp:posOffset>
                </wp:positionV>
                <wp:extent cx="4080722" cy="411480"/>
                <wp:effectExtent l="0" t="0" r="15240" b="26670"/>
                <wp:wrapNone/>
                <wp:docPr id="726919765" name="Rectangle 2"/>
                <wp:cNvGraphicFramePr/>
                <a:graphic xmlns:a="http://schemas.openxmlformats.org/drawingml/2006/main">
                  <a:graphicData uri="http://schemas.microsoft.com/office/word/2010/wordprocessingShape">
                    <wps:wsp>
                      <wps:cNvSpPr/>
                      <wps:spPr>
                        <a:xfrm>
                          <a:off x="0" y="0"/>
                          <a:ext cx="4080722" cy="41148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21B82BA">
              <v:rect id="Rectangle 2" style="position:absolute;margin-left:38.55pt;margin-top:.65pt;width:321.3pt;height:32.4pt;z-index:251658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67602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">
                <v:stroke dashstyle="1 1"/>
                <w10:wrap anchorx="margin"/>
              </v:rect>
            </w:pict>
          </mc:Fallback>
        </mc:AlternateContent>
      </w:r>
      <w:r w:rsidRPr="00311067">
        <w:rPr>
          <w:color w:val="000000" w:themeColor="text1"/>
        </w:rPr>
        <w:t xml:space="preserve"> “I see you’ve played a game. Great job!”</w:t>
      </w:r>
    </w:p>
    <w:p w14:paraId="536E52AF" w14:textId="77777777" w:rsidR="00F26EAE" w:rsidRPr="00311067" w:rsidRDefault="00F26EAE" w:rsidP="00F26EAE">
      <w:pPr>
        <w:pStyle w:val="ListParagraph"/>
        <w:numPr>
          <w:ilvl w:val="1"/>
          <w:numId w:val="29"/>
        </w:numPr>
        <w:rPr>
          <w:color w:val="000000" w:themeColor="text1"/>
        </w:rPr>
      </w:pPr>
      <w:r w:rsidRPr="00311067">
        <w:rPr>
          <w:color w:val="000000" w:themeColor="text1"/>
        </w:rPr>
        <w:t>“You’ve logged your blood pressure readings. Well done!”</w:t>
      </w:r>
    </w:p>
    <w:p w14:paraId="4A66F1B8" w14:textId="77777777" w:rsidR="00F26EAE" w:rsidRPr="00311067" w:rsidRDefault="00F26EAE" w:rsidP="00F26EAE">
      <w:pPr>
        <w:rPr>
          <w:rStyle w:val="SubtleEmphasis"/>
          <w:rFonts w:asciiTheme="minorHAnsi" w:eastAsiaTheme="majorEastAsia" w:hAnsiTheme="minorHAnsi" w:cstheme="majorBidi"/>
          <w:bCs/>
          <w:color w:val="000000" w:themeColor="text1"/>
          <w:szCs w:val="32"/>
        </w:rPr>
      </w:pPr>
      <w:r w:rsidRPr="005457CC">
        <w:rPr>
          <w:rFonts w:ascii="Segoe UI Emoji" w:hAnsi="Segoe UI Emoji" w:cs="Segoe UI Emoji"/>
          <w:sz w:val="32"/>
          <w:szCs w:val="32"/>
        </w:rPr>
        <w:t>🔧</w:t>
      </w:r>
      <w:r w:rsidRPr="005457CC">
        <w:t xml:space="preserve"> </w:t>
      </w:r>
      <w:r w:rsidRPr="00311067">
        <w:rPr>
          <w:rStyle w:val="SubtleEmphasis"/>
          <w:rFonts w:asciiTheme="minorHAnsi" w:eastAsiaTheme="majorEastAsia" w:hAnsiTheme="minorHAnsi" w:cstheme="majorBidi"/>
          <w:bCs/>
          <w:color w:val="000000" w:themeColor="text1"/>
          <w:szCs w:val="32"/>
        </w:rPr>
        <w:t xml:space="preserve">If No Activity is Logged: </w:t>
      </w:r>
    </w:p>
    <w:p w14:paraId="6A53FA21" w14:textId="026AC298" w:rsidR="00F26EAE" w:rsidRPr="007D1B4E" w:rsidRDefault="00F26EAE" w:rsidP="00F26EAE">
      <w:pPr>
        <w:pStyle w:val="ListParagraph"/>
        <w:numPr>
          <w:ilvl w:val="0"/>
          <w:numId w:val="29"/>
        </w:numPr>
        <w:rPr>
          <w:color w:val="000000" w:themeColor="text1"/>
        </w:rPr>
      </w:pPr>
      <w:r w:rsidRPr="00DC0245">
        <w:rPr>
          <w:rFonts w:ascii="Segoe UI Emoji" w:hAnsi="Segoe UI Emoji" w:cs="Segoe UI Emoji"/>
          <w:color w:val="FF0000"/>
        </w:rPr>
        <w:t>❌</w:t>
      </w:r>
      <w:r>
        <w:rPr>
          <w:rFonts w:ascii="Segoe UI Emoji" w:hAnsi="Segoe UI Emoji" w:cs="Segoe UI Emoji"/>
          <w:color w:val="FF0000"/>
        </w:rPr>
        <w:t xml:space="preserve"> </w:t>
      </w:r>
      <w:r w:rsidR="00DB047B">
        <w:rPr>
          <w:b/>
          <w:bCs/>
          <w:color w:val="000000" w:themeColor="text1"/>
        </w:rPr>
        <w:t>Participant</w:t>
      </w:r>
      <w:r w:rsidRPr="00F86372">
        <w:rPr>
          <w:b/>
          <w:bCs/>
          <w:color w:val="000000" w:themeColor="text1"/>
        </w:rPr>
        <w:t xml:space="preserve"> </w:t>
      </w:r>
      <w:r>
        <w:rPr>
          <w:b/>
          <w:bCs/>
          <w:color w:val="000000" w:themeColor="text1"/>
        </w:rPr>
        <w:t>hasn’t recorded their blood pressure or played any games/watched any videos:</w:t>
      </w:r>
      <w:r w:rsidRPr="00F86372">
        <w:rPr>
          <w:color w:val="000000" w:themeColor="text1"/>
        </w:rPr>
        <w:t xml:space="preserve"> </w:t>
      </w:r>
      <w:r w:rsidRPr="00F86372">
        <w:rPr>
          <w:b/>
          <w:bCs/>
          <w:color w:val="000000" w:themeColor="text1"/>
        </w:rPr>
        <w:t xml:space="preserve">Offer support and troubleshoot </w:t>
      </w:r>
      <w:r w:rsidRPr="00F86372">
        <w:rPr>
          <w:color w:val="000000" w:themeColor="text1"/>
        </w:rPr>
        <w:t>any issues</w:t>
      </w:r>
    </w:p>
    <w:p w14:paraId="32AFBF79" w14:textId="367F75A8" w:rsidR="00F26EAE" w:rsidRPr="00311067" w:rsidRDefault="00F26EAE" w:rsidP="00F26EAE">
      <w:pPr>
        <w:pStyle w:val="ListParagraph"/>
        <w:numPr>
          <w:ilvl w:val="1"/>
          <w:numId w:val="29"/>
        </w:numPr>
        <w:spacing w:line="288" w:lineRule="auto"/>
        <w:rPr>
          <w:i/>
          <w:iCs/>
          <w:color w:val="000000" w:themeColor="text1"/>
        </w:rPr>
      </w:pPr>
      <w:r w:rsidRPr="00311067">
        <w:rPr>
          <w:noProof/>
          <w:color w:val="000000" w:themeColor="text1"/>
          <w14:ligatures w14:val="standardContextual"/>
        </w:rPr>
        <mc:AlternateContent>
          <mc:Choice Requires="wps">
            <w:drawing>
              <wp:anchor distT="0" distB="0" distL="114300" distR="114300" simplePos="0" relativeHeight="251658467" behindDoc="0" locked="0" layoutInCell="1" allowOverlap="1" wp14:anchorId="704A7A72" wp14:editId="15090F5F">
                <wp:simplePos x="0" y="0"/>
                <wp:positionH relativeFrom="margin">
                  <wp:posOffset>330944</wp:posOffset>
                </wp:positionH>
                <wp:positionV relativeFrom="paragraph">
                  <wp:posOffset>10883</wp:posOffset>
                </wp:positionV>
                <wp:extent cx="6138042" cy="411480"/>
                <wp:effectExtent l="0" t="0" r="15240" b="26670"/>
                <wp:wrapNone/>
                <wp:docPr id="1641737336" name="Rectangle 2"/>
                <wp:cNvGraphicFramePr/>
                <a:graphic xmlns:a="http://schemas.openxmlformats.org/drawingml/2006/main">
                  <a:graphicData uri="http://schemas.microsoft.com/office/word/2010/wordprocessingShape">
                    <wps:wsp>
                      <wps:cNvSpPr/>
                      <wps:spPr>
                        <a:xfrm>
                          <a:off x="0" y="0"/>
                          <a:ext cx="6138042" cy="411480"/>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761B518">
              <v:rect id="Rectangle 2" style="position:absolute;margin-left:26.05pt;margin-top:.85pt;width:483.3pt;height:32.4pt;z-index:25165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416D3A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">
                <v:stroke dashstyle="1 1"/>
                <w10:wrap anchorx="margin"/>
              </v:rect>
            </w:pict>
          </mc:Fallback>
        </mc:AlternateContent>
      </w:r>
      <w:r w:rsidR="00DB047B">
        <w:rPr>
          <w:b/>
          <w:bCs/>
          <w:color w:val="000000" w:themeColor="text1"/>
        </w:rPr>
        <w:t>Coach</w:t>
      </w:r>
      <w:r w:rsidRPr="00311067">
        <w:rPr>
          <w:b/>
          <w:bCs/>
          <w:color w:val="000000" w:themeColor="text1"/>
        </w:rPr>
        <w:t xml:space="preserve"> response: </w:t>
      </w:r>
      <w:r w:rsidRPr="00311067">
        <w:rPr>
          <w:i/>
          <w:iCs/>
          <w:color w:val="000000" w:themeColor="text1"/>
        </w:rPr>
        <w:t>“I noticed you haven’t logged your blood pressure this week. What do you think got in the way, or would it help if we went over the process again?”</w:t>
      </w:r>
    </w:p>
    <w:p w14:paraId="1B51459F" w14:textId="77777777" w:rsidR="00F26EAE" w:rsidRPr="00310212" w:rsidRDefault="00F26EAE" w:rsidP="00F26EAE">
      <w:pPr>
        <w:pStyle w:val="ListParagraph"/>
        <w:ind w:left="502"/>
        <w:rPr>
          <w:color w:val="000000" w:themeColor="text1"/>
        </w:rPr>
      </w:pPr>
    </w:p>
    <w:p w14:paraId="17E8B53D" w14:textId="4AF48C15" w:rsidR="00F26EAE" w:rsidRPr="00F86372" w:rsidRDefault="00DB047B" w:rsidP="00F26EAE">
      <w:pPr>
        <w:rPr>
          <w:b/>
          <w:bCs/>
          <w:i/>
          <w:iCs/>
          <w:color w:val="000000" w:themeColor="text1"/>
        </w:rPr>
      </w:pPr>
      <w:r>
        <w:rPr>
          <w:b/>
          <w:bCs/>
          <w:i/>
          <w:iCs/>
          <w:color w:val="000000" w:themeColor="text1"/>
        </w:rPr>
        <w:t>Coach</w:t>
      </w:r>
      <w:r w:rsidR="00F26EAE" w:rsidRPr="00F86372">
        <w:rPr>
          <w:b/>
          <w:bCs/>
          <w:i/>
          <w:iCs/>
          <w:color w:val="000000" w:themeColor="text1"/>
        </w:rPr>
        <w:t xml:space="preserve"> Note:</w:t>
      </w:r>
    </w:p>
    <w:p w14:paraId="557D9BC8" w14:textId="27157410" w:rsidR="00F26EAE" w:rsidRPr="00F86372" w:rsidRDefault="00F26EAE" w:rsidP="00F26EAE">
      <w:pPr>
        <w:spacing w:before="0" w:after="0"/>
        <w:rPr>
          <w:color w:val="000000" w:themeColor="text1"/>
        </w:rPr>
      </w:pPr>
      <w:r w:rsidRPr="007C589B">
        <w:rPr>
          <w:rFonts w:ascii="Segoe UI Emoji" w:hAnsi="Segoe UI Emoji" w:cs="Segoe UI Emoji"/>
          <w:b/>
          <w:bCs/>
          <w:color w:val="auto"/>
          <w:sz w:val="32"/>
          <w:szCs w:val="32"/>
        </w:rPr>
        <w:t>🧠</w:t>
      </w:r>
      <w:r w:rsidRPr="008139AB">
        <w:rPr>
          <w:b/>
          <w:bCs/>
        </w:rPr>
        <w:t xml:space="preserve"> </w:t>
      </w:r>
      <w:r w:rsidR="00DB047B">
        <w:rPr>
          <w:color w:val="000000" w:themeColor="text1"/>
        </w:rPr>
        <w:t>Participant</w:t>
      </w:r>
      <w:r w:rsidRPr="00F86372">
        <w:rPr>
          <w:color w:val="000000" w:themeColor="text1"/>
        </w:rPr>
        <w:t xml:space="preserve">s are </w:t>
      </w:r>
      <w:r w:rsidRPr="00F86372">
        <w:rPr>
          <w:b/>
          <w:bCs/>
          <w:color w:val="000000" w:themeColor="text1"/>
        </w:rPr>
        <w:t>more likely to engage</w:t>
      </w:r>
      <w:r w:rsidRPr="00F86372">
        <w:rPr>
          <w:color w:val="000000" w:themeColor="text1"/>
        </w:rPr>
        <w:t xml:space="preserve"> in a behaviour if they know the </w:t>
      </w:r>
      <w:r w:rsidR="00DB047B">
        <w:rPr>
          <w:color w:val="000000" w:themeColor="text1"/>
        </w:rPr>
        <w:t>Coach</w:t>
      </w:r>
      <w:r w:rsidRPr="00F86372">
        <w:rPr>
          <w:color w:val="000000" w:themeColor="text1"/>
        </w:rPr>
        <w:t xml:space="preserve"> will review their progress. Use positive reinforcement and show interest in their achievements</w:t>
      </w:r>
      <w:r>
        <w:rPr>
          <w:color w:val="000000" w:themeColor="text1"/>
        </w:rPr>
        <w:t>.</w:t>
      </w:r>
    </w:p>
    <w:p w14:paraId="4ECE3174" w14:textId="77777777" w:rsidR="00F26EAE" w:rsidRDefault="00F26EAE" w:rsidP="00765F70"/>
    <w:p w14:paraId="574C1B43" w14:textId="77777777" w:rsidR="00F26EAE" w:rsidRPr="0075726C" w:rsidRDefault="00F26EAE" w:rsidP="00765F70">
      <w:pPr>
        <w:rPr>
          <w:b/>
          <w:bCs/>
          <w:color w:val="D17406"/>
          <w:sz w:val="28"/>
          <w:szCs w:val="28"/>
          <w:u w:val="single"/>
        </w:rPr>
      </w:pPr>
      <w:r w:rsidRPr="0075726C">
        <w:rPr>
          <w:b/>
          <w:bCs/>
          <w:color w:val="D17406"/>
          <w:u w:val="single"/>
        </w:rPr>
        <w:t xml:space="preserve">Discussion on </w:t>
      </w:r>
      <w:r>
        <w:rPr>
          <w:b/>
          <w:bCs/>
          <w:color w:val="D17406"/>
          <w:u w:val="single"/>
        </w:rPr>
        <w:t>Risk Factor</w:t>
      </w:r>
      <w:r w:rsidRPr="0075726C">
        <w:rPr>
          <w:b/>
          <w:bCs/>
          <w:color w:val="D17406"/>
          <w:u w:val="single"/>
        </w:rPr>
        <w:t xml:space="preserve"> </w:t>
      </w:r>
      <w:r w:rsidRPr="0075726C">
        <w:rPr>
          <w:b/>
          <w:bCs/>
          <w:color w:val="D17406"/>
          <w:sz w:val="28"/>
          <w:szCs w:val="28"/>
          <w:u w:val="single"/>
        </w:rPr>
        <w:t>(20 minutes)</w:t>
      </w:r>
    </w:p>
    <w:p w14:paraId="1DBEB74D" w14:textId="77777777" w:rsidR="00F26EAE" w:rsidRPr="00311067" w:rsidRDefault="00F26EAE" w:rsidP="00F26EAE">
      <w:pPr>
        <w:spacing w:line="288" w:lineRule="auto"/>
        <w:rPr>
          <w:rStyle w:val="SubtleEmphasis"/>
          <w:rFonts w:asciiTheme="minorHAnsi" w:hAnsiTheme="minorHAnsi"/>
          <w:color w:val="000000" w:themeColor="text1"/>
        </w:rPr>
      </w:pPr>
      <w:r w:rsidRPr="007C589B">
        <w:rPr>
          <w:rFonts w:ascii="Segoe UI Emoji" w:hAnsi="Segoe UI Emoji" w:cs="Segoe UI Emoji"/>
          <w:color w:val="auto"/>
          <w:sz w:val="32"/>
          <w:szCs w:val="32"/>
        </w:rPr>
        <w:t>🎬</w:t>
      </w:r>
      <w:r>
        <w:rPr>
          <w:rFonts w:ascii="Segoe UI Emoji" w:hAnsi="Segoe UI Emoji" w:cs="Segoe UI Emoji"/>
        </w:rPr>
        <w:t xml:space="preserve"> </w:t>
      </w:r>
      <w:r w:rsidRPr="00311067">
        <w:rPr>
          <w:rStyle w:val="SubtleEmphasis"/>
          <w:rFonts w:asciiTheme="minorHAnsi" w:hAnsiTheme="minorHAnsi"/>
          <w:color w:val="000000" w:themeColor="text1"/>
        </w:rPr>
        <w:t>Content Review</w:t>
      </w:r>
    </w:p>
    <w:p w14:paraId="388AD645" w14:textId="06670006" w:rsidR="00F26EAE" w:rsidRPr="00F97246" w:rsidRDefault="00F26EAE" w:rsidP="00F26EAE">
      <w:pPr>
        <w:pStyle w:val="ListParagraph"/>
        <w:numPr>
          <w:ilvl w:val="0"/>
          <w:numId w:val="24"/>
        </w:numPr>
        <w:rPr>
          <w:color w:val="000000" w:themeColor="text1"/>
        </w:rPr>
      </w:pPr>
      <w:r w:rsidRPr="00310212">
        <w:rPr>
          <w:rFonts w:ascii="Segoe UI Emoji" w:hAnsi="Segoe UI Emoji" w:cs="Segoe UI Emoji"/>
          <w:color w:val="FF0000"/>
        </w:rPr>
        <w:t>❌</w:t>
      </w:r>
      <w:r w:rsidR="00DB047B">
        <w:rPr>
          <w:b/>
          <w:bCs/>
          <w:color w:val="000000" w:themeColor="text1"/>
        </w:rPr>
        <w:t>Participant</w:t>
      </w:r>
      <w:r>
        <w:rPr>
          <w:b/>
          <w:bCs/>
          <w:color w:val="000000" w:themeColor="text1"/>
        </w:rPr>
        <w:t xml:space="preserve"> hasn’t watched the video</w:t>
      </w:r>
      <w:r w:rsidRPr="00310212">
        <w:rPr>
          <w:b/>
          <w:bCs/>
          <w:color w:val="000000" w:themeColor="text1"/>
        </w:rPr>
        <w:t xml:space="preserve">: </w:t>
      </w:r>
      <w:r w:rsidRPr="00310212">
        <w:rPr>
          <w:i/>
          <w:iCs/>
          <w:color w:val="000000" w:themeColor="text1"/>
        </w:rPr>
        <w:t>“Would you like to watch the video</w:t>
      </w:r>
      <w:r>
        <w:rPr>
          <w:i/>
          <w:iCs/>
          <w:color w:val="000000" w:themeColor="text1"/>
        </w:rPr>
        <w:t xml:space="preserve"> now?”</w:t>
      </w:r>
    </w:p>
    <w:p w14:paraId="414AF1FA" w14:textId="77777777" w:rsidR="00F26EAE" w:rsidRPr="00A32704" w:rsidRDefault="00F26EAE" w:rsidP="00F26EAE">
      <w:pPr>
        <w:pStyle w:val="paragraph"/>
        <w:spacing w:before="0" w:beforeAutospacing="0" w:after="0" w:afterAutospacing="0"/>
        <w:rPr>
          <w:rStyle w:val="eop"/>
          <w:rFonts w:asciiTheme="minorHAnsi" w:hAnsiTheme="minorHAnsi" w:cs="Calibri"/>
          <w:color w:val="0B769F" w:themeColor="accent4" w:themeShade="BF"/>
          <w:sz w:val="22"/>
          <w:szCs w:val="22"/>
        </w:rPr>
      </w:pPr>
      <w:r w:rsidRPr="008F03F3">
        <w:rPr>
          <w:rFonts w:ascii="Segoe UI Emoji" w:hAnsi="Segoe UI Emoji" w:cs="Segoe UI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Open Conversation</w:t>
      </w:r>
      <w:r>
        <w:rPr>
          <w:rStyle w:val="SubtleEmphasis"/>
          <w:rFonts w:asciiTheme="minorHAnsi" w:hAnsiTheme="minorHAnsi"/>
          <w:color w:val="0B769F" w:themeColor="accent4" w:themeShade="BF"/>
        </w:rPr>
        <w:t xml:space="preserve"> about Understanding of Risk Factor:</w:t>
      </w:r>
    </w:p>
    <w:p w14:paraId="7331E6A6" w14:textId="047DC149" w:rsidR="00F26EAE" w:rsidRPr="008C1FBA" w:rsidRDefault="00F26EAE" w:rsidP="00F26EAE">
      <w:pPr>
        <w:pStyle w:val="ListParagraph"/>
        <w:numPr>
          <w:ilvl w:val="1"/>
          <w:numId w:val="23"/>
        </w:numPr>
        <w:spacing w:line="288" w:lineRule="auto"/>
        <w:rPr>
          <w:color w:val="auto"/>
        </w:rPr>
      </w:pPr>
      <w:r w:rsidRPr="003E0DEE">
        <w:rPr>
          <w:color w:val="000000" w:themeColor="text1"/>
        </w:rPr>
        <w:t xml:space="preserve">Encourage the </w:t>
      </w:r>
      <w:r w:rsidR="00DB047B">
        <w:rPr>
          <w:color w:val="000000" w:themeColor="text1"/>
        </w:rPr>
        <w:t>Participant</w:t>
      </w:r>
      <w:r w:rsidRPr="003E0DEE">
        <w:rPr>
          <w:color w:val="000000" w:themeColor="text1"/>
        </w:rPr>
        <w:t xml:space="preserve"> to reflect on what they’ve learned so far.</w:t>
      </w:r>
      <w:r>
        <w:rPr>
          <w:color w:val="000000" w:themeColor="text1"/>
        </w:rPr>
        <w:t xml:space="preserve"> </w:t>
      </w:r>
      <w:r w:rsidRPr="002706F8">
        <w:rPr>
          <w:color w:val="auto"/>
        </w:rPr>
        <w:t>Give them space to share thoughts, insights, or concerns.</w:t>
      </w:r>
    </w:p>
    <w:p w14:paraId="5C6A5E8C" w14:textId="77777777" w:rsidR="00F26EAE" w:rsidRPr="00311067" w:rsidRDefault="00F26EAE" w:rsidP="00F26EAE">
      <w:pPr>
        <w:pStyle w:val="ListParagraph"/>
        <w:numPr>
          <w:ilvl w:val="2"/>
          <w:numId w:val="44"/>
        </w:numPr>
        <w:spacing w:line="288" w:lineRule="auto"/>
        <w:rPr>
          <w:color w:val="000000" w:themeColor="text1"/>
        </w:rPr>
      </w:pPr>
      <w:r w:rsidRPr="00311067">
        <w:rPr>
          <w:noProof/>
          <w:color w:val="000000" w:themeColor="text1"/>
          <w14:ligatures w14:val="standardContextual"/>
        </w:rPr>
        <mc:AlternateContent>
          <mc:Choice Requires="wps">
            <w:drawing>
              <wp:anchor distT="0" distB="0" distL="114300" distR="114300" simplePos="0" relativeHeight="251658460" behindDoc="0" locked="0" layoutInCell="1" allowOverlap="1" wp14:anchorId="14F055DC" wp14:editId="08564F9F">
                <wp:simplePos x="0" y="0"/>
                <wp:positionH relativeFrom="margin">
                  <wp:posOffset>383496</wp:posOffset>
                </wp:positionH>
                <wp:positionV relativeFrom="paragraph">
                  <wp:posOffset>6241</wp:posOffset>
                </wp:positionV>
                <wp:extent cx="6085358" cy="626533"/>
                <wp:effectExtent l="0" t="0" r="10795" b="21590"/>
                <wp:wrapNone/>
                <wp:docPr id="1856032536" name="Rectangle 2"/>
                <wp:cNvGraphicFramePr/>
                <a:graphic xmlns:a="http://schemas.openxmlformats.org/drawingml/2006/main">
                  <a:graphicData uri="http://schemas.microsoft.com/office/word/2010/wordprocessingShape">
                    <wps:wsp>
                      <wps:cNvSpPr/>
                      <wps:spPr>
                        <a:xfrm>
                          <a:off x="0" y="0"/>
                          <a:ext cx="6085358" cy="626533"/>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C0C0C99">
              <v:rect id="Rectangle 2" style="position:absolute;margin-left:30.2pt;margin-top:.5pt;width:479.15pt;height:49.35pt;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5A4078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">
                <v:stroke dashstyle="1 1"/>
                <w10:wrap anchorx="margin"/>
              </v:rect>
            </w:pict>
          </mc:Fallback>
        </mc:AlternateContent>
      </w:r>
      <w:r w:rsidRPr="00311067">
        <w:rPr>
          <w:b/>
          <w:bCs/>
          <w:color w:val="000000" w:themeColor="text1"/>
        </w:rPr>
        <w:t>Example</w:t>
      </w:r>
      <w:r w:rsidRPr="00311067">
        <w:rPr>
          <w:color w:val="000000" w:themeColor="text1"/>
        </w:rPr>
        <w:t xml:space="preserve">: </w:t>
      </w:r>
      <w:r w:rsidRPr="00311067">
        <w:rPr>
          <w:i/>
          <w:iCs/>
          <w:color w:val="000000" w:themeColor="text1"/>
        </w:rPr>
        <w:t xml:space="preserve">“We talked about high blood pressure in the set-up </w:t>
      </w:r>
      <w:proofErr w:type="gramStart"/>
      <w:r w:rsidRPr="00311067">
        <w:rPr>
          <w:i/>
          <w:iCs/>
          <w:color w:val="000000" w:themeColor="text1"/>
        </w:rPr>
        <w:t>meeting</w:t>
      </w:r>
      <w:proofErr w:type="gramEnd"/>
      <w:r w:rsidRPr="00311067">
        <w:rPr>
          <w:i/>
          <w:iCs/>
          <w:color w:val="000000" w:themeColor="text1"/>
        </w:rPr>
        <w:t xml:space="preserve"> and the video introduced the topic to you. What stood out to you from that conversation or the video? Has your understanding become clearer?”</w:t>
      </w:r>
      <w:r w:rsidRPr="00311067">
        <w:rPr>
          <w:noProof/>
          <w:color w:val="000000" w:themeColor="text1"/>
          <w14:ligatures w14:val="standardContextual"/>
        </w:rPr>
        <w:t xml:space="preserve"> </w:t>
      </w:r>
    </w:p>
    <w:p w14:paraId="77B9FE97" w14:textId="77777777" w:rsidR="00F26EAE" w:rsidRPr="00A32704" w:rsidRDefault="00F26EAE" w:rsidP="00F26EAE">
      <w:pPr>
        <w:pStyle w:val="paragraph"/>
        <w:spacing w:before="0" w:beforeAutospacing="0" w:after="0" w:afterAutospacing="0"/>
        <w:rPr>
          <w:rStyle w:val="SubtleEmphasis"/>
          <w:rFonts w:asciiTheme="minorHAnsi" w:hAnsiTheme="minorHAnsi"/>
          <w:color w:val="0B769F" w:themeColor="accent4" w:themeShade="BF"/>
        </w:rPr>
      </w:pPr>
      <w:r w:rsidRPr="008F03F3">
        <w:rPr>
          <w:rFonts w:ascii="Segoe UI Emoji" w:hAnsi="Segoe UI Emoji" w:cs="Segoe UI Emoji"/>
          <w:sz w:val="32"/>
          <w:szCs w:val="32"/>
        </w:rPr>
        <w:t>🛑</w:t>
      </w:r>
      <w:r>
        <w:rPr>
          <w:rFonts w:ascii="Segoe UI Emoji" w:hAnsi="Segoe UI Emoji" w:cs="Segoe UI Emoji"/>
        </w:rPr>
        <w:t xml:space="preserve"> </w:t>
      </w:r>
      <w:r w:rsidRPr="00A32704">
        <w:rPr>
          <w:rStyle w:val="SubtleEmphasis"/>
          <w:rFonts w:asciiTheme="minorHAnsi" w:hAnsiTheme="minorHAnsi"/>
          <w:color w:val="0B769F" w:themeColor="accent4" w:themeShade="BF"/>
        </w:rPr>
        <w:t>Assess Motivation and Barriers</w:t>
      </w:r>
    </w:p>
    <w:p w14:paraId="3568EFFA" w14:textId="77777777" w:rsidR="00F26EAE" w:rsidRPr="003E0DEE" w:rsidRDefault="00F26EAE" w:rsidP="00F26EAE">
      <w:pPr>
        <w:pStyle w:val="ListParagraph"/>
        <w:numPr>
          <w:ilvl w:val="0"/>
          <w:numId w:val="21"/>
        </w:numPr>
        <w:spacing w:line="288" w:lineRule="auto"/>
        <w:rPr>
          <w:color w:val="000000" w:themeColor="text1"/>
        </w:rPr>
      </w:pPr>
      <w:r w:rsidRPr="003E0DEE">
        <w:rPr>
          <w:b/>
          <w:bCs/>
          <w:color w:val="000000" w:themeColor="text1"/>
        </w:rPr>
        <w:t>Explore any emotional or practical challenges</w:t>
      </w:r>
      <w:r w:rsidRPr="003E0DEE">
        <w:rPr>
          <w:color w:val="000000" w:themeColor="text1"/>
        </w:rPr>
        <w:t xml:space="preserve"> that may have surfaced:</w:t>
      </w:r>
    </w:p>
    <w:p w14:paraId="15CB0CE2" w14:textId="77777777" w:rsidR="00F26EAE" w:rsidRPr="00311067" w:rsidRDefault="00F26EAE" w:rsidP="00F26EAE">
      <w:pPr>
        <w:pStyle w:val="ListParagraph"/>
        <w:numPr>
          <w:ilvl w:val="1"/>
          <w:numId w:val="21"/>
        </w:numPr>
        <w:spacing w:line="288" w:lineRule="auto"/>
        <w:rPr>
          <w:i/>
          <w:iCs/>
          <w:color w:val="000000" w:themeColor="text1"/>
        </w:rPr>
      </w:pPr>
      <w:r w:rsidRPr="00311067">
        <w:rPr>
          <w:i/>
          <w:iCs/>
          <w:color w:val="000000" w:themeColor="text1"/>
        </w:rPr>
        <w:t xml:space="preserve">“Have you encountered any challenges that make managing your </w:t>
      </w:r>
      <w:r>
        <w:rPr>
          <w:i/>
          <w:iCs/>
          <w:color w:val="000000" w:themeColor="text1"/>
        </w:rPr>
        <w:t>(risk factor)</w:t>
      </w:r>
      <w:r w:rsidRPr="00311067">
        <w:rPr>
          <w:i/>
          <w:iCs/>
          <w:color w:val="000000" w:themeColor="text1"/>
        </w:rPr>
        <w:t xml:space="preserve"> difficult?”</w:t>
      </w:r>
    </w:p>
    <w:p w14:paraId="29BA0362" w14:textId="77777777" w:rsidR="00F26EAE" w:rsidRDefault="00F26EAE" w:rsidP="00F26EAE">
      <w:pPr>
        <w:pStyle w:val="ListParagraph"/>
        <w:numPr>
          <w:ilvl w:val="1"/>
          <w:numId w:val="21"/>
        </w:numPr>
        <w:spacing w:line="288" w:lineRule="auto"/>
        <w:rPr>
          <w:i/>
          <w:iCs/>
          <w:color w:val="000000" w:themeColor="text1"/>
        </w:rPr>
      </w:pPr>
      <w:r w:rsidRPr="00311067">
        <w:rPr>
          <w:i/>
          <w:iCs/>
          <w:color w:val="000000" w:themeColor="text1"/>
        </w:rPr>
        <w:t xml:space="preserve">“What might make it easier for you to stay on track with your goals? “ </w:t>
      </w:r>
    </w:p>
    <w:p w14:paraId="602092CD" w14:textId="53BE9697" w:rsidR="00F26EAE" w:rsidRPr="003411AE" w:rsidRDefault="00F26EAE" w:rsidP="002F5487">
      <w:pPr>
        <w:pStyle w:val="ListParagraph"/>
        <w:numPr>
          <w:ilvl w:val="0"/>
          <w:numId w:val="126"/>
        </w:numPr>
        <w:spacing w:line="288" w:lineRule="auto"/>
        <w:rPr>
          <w:i/>
          <w:iCs/>
          <w:color w:val="000000" w:themeColor="text1"/>
        </w:rPr>
      </w:pPr>
      <w:r>
        <w:rPr>
          <w:color w:val="000000" w:themeColor="text1"/>
        </w:rPr>
        <w:lastRenderedPageBreak/>
        <w:t xml:space="preserve">If </w:t>
      </w:r>
      <w:r w:rsidR="00DB047B">
        <w:rPr>
          <w:color w:val="000000" w:themeColor="text1"/>
        </w:rPr>
        <w:t>Participant</w:t>
      </w:r>
      <w:r>
        <w:rPr>
          <w:color w:val="000000" w:themeColor="text1"/>
        </w:rPr>
        <w:t xml:space="preserve"> struggles with motivation and says something like </w:t>
      </w:r>
      <w:r>
        <w:rPr>
          <w:i/>
          <w:iCs/>
          <w:color w:val="000000" w:themeColor="text1"/>
        </w:rPr>
        <w:t xml:space="preserve">“I can’t even get started!” </w:t>
      </w:r>
      <w:r>
        <w:rPr>
          <w:color w:val="000000" w:themeColor="text1"/>
        </w:rPr>
        <w:t xml:space="preserve">or </w:t>
      </w:r>
      <w:r>
        <w:rPr>
          <w:i/>
          <w:iCs/>
          <w:color w:val="000000" w:themeColor="text1"/>
        </w:rPr>
        <w:t>“I don’t have the motivation,”</w:t>
      </w:r>
      <w:r>
        <w:rPr>
          <w:color w:val="000000" w:themeColor="text1"/>
        </w:rPr>
        <w:t xml:space="preserve"> offer reassurance and insights into how they can start on the journey and take sustainable steps towards getting more motivated. </w:t>
      </w:r>
    </w:p>
    <w:p w14:paraId="5CACB842" w14:textId="77777777" w:rsidR="00F26EAE" w:rsidRDefault="00F26EAE" w:rsidP="002F5487">
      <w:pPr>
        <w:pStyle w:val="ListParagraph"/>
        <w:numPr>
          <w:ilvl w:val="0"/>
          <w:numId w:val="127"/>
        </w:numPr>
        <w:spacing w:line="288" w:lineRule="auto"/>
        <w:rPr>
          <w:i/>
          <w:iCs/>
          <w:color w:val="000000" w:themeColor="text1"/>
        </w:rPr>
      </w:pPr>
      <w:r>
        <w:rPr>
          <w:i/>
          <w:iCs/>
          <w:color w:val="000000" w:themeColor="text1"/>
        </w:rPr>
        <w:t>“When you’re feeling low, it’s completely normal to struggle with finding the energy to begin even simple tasks.”</w:t>
      </w:r>
    </w:p>
    <w:p w14:paraId="6925AA7E" w14:textId="77777777" w:rsidR="00F26EAE" w:rsidRDefault="00F26EAE" w:rsidP="002F5487">
      <w:pPr>
        <w:pStyle w:val="ListParagraph"/>
        <w:numPr>
          <w:ilvl w:val="0"/>
          <w:numId w:val="127"/>
        </w:numPr>
        <w:spacing w:line="288" w:lineRule="auto"/>
        <w:rPr>
          <w:i/>
          <w:iCs/>
          <w:color w:val="000000" w:themeColor="text1"/>
        </w:rPr>
      </w:pPr>
      <w:r>
        <w:rPr>
          <w:i/>
          <w:iCs/>
          <w:color w:val="000000" w:themeColor="text1"/>
        </w:rPr>
        <w:t>“The good news is, once you take that first step and start an activity, motivation often begins to build.”</w:t>
      </w:r>
    </w:p>
    <w:p w14:paraId="650AA0E7" w14:textId="77777777" w:rsidR="00F26EAE" w:rsidRPr="003411AE" w:rsidRDefault="00F26EAE" w:rsidP="002F5487">
      <w:pPr>
        <w:pStyle w:val="ListParagraph"/>
        <w:numPr>
          <w:ilvl w:val="0"/>
          <w:numId w:val="127"/>
        </w:numPr>
        <w:spacing w:line="288" w:lineRule="auto"/>
        <w:rPr>
          <w:i/>
          <w:iCs/>
          <w:color w:val="000000" w:themeColor="text1"/>
        </w:rPr>
      </w:pPr>
      <w:r w:rsidRPr="7367F736">
        <w:rPr>
          <w:i/>
          <w:iCs/>
          <w:color w:val="000000" w:themeColor="text1"/>
        </w:rPr>
        <w:t>“Starting is often the hardest but most important part! Once you start, you will gain momentum, and it will keep getting easier with time.”</w:t>
      </w:r>
    </w:p>
    <w:p w14:paraId="63CBA4CB" w14:textId="77777777" w:rsidR="00F26EAE" w:rsidRPr="00311067" w:rsidRDefault="00F26EAE" w:rsidP="00F26EAE">
      <w:pPr>
        <w:pStyle w:val="paragraph"/>
        <w:spacing w:before="0" w:beforeAutospacing="0" w:after="0" w:afterAutospacing="0"/>
        <w:rPr>
          <w:rStyle w:val="SubtleEmphasis"/>
          <w:rFonts w:asciiTheme="minorHAnsi" w:hAnsiTheme="minorHAnsi"/>
          <w:color w:val="000000" w:themeColor="text1"/>
        </w:rPr>
      </w:pPr>
      <w:r w:rsidRPr="005457CC">
        <w:rPr>
          <w:rFonts w:ascii="Segoe UI Emoji" w:hAnsi="Segoe UI Emoji" w:cs="Segoe UI Emoji"/>
          <w:color w:val="595959" w:themeColor="text1" w:themeTint="A6"/>
          <w:sz w:val="32"/>
          <w:szCs w:val="32"/>
        </w:rPr>
        <w:t>📈</w:t>
      </w:r>
      <w:r w:rsidRPr="005457CC">
        <w:rPr>
          <w:rFonts w:ascii="Segoe UI Emoji" w:hAnsi="Segoe UI Emoji" w:cs="Segoe UI Emoji"/>
          <w:color w:val="595959" w:themeColor="text1" w:themeTint="A6"/>
        </w:rPr>
        <w:t xml:space="preserve"> </w:t>
      </w:r>
      <w:r w:rsidRPr="00311067">
        <w:rPr>
          <w:rStyle w:val="SubtleEmphasis"/>
          <w:rFonts w:asciiTheme="minorHAnsi" w:hAnsiTheme="minorHAnsi"/>
          <w:color w:val="000000" w:themeColor="text1"/>
        </w:rPr>
        <w:t>Assess Readiness for Change</w:t>
      </w:r>
    </w:p>
    <w:p w14:paraId="167DE8A6" w14:textId="77777777" w:rsidR="00F26EAE" w:rsidRPr="00311067" w:rsidRDefault="00F26EAE" w:rsidP="00F26EAE">
      <w:pPr>
        <w:pStyle w:val="ListParagraph"/>
        <w:numPr>
          <w:ilvl w:val="2"/>
          <w:numId w:val="44"/>
        </w:numPr>
        <w:spacing w:line="288" w:lineRule="auto"/>
        <w:rPr>
          <w:color w:val="000000" w:themeColor="text1"/>
        </w:rPr>
      </w:pPr>
      <w:r w:rsidRPr="00311067">
        <w:rPr>
          <w:noProof/>
          <w:color w:val="000000" w:themeColor="text1"/>
          <w14:ligatures w14:val="standardContextual"/>
        </w:rPr>
        <mc:AlternateContent>
          <mc:Choice Requires="wps">
            <w:drawing>
              <wp:anchor distT="0" distB="0" distL="114300" distR="114300" simplePos="0" relativeHeight="251658461" behindDoc="0" locked="0" layoutInCell="1" allowOverlap="1" wp14:anchorId="0F4C16EA" wp14:editId="6006579F">
                <wp:simplePos x="0" y="0"/>
                <wp:positionH relativeFrom="margin">
                  <wp:posOffset>421852</wp:posOffset>
                </wp:positionH>
                <wp:positionV relativeFrom="paragraph">
                  <wp:posOffset>58843</wp:posOffset>
                </wp:positionV>
                <wp:extent cx="5723467" cy="491067"/>
                <wp:effectExtent l="0" t="0" r="10795" b="23495"/>
                <wp:wrapNone/>
                <wp:docPr id="397263708" name="Rectangle 2"/>
                <wp:cNvGraphicFramePr/>
                <a:graphic xmlns:a="http://schemas.openxmlformats.org/drawingml/2006/main">
                  <a:graphicData uri="http://schemas.microsoft.com/office/word/2010/wordprocessingShape">
                    <wps:wsp>
                      <wps:cNvSpPr/>
                      <wps:spPr>
                        <a:xfrm>
                          <a:off x="0" y="0"/>
                          <a:ext cx="5723467" cy="491067"/>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2F0F840">
              <v:rect id="Rectangle 2" style="position:absolute;margin-left:33.2pt;margin-top:4.65pt;width:450.65pt;height:38.65pt;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5D2BEF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">
                <v:stroke dashstyle="1 1"/>
                <w10:wrap anchorx="margin"/>
              </v:rect>
            </w:pict>
          </mc:Fallback>
        </mc:AlternateContent>
      </w:r>
      <w:r w:rsidRPr="00311067">
        <w:rPr>
          <w:b/>
          <w:bCs/>
          <w:color w:val="000000" w:themeColor="text1"/>
        </w:rPr>
        <w:t xml:space="preserve">Example: </w:t>
      </w:r>
      <w:r w:rsidRPr="00311067">
        <w:rPr>
          <w:i/>
          <w:iCs/>
          <w:color w:val="000000" w:themeColor="text1"/>
        </w:rPr>
        <w:t>“Based on what we’ve discussed, do you feel more or less ready to make changes to manage your blood pressure?”</w:t>
      </w:r>
    </w:p>
    <w:p w14:paraId="7752E72B" w14:textId="77777777" w:rsidR="00F26EAE" w:rsidRPr="00765F70" w:rsidRDefault="00F26EAE" w:rsidP="00765F70">
      <w:pPr>
        <w:rPr>
          <w:b/>
          <w:bCs/>
          <w:color w:val="D17406"/>
          <w:u w:val="single"/>
        </w:rPr>
      </w:pPr>
    </w:p>
    <w:p w14:paraId="427B45AC" w14:textId="77777777" w:rsidR="00F26EAE" w:rsidRPr="00765F70" w:rsidRDefault="00F26EAE" w:rsidP="00765F70">
      <w:r w:rsidRPr="0075726C">
        <w:rPr>
          <w:b/>
          <w:bCs/>
          <w:color w:val="D17406"/>
          <w:u w:val="single"/>
        </w:rPr>
        <w:t xml:space="preserve">Set 3 Tailored Goals - Specific to </w:t>
      </w:r>
      <w:r>
        <w:rPr>
          <w:b/>
          <w:bCs/>
          <w:color w:val="D17406"/>
          <w:u w:val="single"/>
        </w:rPr>
        <w:t>Risk Factor</w:t>
      </w:r>
      <w:r w:rsidRPr="0075726C">
        <w:rPr>
          <w:b/>
          <w:bCs/>
          <w:color w:val="D17406"/>
          <w:u w:val="single"/>
        </w:rPr>
        <w:t xml:space="preserve"> (15-20 minutes)</w:t>
      </w:r>
    </w:p>
    <w:p w14:paraId="0E2CA470" w14:textId="1C18245D" w:rsidR="00F26EAE" w:rsidRPr="007C589B" w:rsidRDefault="00F26EAE" w:rsidP="00F26EAE">
      <w:pPr>
        <w:spacing w:before="240" w:after="240"/>
        <w:rPr>
          <w:b/>
          <w:color w:val="0B769F" w:themeColor="accent4" w:themeShade="BF"/>
          <w:sz w:val="28"/>
        </w:rPr>
      </w:pPr>
      <w:r>
        <w:rPr>
          <w:noProof/>
          <w14:ligatures w14:val="standardContextual"/>
        </w:rPr>
        <mc:AlternateContent>
          <mc:Choice Requires="wps">
            <w:drawing>
              <wp:anchor distT="0" distB="0" distL="114300" distR="114300" simplePos="0" relativeHeight="251658462" behindDoc="0" locked="0" layoutInCell="1" allowOverlap="1" wp14:anchorId="2EC8BB79" wp14:editId="1B4AF3BB">
                <wp:simplePos x="0" y="0"/>
                <wp:positionH relativeFrom="margin">
                  <wp:align>right</wp:align>
                </wp:positionH>
                <wp:positionV relativeFrom="paragraph">
                  <wp:posOffset>520591</wp:posOffset>
                </wp:positionV>
                <wp:extent cx="6371020" cy="651934"/>
                <wp:effectExtent l="0" t="0" r="10795" b="15240"/>
                <wp:wrapNone/>
                <wp:docPr id="1528730519" name="Rectangle 2"/>
                <wp:cNvGraphicFramePr/>
                <a:graphic xmlns:a="http://schemas.openxmlformats.org/drawingml/2006/main">
                  <a:graphicData uri="http://schemas.microsoft.com/office/word/2010/wordprocessingShape">
                    <wps:wsp>
                      <wps:cNvSpPr/>
                      <wps:spPr>
                        <a:xfrm>
                          <a:off x="0" y="0"/>
                          <a:ext cx="6371020" cy="651934"/>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197B966">
              <v:rect id="Rectangle 2" style="position:absolute;margin-left:450.45pt;margin-top:41pt;width:501.65pt;height:51.35pt;z-index:25165846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0f4761 [2404]" strokeweight="1.5pt" w14:anchorId="62EAB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">
                <v:stroke dashstyle="1 1"/>
                <w10:wrap anchorx="margin"/>
              </v:rect>
            </w:pict>
          </mc:Fallback>
        </mc:AlternateContent>
      </w:r>
      <w:r w:rsidRPr="007C589B">
        <w:rPr>
          <w:rFonts w:ascii="Segoe UI Emoji" w:hAnsi="Segoe UI Emoji" w:cs="Segoe UI Emoji"/>
          <w:color w:val="auto"/>
          <w:sz w:val="32"/>
          <w:szCs w:val="32"/>
        </w:rPr>
        <w:t>🎯</w:t>
      </w:r>
      <w:r>
        <w:rPr>
          <w:rFonts w:ascii="Segoe UI Emoji" w:hAnsi="Segoe UI Emoji" w:cs="Segoe UI Emoji"/>
        </w:rPr>
        <w:t xml:space="preserve"> </w:t>
      </w:r>
      <w:r w:rsidRPr="00311067">
        <w:rPr>
          <w:rStyle w:val="SubtleEmphasis"/>
          <w:rFonts w:asciiTheme="minorHAnsi" w:hAnsiTheme="minorHAnsi"/>
          <w:color w:val="000000" w:themeColor="text1"/>
        </w:rPr>
        <w:t>Introduction to Goal Setting</w:t>
      </w:r>
      <w:r w:rsidRPr="00631647">
        <w:rPr>
          <w:rStyle w:val="SubtleEmphasis"/>
          <w:rFonts w:asciiTheme="minorHAnsi" w:hAnsiTheme="minorHAnsi"/>
          <w:color w:val="FF0000"/>
        </w:rPr>
        <w:t>:</w:t>
      </w:r>
      <w:r>
        <w:rPr>
          <w:rStyle w:val="SubtleEmphasis"/>
          <w:rFonts w:asciiTheme="minorHAnsi" w:hAnsiTheme="minorHAnsi"/>
          <w:color w:val="0B769F" w:themeColor="accent4" w:themeShade="BF"/>
        </w:rPr>
        <w:t xml:space="preserve"> </w:t>
      </w:r>
      <w:r w:rsidRPr="003E0DEE">
        <w:rPr>
          <w:i/>
          <w:iCs/>
          <w:color w:val="000000" w:themeColor="text1"/>
        </w:rPr>
        <w:t xml:space="preserve">Encourage the </w:t>
      </w:r>
      <w:r w:rsidR="00DB047B">
        <w:rPr>
          <w:i/>
          <w:iCs/>
          <w:color w:val="000000" w:themeColor="text1"/>
        </w:rPr>
        <w:t>Participant</w:t>
      </w:r>
      <w:r w:rsidRPr="003E0DEE">
        <w:rPr>
          <w:i/>
          <w:iCs/>
          <w:color w:val="000000" w:themeColor="text1"/>
        </w:rPr>
        <w:t xml:space="preserve"> to take the lead:</w:t>
      </w:r>
    </w:p>
    <w:p w14:paraId="61AD2511" w14:textId="77777777" w:rsidR="00F26EAE" w:rsidRPr="00311067" w:rsidRDefault="00F26EAE" w:rsidP="00F26EAE">
      <w:pPr>
        <w:pStyle w:val="ListParagraph"/>
        <w:numPr>
          <w:ilvl w:val="0"/>
          <w:numId w:val="26"/>
        </w:numPr>
        <w:spacing w:before="0" w:after="0"/>
        <w:rPr>
          <w:i/>
          <w:iCs/>
          <w:color w:val="000000" w:themeColor="text1"/>
        </w:rPr>
      </w:pPr>
      <w:r w:rsidRPr="00311067">
        <w:rPr>
          <w:b/>
          <w:bCs/>
          <w:color w:val="000000" w:themeColor="text1"/>
        </w:rPr>
        <w:t>Example:</w:t>
      </w:r>
      <w:r w:rsidRPr="00311067">
        <w:rPr>
          <w:color w:val="000000" w:themeColor="text1"/>
        </w:rPr>
        <w:t xml:space="preserve"> </w:t>
      </w:r>
      <w:r w:rsidRPr="00311067">
        <w:rPr>
          <w:i/>
          <w:iCs/>
          <w:color w:val="000000" w:themeColor="text1"/>
        </w:rPr>
        <w:t>“Now that we have talked about how things are going, let’s set up to three goals to work on over the next few weeks to help manage your blood pressure. Based on what you’ve learned so far, what do you think would be some realistic and helpful goals?”</w:t>
      </w:r>
    </w:p>
    <w:p w14:paraId="4A73E8D9" w14:textId="674E3DC9" w:rsidR="00F26EAE" w:rsidRPr="00311067" w:rsidRDefault="00F26EAE" w:rsidP="00F26EAE">
      <w:pPr>
        <w:spacing w:before="240" w:after="240"/>
        <w:rPr>
          <w:i/>
          <w:iCs/>
          <w:color w:val="000000" w:themeColor="text1"/>
        </w:rPr>
      </w:pPr>
      <w:r w:rsidRPr="005457CC">
        <w:rPr>
          <w:rFonts w:ascii="Segoe UI Emoji" w:hAnsi="Segoe UI Emoji" w:cs="Segoe UI Emoji"/>
          <w:sz w:val="32"/>
          <w:szCs w:val="32"/>
        </w:rPr>
        <w:t>🙋</w:t>
      </w:r>
      <w:r w:rsidRPr="00252768">
        <w:rPr>
          <w:rFonts w:ascii="Segoe UI Emoji" w:hAnsi="Segoe UI Emoji" w:cs="Segoe UI Emoji"/>
        </w:rPr>
        <w:t xml:space="preserve"> </w:t>
      </w:r>
      <w:r w:rsidR="00DB047B">
        <w:rPr>
          <w:rStyle w:val="SubtleEmphasis"/>
          <w:rFonts w:asciiTheme="minorHAnsi" w:hAnsiTheme="minorHAnsi"/>
          <w:color w:val="000000" w:themeColor="text1"/>
        </w:rPr>
        <w:t>Participant</w:t>
      </w:r>
      <w:r w:rsidRPr="00311067">
        <w:rPr>
          <w:rStyle w:val="SubtleEmphasis"/>
          <w:rFonts w:asciiTheme="minorHAnsi" w:hAnsiTheme="minorHAnsi"/>
          <w:color w:val="000000" w:themeColor="text1"/>
        </w:rPr>
        <w:t xml:space="preserve">-Centred Approach: </w:t>
      </w:r>
      <w:r w:rsidRPr="00311067">
        <w:rPr>
          <w:i/>
          <w:iCs/>
          <w:color w:val="000000" w:themeColor="text1"/>
        </w:rPr>
        <w:t xml:space="preserve">Empower the </w:t>
      </w:r>
      <w:r w:rsidR="00DB047B">
        <w:rPr>
          <w:i/>
          <w:iCs/>
          <w:color w:val="000000" w:themeColor="text1"/>
        </w:rPr>
        <w:t>Participant</w:t>
      </w:r>
      <w:r w:rsidRPr="00311067">
        <w:rPr>
          <w:i/>
          <w:iCs/>
          <w:color w:val="000000" w:themeColor="text1"/>
        </w:rPr>
        <w:t xml:space="preserve"> to personalise the goals or suggest their own.</w:t>
      </w:r>
    </w:p>
    <w:p w14:paraId="5BB8A758" w14:textId="77777777" w:rsidR="00F26EAE" w:rsidRDefault="00F26EAE" w:rsidP="00F26EAE">
      <w:pPr>
        <w:pStyle w:val="ListParagraph"/>
        <w:numPr>
          <w:ilvl w:val="0"/>
          <w:numId w:val="26"/>
        </w:numPr>
        <w:spacing w:before="240" w:after="240"/>
        <w:rPr>
          <w:color w:val="000000" w:themeColor="text1"/>
        </w:rPr>
      </w:pPr>
      <w:r w:rsidRPr="00D17163">
        <w:rPr>
          <w:color w:val="000000" w:themeColor="text1"/>
        </w:rPr>
        <w:t>Ensure the goals are</w:t>
      </w:r>
      <w:r w:rsidRPr="00D17163">
        <w:rPr>
          <w:b/>
          <w:bCs/>
          <w:color w:val="000000" w:themeColor="text1"/>
        </w:rPr>
        <w:t xml:space="preserve"> SMART</w:t>
      </w:r>
    </w:p>
    <w:p w14:paraId="55F8C4FE" w14:textId="1D7BD4BC" w:rsidR="00F26EAE" w:rsidRPr="001E6DA1" w:rsidRDefault="00F26EAE" w:rsidP="00F26EAE">
      <w:pPr>
        <w:pStyle w:val="ListParagraph"/>
        <w:numPr>
          <w:ilvl w:val="0"/>
          <w:numId w:val="26"/>
        </w:numPr>
        <w:spacing w:before="240" w:after="240"/>
        <w:rPr>
          <w:color w:val="000000" w:themeColor="text1"/>
        </w:rPr>
      </w:pPr>
      <w:r w:rsidRPr="001E6DA1">
        <w:rPr>
          <w:b/>
          <w:bCs/>
          <w:i/>
          <w:iCs/>
          <w:color w:val="000000" w:themeColor="text1"/>
        </w:rPr>
        <w:t xml:space="preserve"> </w:t>
      </w:r>
      <w:r w:rsidRPr="001E6DA1">
        <w:rPr>
          <w:color w:val="000000" w:themeColor="text1"/>
        </w:rPr>
        <w:t xml:space="preserve">Personalise the goals to the </w:t>
      </w:r>
      <w:r w:rsidR="00DB047B">
        <w:rPr>
          <w:color w:val="000000" w:themeColor="text1"/>
        </w:rPr>
        <w:t>Participant</w:t>
      </w:r>
      <w:r w:rsidRPr="001E6DA1">
        <w:rPr>
          <w:color w:val="000000" w:themeColor="text1"/>
        </w:rPr>
        <w:t>’s readiness and motivation levels:</w:t>
      </w:r>
    </w:p>
    <w:p w14:paraId="43AA1EF0" w14:textId="751E0D04" w:rsidR="00F26EAE" w:rsidRPr="004424CB" w:rsidRDefault="005457CC" w:rsidP="00F26EAE">
      <w:pPr>
        <w:pStyle w:val="ListParagraph"/>
        <w:numPr>
          <w:ilvl w:val="1"/>
          <w:numId w:val="24"/>
        </w:numPr>
        <w:spacing w:before="0" w:after="160"/>
        <w:rPr>
          <w:color w:val="000000" w:themeColor="text1"/>
        </w:rPr>
      </w:pPr>
      <w:r>
        <w:rPr>
          <w:i/>
          <w:iCs/>
          <w:noProof/>
          <w:color w:val="000000" w:themeColor="text1"/>
          <w14:ligatures w14:val="standardContextual"/>
        </w:rPr>
        <mc:AlternateContent>
          <mc:Choice Requires="wps">
            <w:drawing>
              <wp:anchor distT="0" distB="0" distL="114300" distR="114300" simplePos="0" relativeHeight="251658469" behindDoc="0" locked="0" layoutInCell="1" allowOverlap="1" wp14:anchorId="5D19F743" wp14:editId="0BA74F81">
                <wp:simplePos x="0" y="0"/>
                <wp:positionH relativeFrom="column">
                  <wp:posOffset>1099283</wp:posOffset>
                </wp:positionH>
                <wp:positionV relativeFrom="paragraph">
                  <wp:posOffset>464322</wp:posOffset>
                </wp:positionV>
                <wp:extent cx="4313248" cy="1506855"/>
                <wp:effectExtent l="19050" t="19050" r="11430" b="17145"/>
                <wp:wrapNone/>
                <wp:docPr id="1139674103" name="Rectangle 6"/>
                <wp:cNvGraphicFramePr/>
                <a:graphic xmlns:a="http://schemas.openxmlformats.org/drawingml/2006/main">
                  <a:graphicData uri="http://schemas.microsoft.com/office/word/2010/wordprocessingShape">
                    <wps:wsp>
                      <wps:cNvSpPr/>
                      <wps:spPr>
                        <a:xfrm>
                          <a:off x="0" y="0"/>
                          <a:ext cx="4313248" cy="1506855"/>
                        </a:xfrm>
                        <a:prstGeom prst="rect">
                          <a:avLst/>
                        </a:prstGeom>
                        <a:noFill/>
                        <a:ln w="28575">
                          <a:solidFill>
                            <a:schemeClr val="accent2">
                              <a:lumMod val="40000"/>
                              <a:lumOff val="6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420614A8">
              <v:rect id="Rectangle 6" style="position:absolute;margin-left:86.55pt;margin-top:36.55pt;width:339.65pt;height:118.65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f6c5ac [1301]" strokeweight="2.25pt" w14:anchorId="6275C3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"/>
            </w:pict>
          </mc:Fallback>
        </mc:AlternateContent>
      </w:r>
      <w:r w:rsidR="008F240D" w:rsidRPr="001A29B0">
        <w:rPr>
          <w:i/>
          <w:iCs/>
          <w:noProof/>
          <w14:ligatures w14:val="standardContextual"/>
        </w:rPr>
        <mc:AlternateContent>
          <mc:Choice Requires="wps">
            <w:drawing>
              <wp:anchor distT="0" distB="0" distL="114300" distR="114300" simplePos="0" relativeHeight="251658463" behindDoc="0" locked="0" layoutInCell="1" allowOverlap="1" wp14:anchorId="01A8E22A" wp14:editId="24C88F1D">
                <wp:simplePos x="0" y="0"/>
                <wp:positionH relativeFrom="margin">
                  <wp:posOffset>478089</wp:posOffset>
                </wp:positionH>
                <wp:positionV relativeFrom="paragraph">
                  <wp:posOffset>7861</wp:posOffset>
                </wp:positionV>
                <wp:extent cx="5898055" cy="389255"/>
                <wp:effectExtent l="0" t="0" r="26670" b="10795"/>
                <wp:wrapNone/>
                <wp:docPr id="732119131" name="Rectangle 2"/>
                <wp:cNvGraphicFramePr/>
                <a:graphic xmlns:a="http://schemas.openxmlformats.org/drawingml/2006/main">
                  <a:graphicData uri="http://schemas.microsoft.com/office/word/2010/wordprocessingShape">
                    <wps:wsp>
                      <wps:cNvSpPr/>
                      <wps:spPr>
                        <a:xfrm>
                          <a:off x="0" y="0"/>
                          <a:ext cx="5898055" cy="389255"/>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75C83A8">
              <v:rect id="Rectangle 2" style="position:absolute;margin-left:37.65pt;margin-top:.6pt;width:464.4pt;height:30.65pt;z-index:25165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699BE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">
                <v:stroke dashstyle="1 1"/>
                <w10:wrap anchorx="margin"/>
              </v:rect>
            </w:pict>
          </mc:Fallback>
        </mc:AlternateContent>
      </w:r>
      <w:r w:rsidR="00F26EAE" w:rsidRPr="00B8781C">
        <w:rPr>
          <w:i/>
          <w:iCs/>
          <w:color w:val="000000" w:themeColor="text1"/>
        </w:rPr>
        <w:t>“It’s important these goals fit into your daily life and feel achievable. We can adjust them if needed.”</w:t>
      </w:r>
      <w:r w:rsidR="00F26EAE" w:rsidRPr="00B8781C">
        <w:rPr>
          <w:i/>
          <w:iCs/>
          <w:noProof/>
          <w14:ligatures w14:val="standardContextual"/>
        </w:rPr>
        <w:t xml:space="preserve"> </w:t>
      </w:r>
    </w:p>
    <w:p w14:paraId="7071AEC8" w14:textId="77777777" w:rsidR="00F26EAE" w:rsidRPr="00311067" w:rsidRDefault="00F26EAE" w:rsidP="00F26EAE">
      <w:pPr>
        <w:spacing w:before="0" w:after="160"/>
        <w:jc w:val="center"/>
        <w:rPr>
          <w:color w:val="000000" w:themeColor="text1"/>
        </w:rPr>
      </w:pPr>
      <w:r w:rsidRPr="00311067">
        <w:rPr>
          <w:b/>
          <w:bCs/>
          <w:color w:val="000000" w:themeColor="text1"/>
        </w:rPr>
        <w:t xml:space="preserve">Specific </w:t>
      </w:r>
      <w:r w:rsidRPr="00311067">
        <w:rPr>
          <w:color w:val="000000" w:themeColor="text1"/>
        </w:rPr>
        <w:t>– you know exactly what you want to do</w:t>
      </w:r>
    </w:p>
    <w:p w14:paraId="544B2771" w14:textId="77777777" w:rsidR="00F26EAE" w:rsidRPr="00311067" w:rsidRDefault="00F26EAE" w:rsidP="00F26EAE">
      <w:pPr>
        <w:spacing w:before="0" w:after="160"/>
        <w:jc w:val="center"/>
        <w:rPr>
          <w:color w:val="000000" w:themeColor="text1"/>
        </w:rPr>
      </w:pPr>
      <w:r w:rsidRPr="00311067">
        <w:rPr>
          <w:b/>
          <w:bCs/>
          <w:color w:val="000000" w:themeColor="text1"/>
        </w:rPr>
        <w:t xml:space="preserve">Measurable </w:t>
      </w:r>
      <w:r w:rsidRPr="00311067">
        <w:rPr>
          <w:color w:val="000000" w:themeColor="text1"/>
        </w:rPr>
        <w:t>– you can track progress</w:t>
      </w:r>
    </w:p>
    <w:p w14:paraId="6234EC65" w14:textId="5A8FDA0F" w:rsidR="00F26EAE" w:rsidRPr="00311067" w:rsidRDefault="00F26EAE" w:rsidP="00F26EAE">
      <w:pPr>
        <w:spacing w:before="0" w:after="160"/>
        <w:jc w:val="center"/>
        <w:rPr>
          <w:color w:val="000000" w:themeColor="text1"/>
        </w:rPr>
      </w:pPr>
      <w:r w:rsidRPr="00311067">
        <w:rPr>
          <w:b/>
          <w:bCs/>
          <w:color w:val="000000" w:themeColor="text1"/>
        </w:rPr>
        <w:t>Achievable</w:t>
      </w:r>
      <w:r w:rsidRPr="00311067">
        <w:rPr>
          <w:color w:val="000000" w:themeColor="text1"/>
        </w:rPr>
        <w:t xml:space="preserve"> – you can really do it</w:t>
      </w:r>
      <w:r w:rsidR="00260DA5">
        <w:rPr>
          <w:color w:val="000000" w:themeColor="text1"/>
        </w:rPr>
        <w:t xml:space="preserve"> (think COM-B)</w:t>
      </w:r>
    </w:p>
    <w:p w14:paraId="235DD06F" w14:textId="20389F0C" w:rsidR="00F26EAE" w:rsidRPr="00260DA5" w:rsidRDefault="00260DA5" w:rsidP="00F26EAE">
      <w:pPr>
        <w:spacing w:before="0" w:after="160"/>
        <w:jc w:val="center"/>
        <w:rPr>
          <w:color w:val="000000" w:themeColor="text1"/>
        </w:rPr>
      </w:pPr>
      <w:r>
        <w:rPr>
          <w:b/>
          <w:bCs/>
          <w:color w:val="000000" w:themeColor="text1"/>
        </w:rPr>
        <w:t xml:space="preserve">Relevant – </w:t>
      </w:r>
      <w:r>
        <w:rPr>
          <w:color w:val="000000" w:themeColor="text1"/>
        </w:rPr>
        <w:t xml:space="preserve">it’s </w:t>
      </w:r>
      <w:proofErr w:type="spellStart"/>
      <w:r>
        <w:rPr>
          <w:color w:val="000000" w:themeColor="text1"/>
        </w:rPr>
        <w:t>impotant</w:t>
      </w:r>
      <w:proofErr w:type="spellEnd"/>
      <w:r>
        <w:rPr>
          <w:color w:val="000000" w:themeColor="text1"/>
        </w:rPr>
        <w:t xml:space="preserve"> to them to do</w:t>
      </w:r>
    </w:p>
    <w:p w14:paraId="611201D2" w14:textId="77777777" w:rsidR="00F26EAE" w:rsidRPr="00311067" w:rsidRDefault="00F26EAE" w:rsidP="00F26EAE">
      <w:pPr>
        <w:spacing w:before="0" w:after="160"/>
        <w:jc w:val="center"/>
        <w:rPr>
          <w:color w:val="FF0000"/>
        </w:rPr>
      </w:pPr>
      <w:r w:rsidRPr="00311067">
        <w:rPr>
          <w:b/>
          <w:bCs/>
          <w:color w:val="000000" w:themeColor="text1"/>
        </w:rPr>
        <w:t>Time-bound</w:t>
      </w:r>
      <w:r w:rsidRPr="00311067">
        <w:rPr>
          <w:color w:val="000000" w:themeColor="text1"/>
        </w:rPr>
        <w:t xml:space="preserve"> – There is a deadline to complete the goal by</w:t>
      </w:r>
      <w:r w:rsidRPr="00631647">
        <w:rPr>
          <w:color w:val="FF0000"/>
        </w:rPr>
        <w:t>.</w:t>
      </w:r>
    </w:p>
    <w:p w14:paraId="0ADCCAC8" w14:textId="77777777" w:rsidR="00F26EAE" w:rsidRDefault="00F26EAE" w:rsidP="00765F70">
      <w:pPr>
        <w:rPr>
          <w:b/>
          <w:bCs/>
          <w:color w:val="auto"/>
        </w:rPr>
      </w:pPr>
    </w:p>
    <w:p w14:paraId="72D47F67" w14:textId="77777777" w:rsidR="00765F70" w:rsidRDefault="00765F70" w:rsidP="00765F70">
      <w:pPr>
        <w:rPr>
          <w:b/>
          <w:bCs/>
          <w:color w:val="auto"/>
        </w:rPr>
      </w:pPr>
    </w:p>
    <w:p w14:paraId="535C06F0" w14:textId="77777777" w:rsidR="00F26EAE" w:rsidRDefault="00F26EAE" w:rsidP="00F26EAE">
      <w:pPr>
        <w:spacing w:before="0" w:after="160"/>
        <w:rPr>
          <w:i/>
          <w:iCs/>
          <w:color w:val="000000" w:themeColor="text1"/>
        </w:rPr>
      </w:pPr>
      <w:r w:rsidRPr="001A29B0">
        <w:rPr>
          <w:i/>
          <w:iCs/>
          <w:color w:val="000000" w:themeColor="text1"/>
        </w:rPr>
        <w:t>“These are just ideas—what do you think? Are there any other goals you’d like to set?”</w:t>
      </w:r>
    </w:p>
    <w:p w14:paraId="0C830C71" w14:textId="77777777" w:rsidR="00F26EAE" w:rsidRPr="00765F70" w:rsidRDefault="00F26EAE" w:rsidP="00765F70">
      <w:r w:rsidRPr="0075726C">
        <w:rPr>
          <w:b/>
          <w:bCs/>
          <w:color w:val="D17406"/>
          <w:u w:val="single"/>
        </w:rPr>
        <w:t>Closing and Next Steps (5 minutes)</w:t>
      </w:r>
    </w:p>
    <w:p w14:paraId="1A810A11" w14:textId="77777777" w:rsidR="00F26EAE" w:rsidRPr="008F03F3" w:rsidRDefault="00F26EAE" w:rsidP="00F26EAE">
      <w:pPr>
        <w:spacing w:before="0" w:after="240"/>
        <w:rPr>
          <w:rFonts w:ascii="Segoe UI Emoji" w:hAnsi="Segoe UI Emoji" w:cs="Segoe UI Emoji"/>
          <w:color w:val="F1A983" w:themeColor="accent2" w:themeTint="99"/>
          <w:sz w:val="32"/>
          <w:szCs w:val="32"/>
        </w:rPr>
      </w:pPr>
      <w:r w:rsidRPr="007C589B">
        <w:rPr>
          <w:rFonts w:ascii="Segoe UI Emoji" w:hAnsi="Segoe UI Emoji" w:cs="Segoe UI Emoji"/>
          <w:color w:val="auto"/>
          <w:sz w:val="32"/>
          <w:szCs w:val="32"/>
        </w:rPr>
        <w:lastRenderedPageBreak/>
        <w:t>🔑</w:t>
      </w:r>
      <w:r>
        <w:rPr>
          <w:rFonts w:ascii="Segoe UI Emoji" w:hAnsi="Segoe UI Emoji" w:cs="Segoe UI Emoji"/>
        </w:rPr>
        <w:t xml:space="preserve"> </w:t>
      </w:r>
      <w:r w:rsidRPr="008F03F3">
        <w:rPr>
          <w:rStyle w:val="SubtleEmphasis"/>
          <w:rFonts w:asciiTheme="minorHAnsi" w:hAnsiTheme="minorHAnsi"/>
          <w:color w:val="0B769F" w:themeColor="accent4" w:themeShade="BF"/>
        </w:rPr>
        <w:t>Recap Key Points</w:t>
      </w:r>
    </w:p>
    <w:p w14:paraId="636BFECC" w14:textId="39A2C9E0" w:rsidR="00F26EAE" w:rsidRPr="00631647" w:rsidRDefault="00F26EAE" w:rsidP="00F26EAE">
      <w:pPr>
        <w:spacing w:before="0" w:after="0"/>
        <w:rPr>
          <w:color w:val="FF0000"/>
        </w:rPr>
      </w:pPr>
      <w:r w:rsidRPr="00B52CA0">
        <w:rPr>
          <w:color w:val="000000" w:themeColor="text1"/>
        </w:rPr>
        <w:t xml:space="preserve">Briefly review the session’s highlights, </w:t>
      </w:r>
      <w:r w:rsidRPr="00E60D89">
        <w:rPr>
          <w:color w:val="000000" w:themeColor="text1"/>
        </w:rPr>
        <w:t>f</w:t>
      </w:r>
      <w:r w:rsidRPr="00311067">
        <w:rPr>
          <w:color w:val="000000" w:themeColor="text1"/>
        </w:rPr>
        <w:t xml:space="preserve">ocusing on the </w:t>
      </w:r>
      <w:r w:rsidR="00DB047B">
        <w:rPr>
          <w:color w:val="000000" w:themeColor="text1"/>
        </w:rPr>
        <w:t>Participant</w:t>
      </w:r>
      <w:r w:rsidRPr="00311067">
        <w:rPr>
          <w:color w:val="000000" w:themeColor="text1"/>
        </w:rPr>
        <w:t>’s progress and goals.</w:t>
      </w:r>
    </w:p>
    <w:p w14:paraId="411AC308" w14:textId="77777777" w:rsidR="00F26EAE" w:rsidRPr="00E60D89" w:rsidRDefault="00F26EAE" w:rsidP="002F5487">
      <w:pPr>
        <w:pStyle w:val="ListParagraph"/>
        <w:numPr>
          <w:ilvl w:val="0"/>
          <w:numId w:val="124"/>
        </w:numPr>
        <w:spacing w:before="0" w:after="0"/>
        <w:rPr>
          <w:i/>
          <w:iCs/>
          <w:color w:val="000000" w:themeColor="text1"/>
        </w:rPr>
      </w:pPr>
      <w:r w:rsidRPr="00E60D89">
        <w:rPr>
          <w:noProof/>
          <w:color w:val="000000" w:themeColor="text1"/>
          <w14:ligatures w14:val="standardContextual"/>
        </w:rPr>
        <mc:AlternateContent>
          <mc:Choice Requires="wps">
            <w:drawing>
              <wp:anchor distT="0" distB="0" distL="114300" distR="114300" simplePos="0" relativeHeight="251658464" behindDoc="0" locked="0" layoutInCell="1" allowOverlap="1" wp14:anchorId="680E4175" wp14:editId="4104DE71">
                <wp:simplePos x="0" y="0"/>
                <wp:positionH relativeFrom="margin">
                  <wp:posOffset>26143</wp:posOffset>
                </wp:positionH>
                <wp:positionV relativeFrom="paragraph">
                  <wp:posOffset>22860</wp:posOffset>
                </wp:positionV>
                <wp:extent cx="6411311" cy="821267"/>
                <wp:effectExtent l="0" t="0" r="27940" b="17145"/>
                <wp:wrapNone/>
                <wp:docPr id="1508649243" name="Rectangle 2"/>
                <wp:cNvGraphicFramePr/>
                <a:graphic xmlns:a="http://schemas.openxmlformats.org/drawingml/2006/main">
                  <a:graphicData uri="http://schemas.microsoft.com/office/word/2010/wordprocessingShape">
                    <wps:wsp>
                      <wps:cNvSpPr/>
                      <wps:spPr>
                        <a:xfrm>
                          <a:off x="0" y="0"/>
                          <a:ext cx="6411311" cy="821267"/>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2B659B7">
              <v:rect id="Rectangle 2" style="position:absolute;margin-left:2.05pt;margin-top:1.8pt;width:504.85pt;height:64.65pt;z-index:2516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0AA1D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">
                <v:stroke dashstyle="1 1"/>
                <w10:wrap anchorx="margin"/>
              </v:rect>
            </w:pict>
          </mc:Fallback>
        </mc:AlternateContent>
      </w:r>
      <w:r w:rsidRPr="00E60D89">
        <w:rPr>
          <w:i/>
          <w:iCs/>
          <w:color w:val="000000" w:themeColor="text1"/>
        </w:rPr>
        <w:t>“We’ve set some important goals today—daily blood pressure monitoring, scheduling a GP appointment, and staying engaged with the app. Does that sound good?”</w:t>
      </w:r>
    </w:p>
    <w:p w14:paraId="3AB8EB77" w14:textId="77777777" w:rsidR="00F26EAE" w:rsidRPr="00E60D89" w:rsidRDefault="00F26EAE" w:rsidP="002F5487">
      <w:pPr>
        <w:pStyle w:val="ListParagraph"/>
        <w:numPr>
          <w:ilvl w:val="0"/>
          <w:numId w:val="124"/>
        </w:numPr>
        <w:spacing w:before="0" w:after="0"/>
        <w:rPr>
          <w:i/>
          <w:iCs/>
          <w:color w:val="000000" w:themeColor="text1"/>
        </w:rPr>
      </w:pPr>
      <w:r w:rsidRPr="00E60D89">
        <w:rPr>
          <w:color w:val="000000" w:themeColor="text1"/>
        </w:rPr>
        <w:t xml:space="preserve">If relevant: </w:t>
      </w:r>
      <w:r w:rsidRPr="00E60D89">
        <w:rPr>
          <w:i/>
          <w:iCs/>
          <w:color w:val="000000" w:themeColor="text1"/>
        </w:rPr>
        <w:t xml:space="preserve">“We’ll send </w:t>
      </w:r>
      <w:r w:rsidRPr="00E60D89">
        <w:rPr>
          <w:b/>
          <w:bCs/>
          <w:i/>
          <w:iCs/>
          <w:color w:val="000000" w:themeColor="text1"/>
        </w:rPr>
        <w:t>an update to your nominated family/friend member</w:t>
      </w:r>
      <w:r w:rsidRPr="00E60D89">
        <w:rPr>
          <w:i/>
          <w:iCs/>
          <w:color w:val="000000" w:themeColor="text1"/>
        </w:rPr>
        <w:t>s, letting them know about the goals we’ve set today, so they can support you in sticking with them.”</w:t>
      </w:r>
    </w:p>
    <w:p w14:paraId="632DFABC" w14:textId="77777777" w:rsidR="00F26EAE" w:rsidRDefault="00F26EAE" w:rsidP="00F26EAE">
      <w:pPr>
        <w:spacing w:before="240" w:after="0"/>
      </w:pPr>
      <w:r w:rsidRPr="007C589B">
        <w:rPr>
          <w:rFonts w:ascii="Segoe UI Emoji" w:hAnsi="Segoe UI Emoji" w:cs="Segoe UI Emoji"/>
          <w:color w:val="auto"/>
          <w:sz w:val="32"/>
          <w:szCs w:val="32"/>
        </w:rPr>
        <w:t>📅</w:t>
      </w:r>
      <w:r>
        <w:rPr>
          <w:rFonts w:ascii="Segoe UI Emoji" w:hAnsi="Segoe UI Emoji" w:cs="Segoe UI Emoji"/>
        </w:rPr>
        <w:t xml:space="preserve"> </w:t>
      </w:r>
      <w:r w:rsidRPr="008F03F3">
        <w:rPr>
          <w:rStyle w:val="SubtleEmphasis"/>
          <w:rFonts w:asciiTheme="minorHAnsi" w:hAnsiTheme="minorHAnsi"/>
          <w:bCs/>
          <w:color w:val="0B769F" w:themeColor="accent4" w:themeShade="BF"/>
        </w:rPr>
        <w:t>Next Session:</w:t>
      </w:r>
      <w:r w:rsidRPr="00A32704">
        <w:t xml:space="preserve"> </w:t>
      </w:r>
    </w:p>
    <w:p w14:paraId="75F8FB93" w14:textId="77777777" w:rsidR="00F26EAE" w:rsidRPr="00E60D89" w:rsidRDefault="00F26EAE" w:rsidP="00F26EAE">
      <w:pPr>
        <w:spacing w:before="240" w:after="0"/>
        <w:rPr>
          <w:color w:val="000000" w:themeColor="text1"/>
        </w:rPr>
      </w:pPr>
      <w:r w:rsidRPr="00B52CA0">
        <w:rPr>
          <w:color w:val="000000" w:themeColor="text1"/>
        </w:rPr>
        <w:t xml:space="preserve">Schedule the next session for two weeks, </w:t>
      </w:r>
      <w:r w:rsidRPr="00E60D89">
        <w:rPr>
          <w:color w:val="000000" w:themeColor="text1"/>
        </w:rPr>
        <w:t>focusing on continued progress and troubleshooting.</w:t>
      </w:r>
    </w:p>
    <w:p w14:paraId="6BD82B37" w14:textId="77777777" w:rsidR="00F26EAE" w:rsidRPr="00E60D89" w:rsidRDefault="00F26EAE" w:rsidP="002F5487">
      <w:pPr>
        <w:pStyle w:val="ListParagraph"/>
        <w:numPr>
          <w:ilvl w:val="0"/>
          <w:numId w:val="125"/>
        </w:numPr>
        <w:spacing w:before="0" w:after="0"/>
        <w:rPr>
          <w:i/>
          <w:iCs/>
          <w:color w:val="000000" w:themeColor="text1"/>
        </w:rPr>
      </w:pPr>
      <w:r w:rsidRPr="00E60D89">
        <w:rPr>
          <w:i/>
          <w:iCs/>
          <w:color w:val="000000" w:themeColor="text1"/>
        </w:rPr>
        <w:t>“Let’s meet again in two weeks to see how things are going.”</w:t>
      </w:r>
    </w:p>
    <w:p w14:paraId="5EFEBDB6" w14:textId="77777777" w:rsidR="00F26EAE" w:rsidRPr="00B52CA0" w:rsidRDefault="00F26EAE" w:rsidP="00F26EAE">
      <w:pPr>
        <w:spacing w:before="240" w:after="240"/>
        <w:rPr>
          <w:color w:val="000000" w:themeColor="text1"/>
        </w:rPr>
      </w:pPr>
      <w:r w:rsidRPr="007C589B">
        <w:rPr>
          <w:noProof/>
          <w:color w:val="auto"/>
          <w14:ligatures w14:val="standardContextual"/>
        </w:rPr>
        <mc:AlternateContent>
          <mc:Choice Requires="wpg">
            <w:drawing>
              <wp:anchor distT="0" distB="0" distL="114300" distR="114300" simplePos="0" relativeHeight="251658520" behindDoc="0" locked="0" layoutInCell="1" allowOverlap="1" wp14:anchorId="30873D03" wp14:editId="7E3A97C4">
                <wp:simplePos x="0" y="0"/>
                <wp:positionH relativeFrom="page">
                  <wp:posOffset>3077210</wp:posOffset>
                </wp:positionH>
                <wp:positionV relativeFrom="paragraph">
                  <wp:posOffset>201719</wp:posOffset>
                </wp:positionV>
                <wp:extent cx="3940810" cy="2281555"/>
                <wp:effectExtent l="38100" t="38100" r="40640" b="4445"/>
                <wp:wrapTight wrapText="bothSides">
                  <wp:wrapPolygon edited="0">
                    <wp:start x="-209" y="-361"/>
                    <wp:lineTo x="-209" y="21462"/>
                    <wp:lineTo x="21718" y="21462"/>
                    <wp:lineTo x="21718" y="-361"/>
                    <wp:lineTo x="-209" y="-361"/>
                  </wp:wrapPolygon>
                </wp:wrapTight>
                <wp:docPr id="95133384" name="Group 4"/>
                <wp:cNvGraphicFramePr/>
                <a:graphic xmlns:a="http://schemas.openxmlformats.org/drawingml/2006/main">
                  <a:graphicData uri="http://schemas.microsoft.com/office/word/2010/wordprocessingGroup">
                    <wpg:wgp>
                      <wpg:cNvGrpSpPr/>
                      <wpg:grpSpPr>
                        <a:xfrm>
                          <a:off x="0" y="0"/>
                          <a:ext cx="3940810" cy="2281555"/>
                          <a:chOff x="0" y="0"/>
                          <a:chExt cx="4634653" cy="2856865"/>
                        </a:xfrm>
                      </wpg:grpSpPr>
                      <pic:pic xmlns:pic="http://schemas.openxmlformats.org/drawingml/2006/picture">
                        <pic:nvPicPr>
                          <pic:cNvPr id="1793323457" name="Picture 3" descr="Image preview"/>
                          <pic:cNvPicPr>
                            <a:picLocks noChangeAspect="1"/>
                          </pic:cNvPicPr>
                        </pic:nvPicPr>
                        <pic:blipFill rotWithShape="1">
                          <a:blip r:embed="rId197" cstate="print">
                            <a:extLst>
                              <a:ext uri="{28A0092B-C50C-407E-A947-70E740481C1C}">
                                <a14:useLocalDpi xmlns:a14="http://schemas.microsoft.com/office/drawing/2010/main" val="0"/>
                              </a:ext>
                            </a:extLst>
                          </a:blip>
                          <a:srcRect l="14510" t="16840" r="13979"/>
                          <a:stretch/>
                        </pic:blipFill>
                        <pic:spPr bwMode="auto">
                          <a:xfrm>
                            <a:off x="0" y="0"/>
                            <a:ext cx="4631055" cy="2485390"/>
                          </a:xfrm>
                          <a:prstGeom prst="rect">
                            <a:avLst/>
                          </a:prstGeom>
                          <a:noFill/>
                          <a:ln w="38100">
                            <a:solidFill>
                              <a:schemeClr val="accent2">
                                <a:lumMod val="60000"/>
                                <a:lumOff val="40000"/>
                              </a:schemeClr>
                            </a:solidFill>
                          </a:ln>
                          <a:extLst>
                            <a:ext uri="{53640926-AAD7-44D8-BBD7-CCE9431645EC}">
                              <a14:shadowObscured xmlns:a14="http://schemas.microsoft.com/office/drawing/2010/main"/>
                            </a:ext>
                          </a:extLst>
                        </pic:spPr>
                      </pic:pic>
                      <wps:wsp>
                        <wps:cNvPr id="41410321" name="Text Box 1"/>
                        <wps:cNvSpPr txBox="1"/>
                        <wps:spPr>
                          <a:xfrm>
                            <a:off x="4233" y="2543810"/>
                            <a:ext cx="4630420" cy="313055"/>
                          </a:xfrm>
                          <a:prstGeom prst="rect">
                            <a:avLst/>
                          </a:prstGeom>
                          <a:solidFill>
                            <a:prstClr val="white"/>
                          </a:solidFill>
                          <a:ln>
                            <a:noFill/>
                          </a:ln>
                        </wps:spPr>
                        <wps:txbx>
                          <w:txbxContent>
                            <w:p w14:paraId="69E5F229" w14:textId="77777777" w:rsidR="00F26EAE" w:rsidRPr="00E60D89" w:rsidRDefault="00F26EAE" w:rsidP="00F26EAE">
                              <w:pPr>
                                <w:pStyle w:val="Caption"/>
                                <w:rPr>
                                  <w:noProof/>
                                  <w:color w:val="000000" w:themeColor="text1"/>
                                  <w:sz w:val="24"/>
                                  <w:szCs w:val="24"/>
                                </w:rPr>
                              </w:pPr>
                              <w:r w:rsidRPr="00E60D89">
                                <w:rPr>
                                  <w:color w:val="000000" w:themeColor="text1"/>
                                  <w:sz w:val="24"/>
                                  <w:szCs w:val="24"/>
                                </w:rPr>
                                <w:t>Figure 4. The messaging feature in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C5981F8">
              <v:group id="Group 4" style="position:absolute;margin-left:242.3pt;margin-top:15.9pt;width:310.3pt;height:179.65pt;z-index:251658520;mso-position-horizontal-relative:page;mso-width-relative:margin;mso-height-relative:margin" coordsize="46346,28568" o:spid="_x0000_s1053" w14:anchorId="30873D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">
                <v:shape id="Picture 3" style="position:absolute;width:46310;height:24853;visibility:visible;mso-wrap-style:square" alt="Image preview" o:spid="_x0000_s1054" stroked="t" strokecolor="#f1a983 [1941]" strokeweight="3p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">
                  <v:imagedata cropleft="9509f" croptop="11036f" cropright="9161f" o:title="Image preview" r:id="rId198"/>
                  <v:path arrowok="t"/>
                </v:shape>
                <v:shape id="Text Box 1" style="position:absolute;left:42;top:25438;width:46304;height:3130;visibility:visible;mso-wrap-style:square;v-text-anchor:top" o:spid="_x0000_s105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">
                  <v:textbox inset="0,0,0,0">
                    <w:txbxContent>
                      <w:p w:rsidRPr="00E60D89" w:rsidR="00F26EAE" w:rsidP="00F26EAE" w:rsidRDefault="00F26EAE" w14:paraId="7496CE4A" w14:textId="77777777">
                        <w:pPr>
                          <w:pStyle w:val="Caption"/>
                          <w:rPr>
                            <w:noProof/>
                            <w:color w:val="000000" w:themeColor="text1"/>
                            <w:sz w:val="24"/>
                            <w:szCs w:val="24"/>
                          </w:rPr>
                        </w:pPr>
                        <w:r w:rsidRPr="00E60D89">
                          <w:rPr>
                            <w:color w:val="000000" w:themeColor="text1"/>
                            <w:sz w:val="24"/>
                            <w:szCs w:val="24"/>
                          </w:rPr>
                          <w:t>Figure 4. The messaging feature in the app</w:t>
                        </w:r>
                      </w:p>
                    </w:txbxContent>
                  </v:textbox>
                </v:shape>
                <w10:wrap type="tight" anchorx="page"/>
              </v:group>
            </w:pict>
          </mc:Fallback>
        </mc:AlternateContent>
      </w:r>
      <w:r w:rsidRPr="007C589B">
        <w:rPr>
          <w:rFonts w:ascii="Segoe UI Emoji" w:hAnsi="Segoe UI Emoji" w:cs="Segoe UI Emoji"/>
          <w:color w:val="auto"/>
          <w:sz w:val="32"/>
          <w:szCs w:val="32"/>
        </w:rPr>
        <w:t>📲</w:t>
      </w:r>
      <w:r w:rsidRPr="00B52CA0">
        <w:rPr>
          <w:rFonts w:ascii="Segoe UI Emoji" w:hAnsi="Segoe UI Emoji" w:cs="Segoe UI Emoji"/>
          <w:color w:val="000000" w:themeColor="text1"/>
          <w:sz w:val="32"/>
          <w:szCs w:val="32"/>
        </w:rPr>
        <w:t xml:space="preserve"> </w:t>
      </w:r>
      <w:r w:rsidRPr="00123CD4">
        <w:rPr>
          <w:rStyle w:val="SubtleEmphasis"/>
          <w:rFonts w:asciiTheme="minorHAnsi" w:hAnsiTheme="minorHAnsi"/>
          <w:bCs/>
          <w:color w:val="0B769F" w:themeColor="accent4" w:themeShade="BF"/>
        </w:rPr>
        <w:t>Support:</w:t>
      </w:r>
      <w:r w:rsidRPr="00B52CA0">
        <w:rPr>
          <w:color w:val="000000" w:themeColor="text1"/>
        </w:rPr>
        <w:t xml:space="preserve"> </w:t>
      </w:r>
    </w:p>
    <w:p w14:paraId="6DC0DC23" w14:textId="44900516" w:rsidR="00F26EAE" w:rsidRPr="00B52CA0" w:rsidRDefault="00F26EAE" w:rsidP="00F26EAE">
      <w:pPr>
        <w:spacing w:before="240" w:after="240"/>
        <w:rPr>
          <w:color w:val="000000" w:themeColor="text1"/>
        </w:rPr>
      </w:pPr>
      <w:r w:rsidRPr="00B52CA0">
        <w:rPr>
          <w:color w:val="000000" w:themeColor="text1"/>
        </w:rPr>
        <w:t xml:space="preserve">Remind the </w:t>
      </w:r>
      <w:r w:rsidR="00DB047B">
        <w:rPr>
          <w:color w:val="000000" w:themeColor="text1"/>
        </w:rPr>
        <w:t>Participant</w:t>
      </w:r>
      <w:r w:rsidRPr="00B52CA0">
        <w:rPr>
          <w:color w:val="000000" w:themeColor="text1"/>
        </w:rPr>
        <w:t xml:space="preserve"> they can reach out via the app if needed (see Figure </w:t>
      </w:r>
      <w:r>
        <w:rPr>
          <w:color w:val="000000" w:themeColor="text1"/>
        </w:rPr>
        <w:t>4</w:t>
      </w:r>
      <w:r w:rsidRPr="00B52CA0">
        <w:rPr>
          <w:color w:val="000000" w:themeColor="text1"/>
        </w:rPr>
        <w:t>.)</w:t>
      </w:r>
    </w:p>
    <w:p w14:paraId="1ACA0F92" w14:textId="77777777" w:rsidR="00F26EAE" w:rsidRPr="00E60D89" w:rsidRDefault="00F26EAE" w:rsidP="00F26EAE">
      <w:pPr>
        <w:spacing w:before="240" w:after="240"/>
        <w:rPr>
          <w:color w:val="000000" w:themeColor="text1"/>
        </w:rPr>
      </w:pPr>
      <w:r w:rsidRPr="00E60D89">
        <w:rPr>
          <w:noProof/>
          <w:color w:val="000000" w:themeColor="text1"/>
          <w14:ligatures w14:val="standardContextual"/>
        </w:rPr>
        <mc:AlternateContent>
          <mc:Choice Requires="wps">
            <w:drawing>
              <wp:anchor distT="0" distB="0" distL="114300" distR="114300" simplePos="0" relativeHeight="251658468" behindDoc="0" locked="0" layoutInCell="1" allowOverlap="1" wp14:anchorId="5B827448" wp14:editId="53FEBF98">
                <wp:simplePos x="0" y="0"/>
                <wp:positionH relativeFrom="margin">
                  <wp:posOffset>-43815</wp:posOffset>
                </wp:positionH>
                <wp:positionV relativeFrom="paragraph">
                  <wp:posOffset>6138</wp:posOffset>
                </wp:positionV>
                <wp:extent cx="2480733" cy="643467"/>
                <wp:effectExtent l="0" t="0" r="15240" b="23495"/>
                <wp:wrapNone/>
                <wp:docPr id="1115197897" name="Rectangle 2"/>
                <wp:cNvGraphicFramePr/>
                <a:graphic xmlns:a="http://schemas.openxmlformats.org/drawingml/2006/main">
                  <a:graphicData uri="http://schemas.microsoft.com/office/word/2010/wordprocessingShape">
                    <wps:wsp>
                      <wps:cNvSpPr/>
                      <wps:spPr>
                        <a:xfrm>
                          <a:off x="0" y="0"/>
                          <a:ext cx="2480733" cy="643467"/>
                        </a:xfrm>
                        <a:prstGeom prst="rect">
                          <a:avLst/>
                        </a:prstGeom>
                        <a:noFill/>
                        <a:ln w="19050">
                          <a:solidFill>
                            <a:schemeClr val="accent1">
                              <a:lumMod val="75000"/>
                            </a:schemeClr>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2CDA172">
              <v:rect id="Rectangle 2" style="position:absolute;margin-left:-3.45pt;margin-top:.5pt;width:195.35pt;height:50.65pt;z-index:251658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f4761 [2404]" strokeweight="1.5pt" w14:anchorId="6B862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">
                <v:stroke dashstyle="1 1"/>
                <w10:wrap anchorx="margin"/>
              </v:rect>
            </w:pict>
          </mc:Fallback>
        </mc:AlternateContent>
      </w:r>
      <w:r w:rsidRPr="00E60D89">
        <w:rPr>
          <w:b/>
          <w:bCs/>
          <w:color w:val="000000" w:themeColor="text1"/>
        </w:rPr>
        <w:t>Example: “</w:t>
      </w:r>
      <w:r w:rsidRPr="00E60D89">
        <w:rPr>
          <w:color w:val="000000" w:themeColor="text1"/>
        </w:rPr>
        <w:t>If you have any questions before then, feel free to message me through the app.”</w:t>
      </w:r>
    </w:p>
    <w:p w14:paraId="54C41A65" w14:textId="366D3C29" w:rsidR="00F26EAE" w:rsidRPr="00E60D89" w:rsidRDefault="00F26EAE" w:rsidP="00F26EAE">
      <w:pPr>
        <w:spacing w:before="240" w:after="240"/>
        <w:rPr>
          <w:color w:val="000000" w:themeColor="text1"/>
        </w:rPr>
      </w:pPr>
      <w:r w:rsidRPr="005457CC">
        <w:rPr>
          <w:rFonts w:ascii="Segoe UI Emoji" w:hAnsi="Segoe UI Emoji" w:cs="Segoe UI Emoji"/>
          <w:sz w:val="32"/>
          <w:szCs w:val="32"/>
        </w:rPr>
        <w:t>💪</w:t>
      </w:r>
      <w:r w:rsidRPr="00252768">
        <w:rPr>
          <w:rFonts w:ascii="Segoe UI Emoji" w:hAnsi="Segoe UI Emoji" w:cs="Segoe UI Emoji"/>
        </w:rPr>
        <w:t xml:space="preserve"> </w:t>
      </w:r>
      <w:r w:rsidRPr="00E60D89">
        <w:rPr>
          <w:rStyle w:val="SubtleEmphasis"/>
          <w:rFonts w:asciiTheme="minorHAnsi" w:hAnsiTheme="minorHAnsi"/>
          <w:bCs/>
          <w:color w:val="000000" w:themeColor="text1"/>
        </w:rPr>
        <w:t>Encouragement:</w:t>
      </w:r>
      <w:r w:rsidRPr="00E60D89">
        <w:rPr>
          <w:color w:val="000000" w:themeColor="text1"/>
        </w:rPr>
        <w:t xml:space="preserve"> End on a positive note and leave the </w:t>
      </w:r>
      <w:r w:rsidR="00DB047B">
        <w:rPr>
          <w:color w:val="000000" w:themeColor="text1"/>
        </w:rPr>
        <w:t>Participant</w:t>
      </w:r>
      <w:r w:rsidRPr="00E60D89">
        <w:rPr>
          <w:color w:val="000000" w:themeColor="text1"/>
        </w:rPr>
        <w:t xml:space="preserve"> feeling motivated and supported:</w:t>
      </w:r>
    </w:p>
    <w:p w14:paraId="4FDCE2FF" w14:textId="18B56201" w:rsidR="00F26EAE" w:rsidRPr="00765F70" w:rsidRDefault="00F26EAE" w:rsidP="00765F70">
      <w:pPr>
        <w:spacing w:before="240" w:after="0"/>
        <w:rPr>
          <w:color w:val="000000" w:themeColor="text1"/>
        </w:rPr>
      </w:pPr>
      <w:r w:rsidRPr="00765F70">
        <w:rPr>
          <w:b/>
          <w:bCs/>
          <w:color w:val="000000" w:themeColor="text1"/>
        </w:rPr>
        <w:t xml:space="preserve">Example: </w:t>
      </w:r>
      <w:r w:rsidRPr="00765F70">
        <w:rPr>
          <w:color w:val="000000" w:themeColor="text1"/>
        </w:rPr>
        <w:t>“You’re doing great, and let’s keep up the great progress!”</w:t>
      </w:r>
      <w:r w:rsidRPr="00765F70">
        <w:rPr>
          <w:rStyle w:val="eop"/>
          <w:rFonts w:cs="Calibri"/>
          <w:sz w:val="22"/>
          <w:szCs w:val="22"/>
        </w:rPr>
        <w:br w:type="page"/>
      </w:r>
      <w:bookmarkStart w:id="227" w:name="_Toc178155786"/>
      <w:r w:rsidRPr="00765F70">
        <w:rPr>
          <w:b/>
          <w:bCs/>
          <w:color w:val="D17406"/>
        </w:rPr>
        <w:lastRenderedPageBreak/>
        <w:t>Session 2 and 3 – Progress Check</w:t>
      </w:r>
      <w:bookmarkEnd w:id="227"/>
    </w:p>
    <w:p w14:paraId="67FD2D05" w14:textId="77777777" w:rsidR="00F26EAE" w:rsidRPr="00E60D89" w:rsidRDefault="00F26EAE" w:rsidP="00F26EAE">
      <w:pPr>
        <w:rPr>
          <w:color w:val="000000" w:themeColor="text1"/>
        </w:rPr>
      </w:pPr>
      <w:r w:rsidRPr="00E60D89">
        <w:rPr>
          <w:b/>
          <w:bCs/>
          <w:noProof/>
          <w:color w:val="000000" w:themeColor="text1"/>
        </w:rPr>
        <mc:AlternateContent>
          <mc:Choice Requires="wps">
            <w:drawing>
              <wp:anchor distT="0" distB="0" distL="114300" distR="114300" simplePos="0" relativeHeight="251658459" behindDoc="0" locked="0" layoutInCell="1" allowOverlap="1" wp14:anchorId="15332217" wp14:editId="3DE4A9CA">
                <wp:simplePos x="0" y="0"/>
                <wp:positionH relativeFrom="column">
                  <wp:posOffset>0</wp:posOffset>
                </wp:positionH>
                <wp:positionV relativeFrom="paragraph">
                  <wp:posOffset>18415</wp:posOffset>
                </wp:positionV>
                <wp:extent cx="5924550" cy="7620"/>
                <wp:effectExtent l="19050" t="19050" r="19050" b="30480"/>
                <wp:wrapNone/>
                <wp:docPr id="795930623" name="Straight Connector 1"/>
                <wp:cNvGraphicFramePr/>
                <a:graphic xmlns:a="http://schemas.openxmlformats.org/drawingml/2006/main">
                  <a:graphicData uri="http://schemas.microsoft.com/office/word/2010/wordprocessingShape">
                    <wps:wsp>
                      <wps:cNvCnPr/>
                      <wps:spPr>
                        <a:xfrm>
                          <a:off x="0" y="0"/>
                          <a:ext cx="5924550" cy="7620"/>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111A4396">
              <v:line id="Straight Connector 1" style="position:absolute;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0,1.45pt" to="466.5pt,2.05pt" w14:anchorId="208A7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">
                <v:stroke joinstyle="miter"/>
              </v:line>
            </w:pict>
          </mc:Fallback>
        </mc:AlternateContent>
      </w:r>
      <w:r w:rsidRPr="00E60D89">
        <w:rPr>
          <w:b/>
          <w:bCs/>
          <w:color w:val="000000" w:themeColor="text1"/>
        </w:rPr>
        <w:t>Objectives:</w:t>
      </w:r>
    </w:p>
    <w:p w14:paraId="76B51798" w14:textId="7BBAFC25" w:rsidR="00F26EAE" w:rsidRPr="00E60D89" w:rsidRDefault="00F26EAE" w:rsidP="00F26EAE">
      <w:pPr>
        <w:pStyle w:val="ListParagraph"/>
        <w:numPr>
          <w:ilvl w:val="0"/>
          <w:numId w:val="26"/>
        </w:numPr>
        <w:rPr>
          <w:color w:val="000000" w:themeColor="text1"/>
        </w:rPr>
      </w:pPr>
      <w:r w:rsidRPr="00973885">
        <w:rPr>
          <w:rFonts w:ascii="Segoe UI Emoji" w:hAnsi="Segoe UI Emoji" w:cs="Segoe UI Emoji"/>
          <w:color w:val="auto"/>
          <w:sz w:val="32"/>
          <w:szCs w:val="32"/>
        </w:rPr>
        <w:t>📈</w:t>
      </w:r>
      <w:r w:rsidRPr="00E60D89">
        <w:rPr>
          <w:rFonts w:cs="Segoe UI Emoji"/>
          <w:color w:val="000000" w:themeColor="text1"/>
        </w:rPr>
        <w:t xml:space="preserve"> </w:t>
      </w:r>
      <w:r w:rsidRPr="00E60D89">
        <w:rPr>
          <w:b/>
          <w:bCs/>
          <w:color w:val="000000" w:themeColor="text1"/>
        </w:rPr>
        <w:t xml:space="preserve">Progress Check: </w:t>
      </w:r>
      <w:r w:rsidRPr="00E60D89">
        <w:rPr>
          <w:color w:val="000000" w:themeColor="text1"/>
        </w:rPr>
        <w:t xml:space="preserve">Check in on the </w:t>
      </w:r>
      <w:r w:rsidR="00DB047B">
        <w:rPr>
          <w:color w:val="000000" w:themeColor="text1"/>
        </w:rPr>
        <w:t>Participant</w:t>
      </w:r>
      <w:r w:rsidRPr="00E60D89">
        <w:rPr>
          <w:color w:val="000000" w:themeColor="text1"/>
        </w:rPr>
        <w:t>’s progress app engagement, and progress towards their goals.</w:t>
      </w:r>
    </w:p>
    <w:p w14:paraId="1C5708F3" w14:textId="77777777" w:rsidR="00F26EAE" w:rsidRPr="00E60D89" w:rsidRDefault="00F26EAE" w:rsidP="00F26EAE">
      <w:pPr>
        <w:pStyle w:val="ListParagraph"/>
        <w:numPr>
          <w:ilvl w:val="0"/>
          <w:numId w:val="26"/>
        </w:numPr>
        <w:rPr>
          <w:color w:val="000000" w:themeColor="text1"/>
        </w:rPr>
      </w:pPr>
      <w:r w:rsidRPr="00973885">
        <w:rPr>
          <w:rFonts w:ascii="Segoe UI Emoji" w:hAnsi="Segoe UI Emoji" w:cs="Segoe UI Emoji"/>
          <w:color w:val="auto"/>
          <w:sz w:val="32"/>
          <w:szCs w:val="32"/>
        </w:rPr>
        <w:t>🎥</w:t>
      </w:r>
      <w:r w:rsidRPr="00E60D89">
        <w:rPr>
          <w:rFonts w:cs="Segoe UI Emoji"/>
          <w:color w:val="000000" w:themeColor="text1"/>
        </w:rPr>
        <w:t xml:space="preserve"> </w:t>
      </w:r>
      <w:r w:rsidRPr="00E60D89">
        <w:rPr>
          <w:b/>
          <w:bCs/>
          <w:color w:val="000000" w:themeColor="text1"/>
        </w:rPr>
        <w:t xml:space="preserve">Video Review: </w:t>
      </w:r>
      <w:r w:rsidRPr="00E60D89">
        <w:rPr>
          <w:color w:val="000000" w:themeColor="text1"/>
        </w:rPr>
        <w:t xml:space="preserve">Discuss the </w:t>
      </w:r>
      <w:r w:rsidRPr="00E60D89">
        <w:rPr>
          <w:b/>
          <w:bCs/>
          <w:color w:val="000000" w:themeColor="text1"/>
        </w:rPr>
        <w:t>Week 2</w:t>
      </w:r>
      <w:r>
        <w:rPr>
          <w:color w:val="000000" w:themeColor="text1"/>
        </w:rPr>
        <w:t xml:space="preserve"> </w:t>
      </w:r>
      <w:r w:rsidRPr="00E60D89">
        <w:rPr>
          <w:color w:val="000000" w:themeColor="text1"/>
        </w:rPr>
        <w:t xml:space="preserve">and </w:t>
      </w:r>
      <w:r w:rsidRPr="00E60D89">
        <w:rPr>
          <w:b/>
          <w:bCs/>
          <w:color w:val="000000" w:themeColor="text1"/>
        </w:rPr>
        <w:t>Week 3</w:t>
      </w:r>
      <w:r w:rsidRPr="00E60D89">
        <w:rPr>
          <w:color w:val="000000" w:themeColor="text1"/>
        </w:rPr>
        <w:t xml:space="preserve"> video content.</w:t>
      </w:r>
    </w:p>
    <w:p w14:paraId="51FF06F3" w14:textId="5EDAD117" w:rsidR="00F26EAE" w:rsidRPr="00631647" w:rsidRDefault="00F26EAE" w:rsidP="00F26EAE">
      <w:pPr>
        <w:pStyle w:val="ListParagraph"/>
        <w:numPr>
          <w:ilvl w:val="0"/>
          <w:numId w:val="26"/>
        </w:numPr>
        <w:rPr>
          <w:color w:val="ED0000"/>
        </w:rPr>
      </w:pPr>
      <w:r w:rsidRPr="00973885">
        <w:rPr>
          <w:rFonts w:ascii="Segoe UI Emoji" w:hAnsi="Segoe UI Emoji" w:cs="Segoe UI Emoji"/>
          <w:color w:val="auto"/>
          <w:sz w:val="32"/>
          <w:szCs w:val="32"/>
        </w:rPr>
        <w:t>🧠</w:t>
      </w:r>
      <w:r w:rsidRPr="00E60D89">
        <w:rPr>
          <w:rFonts w:cs="Segoe UI Emoji"/>
          <w:color w:val="000000" w:themeColor="text1"/>
        </w:rPr>
        <w:t xml:space="preserve"> </w:t>
      </w:r>
      <w:r w:rsidR="00DB047B">
        <w:rPr>
          <w:b/>
          <w:bCs/>
          <w:color w:val="000000" w:themeColor="text1"/>
        </w:rPr>
        <w:t>Coach</w:t>
      </w:r>
      <w:r w:rsidRPr="00E60D89">
        <w:rPr>
          <w:b/>
          <w:bCs/>
          <w:color w:val="000000" w:themeColor="text1"/>
        </w:rPr>
        <w:t xml:space="preserve">ing Support: </w:t>
      </w:r>
      <w:r w:rsidR="00DB047B">
        <w:rPr>
          <w:color w:val="000000" w:themeColor="text1"/>
        </w:rPr>
        <w:t>Coach</w:t>
      </w:r>
      <w:r w:rsidRPr="00E60D89">
        <w:rPr>
          <w:color w:val="000000" w:themeColor="text1"/>
        </w:rPr>
        <w:t xml:space="preserve"> continues to support the </w:t>
      </w:r>
      <w:r w:rsidR="00DB047B">
        <w:rPr>
          <w:color w:val="000000" w:themeColor="text1"/>
        </w:rPr>
        <w:t>Participant</w:t>
      </w:r>
      <w:r w:rsidRPr="00E60D89">
        <w:rPr>
          <w:color w:val="000000" w:themeColor="text1"/>
        </w:rPr>
        <w:t>, involving goal setting, reflection, discussing obstacles and encouragement</w:t>
      </w:r>
      <w:r w:rsidRPr="00631647">
        <w:rPr>
          <w:color w:val="ED0000"/>
        </w:rPr>
        <w:t xml:space="preserve">. </w:t>
      </w:r>
    </w:p>
    <w:p w14:paraId="3FBA8CB7" w14:textId="2E2C7BB2" w:rsidR="00F26EAE" w:rsidRPr="00765F70" w:rsidRDefault="00F26EAE" w:rsidP="00765F70">
      <w:pPr>
        <w:rPr>
          <w:b/>
          <w:bCs/>
          <w:color w:val="D17406"/>
          <w:u w:val="single"/>
        </w:rPr>
      </w:pPr>
      <w:bookmarkStart w:id="228" w:name="_Toc178155787"/>
      <w:r w:rsidRPr="00765F70">
        <w:rPr>
          <w:b/>
          <w:bCs/>
          <w:color w:val="D17406"/>
          <w:u w:val="single"/>
        </w:rPr>
        <w:t xml:space="preserve">Review the </w:t>
      </w:r>
      <w:r w:rsidR="00DB047B" w:rsidRPr="00765F70">
        <w:rPr>
          <w:b/>
          <w:bCs/>
          <w:color w:val="D17406"/>
          <w:u w:val="single"/>
        </w:rPr>
        <w:t>Participant</w:t>
      </w:r>
      <w:r w:rsidRPr="00765F70">
        <w:rPr>
          <w:b/>
          <w:bCs/>
          <w:color w:val="D17406"/>
          <w:u w:val="single"/>
        </w:rPr>
        <w:t>’s Progress</w:t>
      </w:r>
      <w:bookmarkEnd w:id="228"/>
    </w:p>
    <w:p w14:paraId="72B52CA8" w14:textId="77777777" w:rsidR="00F26EAE" w:rsidRPr="00DA652A" w:rsidRDefault="00F26EAE" w:rsidP="002F5487">
      <w:pPr>
        <w:pStyle w:val="ListParagraph"/>
        <w:numPr>
          <w:ilvl w:val="0"/>
          <w:numId w:val="121"/>
        </w:numPr>
        <w:rPr>
          <w:color w:val="000000" w:themeColor="text1"/>
        </w:rPr>
      </w:pPr>
      <w:r w:rsidRPr="00123CD4">
        <w:rPr>
          <w:rFonts w:ascii="Segoe UI Emoji" w:hAnsi="Segoe UI Emoji" w:cs="Segoe UI Emoji"/>
          <w:color w:val="auto"/>
          <w:sz w:val="32"/>
          <w:szCs w:val="32"/>
        </w:rPr>
        <w:t>🎯</w:t>
      </w:r>
      <w:r w:rsidRPr="00A32704">
        <w:rPr>
          <w:b/>
          <w:bCs/>
        </w:rPr>
        <w:t xml:space="preserve"> </w:t>
      </w:r>
      <w:r w:rsidRPr="00DA652A">
        <w:rPr>
          <w:b/>
          <w:bCs/>
          <w:color w:val="000000" w:themeColor="text1"/>
        </w:rPr>
        <w:t>Goal Review:</w:t>
      </w:r>
      <w:r w:rsidRPr="00DA652A">
        <w:rPr>
          <w:color w:val="000000" w:themeColor="text1"/>
        </w:rPr>
        <w:t xml:space="preserve"> </w:t>
      </w:r>
    </w:p>
    <w:p w14:paraId="2B7F239E" w14:textId="77777777" w:rsidR="00F26EAE" w:rsidRDefault="00F26EAE" w:rsidP="002F5487">
      <w:pPr>
        <w:pStyle w:val="ListParagraph"/>
        <w:numPr>
          <w:ilvl w:val="1"/>
          <w:numId w:val="121"/>
        </w:numPr>
        <w:rPr>
          <w:color w:val="000000" w:themeColor="text1"/>
        </w:rPr>
      </w:pPr>
      <w:r w:rsidRPr="00DA652A">
        <w:rPr>
          <w:color w:val="000000" w:themeColor="text1"/>
        </w:rPr>
        <w:t>Reflect on the goals from Session 1, highlighting successes and discussing any obstacles.</w:t>
      </w:r>
    </w:p>
    <w:p w14:paraId="47861E2B" w14:textId="77777777" w:rsidR="00F26EAE" w:rsidRPr="00E60D89" w:rsidRDefault="00F26EAE" w:rsidP="002F5487">
      <w:pPr>
        <w:pStyle w:val="ListParagraph"/>
        <w:numPr>
          <w:ilvl w:val="1"/>
          <w:numId w:val="121"/>
        </w:numPr>
        <w:rPr>
          <w:color w:val="000000" w:themeColor="text1"/>
        </w:rPr>
      </w:pPr>
      <w:r>
        <w:rPr>
          <w:color w:val="000000" w:themeColor="text1"/>
        </w:rPr>
        <w:t xml:space="preserve">If needed, adjust the goals based on challenges. </w:t>
      </w:r>
      <w:r w:rsidRPr="00E60D89">
        <w:rPr>
          <w:color w:val="000000" w:themeColor="text1"/>
        </w:rPr>
        <w:t>Focus on making them realistic &amp; achievable.</w:t>
      </w:r>
    </w:p>
    <w:p w14:paraId="7F40332E" w14:textId="77777777" w:rsidR="00F26EAE" w:rsidRPr="00E60D89" w:rsidRDefault="00F26EAE" w:rsidP="002F5487">
      <w:pPr>
        <w:pStyle w:val="ListParagraph"/>
        <w:numPr>
          <w:ilvl w:val="0"/>
          <w:numId w:val="121"/>
        </w:numPr>
        <w:rPr>
          <w:color w:val="000000" w:themeColor="text1"/>
        </w:rPr>
      </w:pPr>
      <w:r w:rsidRPr="00973885">
        <w:rPr>
          <w:rFonts w:ascii="Segoe UI Emoji" w:hAnsi="Segoe UI Emoji" w:cs="Segoe UI Emoji"/>
          <w:color w:val="auto"/>
          <w:sz w:val="32"/>
          <w:szCs w:val="32"/>
        </w:rPr>
        <w:t>📱</w:t>
      </w:r>
      <w:r w:rsidRPr="00E60D89">
        <w:rPr>
          <w:b/>
          <w:bCs/>
          <w:color w:val="000000" w:themeColor="text1"/>
        </w:rPr>
        <w:t xml:space="preserve"> App Usage:</w:t>
      </w:r>
      <w:r w:rsidRPr="00E60D89">
        <w:rPr>
          <w:color w:val="000000" w:themeColor="text1"/>
        </w:rPr>
        <w:t xml:space="preserve"> </w:t>
      </w:r>
    </w:p>
    <w:p w14:paraId="5CF86A90" w14:textId="77777777" w:rsidR="00F26EAE" w:rsidRPr="00DA652A" w:rsidRDefault="00F26EAE" w:rsidP="002F5487">
      <w:pPr>
        <w:pStyle w:val="ListParagraph"/>
        <w:numPr>
          <w:ilvl w:val="1"/>
          <w:numId w:val="121"/>
        </w:numPr>
        <w:rPr>
          <w:color w:val="000000" w:themeColor="text1"/>
        </w:rPr>
      </w:pPr>
      <w:r w:rsidRPr="00DA652A">
        <w:rPr>
          <w:color w:val="000000" w:themeColor="text1"/>
        </w:rPr>
        <w:t>Review app engagement, including watching Week 2 and Week 3 videos.</w:t>
      </w:r>
    </w:p>
    <w:p w14:paraId="411D0415" w14:textId="77777777" w:rsidR="00F26EAE" w:rsidRDefault="00F26EAE" w:rsidP="002F5487">
      <w:pPr>
        <w:pStyle w:val="ListParagraph"/>
        <w:numPr>
          <w:ilvl w:val="1"/>
          <w:numId w:val="121"/>
        </w:numPr>
      </w:pPr>
      <w:r w:rsidRPr="00DA652A">
        <w:rPr>
          <w:b/>
          <w:bCs/>
          <w:color w:val="000000" w:themeColor="text1"/>
        </w:rPr>
        <w:t>Praise</w:t>
      </w:r>
      <w:r w:rsidRPr="00DA652A">
        <w:rPr>
          <w:color w:val="000000" w:themeColor="text1"/>
        </w:rPr>
        <w:t xml:space="preserve"> any engagement and offer help if they faced challenges using the app</w:t>
      </w:r>
      <w:r w:rsidRPr="00A32704">
        <w:t>.</w:t>
      </w:r>
    </w:p>
    <w:p w14:paraId="11327771" w14:textId="2909B002" w:rsidR="00F26EAE" w:rsidRPr="00791B6F" w:rsidRDefault="00F26EAE" w:rsidP="00765F70">
      <w:pPr>
        <w:rPr>
          <w:b/>
          <w:bCs/>
          <w:color w:val="D17406"/>
          <w:u w:val="single"/>
        </w:rPr>
      </w:pPr>
      <w:bookmarkStart w:id="229" w:name="_Toc178155788"/>
      <w:r w:rsidRPr="00791B6F">
        <w:rPr>
          <w:b/>
          <w:bCs/>
          <w:color w:val="D17406"/>
          <w:u w:val="single"/>
        </w:rPr>
        <w:t>Problem-Solving:</w:t>
      </w:r>
      <w:bookmarkEnd w:id="229"/>
    </w:p>
    <w:p w14:paraId="581CED69" w14:textId="77777777" w:rsidR="00F26EAE" w:rsidRPr="00DA652A" w:rsidRDefault="00F26EAE" w:rsidP="002F5487">
      <w:pPr>
        <w:pStyle w:val="ListParagraph"/>
        <w:numPr>
          <w:ilvl w:val="0"/>
          <w:numId w:val="122"/>
        </w:numPr>
        <w:rPr>
          <w:color w:val="000000" w:themeColor="text1"/>
        </w:rPr>
      </w:pPr>
      <w:r w:rsidRPr="006F5FDE">
        <w:rPr>
          <w:rFonts w:ascii="Segoe UI Emoji" w:hAnsi="Segoe UI Emoji" w:cs="Segoe UI Emoji"/>
          <w:color w:val="auto"/>
          <w:sz w:val="32"/>
          <w:szCs w:val="32"/>
        </w:rPr>
        <w:t>💡</w:t>
      </w:r>
      <w:r w:rsidRPr="006F5FDE">
        <w:rPr>
          <w:rFonts w:cs="Segoe UI Emoji"/>
          <w:color w:val="auto"/>
          <w:sz w:val="32"/>
          <w:szCs w:val="32"/>
        </w:rPr>
        <w:t xml:space="preserve"> </w:t>
      </w:r>
      <w:r w:rsidRPr="00DA652A">
        <w:rPr>
          <w:b/>
          <w:bCs/>
          <w:color w:val="000000" w:themeColor="text1"/>
        </w:rPr>
        <w:t xml:space="preserve">Address Issues: </w:t>
      </w:r>
      <w:r>
        <w:rPr>
          <w:color w:val="000000" w:themeColor="text1"/>
        </w:rPr>
        <w:t>As</w:t>
      </w:r>
      <w:r w:rsidRPr="00DA652A">
        <w:rPr>
          <w:color w:val="000000" w:themeColor="text1"/>
        </w:rPr>
        <w:t>k about any challenges and offer solutions.</w:t>
      </w:r>
    </w:p>
    <w:p w14:paraId="68CCBA4C" w14:textId="77777777" w:rsidR="00F26EAE" w:rsidRPr="00530228" w:rsidRDefault="00F26EAE" w:rsidP="00F26EAE">
      <w:pPr>
        <w:ind w:firstLine="142"/>
        <w:rPr>
          <w:color w:val="000000" w:themeColor="text1"/>
        </w:rPr>
      </w:pPr>
      <w:r w:rsidRPr="00DA652A">
        <w:rPr>
          <w:rFonts w:cs="Segoe UI Emoji"/>
          <w:b/>
          <w:bCs/>
          <w:color w:val="000000" w:themeColor="text1"/>
        </w:rPr>
        <w:t>Example actions</w:t>
      </w:r>
      <w:r w:rsidRPr="00DA652A">
        <w:rPr>
          <w:rFonts w:cs="Segoe UI Emoji"/>
          <w:color w:val="000000" w:themeColor="text1"/>
        </w:rPr>
        <w:t>:</w:t>
      </w:r>
      <w:r w:rsidRPr="00DA652A">
        <w:rPr>
          <w:color w:val="000000" w:themeColor="text1"/>
        </w:rPr>
        <w:t xml:space="preserve"> </w:t>
      </w:r>
      <w:r w:rsidRPr="00530228">
        <w:rPr>
          <w:color w:val="000000" w:themeColor="text1"/>
        </w:rPr>
        <w:t>Demonstrate the blood pressure monitor again</w:t>
      </w:r>
      <w:r>
        <w:rPr>
          <w:color w:val="000000" w:themeColor="text1"/>
        </w:rPr>
        <w:t>, a</w:t>
      </w:r>
      <w:r w:rsidRPr="00530228">
        <w:rPr>
          <w:color w:val="000000" w:themeColor="text1"/>
        </w:rPr>
        <w:t>ssist with app navigation.</w:t>
      </w:r>
    </w:p>
    <w:p w14:paraId="1113D7B2" w14:textId="77777777" w:rsidR="00F26EAE" w:rsidRPr="00E60D89" w:rsidRDefault="00F26EAE" w:rsidP="002F5487">
      <w:pPr>
        <w:pStyle w:val="ListParagraph"/>
        <w:numPr>
          <w:ilvl w:val="0"/>
          <w:numId w:val="123"/>
        </w:numPr>
        <w:rPr>
          <w:b/>
          <w:bCs/>
          <w:color w:val="000000" w:themeColor="text1"/>
        </w:rPr>
      </w:pPr>
      <w:r w:rsidRPr="00E60D89">
        <w:rPr>
          <w:b/>
          <w:bCs/>
          <w:color w:val="000000" w:themeColor="text1"/>
        </w:rPr>
        <w:t>Ask Open-Ended Questions:</w:t>
      </w:r>
    </w:p>
    <w:p w14:paraId="41467239" w14:textId="77777777" w:rsidR="00F26EAE" w:rsidRPr="00E60D89" w:rsidRDefault="00F26EAE" w:rsidP="002F5487">
      <w:pPr>
        <w:pStyle w:val="ListParagraph"/>
        <w:numPr>
          <w:ilvl w:val="1"/>
          <w:numId w:val="123"/>
        </w:numPr>
        <w:rPr>
          <w:b/>
          <w:bCs/>
          <w:color w:val="000000" w:themeColor="text1"/>
        </w:rPr>
      </w:pPr>
      <w:r w:rsidRPr="00E60D89">
        <w:rPr>
          <w:i/>
          <w:iCs/>
          <w:color w:val="000000" w:themeColor="text1"/>
        </w:rPr>
        <w:t>“What challenges have you faced in speaking with your GP?”</w:t>
      </w:r>
    </w:p>
    <w:p w14:paraId="4698D524" w14:textId="77777777" w:rsidR="00F26EAE" w:rsidRPr="00E60D89" w:rsidRDefault="00F26EAE" w:rsidP="002F5487">
      <w:pPr>
        <w:pStyle w:val="ListParagraph"/>
        <w:numPr>
          <w:ilvl w:val="1"/>
          <w:numId w:val="123"/>
        </w:numPr>
        <w:rPr>
          <w:b/>
          <w:bCs/>
          <w:color w:val="000000" w:themeColor="text1"/>
        </w:rPr>
      </w:pPr>
      <w:r w:rsidRPr="00E60D89">
        <w:rPr>
          <w:i/>
          <w:iCs/>
          <w:color w:val="000000" w:themeColor="text1"/>
        </w:rPr>
        <w:t>“Have you been able to incorporate more physical activity?”</w:t>
      </w:r>
    </w:p>
    <w:p w14:paraId="70359726" w14:textId="77777777" w:rsidR="00F26EAE" w:rsidRPr="00530228" w:rsidRDefault="00F26EAE" w:rsidP="002F5487">
      <w:pPr>
        <w:pStyle w:val="ListParagraph"/>
        <w:numPr>
          <w:ilvl w:val="0"/>
          <w:numId w:val="123"/>
        </w:numPr>
        <w:rPr>
          <w:b/>
          <w:bCs/>
          <w:color w:val="000000" w:themeColor="text1"/>
        </w:rPr>
      </w:pPr>
      <w:r w:rsidRPr="00DA652A">
        <w:rPr>
          <w:b/>
          <w:bCs/>
          <w:i/>
          <w:iCs/>
          <w:color w:val="000000" w:themeColor="text1"/>
        </w:rPr>
        <w:t xml:space="preserve">Reassurance: </w:t>
      </w:r>
      <w:r w:rsidRPr="00DA652A">
        <w:rPr>
          <w:i/>
          <w:iCs/>
          <w:color w:val="000000" w:themeColor="text1"/>
        </w:rPr>
        <w:t>Emphasise that challenges are part of the process and can be managed.</w:t>
      </w:r>
    </w:p>
    <w:p w14:paraId="52F47B2C" w14:textId="77777777" w:rsidR="00F26EAE" w:rsidRPr="00DB7721" w:rsidRDefault="00F26EAE" w:rsidP="00F26EAE">
      <w:pPr>
        <w:pStyle w:val="ListParagraph"/>
        <w:ind w:left="360"/>
        <w:rPr>
          <w:b/>
          <w:bCs/>
          <w:color w:val="000000" w:themeColor="text1"/>
        </w:rPr>
      </w:pPr>
    </w:p>
    <w:p w14:paraId="08263642" w14:textId="23D36DCC" w:rsidR="00F26EAE" w:rsidRPr="00791B6F" w:rsidRDefault="00F26EAE" w:rsidP="00765F70">
      <w:pPr>
        <w:rPr>
          <w:b/>
          <w:bCs/>
          <w:color w:val="D17406"/>
          <w:u w:val="single"/>
        </w:rPr>
      </w:pPr>
      <w:bookmarkStart w:id="230" w:name="_Toc178155789"/>
      <w:r w:rsidRPr="00791B6F">
        <w:rPr>
          <w:b/>
          <w:bCs/>
          <w:color w:val="D17406"/>
          <w:u w:val="single"/>
        </w:rPr>
        <w:t>Next steps:</w:t>
      </w:r>
      <w:bookmarkEnd w:id="230"/>
    </w:p>
    <w:p w14:paraId="3CFC2B56" w14:textId="77777777" w:rsidR="00F26EAE" w:rsidRPr="00E60D89" w:rsidRDefault="00F26EAE" w:rsidP="002F5487">
      <w:pPr>
        <w:pStyle w:val="ListParagraph"/>
        <w:numPr>
          <w:ilvl w:val="0"/>
          <w:numId w:val="120"/>
        </w:numPr>
        <w:rPr>
          <w:b/>
          <w:bCs/>
          <w:color w:val="000000" w:themeColor="text1"/>
        </w:rPr>
      </w:pPr>
      <w:r w:rsidRPr="00973885">
        <w:rPr>
          <w:rFonts w:ascii="Segoe UI Emoji" w:hAnsi="Segoe UI Emoji" w:cs="Segoe UI Emoji"/>
          <w:color w:val="auto"/>
          <w:sz w:val="32"/>
          <w:szCs w:val="32"/>
        </w:rPr>
        <w:t>🍎</w:t>
      </w:r>
      <w:r w:rsidRPr="00E60D89">
        <w:rPr>
          <w:b/>
          <w:bCs/>
          <w:color w:val="000000" w:themeColor="text1"/>
        </w:rPr>
        <w:t xml:space="preserve"> Watch Week 4</w:t>
      </w:r>
      <w:r>
        <w:rPr>
          <w:b/>
          <w:bCs/>
          <w:color w:val="000000" w:themeColor="text1"/>
        </w:rPr>
        <w:t xml:space="preserve"> </w:t>
      </w:r>
      <w:r w:rsidRPr="00E60D89">
        <w:rPr>
          <w:color w:val="000000" w:themeColor="text1"/>
        </w:rPr>
        <w:t>and</w:t>
      </w:r>
      <w:r w:rsidRPr="00E60D89">
        <w:rPr>
          <w:b/>
          <w:bCs/>
          <w:color w:val="000000" w:themeColor="text1"/>
        </w:rPr>
        <w:t xml:space="preserve"> Week 5 </w:t>
      </w:r>
      <w:r w:rsidRPr="00E60D89">
        <w:rPr>
          <w:color w:val="000000" w:themeColor="text1"/>
        </w:rPr>
        <w:t>videos.</w:t>
      </w:r>
    </w:p>
    <w:p w14:paraId="31176646" w14:textId="40A9B58B" w:rsidR="00F26EAE" w:rsidRPr="006F5FDE" w:rsidRDefault="00F26EAE" w:rsidP="002F5487">
      <w:pPr>
        <w:pStyle w:val="ListParagraph"/>
        <w:numPr>
          <w:ilvl w:val="0"/>
          <w:numId w:val="120"/>
        </w:numPr>
        <w:rPr>
          <w:rStyle w:val="eop"/>
          <w:b/>
          <w:bCs/>
          <w:color w:val="000000" w:themeColor="text1"/>
        </w:rPr>
      </w:pPr>
      <w:r w:rsidRPr="004E2CCC">
        <w:rPr>
          <w:rFonts w:ascii="Segoe UI Emoji" w:hAnsi="Segoe UI Emoji" w:cs="Segoe UI Emoji"/>
          <w:color w:val="auto"/>
          <w:sz w:val="32"/>
          <w:szCs w:val="32"/>
        </w:rPr>
        <w:t>⚡</w:t>
      </w:r>
      <w:r w:rsidRPr="00DA652A">
        <w:rPr>
          <w:b/>
          <w:bCs/>
          <w:color w:val="000000" w:themeColor="text1"/>
        </w:rPr>
        <w:t xml:space="preserve">Highlight Impact: </w:t>
      </w:r>
      <w:r w:rsidRPr="00DA652A">
        <w:rPr>
          <w:color w:val="000000" w:themeColor="text1"/>
        </w:rPr>
        <w:t xml:space="preserve">Emphasise the long-term benefits of diet and lifestyle changes on </w:t>
      </w:r>
      <w:r w:rsidR="00F443FB">
        <w:rPr>
          <w:color w:val="000000" w:themeColor="text1"/>
        </w:rPr>
        <w:t>risk factors</w:t>
      </w:r>
      <w:r w:rsidRPr="00DA652A">
        <w:rPr>
          <w:color w:val="000000" w:themeColor="text1"/>
        </w:rPr>
        <w:t>.</w:t>
      </w:r>
    </w:p>
    <w:p w14:paraId="69BB51B6" w14:textId="2C34E4C6" w:rsidR="00F26EAE" w:rsidRPr="00E60D89" w:rsidRDefault="00F26EAE" w:rsidP="002F5487">
      <w:pPr>
        <w:pStyle w:val="ListParagraph"/>
        <w:numPr>
          <w:ilvl w:val="0"/>
          <w:numId w:val="120"/>
        </w:numPr>
        <w:rPr>
          <w:color w:val="000000" w:themeColor="text1"/>
        </w:rPr>
      </w:pPr>
      <w:r w:rsidRPr="00973885">
        <w:rPr>
          <w:rStyle w:val="eop"/>
          <w:rFonts w:ascii="Segoe UI Emoji" w:hAnsi="Segoe UI Emoji" w:cs="Segoe UI Emoji"/>
          <w:b/>
          <w:color w:val="auto"/>
          <w:sz w:val="32"/>
          <w:szCs w:val="32"/>
        </w:rPr>
        <w:t>📅</w:t>
      </w:r>
      <w:r w:rsidRPr="00E60D89">
        <w:rPr>
          <w:rStyle w:val="eop"/>
          <w:b/>
          <w:bCs/>
          <w:color w:val="000000" w:themeColor="text1"/>
        </w:rPr>
        <w:t xml:space="preserve"> Book the next session </w:t>
      </w:r>
      <w:r w:rsidRPr="00E60D89">
        <w:rPr>
          <w:rStyle w:val="eop"/>
          <w:color w:val="000000" w:themeColor="text1"/>
        </w:rPr>
        <w:t>in 2 weeks to review further progress and discuss the next steps.</w:t>
      </w:r>
    </w:p>
    <w:p w14:paraId="59352BB9" w14:textId="77777777" w:rsidR="00F26EAE" w:rsidRDefault="00F26EAE" w:rsidP="00F26EAE">
      <w:pPr>
        <w:spacing w:before="0" w:after="0"/>
        <w:jc w:val="center"/>
        <w:rPr>
          <w:i/>
          <w:iCs/>
          <w:color w:val="000000" w:themeColor="text1"/>
          <w:sz w:val="18"/>
          <w:szCs w:val="18"/>
        </w:rPr>
      </w:pPr>
    </w:p>
    <w:p w14:paraId="67DB2B4D" w14:textId="37348528" w:rsidR="00F26EAE" w:rsidRPr="00E946FE" w:rsidRDefault="00F26EAE" w:rsidP="00F26EAE">
      <w:pPr>
        <w:tabs>
          <w:tab w:val="left" w:pos="3147"/>
        </w:tabs>
        <w:spacing w:before="0" w:after="160"/>
        <w:jc w:val="center"/>
        <w:rPr>
          <w:rStyle w:val="eop"/>
          <w:rFonts w:cs="Calibri"/>
          <w:b/>
          <w:bCs/>
          <w:sz w:val="18"/>
          <w:szCs w:val="18"/>
        </w:rPr>
      </w:pPr>
      <w:r w:rsidRPr="00E946FE">
        <w:rPr>
          <w:rStyle w:val="eop"/>
          <w:rFonts w:cs="Calibri"/>
          <w:b/>
          <w:bCs/>
          <w:sz w:val="18"/>
          <w:szCs w:val="18"/>
        </w:rPr>
        <w:t xml:space="preserve">End of Session </w:t>
      </w:r>
      <w:r>
        <w:rPr>
          <w:rStyle w:val="eop"/>
          <w:rFonts w:cs="Calibri"/>
          <w:b/>
          <w:bCs/>
          <w:sz w:val="18"/>
          <w:szCs w:val="18"/>
        </w:rPr>
        <w:t>2</w:t>
      </w:r>
      <w:r w:rsidR="00E933F1">
        <w:rPr>
          <w:rStyle w:val="eop"/>
          <w:rFonts w:cs="Calibri"/>
          <w:b/>
          <w:bCs/>
          <w:sz w:val="18"/>
          <w:szCs w:val="18"/>
        </w:rPr>
        <w:t xml:space="preserve"> &amp; 3</w:t>
      </w:r>
      <w:r>
        <w:rPr>
          <w:rStyle w:val="eop"/>
          <w:rFonts w:cs="Calibri"/>
          <w:b/>
          <w:bCs/>
          <w:sz w:val="18"/>
          <w:szCs w:val="18"/>
        </w:rPr>
        <w:t>.</w:t>
      </w:r>
    </w:p>
    <w:p w14:paraId="5E1913AB" w14:textId="77777777" w:rsidR="00F26EAE" w:rsidRPr="00F21C84" w:rsidRDefault="00F26EAE" w:rsidP="00F21C84">
      <w:pPr>
        <w:jc w:val="center"/>
        <w:rPr>
          <w:b/>
          <w:bCs/>
          <w:u w:val="single"/>
        </w:rPr>
      </w:pPr>
      <w:bookmarkStart w:id="231" w:name="_Toc178155794"/>
      <w:r w:rsidRPr="00F21C84">
        <w:rPr>
          <w:b/>
          <w:bCs/>
          <w:u w:val="single"/>
        </w:rPr>
        <w:t>Next Steps: Transition to the Next Risk Factor</w:t>
      </w:r>
      <w:bookmarkEnd w:id="231"/>
    </w:p>
    <w:p w14:paraId="03147A24" w14:textId="438490CF" w:rsidR="00F26EAE" w:rsidRPr="00E60D89" w:rsidRDefault="00F26EAE" w:rsidP="00F26EAE">
      <w:pPr>
        <w:rPr>
          <w:color w:val="000000" w:themeColor="text1"/>
        </w:rPr>
      </w:pPr>
      <w:r w:rsidRPr="00E60D89">
        <w:rPr>
          <w:color w:val="000000" w:themeColor="text1"/>
        </w:rPr>
        <w:t xml:space="preserve">To transition </w:t>
      </w:r>
      <w:r w:rsidR="00DB047B">
        <w:rPr>
          <w:color w:val="000000" w:themeColor="text1"/>
        </w:rPr>
        <w:t>Participant</w:t>
      </w:r>
      <w:r w:rsidRPr="00E60D89">
        <w:rPr>
          <w:color w:val="000000" w:themeColor="text1"/>
        </w:rPr>
        <w:t xml:space="preserve">s smoothly to the next risk actor, it’s important to acknowledge their progress in managing </w:t>
      </w:r>
      <w:r>
        <w:rPr>
          <w:color w:val="000000" w:themeColor="text1"/>
        </w:rPr>
        <w:t>the current risk factor</w:t>
      </w:r>
      <w:r w:rsidRPr="00E60D89">
        <w:rPr>
          <w:color w:val="000000" w:themeColor="text1"/>
        </w:rPr>
        <w:t xml:space="preserve"> while introducing the new focus. Here is a suggested guide on how to support </w:t>
      </w:r>
      <w:r w:rsidR="00DB047B">
        <w:rPr>
          <w:color w:val="000000" w:themeColor="text1"/>
        </w:rPr>
        <w:t>Participant</w:t>
      </w:r>
      <w:r w:rsidRPr="00E60D89">
        <w:rPr>
          <w:color w:val="000000" w:themeColor="text1"/>
        </w:rPr>
        <w:t>s through this transition:</w:t>
      </w:r>
    </w:p>
    <w:p w14:paraId="439E6396" w14:textId="77777777" w:rsidR="00F26EAE" w:rsidRPr="00E60D89" w:rsidRDefault="00F26EAE" w:rsidP="00F26EAE">
      <w:pPr>
        <w:pStyle w:val="ListParagraph"/>
        <w:numPr>
          <w:ilvl w:val="0"/>
          <w:numId w:val="27"/>
        </w:numPr>
        <w:rPr>
          <w:color w:val="000000" w:themeColor="text1"/>
        </w:rPr>
      </w:pPr>
      <w:r w:rsidRPr="005457CC">
        <w:rPr>
          <w:rFonts w:ascii="Segoe UI Emoji" w:hAnsi="Segoe UI Emoji" w:cs="Segoe UI Emoji"/>
          <w:sz w:val="32"/>
          <w:szCs w:val="32"/>
        </w:rPr>
        <w:t>🌟</w:t>
      </w:r>
      <w:r w:rsidRPr="00252768">
        <w:rPr>
          <w:rFonts w:cs="Segoe UI Emoji"/>
        </w:rPr>
        <w:t xml:space="preserve"> </w:t>
      </w:r>
      <w:r w:rsidRPr="00E60D89">
        <w:rPr>
          <w:b/>
          <w:bCs/>
          <w:color w:val="000000" w:themeColor="text1"/>
        </w:rPr>
        <w:t xml:space="preserve">Acknowledge progress </w:t>
      </w:r>
      <w:r w:rsidRPr="00E60D89">
        <w:rPr>
          <w:color w:val="000000" w:themeColor="text1"/>
        </w:rPr>
        <w:t xml:space="preserve">in managing </w:t>
      </w:r>
      <w:r>
        <w:rPr>
          <w:color w:val="000000" w:themeColor="text1"/>
        </w:rPr>
        <w:t>the current risk factor</w:t>
      </w:r>
      <w:r w:rsidRPr="00E60D89">
        <w:rPr>
          <w:color w:val="000000" w:themeColor="text1"/>
        </w:rPr>
        <w:t xml:space="preserve"> and introduce the next risk factor.</w:t>
      </w:r>
    </w:p>
    <w:p w14:paraId="2E5F474A" w14:textId="77777777" w:rsidR="00F26EAE" w:rsidRPr="00E60D89" w:rsidRDefault="00F26EAE" w:rsidP="00F26EAE">
      <w:pPr>
        <w:pStyle w:val="ListParagraph"/>
        <w:numPr>
          <w:ilvl w:val="0"/>
          <w:numId w:val="27"/>
        </w:numPr>
        <w:rPr>
          <w:color w:val="000000" w:themeColor="text1"/>
        </w:rPr>
      </w:pPr>
      <w:r w:rsidRPr="005457CC">
        <w:rPr>
          <w:rFonts w:ascii="Segoe UI Emoji" w:hAnsi="Segoe UI Emoji" w:cs="Segoe UI Emoji"/>
          <w:sz w:val="32"/>
          <w:szCs w:val="32"/>
        </w:rPr>
        <w:lastRenderedPageBreak/>
        <w:t>📅</w:t>
      </w:r>
      <w:r w:rsidRPr="005457CC">
        <w:rPr>
          <w:rFonts w:cs="Segoe UI Emoji"/>
        </w:rPr>
        <w:t xml:space="preserve"> </w:t>
      </w:r>
      <w:r w:rsidRPr="00E60D89">
        <w:rPr>
          <w:b/>
          <w:bCs/>
          <w:color w:val="000000" w:themeColor="text1"/>
        </w:rPr>
        <w:t xml:space="preserve">Upcoming Sessions: </w:t>
      </w:r>
      <w:r w:rsidRPr="00E60D89">
        <w:rPr>
          <w:color w:val="000000" w:themeColor="text1"/>
        </w:rPr>
        <w:t xml:space="preserve">Explain the focus will shift to the new risk factor, but </w:t>
      </w:r>
      <w:r>
        <w:rPr>
          <w:b/>
          <w:bCs/>
          <w:color w:val="000000" w:themeColor="text1"/>
        </w:rPr>
        <w:t>current risk factor goals remain</w:t>
      </w:r>
      <w:r w:rsidRPr="00E60D89">
        <w:rPr>
          <w:color w:val="000000" w:themeColor="text1"/>
        </w:rPr>
        <w:t xml:space="preserve"> and can be revisited at any time.</w:t>
      </w:r>
    </w:p>
    <w:p w14:paraId="183EAB8A" w14:textId="77777777" w:rsidR="00F26EAE" w:rsidRPr="00E60D89" w:rsidRDefault="00F26EAE" w:rsidP="00F26EAE">
      <w:pPr>
        <w:pStyle w:val="ListParagraph"/>
        <w:numPr>
          <w:ilvl w:val="0"/>
          <w:numId w:val="27"/>
        </w:numPr>
        <w:rPr>
          <w:color w:val="000000" w:themeColor="text1"/>
        </w:rPr>
      </w:pPr>
      <w:r w:rsidRPr="00E60D89">
        <w:rPr>
          <w:b/>
          <w:bCs/>
          <w:color w:val="000000" w:themeColor="text1"/>
        </w:rPr>
        <w:t>Introduce the Next Risk Factor:</w:t>
      </w:r>
    </w:p>
    <w:p w14:paraId="374795D0" w14:textId="77777777" w:rsidR="00F26EAE" w:rsidRPr="00E60D89" w:rsidRDefault="00F26EAE" w:rsidP="00F26EAE">
      <w:pPr>
        <w:pStyle w:val="ListParagraph"/>
        <w:numPr>
          <w:ilvl w:val="1"/>
          <w:numId w:val="27"/>
        </w:numPr>
        <w:rPr>
          <w:i/>
          <w:iCs/>
          <w:color w:val="000000" w:themeColor="text1"/>
        </w:rPr>
      </w:pPr>
      <w:r w:rsidRPr="00E60D89">
        <w:rPr>
          <w:i/>
          <w:iCs/>
          <w:color w:val="000000" w:themeColor="text1"/>
        </w:rPr>
        <w:t xml:space="preserve">“Our next focus will be on [second risk factor chosen]. Just like with </w:t>
      </w:r>
      <w:r>
        <w:rPr>
          <w:i/>
          <w:iCs/>
          <w:color w:val="000000" w:themeColor="text1"/>
        </w:rPr>
        <w:t>(current risk factor)</w:t>
      </w:r>
      <w:r w:rsidRPr="00E60D89">
        <w:rPr>
          <w:i/>
          <w:iCs/>
          <w:color w:val="000000" w:themeColor="text1"/>
        </w:rPr>
        <w:t>, we’ll set some goals and work though strategies to address this area.”</w:t>
      </w:r>
    </w:p>
    <w:p w14:paraId="504B2DBE" w14:textId="77777777" w:rsidR="00F26EAE" w:rsidRPr="00E60D89" w:rsidRDefault="00F26EAE" w:rsidP="00F26EAE">
      <w:pPr>
        <w:pStyle w:val="ListParagraph"/>
        <w:numPr>
          <w:ilvl w:val="0"/>
          <w:numId w:val="27"/>
        </w:numPr>
        <w:rPr>
          <w:i/>
          <w:iCs/>
          <w:color w:val="000000" w:themeColor="text1"/>
        </w:rPr>
      </w:pPr>
      <w:r w:rsidRPr="00E60D89">
        <w:rPr>
          <w:b/>
          <w:bCs/>
          <w:color w:val="000000" w:themeColor="text1"/>
        </w:rPr>
        <w:t xml:space="preserve">Encourage Long-Term Focus on </w:t>
      </w:r>
      <w:r>
        <w:rPr>
          <w:b/>
          <w:bCs/>
          <w:color w:val="000000" w:themeColor="text1"/>
        </w:rPr>
        <w:t>current risk factor</w:t>
      </w:r>
      <w:r w:rsidRPr="00E60D89">
        <w:rPr>
          <w:b/>
          <w:bCs/>
          <w:color w:val="000000" w:themeColor="text1"/>
        </w:rPr>
        <w:t>:</w:t>
      </w:r>
    </w:p>
    <w:p w14:paraId="6F26C26A" w14:textId="1864EEA8" w:rsidR="00F26EAE" w:rsidRPr="00E60D89" w:rsidRDefault="00F26EAE" w:rsidP="00F26EAE">
      <w:pPr>
        <w:pStyle w:val="ListParagraph"/>
        <w:numPr>
          <w:ilvl w:val="1"/>
          <w:numId w:val="27"/>
        </w:numPr>
        <w:rPr>
          <w:i/>
          <w:iCs/>
          <w:color w:val="000000" w:themeColor="text1"/>
        </w:rPr>
      </w:pPr>
      <w:r w:rsidRPr="00E60D89">
        <w:rPr>
          <w:color w:val="000000" w:themeColor="text1"/>
        </w:rPr>
        <w:t>“</w:t>
      </w:r>
      <w:r w:rsidRPr="00E60D89">
        <w:rPr>
          <w:i/>
          <w:iCs/>
          <w:color w:val="000000" w:themeColor="text1"/>
        </w:rPr>
        <w:t xml:space="preserve">Managing </w:t>
      </w:r>
      <w:r>
        <w:rPr>
          <w:i/>
          <w:iCs/>
          <w:color w:val="000000" w:themeColor="text1"/>
        </w:rPr>
        <w:t>(current risk factor)</w:t>
      </w:r>
      <w:r w:rsidRPr="00E60D89">
        <w:rPr>
          <w:i/>
          <w:iCs/>
          <w:color w:val="000000" w:themeColor="text1"/>
        </w:rPr>
        <w:t xml:space="preserve"> is a long-term commitment, so while we’re shifting focus, don’t hesitate to reach out if you need more support or feel like revisiting your </w:t>
      </w:r>
      <w:r w:rsidR="00CA53C5">
        <w:rPr>
          <w:i/>
          <w:iCs/>
          <w:color w:val="000000" w:themeColor="text1"/>
        </w:rPr>
        <w:t>(current risk factor)</w:t>
      </w:r>
      <w:r w:rsidRPr="00E60D89">
        <w:rPr>
          <w:i/>
          <w:iCs/>
          <w:color w:val="000000" w:themeColor="text1"/>
        </w:rPr>
        <w:t xml:space="preserve"> goals.”</w:t>
      </w:r>
    </w:p>
    <w:p w14:paraId="3CFD4808" w14:textId="77777777" w:rsidR="00F26EAE" w:rsidRPr="003A5418" w:rsidRDefault="00F26EAE" w:rsidP="00F26EAE">
      <w:pPr>
        <w:pStyle w:val="ListParagraph"/>
        <w:ind w:left="1212"/>
        <w:rPr>
          <w:color w:val="auto"/>
        </w:rPr>
      </w:pPr>
    </w:p>
    <w:p w14:paraId="5BC1278E" w14:textId="77777777" w:rsidR="00F26EAE" w:rsidRDefault="00F26EAE" w:rsidP="00F26EAE"/>
    <w:p w14:paraId="1C176BD3" w14:textId="77777777" w:rsidR="00F26EAE" w:rsidRDefault="00F26EAE" w:rsidP="00F26EAE"/>
    <w:p w14:paraId="49902D15" w14:textId="77777777" w:rsidR="00F26EAE" w:rsidRDefault="00F26EAE" w:rsidP="00F26EAE"/>
    <w:p w14:paraId="3B1E57A5" w14:textId="77777777" w:rsidR="00F26EAE" w:rsidRDefault="00F26EAE" w:rsidP="00F26EAE"/>
    <w:p w14:paraId="161526B1" w14:textId="77777777" w:rsidR="00F26EAE" w:rsidRDefault="00F26EAE" w:rsidP="00F26EAE"/>
    <w:p w14:paraId="447A0E4C" w14:textId="77777777" w:rsidR="00F26EAE" w:rsidRDefault="00F26EAE" w:rsidP="00F26EAE"/>
    <w:p w14:paraId="198343B7" w14:textId="77777777" w:rsidR="00F26EAE" w:rsidRDefault="00F26EAE" w:rsidP="00F26EAE"/>
    <w:p w14:paraId="5BC98F9B" w14:textId="77777777" w:rsidR="00F26EAE" w:rsidRDefault="00F26EAE" w:rsidP="00F26EAE"/>
    <w:p w14:paraId="5E971C20" w14:textId="77777777" w:rsidR="00F26EAE" w:rsidRDefault="00F26EAE" w:rsidP="00F26EAE"/>
    <w:p w14:paraId="661EEA43" w14:textId="77777777" w:rsidR="00F26EAE" w:rsidRDefault="00F26EAE" w:rsidP="00F26EAE"/>
    <w:p w14:paraId="4B0E0918" w14:textId="77777777" w:rsidR="00F26EAE" w:rsidRDefault="00F26EAE" w:rsidP="00F26EAE"/>
    <w:p w14:paraId="747FC81D" w14:textId="77777777" w:rsidR="00F26EAE" w:rsidRDefault="00F26EAE" w:rsidP="00F26EAE"/>
    <w:p w14:paraId="652CFE0A" w14:textId="77777777" w:rsidR="00F26EAE" w:rsidRDefault="00F26EAE" w:rsidP="00F26EAE"/>
    <w:p w14:paraId="0A1AA911" w14:textId="77777777" w:rsidR="00F26EAE" w:rsidRDefault="00F26EAE" w:rsidP="00F26EAE"/>
    <w:p w14:paraId="3BD4A613" w14:textId="77777777" w:rsidR="00F26EAE" w:rsidRDefault="00F26EAE" w:rsidP="00F26EAE"/>
    <w:p w14:paraId="67F409E1" w14:textId="77777777" w:rsidR="00F26EAE" w:rsidRDefault="00F26EAE" w:rsidP="00F26EAE"/>
    <w:p w14:paraId="23C56F20" w14:textId="77777777" w:rsidR="00765F70" w:rsidRDefault="00765F70" w:rsidP="00F26EAE"/>
    <w:p w14:paraId="33E6997D" w14:textId="77777777" w:rsidR="00765F70" w:rsidRDefault="00765F70" w:rsidP="00F26EAE"/>
    <w:p w14:paraId="49AE2212" w14:textId="77777777" w:rsidR="00765F70" w:rsidRDefault="00765F70" w:rsidP="00F26EAE"/>
    <w:p w14:paraId="069AFA8F" w14:textId="77777777" w:rsidR="00765F70" w:rsidRDefault="00765F70" w:rsidP="00F26EAE"/>
    <w:p w14:paraId="28084A01" w14:textId="77777777" w:rsidR="00765F70" w:rsidRDefault="00765F70" w:rsidP="00F26EAE"/>
    <w:p w14:paraId="182BFAEC" w14:textId="77777777" w:rsidR="00F26EAE" w:rsidRDefault="00F26EAE" w:rsidP="00F26EAE"/>
    <w:p w14:paraId="6A45DEB6" w14:textId="77777777" w:rsidR="00F26EAE" w:rsidRPr="00A529EC" w:rsidRDefault="00F26EAE" w:rsidP="00F26EAE">
      <w:pPr>
        <w:pStyle w:val="Heading1"/>
        <w:rPr>
          <w:rFonts w:asciiTheme="minorHAnsi" w:hAnsiTheme="minorHAnsi"/>
          <w:b/>
          <w:bCs/>
          <w:color w:val="0B769F" w:themeColor="accent4" w:themeShade="BF"/>
        </w:rPr>
      </w:pPr>
      <w:bookmarkStart w:id="232" w:name="_Toc213939687"/>
      <w:r>
        <w:rPr>
          <w:rFonts w:asciiTheme="minorHAnsi" w:hAnsiTheme="minorHAnsi"/>
          <w:b/>
          <w:bCs/>
          <w:color w:val="0B769F" w:themeColor="accent4" w:themeShade="BF"/>
        </w:rPr>
        <w:lastRenderedPageBreak/>
        <w:t>Additional Information for ENHANCE Risk Factors</w:t>
      </w:r>
      <w:bookmarkEnd w:id="232"/>
      <w:r>
        <w:rPr>
          <w:rFonts w:asciiTheme="minorHAnsi" w:hAnsiTheme="minorHAnsi"/>
          <w:b/>
          <w:bCs/>
          <w:color w:val="0B769F" w:themeColor="accent4" w:themeShade="BF"/>
        </w:rPr>
        <w:t xml:space="preserve"> </w:t>
      </w:r>
    </w:p>
    <w:p w14:paraId="157DE80D" w14:textId="77777777" w:rsidR="00F26EAE" w:rsidRPr="00A529EC" w:rsidRDefault="00F26EAE" w:rsidP="00F26EAE">
      <w:pPr>
        <w:jc w:val="center"/>
        <w:rPr>
          <w:rFonts w:eastAsia="Arial" w:cs="Arial"/>
          <w:b/>
          <w:bCs/>
          <w:color w:val="000000" w:themeColor="text1"/>
        </w:rPr>
      </w:pPr>
      <w:r w:rsidRPr="00631647">
        <w:rPr>
          <w:b/>
          <w:bCs/>
          <w:noProof/>
          <w:color w:val="ED0000"/>
        </w:rPr>
        <mc:AlternateContent>
          <mc:Choice Requires="wps">
            <w:drawing>
              <wp:anchor distT="0" distB="0" distL="114300" distR="114300" simplePos="0" relativeHeight="251658470" behindDoc="0" locked="0" layoutInCell="1" allowOverlap="1" wp14:anchorId="33B340CA" wp14:editId="3940D1E2">
                <wp:simplePos x="0" y="0"/>
                <wp:positionH relativeFrom="column">
                  <wp:posOffset>-53340</wp:posOffset>
                </wp:positionH>
                <wp:positionV relativeFrom="paragraph">
                  <wp:posOffset>54610</wp:posOffset>
                </wp:positionV>
                <wp:extent cx="4936490" cy="9525"/>
                <wp:effectExtent l="19050" t="19050" r="35560" b="28575"/>
                <wp:wrapNone/>
                <wp:docPr id="1651944254" name="Straight Connector 1"/>
                <wp:cNvGraphicFramePr/>
                <a:graphic xmlns:a="http://schemas.openxmlformats.org/drawingml/2006/main">
                  <a:graphicData uri="http://schemas.microsoft.com/office/word/2010/wordprocessingShape">
                    <wps:wsp>
                      <wps:cNvCnPr/>
                      <wps:spPr>
                        <a:xfrm>
                          <a:off x="0" y="0"/>
                          <a:ext cx="4936490" cy="9525"/>
                        </a:xfrm>
                        <a:prstGeom prst="line">
                          <a:avLst/>
                        </a:prstGeom>
                        <a:ln w="38100">
                          <a:solidFill>
                            <a:schemeClr val="accent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57225B8">
              <v:line id="Straight Connector 1" style="position:absolute;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1a983 [1941]" strokeweight="3pt" from="-4.2pt,4.3pt" to="384.5pt,5.05pt" w14:anchorId="401372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">
                <v:stroke joinstyle="miter"/>
              </v:line>
            </w:pict>
          </mc:Fallback>
        </mc:AlternateContent>
      </w:r>
    </w:p>
    <w:p w14:paraId="1A3BFED6" w14:textId="67ACD426" w:rsidR="00F26EAE" w:rsidRPr="00F21C84" w:rsidRDefault="00F26EAE" w:rsidP="00F21C84">
      <w:pPr>
        <w:pStyle w:val="Heading2"/>
        <w:rPr>
          <w:b/>
          <w:bCs/>
          <w:color w:val="0B769F" w:themeColor="accent4" w:themeShade="BF"/>
        </w:rPr>
      </w:pPr>
      <w:bookmarkStart w:id="233" w:name="_Toc213939688"/>
      <w:r w:rsidRPr="00F21C84">
        <w:rPr>
          <w:b/>
          <w:bCs/>
          <w:color w:val="0B769F" w:themeColor="accent4" w:themeShade="BF"/>
        </w:rPr>
        <w:t>2.1 Behaviour Activation List</w:t>
      </w:r>
      <w:bookmarkEnd w:id="233"/>
      <w:r w:rsidRPr="00F21C84">
        <w:rPr>
          <w:b/>
          <w:bCs/>
          <w:color w:val="0B769F" w:themeColor="accent4" w:themeShade="BF"/>
        </w:rPr>
        <w:t xml:space="preserve"> </w:t>
      </w:r>
    </w:p>
    <w:p w14:paraId="0AAC0F7E" w14:textId="77777777" w:rsidR="00F26EAE" w:rsidRDefault="00F26EAE" w:rsidP="00F26EAE">
      <w:pPr>
        <w:rPr>
          <w:b/>
          <w:bCs/>
          <w:i/>
          <w:iCs/>
        </w:rPr>
      </w:pPr>
      <w:r w:rsidRPr="009B4735">
        <w:rPr>
          <w:noProof/>
        </w:rPr>
        <w:drawing>
          <wp:inline distT="0" distB="0" distL="0" distR="0" wp14:anchorId="0D290CF6" wp14:editId="4F78F9D9">
            <wp:extent cx="5638410" cy="7018020"/>
            <wp:effectExtent l="0" t="0" r="635" b="0"/>
            <wp:docPr id="809840661" name="Picture 1" descr="A check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0661" name="Picture 1" descr="A checklist with black text&#10;&#10;Description automatically generated"/>
                    <pic:cNvPicPr/>
                  </pic:nvPicPr>
                  <pic:blipFill rotWithShape="1">
                    <a:blip r:embed="rId199"/>
                    <a:srcRect b="5076"/>
                    <a:stretch/>
                  </pic:blipFill>
                  <pic:spPr bwMode="auto">
                    <a:xfrm>
                      <a:off x="0" y="0"/>
                      <a:ext cx="5644282" cy="7025329"/>
                    </a:xfrm>
                    <a:prstGeom prst="rect">
                      <a:avLst/>
                    </a:prstGeom>
                    <a:ln>
                      <a:noFill/>
                    </a:ln>
                    <a:extLst>
                      <a:ext uri="{53640926-AAD7-44D8-BBD7-CCE9431645EC}">
                        <a14:shadowObscured xmlns:a14="http://schemas.microsoft.com/office/drawing/2010/main"/>
                      </a:ext>
                    </a:extLst>
                  </pic:spPr>
                </pic:pic>
              </a:graphicData>
            </a:graphic>
          </wp:inline>
        </w:drawing>
      </w:r>
    </w:p>
    <w:p w14:paraId="05DB0DA6" w14:textId="77777777" w:rsidR="00F26EAE" w:rsidRDefault="00F26EAE" w:rsidP="00F26EAE">
      <w:pPr>
        <w:rPr>
          <w:b/>
          <w:bCs/>
        </w:rPr>
      </w:pPr>
    </w:p>
    <w:p w14:paraId="34BF2FA3" w14:textId="77777777" w:rsidR="00220170" w:rsidRDefault="00220170" w:rsidP="00F26EAE">
      <w:pPr>
        <w:rPr>
          <w:b/>
          <w:bCs/>
        </w:rPr>
      </w:pPr>
    </w:p>
    <w:p w14:paraId="0F730F41" w14:textId="77777777" w:rsidR="00F26EAE" w:rsidRPr="00F21C84" w:rsidRDefault="00F26EAE" w:rsidP="00F21C84">
      <w:pPr>
        <w:pStyle w:val="Heading2"/>
        <w:rPr>
          <w:b/>
          <w:bCs/>
          <w:color w:val="0B769F" w:themeColor="accent4" w:themeShade="BF"/>
        </w:rPr>
      </w:pPr>
      <w:bookmarkStart w:id="234" w:name="_Toc213939689"/>
      <w:r w:rsidRPr="00F21C84">
        <w:rPr>
          <w:b/>
          <w:bCs/>
          <w:color w:val="0B769F" w:themeColor="accent4" w:themeShade="BF"/>
        </w:rPr>
        <w:lastRenderedPageBreak/>
        <w:t>2.2 Additional SMART Goals Suggestions</w:t>
      </w:r>
      <w:bookmarkEnd w:id="234"/>
      <w:r w:rsidRPr="00F21C84">
        <w:rPr>
          <w:b/>
          <w:bCs/>
          <w:color w:val="0B769F" w:themeColor="accent4" w:themeShade="BF"/>
        </w:rPr>
        <w:t xml:space="preserve"> </w:t>
      </w:r>
    </w:p>
    <w:p w14:paraId="4C1CF373" w14:textId="77777777" w:rsidR="00F26EAE" w:rsidRPr="00DA1ABF" w:rsidRDefault="00F26EAE" w:rsidP="00F26EAE">
      <w:pPr>
        <w:jc w:val="center"/>
        <w:rPr>
          <w:b/>
          <w:bCs/>
          <w:color w:val="auto"/>
        </w:rPr>
      </w:pPr>
      <w:r w:rsidRPr="00DA1ABF">
        <w:rPr>
          <w:b/>
          <w:bCs/>
          <w:color w:val="auto"/>
        </w:rPr>
        <w:t>Managing Blood Pressure</w:t>
      </w: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5"/>
        <w:gridCol w:w="2090"/>
        <w:gridCol w:w="1616"/>
        <w:gridCol w:w="1602"/>
        <w:gridCol w:w="1804"/>
        <w:gridCol w:w="1530"/>
      </w:tblGrid>
      <w:tr w:rsidR="00F26EAE" w:rsidRPr="00004108" w14:paraId="58BF7587" w14:textId="77777777" w:rsidTr="00220170">
        <w:trPr>
          <w:trHeight w:val="495"/>
          <w:jc w:val="center"/>
        </w:trPr>
        <w:tc>
          <w:tcPr>
            <w:tcW w:w="1500" w:type="dxa"/>
            <w:tcBorders>
              <w:top w:val="single" w:sz="6" w:space="0" w:color="auto"/>
              <w:left w:val="single" w:sz="6" w:space="0" w:color="auto"/>
              <w:bottom w:val="single" w:sz="6" w:space="0" w:color="auto"/>
              <w:right w:val="single" w:sz="6" w:space="0" w:color="auto"/>
            </w:tcBorders>
            <w:vAlign w:val="center"/>
            <w:hideMark/>
          </w:tcPr>
          <w:p w14:paraId="0DB45D85" w14:textId="25935DF4" w:rsidR="00F26EAE" w:rsidRPr="00DA1ABF" w:rsidRDefault="00F26EAE" w:rsidP="00220170">
            <w:pPr>
              <w:jc w:val="center"/>
              <w:rPr>
                <w:b/>
                <w:bCs/>
                <w:color w:val="auto"/>
              </w:rPr>
            </w:pPr>
            <w:r w:rsidRPr="00DA1ABF">
              <w:rPr>
                <w:b/>
                <w:bCs/>
                <w:color w:val="auto"/>
              </w:rPr>
              <w:t>Goal Type</w:t>
            </w:r>
          </w:p>
        </w:tc>
        <w:tc>
          <w:tcPr>
            <w:tcW w:w="2235" w:type="dxa"/>
            <w:tcBorders>
              <w:top w:val="single" w:sz="6" w:space="0" w:color="auto"/>
              <w:left w:val="single" w:sz="6" w:space="0" w:color="auto"/>
              <w:bottom w:val="single" w:sz="6" w:space="0" w:color="auto"/>
              <w:right w:val="single" w:sz="6" w:space="0" w:color="auto"/>
            </w:tcBorders>
            <w:vAlign w:val="center"/>
            <w:hideMark/>
          </w:tcPr>
          <w:p w14:paraId="5B746984" w14:textId="21881609" w:rsidR="00F26EAE" w:rsidRPr="00DA1ABF" w:rsidRDefault="00F26EAE" w:rsidP="00220170">
            <w:pPr>
              <w:jc w:val="center"/>
              <w:rPr>
                <w:b/>
                <w:bCs/>
                <w:color w:val="auto"/>
              </w:rPr>
            </w:pPr>
            <w:r w:rsidRPr="00DA1ABF">
              <w:rPr>
                <w:b/>
                <w:bCs/>
                <w:color w:val="auto"/>
              </w:rPr>
              <w:t>Specific</w:t>
            </w:r>
          </w:p>
        </w:tc>
        <w:tc>
          <w:tcPr>
            <w:tcW w:w="1680" w:type="dxa"/>
            <w:tcBorders>
              <w:top w:val="single" w:sz="6" w:space="0" w:color="auto"/>
              <w:left w:val="single" w:sz="6" w:space="0" w:color="auto"/>
              <w:bottom w:val="single" w:sz="6" w:space="0" w:color="auto"/>
              <w:right w:val="single" w:sz="6" w:space="0" w:color="auto"/>
            </w:tcBorders>
            <w:vAlign w:val="center"/>
            <w:hideMark/>
          </w:tcPr>
          <w:p w14:paraId="1C00E19E" w14:textId="7CC21A2D" w:rsidR="00F26EAE" w:rsidRPr="00DA1ABF" w:rsidRDefault="00F26EAE" w:rsidP="00220170">
            <w:pPr>
              <w:jc w:val="center"/>
              <w:rPr>
                <w:b/>
                <w:bCs/>
                <w:color w:val="auto"/>
              </w:rPr>
            </w:pPr>
            <w:r w:rsidRPr="00DA1ABF">
              <w:rPr>
                <w:b/>
                <w:bCs/>
                <w:color w:val="auto"/>
              </w:rPr>
              <w:t>Measurable</w:t>
            </w:r>
          </w:p>
        </w:tc>
        <w:tc>
          <w:tcPr>
            <w:tcW w:w="1680" w:type="dxa"/>
            <w:tcBorders>
              <w:top w:val="single" w:sz="6" w:space="0" w:color="auto"/>
              <w:left w:val="single" w:sz="6" w:space="0" w:color="auto"/>
              <w:bottom w:val="single" w:sz="6" w:space="0" w:color="auto"/>
              <w:right w:val="single" w:sz="6" w:space="0" w:color="auto"/>
            </w:tcBorders>
            <w:vAlign w:val="center"/>
            <w:hideMark/>
          </w:tcPr>
          <w:p w14:paraId="68DC3D1E" w14:textId="3D73386B" w:rsidR="00F26EAE" w:rsidRPr="00DA1ABF" w:rsidRDefault="00F26EAE" w:rsidP="00220170">
            <w:pPr>
              <w:jc w:val="center"/>
              <w:rPr>
                <w:b/>
                <w:bCs/>
                <w:color w:val="auto"/>
              </w:rPr>
            </w:pPr>
            <w:r w:rsidRPr="00DA1ABF">
              <w:rPr>
                <w:b/>
                <w:bCs/>
                <w:color w:val="auto"/>
              </w:rPr>
              <w:t>Achievable</w:t>
            </w:r>
          </w:p>
        </w:tc>
        <w:tc>
          <w:tcPr>
            <w:tcW w:w="1950" w:type="dxa"/>
            <w:tcBorders>
              <w:top w:val="single" w:sz="6" w:space="0" w:color="auto"/>
              <w:left w:val="single" w:sz="6" w:space="0" w:color="auto"/>
              <w:bottom w:val="single" w:sz="6" w:space="0" w:color="auto"/>
              <w:right w:val="single" w:sz="6" w:space="0" w:color="auto"/>
            </w:tcBorders>
            <w:vAlign w:val="center"/>
            <w:hideMark/>
          </w:tcPr>
          <w:p w14:paraId="6421961E" w14:textId="08483552" w:rsidR="00F26EAE" w:rsidRPr="00DA1ABF" w:rsidRDefault="00F26EAE" w:rsidP="00220170">
            <w:pPr>
              <w:jc w:val="center"/>
              <w:rPr>
                <w:b/>
                <w:bCs/>
                <w:color w:val="auto"/>
              </w:rPr>
            </w:pPr>
            <w:r w:rsidRPr="00DA1ABF">
              <w:rPr>
                <w:b/>
                <w:bCs/>
                <w:color w:val="auto"/>
              </w:rPr>
              <w:t>Relevant</w:t>
            </w:r>
          </w:p>
        </w:tc>
        <w:tc>
          <w:tcPr>
            <w:tcW w:w="1545" w:type="dxa"/>
            <w:tcBorders>
              <w:top w:val="single" w:sz="6" w:space="0" w:color="auto"/>
              <w:left w:val="single" w:sz="6" w:space="0" w:color="auto"/>
              <w:bottom w:val="single" w:sz="6" w:space="0" w:color="auto"/>
              <w:right w:val="single" w:sz="6" w:space="0" w:color="auto"/>
            </w:tcBorders>
            <w:vAlign w:val="center"/>
            <w:hideMark/>
          </w:tcPr>
          <w:p w14:paraId="7788DE27" w14:textId="55323319" w:rsidR="00F26EAE" w:rsidRPr="00DA1ABF" w:rsidRDefault="00F26EAE" w:rsidP="00220170">
            <w:pPr>
              <w:jc w:val="center"/>
              <w:rPr>
                <w:b/>
                <w:bCs/>
                <w:color w:val="auto"/>
              </w:rPr>
            </w:pPr>
            <w:r w:rsidRPr="00DA1ABF">
              <w:rPr>
                <w:b/>
                <w:bCs/>
                <w:color w:val="auto"/>
              </w:rPr>
              <w:t>Time-bound</w:t>
            </w:r>
          </w:p>
        </w:tc>
      </w:tr>
      <w:tr w:rsidR="00F26EAE" w:rsidRPr="00004108" w14:paraId="125C00ED" w14:textId="77777777" w:rsidTr="00220170">
        <w:trPr>
          <w:trHeight w:val="855"/>
          <w:jc w:val="center"/>
        </w:trPr>
        <w:tc>
          <w:tcPr>
            <w:tcW w:w="1500"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440CA385" w14:textId="77777777" w:rsidR="00F26EAE" w:rsidRPr="00DA1ABF" w:rsidRDefault="00F26EAE" w:rsidP="00220170">
            <w:pPr>
              <w:jc w:val="center"/>
              <w:rPr>
                <w:b/>
                <w:bCs/>
                <w:color w:val="auto"/>
              </w:rPr>
            </w:pPr>
            <w:r w:rsidRPr="00DA1ABF">
              <w:rPr>
                <w:b/>
                <w:bCs/>
                <w:color w:val="auto"/>
              </w:rPr>
              <w:t>Reduce salt intake to 2,000 mg per day.</w:t>
            </w:r>
          </w:p>
        </w:tc>
        <w:tc>
          <w:tcPr>
            <w:tcW w:w="2235"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33E9F93D" w14:textId="77777777" w:rsidR="00F26EAE" w:rsidRPr="00DA1ABF" w:rsidRDefault="00F26EAE" w:rsidP="00220170">
            <w:pPr>
              <w:jc w:val="center"/>
              <w:rPr>
                <w:color w:val="auto"/>
              </w:rPr>
            </w:pPr>
            <w:r w:rsidRPr="00DA1ABF">
              <w:rPr>
                <w:color w:val="auto"/>
              </w:rPr>
              <w:t>Limit salt consumption by choosing lower-sodium options and avoiding adding extra salt to meals.</w:t>
            </w:r>
          </w:p>
        </w:tc>
        <w:tc>
          <w:tcPr>
            <w:tcW w:w="1680"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320B5D6C" w14:textId="77777777" w:rsidR="00F26EAE" w:rsidRPr="00DA1ABF" w:rsidRDefault="00F26EAE" w:rsidP="00220170">
            <w:pPr>
              <w:jc w:val="center"/>
              <w:rPr>
                <w:color w:val="auto"/>
              </w:rPr>
            </w:pPr>
            <w:r w:rsidRPr="00DA1ABF">
              <w:rPr>
                <w:color w:val="auto"/>
              </w:rPr>
              <w:t>Track salt intake using a food diary or app.</w:t>
            </w:r>
          </w:p>
        </w:tc>
        <w:tc>
          <w:tcPr>
            <w:tcW w:w="1680"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790BBDEA" w14:textId="77777777" w:rsidR="00F26EAE" w:rsidRPr="00DA1ABF" w:rsidRDefault="00F26EAE" w:rsidP="00220170">
            <w:pPr>
              <w:jc w:val="center"/>
              <w:rPr>
                <w:color w:val="auto"/>
              </w:rPr>
            </w:pPr>
            <w:r w:rsidRPr="00DA1ABF">
              <w:rPr>
                <w:color w:val="auto"/>
              </w:rPr>
              <w:t>Start by reducing high-salt foods gradually.</w:t>
            </w:r>
          </w:p>
          <w:p w14:paraId="5281B75D" w14:textId="77777777" w:rsidR="00F26EAE" w:rsidRPr="00DA1ABF" w:rsidRDefault="00F26EAE" w:rsidP="00220170">
            <w:pPr>
              <w:jc w:val="center"/>
              <w:rPr>
                <w:color w:val="auto"/>
              </w:rPr>
            </w:pPr>
          </w:p>
        </w:tc>
        <w:tc>
          <w:tcPr>
            <w:tcW w:w="1950"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55644047" w14:textId="77777777" w:rsidR="00F26EAE" w:rsidRPr="00DA1ABF" w:rsidRDefault="00F26EAE" w:rsidP="00220170">
            <w:pPr>
              <w:jc w:val="center"/>
              <w:rPr>
                <w:color w:val="auto"/>
              </w:rPr>
            </w:pPr>
            <w:r w:rsidRPr="00DA1ABF">
              <w:rPr>
                <w:color w:val="auto"/>
              </w:rPr>
              <w:t>Reducing sodium helps lower blood pressure.</w:t>
            </w:r>
          </w:p>
          <w:p w14:paraId="0202C74D" w14:textId="77777777" w:rsidR="00F26EAE" w:rsidRPr="00DA1ABF" w:rsidRDefault="00F26EAE" w:rsidP="00220170">
            <w:pPr>
              <w:jc w:val="center"/>
              <w:rPr>
                <w:color w:val="auto"/>
              </w:rPr>
            </w:pPr>
          </w:p>
        </w:tc>
        <w:tc>
          <w:tcPr>
            <w:tcW w:w="1545"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3FA490D7" w14:textId="01DF3BA6" w:rsidR="00F26EAE" w:rsidRPr="00DA1ABF" w:rsidRDefault="00F26EAE" w:rsidP="00220170">
            <w:pPr>
              <w:jc w:val="center"/>
              <w:rPr>
                <w:color w:val="auto"/>
              </w:rPr>
            </w:pPr>
            <w:r w:rsidRPr="00DA1ABF">
              <w:rPr>
                <w:color w:val="auto"/>
              </w:rPr>
              <w:t>Achieve within 2 weeks, then continue for ongoing management.</w:t>
            </w:r>
          </w:p>
          <w:p w14:paraId="275566F8" w14:textId="77777777" w:rsidR="00F26EAE" w:rsidRPr="00DA1ABF" w:rsidRDefault="00F26EAE" w:rsidP="00220170">
            <w:pPr>
              <w:jc w:val="center"/>
              <w:rPr>
                <w:color w:val="auto"/>
              </w:rPr>
            </w:pPr>
          </w:p>
        </w:tc>
      </w:tr>
      <w:tr w:rsidR="00F26EAE" w:rsidRPr="00004108" w14:paraId="052E106A" w14:textId="77777777" w:rsidTr="00220170">
        <w:trPr>
          <w:trHeight w:val="675"/>
          <w:jc w:val="center"/>
        </w:trPr>
        <w:tc>
          <w:tcPr>
            <w:tcW w:w="1500"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6E9C4CDA" w14:textId="2BC91E38" w:rsidR="00F26EAE" w:rsidRPr="00DA1ABF" w:rsidRDefault="00F26EAE" w:rsidP="00220170">
            <w:pPr>
              <w:jc w:val="center"/>
              <w:rPr>
                <w:b/>
                <w:bCs/>
                <w:color w:val="auto"/>
              </w:rPr>
            </w:pPr>
            <w:r w:rsidRPr="00DA1ABF">
              <w:rPr>
                <w:b/>
                <w:bCs/>
                <w:color w:val="auto"/>
              </w:rPr>
              <w:t>Diet</w:t>
            </w:r>
          </w:p>
        </w:tc>
        <w:tc>
          <w:tcPr>
            <w:tcW w:w="2235"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7D3D2F58" w14:textId="77777777" w:rsidR="00F26EAE" w:rsidRPr="00DA1ABF" w:rsidRDefault="00F26EAE" w:rsidP="00220170">
            <w:pPr>
              <w:jc w:val="center"/>
              <w:rPr>
                <w:color w:val="auto"/>
              </w:rPr>
            </w:pPr>
            <w:r w:rsidRPr="00DA1ABF">
              <w:rPr>
                <w:color w:val="auto"/>
              </w:rPr>
              <w:t>Include vegetables in every meal (e.g., spinach in breakfast, salad at lunch).</w:t>
            </w:r>
          </w:p>
        </w:tc>
        <w:tc>
          <w:tcPr>
            <w:tcW w:w="1680"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2F4E2F64" w14:textId="77777777" w:rsidR="00F26EAE" w:rsidRPr="00DA1ABF" w:rsidRDefault="00F26EAE" w:rsidP="00220170">
            <w:pPr>
              <w:jc w:val="center"/>
              <w:rPr>
                <w:color w:val="auto"/>
              </w:rPr>
            </w:pPr>
            <w:r w:rsidRPr="00DA1ABF">
              <w:rPr>
                <w:color w:val="auto"/>
              </w:rPr>
              <w:t>Track servings using a food log or app.</w:t>
            </w:r>
          </w:p>
        </w:tc>
        <w:tc>
          <w:tcPr>
            <w:tcW w:w="1680"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657CE2DF" w14:textId="77777777" w:rsidR="00F26EAE" w:rsidRPr="00DA1ABF" w:rsidRDefault="00F26EAE" w:rsidP="00220170">
            <w:pPr>
              <w:jc w:val="center"/>
              <w:rPr>
                <w:color w:val="auto"/>
              </w:rPr>
            </w:pPr>
            <w:r w:rsidRPr="00DA1ABF">
              <w:rPr>
                <w:color w:val="auto"/>
              </w:rPr>
              <w:t>Start by adding a serving of vegetables to one meal and increase gradually.</w:t>
            </w:r>
          </w:p>
        </w:tc>
        <w:tc>
          <w:tcPr>
            <w:tcW w:w="1950"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03187329" w14:textId="77777777" w:rsidR="00F26EAE" w:rsidRPr="00DA1ABF" w:rsidRDefault="00F26EAE" w:rsidP="00220170">
            <w:pPr>
              <w:jc w:val="center"/>
              <w:rPr>
                <w:color w:val="auto"/>
              </w:rPr>
            </w:pPr>
            <w:r w:rsidRPr="00DA1ABF">
              <w:rPr>
                <w:color w:val="auto"/>
              </w:rPr>
              <w:t>A vegetable-rich diet helps control blood pressure by providing necessary nutrients and fibre.</w:t>
            </w:r>
          </w:p>
        </w:tc>
        <w:tc>
          <w:tcPr>
            <w:tcW w:w="1545"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5C069FD2" w14:textId="77777777" w:rsidR="00F26EAE" w:rsidRPr="00DA1ABF" w:rsidRDefault="00F26EAE" w:rsidP="00220170">
            <w:pPr>
              <w:jc w:val="center"/>
              <w:rPr>
                <w:color w:val="auto"/>
              </w:rPr>
            </w:pPr>
            <w:r w:rsidRPr="00DA1ABF">
              <w:rPr>
                <w:color w:val="auto"/>
              </w:rPr>
              <w:t>Complete the goal daily for the next 4 weeks</w:t>
            </w:r>
          </w:p>
        </w:tc>
      </w:tr>
      <w:tr w:rsidR="00F26EAE" w:rsidRPr="00004108" w14:paraId="79C3F95F" w14:textId="77777777" w:rsidTr="00220170">
        <w:trPr>
          <w:trHeight w:val="1155"/>
          <w:jc w:val="center"/>
        </w:trPr>
        <w:tc>
          <w:tcPr>
            <w:tcW w:w="1500"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533863CF" w14:textId="5D991F9C" w:rsidR="00F26EAE" w:rsidRPr="00DA1ABF" w:rsidRDefault="00F26EAE" w:rsidP="00220170">
            <w:pPr>
              <w:jc w:val="center"/>
              <w:rPr>
                <w:b/>
                <w:bCs/>
                <w:color w:val="auto"/>
              </w:rPr>
            </w:pPr>
            <w:r w:rsidRPr="00DA1ABF">
              <w:rPr>
                <w:b/>
                <w:bCs/>
                <w:color w:val="auto"/>
              </w:rPr>
              <w:t>Exercise</w:t>
            </w:r>
          </w:p>
        </w:tc>
        <w:tc>
          <w:tcPr>
            <w:tcW w:w="2235"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3559E9F8" w14:textId="77777777" w:rsidR="00F26EAE" w:rsidRPr="00DA1ABF" w:rsidRDefault="00F26EAE" w:rsidP="00220170">
            <w:pPr>
              <w:jc w:val="center"/>
              <w:rPr>
                <w:color w:val="auto"/>
              </w:rPr>
            </w:pPr>
            <w:r w:rsidRPr="00DA1ABF">
              <w:rPr>
                <w:color w:val="auto"/>
              </w:rPr>
              <w:t>Engage in moderate physical activities like walking, cycling, or swimming.</w:t>
            </w:r>
          </w:p>
        </w:tc>
        <w:tc>
          <w:tcPr>
            <w:tcW w:w="1680"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5571ACE7" w14:textId="77777777" w:rsidR="00F26EAE" w:rsidRPr="00DA1ABF" w:rsidRDefault="00F26EAE" w:rsidP="00220170">
            <w:pPr>
              <w:jc w:val="center"/>
              <w:rPr>
                <w:color w:val="auto"/>
              </w:rPr>
            </w:pPr>
            <w:r w:rsidRPr="00DA1ABF">
              <w:rPr>
                <w:color w:val="auto"/>
              </w:rPr>
              <w:t>Track exercise sessions using a fitness app or journal.</w:t>
            </w:r>
          </w:p>
        </w:tc>
        <w:tc>
          <w:tcPr>
            <w:tcW w:w="1680"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050303A5" w14:textId="77777777" w:rsidR="00F26EAE" w:rsidRPr="00DA1ABF" w:rsidRDefault="00F26EAE" w:rsidP="00220170">
            <w:pPr>
              <w:jc w:val="center"/>
              <w:rPr>
                <w:color w:val="auto"/>
              </w:rPr>
            </w:pPr>
            <w:r w:rsidRPr="00DA1ABF">
              <w:rPr>
                <w:color w:val="auto"/>
              </w:rPr>
              <w:t>Can start with shorter sessions and gradually increase.</w:t>
            </w:r>
          </w:p>
        </w:tc>
        <w:tc>
          <w:tcPr>
            <w:tcW w:w="1950"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5FAF8FBB" w14:textId="77777777" w:rsidR="00F26EAE" w:rsidRPr="00DA1ABF" w:rsidRDefault="00F26EAE" w:rsidP="00220170">
            <w:pPr>
              <w:jc w:val="center"/>
              <w:rPr>
                <w:color w:val="auto"/>
              </w:rPr>
            </w:pPr>
            <w:r w:rsidRPr="00DA1ABF">
              <w:rPr>
                <w:color w:val="auto"/>
              </w:rPr>
              <w:t>Regular exercise helps lower and manage blood pressure.</w:t>
            </w:r>
          </w:p>
        </w:tc>
        <w:tc>
          <w:tcPr>
            <w:tcW w:w="1545"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6D29DB03" w14:textId="77777777" w:rsidR="00F26EAE" w:rsidRPr="00DA1ABF" w:rsidRDefault="00F26EAE" w:rsidP="00220170">
            <w:pPr>
              <w:jc w:val="center"/>
              <w:rPr>
                <w:color w:val="auto"/>
              </w:rPr>
            </w:pPr>
            <w:r w:rsidRPr="00DA1ABF">
              <w:rPr>
                <w:color w:val="auto"/>
              </w:rPr>
              <w:t>Exercise 4 times per week for the next 6 weeks.</w:t>
            </w:r>
          </w:p>
        </w:tc>
      </w:tr>
    </w:tbl>
    <w:p w14:paraId="6E42B84E" w14:textId="77777777" w:rsidR="00F26EAE" w:rsidRPr="001522E6" w:rsidRDefault="00F26EAE" w:rsidP="00F26EAE">
      <w:pPr>
        <w:rPr>
          <w:b/>
          <w:bCs/>
        </w:rPr>
      </w:pPr>
    </w:p>
    <w:p w14:paraId="10A57FDA" w14:textId="77777777" w:rsidR="00F26EAE" w:rsidRPr="00DA1ABF" w:rsidRDefault="00F26EAE" w:rsidP="00F26EAE">
      <w:pPr>
        <w:jc w:val="center"/>
        <w:rPr>
          <w:b/>
          <w:bCs/>
          <w:color w:val="auto"/>
        </w:rPr>
      </w:pPr>
      <w:r w:rsidRPr="00DA1ABF">
        <w:rPr>
          <w:b/>
          <w:bCs/>
          <w:color w:val="auto"/>
        </w:rPr>
        <w:t>Managing Blood Sugar</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4"/>
        <w:gridCol w:w="2051"/>
        <w:gridCol w:w="1629"/>
        <w:gridCol w:w="1630"/>
        <w:gridCol w:w="1809"/>
        <w:gridCol w:w="1474"/>
      </w:tblGrid>
      <w:tr w:rsidR="00DA1ABF" w:rsidRPr="00DA1ABF" w14:paraId="23A15BCD" w14:textId="77777777" w:rsidTr="00220170">
        <w:trPr>
          <w:trHeight w:val="495"/>
        </w:trPr>
        <w:tc>
          <w:tcPr>
            <w:tcW w:w="1500" w:type="dxa"/>
            <w:tcBorders>
              <w:top w:val="single" w:sz="6" w:space="0" w:color="auto"/>
              <w:left w:val="single" w:sz="6" w:space="0" w:color="auto"/>
              <w:bottom w:val="single" w:sz="6" w:space="0" w:color="auto"/>
              <w:right w:val="single" w:sz="6" w:space="0" w:color="auto"/>
            </w:tcBorders>
            <w:vAlign w:val="center"/>
            <w:hideMark/>
          </w:tcPr>
          <w:p w14:paraId="382676E2" w14:textId="6C00028E" w:rsidR="00F26EAE" w:rsidRPr="00DA1ABF" w:rsidRDefault="00F26EAE" w:rsidP="00220170">
            <w:pPr>
              <w:jc w:val="center"/>
              <w:rPr>
                <w:b/>
                <w:bCs/>
                <w:color w:val="auto"/>
              </w:rPr>
            </w:pPr>
            <w:r w:rsidRPr="00DA1ABF">
              <w:rPr>
                <w:b/>
                <w:bCs/>
                <w:color w:val="auto"/>
              </w:rPr>
              <w:t>Goal Type</w:t>
            </w:r>
          </w:p>
        </w:tc>
        <w:tc>
          <w:tcPr>
            <w:tcW w:w="2235" w:type="dxa"/>
            <w:tcBorders>
              <w:top w:val="single" w:sz="6" w:space="0" w:color="auto"/>
              <w:left w:val="single" w:sz="6" w:space="0" w:color="auto"/>
              <w:bottom w:val="single" w:sz="6" w:space="0" w:color="auto"/>
              <w:right w:val="single" w:sz="6" w:space="0" w:color="auto"/>
            </w:tcBorders>
            <w:vAlign w:val="center"/>
            <w:hideMark/>
          </w:tcPr>
          <w:p w14:paraId="36AB87C8" w14:textId="576EE4B8" w:rsidR="00F26EAE" w:rsidRPr="00DA1ABF" w:rsidRDefault="00F26EAE" w:rsidP="00220170">
            <w:pPr>
              <w:jc w:val="center"/>
              <w:rPr>
                <w:b/>
                <w:bCs/>
                <w:color w:val="auto"/>
              </w:rPr>
            </w:pPr>
            <w:r w:rsidRPr="00DA1ABF">
              <w:rPr>
                <w:b/>
                <w:bCs/>
                <w:color w:val="auto"/>
              </w:rPr>
              <w:t>Specific</w:t>
            </w:r>
          </w:p>
        </w:tc>
        <w:tc>
          <w:tcPr>
            <w:tcW w:w="1680" w:type="dxa"/>
            <w:tcBorders>
              <w:top w:val="single" w:sz="6" w:space="0" w:color="auto"/>
              <w:left w:val="single" w:sz="6" w:space="0" w:color="auto"/>
              <w:bottom w:val="single" w:sz="6" w:space="0" w:color="auto"/>
              <w:right w:val="single" w:sz="6" w:space="0" w:color="auto"/>
            </w:tcBorders>
            <w:vAlign w:val="center"/>
            <w:hideMark/>
          </w:tcPr>
          <w:p w14:paraId="6D84C8AA" w14:textId="54493D3C" w:rsidR="00F26EAE" w:rsidRPr="00DA1ABF" w:rsidRDefault="00F26EAE" w:rsidP="00220170">
            <w:pPr>
              <w:jc w:val="center"/>
              <w:rPr>
                <w:b/>
                <w:bCs/>
                <w:color w:val="auto"/>
              </w:rPr>
            </w:pPr>
            <w:r w:rsidRPr="00DA1ABF">
              <w:rPr>
                <w:b/>
                <w:bCs/>
                <w:color w:val="auto"/>
              </w:rPr>
              <w:t>Measurable</w:t>
            </w:r>
          </w:p>
        </w:tc>
        <w:tc>
          <w:tcPr>
            <w:tcW w:w="1680" w:type="dxa"/>
            <w:tcBorders>
              <w:top w:val="single" w:sz="6" w:space="0" w:color="auto"/>
              <w:left w:val="single" w:sz="6" w:space="0" w:color="auto"/>
              <w:bottom w:val="single" w:sz="6" w:space="0" w:color="auto"/>
              <w:right w:val="single" w:sz="6" w:space="0" w:color="auto"/>
            </w:tcBorders>
            <w:vAlign w:val="center"/>
            <w:hideMark/>
          </w:tcPr>
          <w:p w14:paraId="1A1306C4" w14:textId="18BF1133" w:rsidR="00F26EAE" w:rsidRPr="00DA1ABF" w:rsidRDefault="00F26EAE" w:rsidP="00220170">
            <w:pPr>
              <w:jc w:val="center"/>
              <w:rPr>
                <w:b/>
                <w:bCs/>
                <w:color w:val="auto"/>
              </w:rPr>
            </w:pPr>
            <w:r w:rsidRPr="00DA1ABF">
              <w:rPr>
                <w:b/>
                <w:bCs/>
                <w:color w:val="auto"/>
              </w:rPr>
              <w:t>Achievable</w:t>
            </w:r>
          </w:p>
        </w:tc>
        <w:tc>
          <w:tcPr>
            <w:tcW w:w="1950" w:type="dxa"/>
            <w:tcBorders>
              <w:top w:val="single" w:sz="6" w:space="0" w:color="auto"/>
              <w:left w:val="single" w:sz="6" w:space="0" w:color="auto"/>
              <w:bottom w:val="single" w:sz="6" w:space="0" w:color="auto"/>
              <w:right w:val="single" w:sz="6" w:space="0" w:color="auto"/>
            </w:tcBorders>
            <w:vAlign w:val="center"/>
            <w:hideMark/>
          </w:tcPr>
          <w:p w14:paraId="66F73AFB" w14:textId="7503824E" w:rsidR="00F26EAE" w:rsidRPr="00DA1ABF" w:rsidRDefault="00F26EAE" w:rsidP="00220170">
            <w:pPr>
              <w:jc w:val="center"/>
              <w:rPr>
                <w:b/>
                <w:bCs/>
                <w:color w:val="auto"/>
              </w:rPr>
            </w:pPr>
            <w:r w:rsidRPr="00DA1ABF">
              <w:rPr>
                <w:b/>
                <w:bCs/>
                <w:color w:val="auto"/>
              </w:rPr>
              <w:t>Relevant</w:t>
            </w:r>
          </w:p>
        </w:tc>
        <w:tc>
          <w:tcPr>
            <w:tcW w:w="1545" w:type="dxa"/>
            <w:tcBorders>
              <w:top w:val="single" w:sz="6" w:space="0" w:color="auto"/>
              <w:left w:val="single" w:sz="6" w:space="0" w:color="auto"/>
              <w:bottom w:val="single" w:sz="6" w:space="0" w:color="auto"/>
              <w:right w:val="single" w:sz="6" w:space="0" w:color="auto"/>
            </w:tcBorders>
            <w:vAlign w:val="center"/>
            <w:hideMark/>
          </w:tcPr>
          <w:p w14:paraId="359EAEB6" w14:textId="22AACDB1" w:rsidR="00F26EAE" w:rsidRPr="00DA1ABF" w:rsidRDefault="00F26EAE" w:rsidP="00220170">
            <w:pPr>
              <w:jc w:val="center"/>
              <w:rPr>
                <w:b/>
                <w:bCs/>
                <w:color w:val="auto"/>
              </w:rPr>
            </w:pPr>
            <w:r w:rsidRPr="00DA1ABF">
              <w:rPr>
                <w:b/>
                <w:bCs/>
                <w:color w:val="auto"/>
              </w:rPr>
              <w:t>Time-bound</w:t>
            </w:r>
          </w:p>
        </w:tc>
      </w:tr>
      <w:tr w:rsidR="00DA1ABF" w:rsidRPr="00DA1ABF" w14:paraId="1F35AC70" w14:textId="77777777" w:rsidTr="00220170">
        <w:trPr>
          <w:trHeight w:val="855"/>
        </w:trPr>
        <w:tc>
          <w:tcPr>
            <w:tcW w:w="1500"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004B9F98" w14:textId="77777777" w:rsidR="00F26EAE" w:rsidRPr="00DA1ABF" w:rsidRDefault="00F26EAE" w:rsidP="00220170">
            <w:pPr>
              <w:jc w:val="center"/>
              <w:rPr>
                <w:b/>
                <w:bCs/>
                <w:color w:val="auto"/>
              </w:rPr>
            </w:pPr>
            <w:r w:rsidRPr="00DA1ABF">
              <w:rPr>
                <w:b/>
                <w:bCs/>
                <w:color w:val="auto"/>
              </w:rPr>
              <w:t>Reduce sugary snacks</w:t>
            </w:r>
          </w:p>
        </w:tc>
        <w:tc>
          <w:tcPr>
            <w:tcW w:w="2235"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70362EB5" w14:textId="77777777" w:rsidR="00F26EAE" w:rsidRPr="00DA1ABF" w:rsidRDefault="00F26EAE" w:rsidP="00220170">
            <w:pPr>
              <w:jc w:val="center"/>
              <w:rPr>
                <w:color w:val="auto"/>
              </w:rPr>
            </w:pPr>
            <w:r w:rsidRPr="00DA1ABF">
              <w:rPr>
                <w:color w:val="auto"/>
              </w:rPr>
              <w:t>Cut down on high-sugar foods by limiting sugary snacks to no more than twice per week.</w:t>
            </w:r>
          </w:p>
        </w:tc>
        <w:tc>
          <w:tcPr>
            <w:tcW w:w="1680"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69AAC133" w14:textId="77777777" w:rsidR="00F26EAE" w:rsidRPr="00DA1ABF" w:rsidRDefault="00F26EAE" w:rsidP="00220170">
            <w:pPr>
              <w:jc w:val="center"/>
              <w:rPr>
                <w:color w:val="auto"/>
              </w:rPr>
            </w:pPr>
            <w:r w:rsidRPr="00DA1ABF">
              <w:rPr>
                <w:color w:val="auto"/>
              </w:rPr>
              <w:t>Keep track of sugary snack consumption in a food log.</w:t>
            </w:r>
          </w:p>
        </w:tc>
        <w:tc>
          <w:tcPr>
            <w:tcW w:w="1680"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56C2BBE2" w14:textId="77777777" w:rsidR="00F26EAE" w:rsidRPr="00DA1ABF" w:rsidRDefault="00F26EAE" w:rsidP="00220170">
            <w:pPr>
              <w:jc w:val="center"/>
              <w:rPr>
                <w:color w:val="auto"/>
              </w:rPr>
            </w:pPr>
            <w:r w:rsidRPr="00DA1ABF">
              <w:rPr>
                <w:color w:val="auto"/>
              </w:rPr>
              <w:t>Replace sugary snacks with healthier alternatives like nuts or fruit.</w:t>
            </w:r>
          </w:p>
        </w:tc>
        <w:tc>
          <w:tcPr>
            <w:tcW w:w="1950"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07AEBEB2" w14:textId="77777777" w:rsidR="00F26EAE" w:rsidRPr="00DA1ABF" w:rsidRDefault="00F26EAE" w:rsidP="00220170">
            <w:pPr>
              <w:jc w:val="center"/>
              <w:rPr>
                <w:color w:val="auto"/>
              </w:rPr>
            </w:pPr>
            <w:r w:rsidRPr="00DA1ABF">
              <w:rPr>
                <w:color w:val="auto"/>
              </w:rPr>
              <w:t>Reducing sugar intake can help manage blood sugar levels and prevent spikes.</w:t>
            </w:r>
          </w:p>
        </w:tc>
        <w:tc>
          <w:tcPr>
            <w:tcW w:w="1545"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hideMark/>
          </w:tcPr>
          <w:p w14:paraId="55D6743A" w14:textId="77777777" w:rsidR="00F26EAE" w:rsidRPr="00DA1ABF" w:rsidRDefault="00F26EAE" w:rsidP="00220170">
            <w:pPr>
              <w:jc w:val="center"/>
              <w:rPr>
                <w:color w:val="auto"/>
              </w:rPr>
            </w:pPr>
            <w:r w:rsidRPr="00DA1ABF">
              <w:rPr>
                <w:color w:val="auto"/>
              </w:rPr>
              <w:t>Reduce sugary snacks for 4 weeks and reassess.</w:t>
            </w:r>
          </w:p>
        </w:tc>
      </w:tr>
      <w:tr w:rsidR="00DA1ABF" w:rsidRPr="00DA1ABF" w14:paraId="12CC230F" w14:textId="77777777" w:rsidTr="00220170">
        <w:trPr>
          <w:trHeight w:val="675"/>
        </w:trPr>
        <w:tc>
          <w:tcPr>
            <w:tcW w:w="1500"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69251695" w14:textId="77777777" w:rsidR="00F26EAE" w:rsidRPr="00DA1ABF" w:rsidRDefault="00F26EAE" w:rsidP="00220170">
            <w:pPr>
              <w:jc w:val="center"/>
              <w:rPr>
                <w:b/>
                <w:bCs/>
                <w:color w:val="auto"/>
              </w:rPr>
            </w:pPr>
            <w:r w:rsidRPr="00DA1ABF">
              <w:rPr>
                <w:b/>
                <w:bCs/>
                <w:color w:val="auto"/>
              </w:rPr>
              <w:t>Prepare and plan meals for the week</w:t>
            </w:r>
          </w:p>
        </w:tc>
        <w:tc>
          <w:tcPr>
            <w:tcW w:w="2235"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4EE0406C" w14:textId="50169F16" w:rsidR="00F26EAE" w:rsidRPr="00DA1ABF" w:rsidRDefault="00F26EAE" w:rsidP="00220170">
            <w:pPr>
              <w:jc w:val="center"/>
              <w:rPr>
                <w:color w:val="auto"/>
              </w:rPr>
            </w:pPr>
            <w:r w:rsidRPr="00DA1ABF">
              <w:rPr>
                <w:color w:val="auto"/>
              </w:rPr>
              <w:t xml:space="preserve">Plan and prepare meals using low </w:t>
            </w:r>
            <w:r w:rsidR="00A12674" w:rsidRPr="00DA1ABF">
              <w:rPr>
                <w:color w:val="auto"/>
              </w:rPr>
              <w:t>glycaemic</w:t>
            </w:r>
            <w:r w:rsidRPr="00DA1ABF">
              <w:rPr>
                <w:color w:val="auto"/>
              </w:rPr>
              <w:t xml:space="preserve"> index (GI) foods like whole grains, </w:t>
            </w:r>
            <w:r w:rsidRPr="00DA1ABF">
              <w:rPr>
                <w:color w:val="auto"/>
              </w:rPr>
              <w:lastRenderedPageBreak/>
              <w:t>vegetables, and legumes</w:t>
            </w:r>
          </w:p>
        </w:tc>
        <w:tc>
          <w:tcPr>
            <w:tcW w:w="1680"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0C145777" w14:textId="77777777" w:rsidR="00F26EAE" w:rsidRPr="00DA1ABF" w:rsidRDefault="00F26EAE" w:rsidP="00220170">
            <w:pPr>
              <w:jc w:val="center"/>
              <w:rPr>
                <w:color w:val="auto"/>
              </w:rPr>
            </w:pPr>
            <w:r w:rsidRPr="00DA1ABF">
              <w:rPr>
                <w:color w:val="auto"/>
              </w:rPr>
              <w:lastRenderedPageBreak/>
              <w:t>Track meals prepared in advance and monitor food choices.</w:t>
            </w:r>
          </w:p>
        </w:tc>
        <w:tc>
          <w:tcPr>
            <w:tcW w:w="1680"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036C16BF" w14:textId="77777777" w:rsidR="00F26EAE" w:rsidRPr="00DA1ABF" w:rsidRDefault="00F26EAE" w:rsidP="00220170">
            <w:pPr>
              <w:jc w:val="center"/>
              <w:rPr>
                <w:color w:val="auto"/>
              </w:rPr>
            </w:pPr>
            <w:r w:rsidRPr="00DA1ABF">
              <w:rPr>
                <w:color w:val="auto"/>
              </w:rPr>
              <w:t>Use a weekly meal planner and prepare meals on weekends.</w:t>
            </w:r>
          </w:p>
        </w:tc>
        <w:tc>
          <w:tcPr>
            <w:tcW w:w="1950"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64B15ECC" w14:textId="77777777" w:rsidR="00F26EAE" w:rsidRPr="00DA1ABF" w:rsidRDefault="00F26EAE" w:rsidP="00220170">
            <w:pPr>
              <w:jc w:val="center"/>
              <w:rPr>
                <w:color w:val="auto"/>
              </w:rPr>
            </w:pPr>
            <w:r w:rsidRPr="00DA1ABF">
              <w:rPr>
                <w:color w:val="auto"/>
              </w:rPr>
              <w:t xml:space="preserve">Low-GI foods help regulate blood sugar levels </w:t>
            </w:r>
            <w:r w:rsidRPr="00DA1ABF">
              <w:rPr>
                <w:color w:val="auto"/>
              </w:rPr>
              <w:lastRenderedPageBreak/>
              <w:t>throughout the day.</w:t>
            </w:r>
          </w:p>
        </w:tc>
        <w:tc>
          <w:tcPr>
            <w:tcW w:w="1545"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hideMark/>
          </w:tcPr>
          <w:p w14:paraId="038EA7E8" w14:textId="77777777" w:rsidR="00F26EAE" w:rsidRPr="00DA1ABF" w:rsidRDefault="00F26EAE" w:rsidP="00220170">
            <w:pPr>
              <w:jc w:val="center"/>
              <w:rPr>
                <w:color w:val="auto"/>
              </w:rPr>
            </w:pPr>
            <w:r w:rsidRPr="00DA1ABF">
              <w:rPr>
                <w:color w:val="auto"/>
              </w:rPr>
              <w:lastRenderedPageBreak/>
              <w:t>Implement this for 3 weeks, then review progress.</w:t>
            </w:r>
          </w:p>
        </w:tc>
      </w:tr>
      <w:tr w:rsidR="00DA1ABF" w:rsidRPr="00DA1ABF" w14:paraId="70EE02E6" w14:textId="77777777" w:rsidTr="00220170">
        <w:trPr>
          <w:trHeight w:val="1155"/>
        </w:trPr>
        <w:tc>
          <w:tcPr>
            <w:tcW w:w="1500"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3C69BDA2" w14:textId="77777777" w:rsidR="00F26EAE" w:rsidRPr="00DA1ABF" w:rsidRDefault="00F26EAE" w:rsidP="00220170">
            <w:pPr>
              <w:jc w:val="center"/>
              <w:rPr>
                <w:b/>
                <w:bCs/>
                <w:color w:val="auto"/>
              </w:rPr>
            </w:pPr>
            <w:r w:rsidRPr="00DA1ABF">
              <w:rPr>
                <w:b/>
                <w:bCs/>
                <w:color w:val="auto"/>
              </w:rPr>
              <w:t>Practice relaxation techniques</w:t>
            </w:r>
          </w:p>
        </w:tc>
        <w:tc>
          <w:tcPr>
            <w:tcW w:w="2235"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3F9CB8C2" w14:textId="77777777" w:rsidR="00F26EAE" w:rsidRPr="00DA1ABF" w:rsidRDefault="00F26EAE" w:rsidP="00220170">
            <w:pPr>
              <w:jc w:val="center"/>
              <w:rPr>
                <w:color w:val="auto"/>
              </w:rPr>
            </w:pPr>
            <w:r w:rsidRPr="00DA1ABF">
              <w:rPr>
                <w:color w:val="auto"/>
              </w:rPr>
              <w:t>Set aside 10 minutes daily to engage in stress-reducing activities.</w:t>
            </w:r>
          </w:p>
        </w:tc>
        <w:tc>
          <w:tcPr>
            <w:tcW w:w="1680"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7A68BA32" w14:textId="77777777" w:rsidR="00F26EAE" w:rsidRPr="00DA1ABF" w:rsidRDefault="00F26EAE" w:rsidP="00220170">
            <w:pPr>
              <w:jc w:val="center"/>
              <w:rPr>
                <w:color w:val="auto"/>
              </w:rPr>
            </w:pPr>
            <w:r w:rsidRPr="00DA1ABF">
              <w:rPr>
                <w:color w:val="auto"/>
              </w:rPr>
              <w:t>Track relaxation time using the app or a journal.</w:t>
            </w:r>
          </w:p>
        </w:tc>
        <w:tc>
          <w:tcPr>
            <w:tcW w:w="1680"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1EBC1A8F" w14:textId="77777777" w:rsidR="00F26EAE" w:rsidRPr="00DA1ABF" w:rsidRDefault="00F26EAE" w:rsidP="00220170">
            <w:pPr>
              <w:jc w:val="center"/>
              <w:rPr>
                <w:color w:val="auto"/>
              </w:rPr>
            </w:pPr>
            <w:r w:rsidRPr="00DA1ABF">
              <w:rPr>
                <w:color w:val="auto"/>
              </w:rPr>
              <w:t>Start by incorporating relaxation during a quiet moment each day.</w:t>
            </w:r>
          </w:p>
        </w:tc>
        <w:tc>
          <w:tcPr>
            <w:tcW w:w="1950"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3153A64F" w14:textId="77777777" w:rsidR="00F26EAE" w:rsidRPr="00DA1ABF" w:rsidRDefault="00F26EAE" w:rsidP="00220170">
            <w:pPr>
              <w:jc w:val="center"/>
              <w:rPr>
                <w:color w:val="auto"/>
              </w:rPr>
            </w:pPr>
            <w:r w:rsidRPr="00DA1ABF">
              <w:rPr>
                <w:color w:val="auto"/>
              </w:rPr>
              <w:t>Stress can impact blood sugar levels, so reducing stress can help in managing diabetes.</w:t>
            </w:r>
          </w:p>
        </w:tc>
        <w:tc>
          <w:tcPr>
            <w:tcW w:w="1545"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hideMark/>
          </w:tcPr>
          <w:p w14:paraId="711FEDAD" w14:textId="77777777" w:rsidR="00F26EAE" w:rsidRPr="00DA1ABF" w:rsidRDefault="00F26EAE" w:rsidP="00220170">
            <w:pPr>
              <w:jc w:val="center"/>
              <w:rPr>
                <w:color w:val="auto"/>
              </w:rPr>
            </w:pPr>
            <w:r w:rsidRPr="00DA1ABF">
              <w:rPr>
                <w:color w:val="auto"/>
              </w:rPr>
              <w:t>Complete daily for the next 4 weeks, then reassess.</w:t>
            </w:r>
          </w:p>
        </w:tc>
      </w:tr>
    </w:tbl>
    <w:p w14:paraId="75F237E6" w14:textId="77777777" w:rsidR="00F26EAE" w:rsidRPr="00DA1ABF" w:rsidRDefault="00F26EAE" w:rsidP="00F26EAE">
      <w:pPr>
        <w:spacing w:before="0" w:after="160"/>
        <w:rPr>
          <w:rStyle w:val="eop"/>
          <w:b/>
          <w:bCs/>
          <w:color w:val="auto"/>
        </w:rPr>
      </w:pPr>
    </w:p>
    <w:p w14:paraId="6857669E" w14:textId="77777777" w:rsidR="00F26EAE" w:rsidRPr="00DA1ABF" w:rsidRDefault="00F26EAE" w:rsidP="00F26EAE">
      <w:pPr>
        <w:jc w:val="center"/>
        <w:rPr>
          <w:color w:val="auto"/>
        </w:rPr>
      </w:pPr>
      <w:r w:rsidRPr="00DA1ABF">
        <w:rPr>
          <w:b/>
          <w:bCs/>
          <w:color w:val="auto"/>
        </w:rPr>
        <w:t>Getting Active</w:t>
      </w: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435"/>
        <w:gridCol w:w="1992"/>
        <w:gridCol w:w="1629"/>
        <w:gridCol w:w="1655"/>
        <w:gridCol w:w="1811"/>
        <w:gridCol w:w="1525"/>
      </w:tblGrid>
      <w:tr w:rsidR="00DA1ABF" w:rsidRPr="00DA1ABF" w14:paraId="56FC1822"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vAlign w:val="center"/>
          </w:tcPr>
          <w:p w14:paraId="7C08A32C" w14:textId="19177E86" w:rsidR="00F26EAE" w:rsidRPr="00DA1ABF" w:rsidRDefault="00F26EAE" w:rsidP="00220170">
            <w:pPr>
              <w:jc w:val="center"/>
              <w:rPr>
                <w:b/>
                <w:bCs/>
                <w:color w:val="auto"/>
              </w:rPr>
            </w:pPr>
            <w:r w:rsidRPr="00DA1ABF">
              <w:rPr>
                <w:b/>
                <w:bCs/>
                <w:color w:val="auto"/>
              </w:rPr>
              <w:t>Goal Type</w:t>
            </w:r>
          </w:p>
        </w:tc>
        <w:tc>
          <w:tcPr>
            <w:tcW w:w="2048" w:type="dxa"/>
            <w:tcBorders>
              <w:top w:val="single" w:sz="6" w:space="0" w:color="auto"/>
              <w:left w:val="single" w:sz="6" w:space="0" w:color="auto"/>
              <w:bottom w:val="single" w:sz="6" w:space="0" w:color="auto"/>
              <w:right w:val="single" w:sz="6" w:space="0" w:color="auto"/>
            </w:tcBorders>
            <w:vAlign w:val="center"/>
          </w:tcPr>
          <w:p w14:paraId="7268BEC6" w14:textId="355D9A12" w:rsidR="00F26EAE" w:rsidRPr="00DA1ABF" w:rsidRDefault="00F26EAE" w:rsidP="00220170">
            <w:pPr>
              <w:jc w:val="center"/>
              <w:rPr>
                <w:b/>
                <w:bCs/>
                <w:color w:val="auto"/>
              </w:rPr>
            </w:pPr>
            <w:r w:rsidRPr="00DA1ABF">
              <w:rPr>
                <w:b/>
                <w:bCs/>
                <w:color w:val="auto"/>
              </w:rPr>
              <w:t>Specific</w:t>
            </w:r>
          </w:p>
        </w:tc>
        <w:tc>
          <w:tcPr>
            <w:tcW w:w="1701" w:type="dxa"/>
            <w:tcBorders>
              <w:top w:val="single" w:sz="6" w:space="0" w:color="auto"/>
              <w:left w:val="single" w:sz="6" w:space="0" w:color="auto"/>
              <w:bottom w:val="single" w:sz="6" w:space="0" w:color="auto"/>
              <w:right w:val="single" w:sz="6" w:space="0" w:color="auto"/>
            </w:tcBorders>
            <w:vAlign w:val="center"/>
          </w:tcPr>
          <w:p w14:paraId="376BB26F" w14:textId="62EC71A3" w:rsidR="00F26EAE" w:rsidRPr="00DA1ABF" w:rsidRDefault="00F26EAE" w:rsidP="00220170">
            <w:pPr>
              <w:jc w:val="center"/>
              <w:rPr>
                <w:b/>
                <w:bCs/>
                <w:color w:val="auto"/>
              </w:rPr>
            </w:pPr>
            <w:r w:rsidRPr="00DA1ABF">
              <w:rPr>
                <w:b/>
                <w:bCs/>
                <w:color w:val="auto"/>
              </w:rPr>
              <w:t>Measurable</w:t>
            </w:r>
          </w:p>
        </w:tc>
        <w:tc>
          <w:tcPr>
            <w:tcW w:w="1701" w:type="dxa"/>
            <w:tcBorders>
              <w:top w:val="single" w:sz="6" w:space="0" w:color="auto"/>
              <w:left w:val="single" w:sz="6" w:space="0" w:color="auto"/>
              <w:bottom w:val="single" w:sz="6" w:space="0" w:color="auto"/>
              <w:right w:val="single" w:sz="6" w:space="0" w:color="auto"/>
            </w:tcBorders>
            <w:vAlign w:val="center"/>
          </w:tcPr>
          <w:p w14:paraId="39A91395" w14:textId="23D076E6" w:rsidR="00F26EAE" w:rsidRPr="00DA1ABF" w:rsidRDefault="00F26EAE" w:rsidP="00220170">
            <w:pPr>
              <w:jc w:val="center"/>
              <w:rPr>
                <w:b/>
                <w:bCs/>
                <w:color w:val="auto"/>
              </w:rPr>
            </w:pPr>
            <w:r w:rsidRPr="00DA1ABF">
              <w:rPr>
                <w:b/>
                <w:bCs/>
                <w:color w:val="auto"/>
              </w:rPr>
              <w:t>Achievable</w:t>
            </w:r>
          </w:p>
        </w:tc>
        <w:tc>
          <w:tcPr>
            <w:tcW w:w="1843" w:type="dxa"/>
            <w:tcBorders>
              <w:top w:val="single" w:sz="6" w:space="0" w:color="auto"/>
              <w:left w:val="single" w:sz="6" w:space="0" w:color="auto"/>
              <w:bottom w:val="single" w:sz="6" w:space="0" w:color="auto"/>
              <w:right w:val="single" w:sz="6" w:space="0" w:color="auto"/>
            </w:tcBorders>
            <w:vAlign w:val="center"/>
          </w:tcPr>
          <w:p w14:paraId="26610B01" w14:textId="0F6E12A0" w:rsidR="00F26EAE" w:rsidRPr="00DA1ABF" w:rsidRDefault="00F26EAE" w:rsidP="00220170">
            <w:pPr>
              <w:jc w:val="center"/>
              <w:rPr>
                <w:b/>
                <w:bCs/>
                <w:color w:val="auto"/>
              </w:rPr>
            </w:pPr>
            <w:r w:rsidRPr="00DA1ABF">
              <w:rPr>
                <w:b/>
                <w:bCs/>
                <w:color w:val="auto"/>
              </w:rPr>
              <w:t>Relevant</w:t>
            </w:r>
          </w:p>
        </w:tc>
        <w:tc>
          <w:tcPr>
            <w:tcW w:w="1693" w:type="dxa"/>
            <w:tcBorders>
              <w:top w:val="single" w:sz="6" w:space="0" w:color="auto"/>
              <w:left w:val="single" w:sz="6" w:space="0" w:color="auto"/>
              <w:bottom w:val="single" w:sz="6" w:space="0" w:color="auto"/>
              <w:right w:val="single" w:sz="6" w:space="0" w:color="auto"/>
            </w:tcBorders>
            <w:vAlign w:val="center"/>
          </w:tcPr>
          <w:p w14:paraId="73EFF0F7" w14:textId="0CCD3907" w:rsidR="00F26EAE" w:rsidRPr="00DA1ABF" w:rsidRDefault="00F26EAE" w:rsidP="00220170">
            <w:pPr>
              <w:jc w:val="center"/>
              <w:rPr>
                <w:b/>
                <w:bCs/>
                <w:color w:val="auto"/>
              </w:rPr>
            </w:pPr>
            <w:r w:rsidRPr="00DA1ABF">
              <w:rPr>
                <w:b/>
                <w:bCs/>
                <w:color w:val="auto"/>
              </w:rPr>
              <w:t>Time-bound</w:t>
            </w:r>
          </w:p>
        </w:tc>
      </w:tr>
      <w:tr w:rsidR="00DA1ABF" w:rsidRPr="00DA1ABF" w14:paraId="4ABBE6BE"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2036B97A" w14:textId="77777777" w:rsidR="00F26EAE" w:rsidRPr="00DA1ABF" w:rsidRDefault="00F26EAE" w:rsidP="00220170">
            <w:pPr>
              <w:jc w:val="center"/>
              <w:rPr>
                <w:b/>
                <w:bCs/>
                <w:color w:val="auto"/>
              </w:rPr>
            </w:pPr>
            <w:r w:rsidRPr="00DA1ABF">
              <w:rPr>
                <w:b/>
                <w:bCs/>
                <w:color w:val="auto"/>
              </w:rPr>
              <w:t>Walk to the local store</w:t>
            </w:r>
          </w:p>
        </w:tc>
        <w:tc>
          <w:tcPr>
            <w:tcW w:w="2048"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6E765116" w14:textId="38117E29" w:rsidR="00F26EAE" w:rsidRPr="00DA1ABF" w:rsidRDefault="00F26EAE" w:rsidP="00220170">
            <w:pPr>
              <w:jc w:val="center"/>
              <w:rPr>
                <w:color w:val="auto"/>
              </w:rPr>
            </w:pPr>
            <w:r w:rsidRPr="00DA1ABF">
              <w:rPr>
                <w:color w:val="auto"/>
              </w:rPr>
              <w:t>Walk to a grocery store within manageable distance (e.g., 0.5 miles).</w:t>
            </w:r>
          </w:p>
        </w:tc>
        <w:tc>
          <w:tcPr>
            <w:tcW w:w="1701"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4C11BC0B" w14:textId="77777777" w:rsidR="00F26EAE" w:rsidRPr="00DA1ABF" w:rsidRDefault="00F26EAE" w:rsidP="00220170">
            <w:pPr>
              <w:jc w:val="center"/>
              <w:rPr>
                <w:color w:val="auto"/>
              </w:rPr>
            </w:pPr>
            <w:r w:rsidRPr="00DA1ABF">
              <w:rPr>
                <w:color w:val="auto"/>
              </w:rPr>
              <w:t>Track the time it takes to reach your destination.</w:t>
            </w:r>
          </w:p>
        </w:tc>
        <w:tc>
          <w:tcPr>
            <w:tcW w:w="1701"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5F67BFFF" w14:textId="1221C2B7" w:rsidR="00F26EAE" w:rsidRPr="00DA1ABF" w:rsidRDefault="00F26EAE" w:rsidP="00220170">
            <w:pPr>
              <w:jc w:val="center"/>
              <w:rPr>
                <w:color w:val="auto"/>
              </w:rPr>
            </w:pPr>
            <w:r w:rsidRPr="00DA1ABF">
              <w:rPr>
                <w:color w:val="auto"/>
              </w:rPr>
              <w:t>Plan your route and pre-plan stops/breaks if you require them.</w:t>
            </w:r>
          </w:p>
        </w:tc>
        <w:tc>
          <w:tcPr>
            <w:tcW w:w="1843"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2A3D76D9" w14:textId="34379576" w:rsidR="00F26EAE" w:rsidRPr="00DA1ABF" w:rsidRDefault="00F26EAE" w:rsidP="00220170">
            <w:pPr>
              <w:jc w:val="center"/>
              <w:rPr>
                <w:color w:val="auto"/>
              </w:rPr>
            </w:pPr>
            <w:r w:rsidRPr="00DA1ABF">
              <w:rPr>
                <w:color w:val="auto"/>
              </w:rPr>
              <w:t>Walking increases cardiovascular and pulmonary fitness.</w:t>
            </w:r>
          </w:p>
        </w:tc>
        <w:tc>
          <w:tcPr>
            <w:tcW w:w="1693"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13053B2D" w14:textId="536DA56F" w:rsidR="00F26EAE" w:rsidRPr="00DA1ABF" w:rsidRDefault="00F26EAE" w:rsidP="00220170">
            <w:pPr>
              <w:jc w:val="center"/>
              <w:rPr>
                <w:color w:val="auto"/>
              </w:rPr>
            </w:pPr>
            <w:r w:rsidRPr="00DA1ABF">
              <w:rPr>
                <w:color w:val="auto"/>
              </w:rPr>
              <w:t>Attempt 2-3 times per week and assess progress – reducing number of breaks.</w:t>
            </w:r>
          </w:p>
        </w:tc>
      </w:tr>
      <w:tr w:rsidR="00DA1ABF" w:rsidRPr="00DA1ABF" w14:paraId="541118A4"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258FE61C" w14:textId="77777777" w:rsidR="00F26EAE" w:rsidRPr="00DA1ABF" w:rsidRDefault="00F26EAE" w:rsidP="00220170">
            <w:pPr>
              <w:jc w:val="center"/>
              <w:rPr>
                <w:b/>
                <w:bCs/>
                <w:color w:val="auto"/>
              </w:rPr>
            </w:pPr>
            <w:r w:rsidRPr="00DA1ABF">
              <w:rPr>
                <w:b/>
                <w:bCs/>
                <w:color w:val="auto"/>
              </w:rPr>
              <w:t>Gardening</w:t>
            </w:r>
          </w:p>
        </w:tc>
        <w:tc>
          <w:tcPr>
            <w:tcW w:w="2048"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C7B86E8" w14:textId="77777777" w:rsidR="00F26EAE" w:rsidRPr="00DA1ABF" w:rsidRDefault="00F26EAE" w:rsidP="00220170">
            <w:pPr>
              <w:jc w:val="center"/>
              <w:rPr>
                <w:color w:val="auto"/>
              </w:rPr>
            </w:pPr>
            <w:r w:rsidRPr="00DA1ABF">
              <w:rPr>
                <w:color w:val="auto"/>
              </w:rPr>
              <w:t>Identify several gardening tasks and aim to complete them (e.g., pruning and/or weeding).</w:t>
            </w:r>
          </w:p>
        </w:tc>
        <w:tc>
          <w:tcPr>
            <w:tcW w:w="1701"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49F337BD" w14:textId="30707DCC" w:rsidR="00F26EAE" w:rsidRPr="00DA1ABF" w:rsidRDefault="00F26EAE" w:rsidP="00220170">
            <w:pPr>
              <w:jc w:val="center"/>
              <w:rPr>
                <w:color w:val="auto"/>
              </w:rPr>
            </w:pPr>
            <w:r w:rsidRPr="00DA1ABF">
              <w:rPr>
                <w:color w:val="auto"/>
              </w:rPr>
              <w:t>Allocate 30 minutes per day for gardening activities.</w:t>
            </w:r>
          </w:p>
        </w:tc>
        <w:tc>
          <w:tcPr>
            <w:tcW w:w="1701"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2AE361D" w14:textId="77777777" w:rsidR="00F26EAE" w:rsidRPr="00DA1ABF" w:rsidRDefault="00F26EAE" w:rsidP="00220170">
            <w:pPr>
              <w:jc w:val="center"/>
              <w:rPr>
                <w:color w:val="auto"/>
              </w:rPr>
            </w:pPr>
            <w:r w:rsidRPr="00DA1ABF">
              <w:rPr>
                <w:color w:val="auto"/>
              </w:rPr>
              <w:t>Ensure that tasks are realistic. Plan activities to suit your capabilities.</w:t>
            </w:r>
          </w:p>
        </w:tc>
        <w:tc>
          <w:tcPr>
            <w:tcW w:w="1843"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405EB1F4" w14:textId="77777777" w:rsidR="00F26EAE" w:rsidRPr="00DA1ABF" w:rsidRDefault="00F26EAE" w:rsidP="00220170">
            <w:pPr>
              <w:jc w:val="center"/>
              <w:rPr>
                <w:color w:val="auto"/>
              </w:rPr>
            </w:pPr>
            <w:r w:rsidRPr="00DA1ABF">
              <w:rPr>
                <w:color w:val="auto"/>
              </w:rPr>
              <w:t>Gardening improves mental health. It can also relieve symptoms of stress.</w:t>
            </w:r>
          </w:p>
        </w:tc>
        <w:tc>
          <w:tcPr>
            <w:tcW w:w="1693"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0BDDB90F" w14:textId="6696D938" w:rsidR="00F26EAE" w:rsidRPr="00DA1ABF" w:rsidRDefault="00F26EAE" w:rsidP="00220170">
            <w:pPr>
              <w:jc w:val="center"/>
              <w:rPr>
                <w:color w:val="auto"/>
              </w:rPr>
            </w:pPr>
            <w:r w:rsidRPr="00DA1ABF">
              <w:rPr>
                <w:color w:val="auto"/>
              </w:rPr>
              <w:t>Aim to achieve gardening activities 2-3 times per week then assess progress.</w:t>
            </w:r>
          </w:p>
        </w:tc>
      </w:tr>
      <w:tr w:rsidR="00DA1ABF" w:rsidRPr="00DA1ABF" w14:paraId="25ACCA89"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2EEB1B27" w14:textId="77777777" w:rsidR="00F26EAE" w:rsidRPr="00DA1ABF" w:rsidRDefault="00F26EAE" w:rsidP="00220170">
            <w:pPr>
              <w:jc w:val="center"/>
              <w:rPr>
                <w:b/>
                <w:bCs/>
                <w:color w:val="auto"/>
              </w:rPr>
            </w:pPr>
            <w:r w:rsidRPr="00DA1ABF">
              <w:rPr>
                <w:b/>
                <w:bCs/>
                <w:color w:val="auto"/>
              </w:rPr>
              <w:t>Yoga (Home-based routine)</w:t>
            </w:r>
          </w:p>
        </w:tc>
        <w:tc>
          <w:tcPr>
            <w:tcW w:w="2048"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0C7D7D44" w14:textId="77777777" w:rsidR="00F26EAE" w:rsidRPr="00DA1ABF" w:rsidRDefault="00F26EAE" w:rsidP="00220170">
            <w:pPr>
              <w:jc w:val="center"/>
              <w:rPr>
                <w:color w:val="auto"/>
              </w:rPr>
            </w:pPr>
            <w:r w:rsidRPr="00DA1ABF">
              <w:rPr>
                <w:color w:val="auto"/>
              </w:rPr>
              <w:t>Engage in a home-based Yoga routine (e.g., stretching, standing/seated Yoga).</w:t>
            </w:r>
          </w:p>
        </w:tc>
        <w:tc>
          <w:tcPr>
            <w:tcW w:w="1701"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453B41DD" w14:textId="44181894" w:rsidR="00F26EAE" w:rsidRPr="00DA1ABF" w:rsidRDefault="00F26EAE" w:rsidP="00220170">
            <w:pPr>
              <w:jc w:val="center"/>
              <w:rPr>
                <w:color w:val="auto"/>
              </w:rPr>
            </w:pPr>
            <w:r w:rsidRPr="00DA1ABF">
              <w:rPr>
                <w:color w:val="auto"/>
              </w:rPr>
              <w:t>Use a 30-minute Yoga video and follow the routine.</w:t>
            </w:r>
          </w:p>
        </w:tc>
        <w:tc>
          <w:tcPr>
            <w:tcW w:w="1701"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0D5AA2EA" w14:textId="77777777" w:rsidR="00F26EAE" w:rsidRPr="00DA1ABF" w:rsidRDefault="00F26EAE" w:rsidP="00220170">
            <w:pPr>
              <w:jc w:val="center"/>
              <w:rPr>
                <w:color w:val="auto"/>
              </w:rPr>
            </w:pPr>
            <w:r w:rsidRPr="00DA1ABF">
              <w:rPr>
                <w:color w:val="auto"/>
              </w:rPr>
              <w:t>Ensure that a beginner's session is followed. Do not put yourself under stress.</w:t>
            </w:r>
          </w:p>
        </w:tc>
        <w:tc>
          <w:tcPr>
            <w:tcW w:w="1843"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6928A680" w14:textId="6B73BA6F" w:rsidR="00F26EAE" w:rsidRPr="00DA1ABF" w:rsidRDefault="00F26EAE" w:rsidP="00220170">
            <w:pPr>
              <w:jc w:val="center"/>
              <w:rPr>
                <w:color w:val="auto"/>
              </w:rPr>
            </w:pPr>
            <w:r w:rsidRPr="00DA1ABF">
              <w:rPr>
                <w:color w:val="auto"/>
              </w:rPr>
              <w:t xml:space="preserve">Improves muscle tone, </w:t>
            </w:r>
            <w:proofErr w:type="gramStart"/>
            <w:r w:rsidRPr="00DA1ABF">
              <w:rPr>
                <w:color w:val="auto"/>
              </w:rPr>
              <w:t>balance</w:t>
            </w:r>
            <w:proofErr w:type="gramEnd"/>
            <w:r w:rsidRPr="00DA1ABF">
              <w:rPr>
                <w:color w:val="auto"/>
              </w:rPr>
              <w:t>, and increases flexibility.</w:t>
            </w:r>
          </w:p>
        </w:tc>
        <w:tc>
          <w:tcPr>
            <w:tcW w:w="1693"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57885EE1" w14:textId="51C417E7" w:rsidR="00F26EAE" w:rsidRPr="00DA1ABF" w:rsidRDefault="00F26EAE" w:rsidP="00220170">
            <w:pPr>
              <w:jc w:val="center"/>
              <w:rPr>
                <w:color w:val="auto"/>
              </w:rPr>
            </w:pPr>
            <w:r w:rsidRPr="00DA1ABF">
              <w:rPr>
                <w:color w:val="auto"/>
              </w:rPr>
              <w:t>Complete 2-3 videos per week. Assess and increase level if required.</w:t>
            </w:r>
          </w:p>
        </w:tc>
      </w:tr>
    </w:tbl>
    <w:p w14:paraId="70E2B9B7" w14:textId="77777777" w:rsidR="00F26EAE" w:rsidRPr="00DA1ABF" w:rsidRDefault="00F26EAE" w:rsidP="00F26EAE">
      <w:pPr>
        <w:spacing w:before="0" w:after="160"/>
        <w:rPr>
          <w:rStyle w:val="eop"/>
          <w:b/>
          <w:bCs/>
          <w:color w:val="auto"/>
        </w:rPr>
      </w:pPr>
    </w:p>
    <w:p w14:paraId="44FB9A6A" w14:textId="77777777" w:rsidR="00F26EAE" w:rsidRDefault="00F26EAE" w:rsidP="00F26EAE">
      <w:pPr>
        <w:spacing w:before="0" w:after="160"/>
        <w:rPr>
          <w:rStyle w:val="eop"/>
          <w:b/>
          <w:bCs/>
          <w:color w:val="auto"/>
        </w:rPr>
      </w:pPr>
    </w:p>
    <w:p w14:paraId="08BED0D6" w14:textId="77777777" w:rsidR="00DA1ABF" w:rsidRDefault="00DA1ABF" w:rsidP="00F26EAE">
      <w:pPr>
        <w:spacing w:before="0" w:after="160"/>
        <w:rPr>
          <w:rStyle w:val="eop"/>
          <w:b/>
          <w:bCs/>
          <w:color w:val="auto"/>
        </w:rPr>
      </w:pPr>
    </w:p>
    <w:p w14:paraId="007C2654" w14:textId="77777777" w:rsidR="00220170" w:rsidRPr="00DA1ABF" w:rsidRDefault="00220170" w:rsidP="00F26EAE">
      <w:pPr>
        <w:spacing w:before="0" w:after="160"/>
        <w:rPr>
          <w:rStyle w:val="eop"/>
          <w:b/>
          <w:bCs/>
          <w:color w:val="auto"/>
        </w:rPr>
      </w:pPr>
    </w:p>
    <w:p w14:paraId="035FB4F2" w14:textId="77777777" w:rsidR="00F26EAE" w:rsidRPr="00DA1ABF" w:rsidRDefault="00F26EAE" w:rsidP="00F26EAE">
      <w:pPr>
        <w:jc w:val="center"/>
        <w:rPr>
          <w:b/>
          <w:bCs/>
          <w:color w:val="auto"/>
        </w:rPr>
      </w:pPr>
      <w:r w:rsidRPr="00DA1ABF">
        <w:rPr>
          <w:b/>
          <w:bCs/>
          <w:color w:val="auto"/>
        </w:rPr>
        <w:t>Social Connection</w:t>
      </w:r>
    </w:p>
    <w:tbl>
      <w:tblPr>
        <w:tblW w:w="10057"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382"/>
        <w:gridCol w:w="1982"/>
        <w:gridCol w:w="1724"/>
        <w:gridCol w:w="1577"/>
        <w:gridCol w:w="1830"/>
        <w:gridCol w:w="1562"/>
      </w:tblGrid>
      <w:tr w:rsidR="00DA1ABF" w:rsidRPr="00DA1ABF" w14:paraId="628022AE" w14:textId="77777777" w:rsidTr="008F240D">
        <w:trPr>
          <w:trHeight w:val="300"/>
        </w:trPr>
        <w:tc>
          <w:tcPr>
            <w:tcW w:w="1481" w:type="dxa"/>
            <w:tcBorders>
              <w:top w:val="single" w:sz="6" w:space="0" w:color="auto"/>
              <w:left w:val="single" w:sz="6" w:space="0" w:color="auto"/>
              <w:bottom w:val="single" w:sz="6" w:space="0" w:color="auto"/>
              <w:right w:val="single" w:sz="6" w:space="0" w:color="auto"/>
            </w:tcBorders>
            <w:vAlign w:val="center"/>
          </w:tcPr>
          <w:p w14:paraId="09AD52A0" w14:textId="35D70C4E" w:rsidR="00F26EAE" w:rsidRPr="00DA1ABF" w:rsidRDefault="00F26EAE" w:rsidP="00220170">
            <w:pPr>
              <w:jc w:val="center"/>
              <w:rPr>
                <w:b/>
                <w:bCs/>
                <w:color w:val="auto"/>
              </w:rPr>
            </w:pPr>
            <w:r w:rsidRPr="00DA1ABF">
              <w:rPr>
                <w:b/>
                <w:bCs/>
                <w:color w:val="auto"/>
              </w:rPr>
              <w:t>Goal Type</w:t>
            </w:r>
          </w:p>
        </w:tc>
        <w:tc>
          <w:tcPr>
            <w:tcW w:w="2178" w:type="dxa"/>
            <w:tcBorders>
              <w:top w:val="single" w:sz="6" w:space="0" w:color="auto"/>
              <w:left w:val="single" w:sz="6" w:space="0" w:color="auto"/>
              <w:bottom w:val="single" w:sz="6" w:space="0" w:color="auto"/>
              <w:right w:val="single" w:sz="6" w:space="0" w:color="auto"/>
            </w:tcBorders>
            <w:vAlign w:val="center"/>
          </w:tcPr>
          <w:p w14:paraId="59478C21" w14:textId="15FFD120" w:rsidR="00F26EAE" w:rsidRPr="00DA1ABF" w:rsidRDefault="00F26EAE" w:rsidP="00220170">
            <w:pPr>
              <w:jc w:val="center"/>
              <w:rPr>
                <w:b/>
                <w:bCs/>
                <w:color w:val="auto"/>
              </w:rPr>
            </w:pPr>
            <w:r w:rsidRPr="00DA1ABF">
              <w:rPr>
                <w:b/>
                <w:bCs/>
                <w:color w:val="auto"/>
              </w:rPr>
              <w:t>Specific</w:t>
            </w:r>
          </w:p>
        </w:tc>
        <w:tc>
          <w:tcPr>
            <w:tcW w:w="1753" w:type="dxa"/>
            <w:tcBorders>
              <w:top w:val="single" w:sz="6" w:space="0" w:color="auto"/>
              <w:left w:val="single" w:sz="6" w:space="0" w:color="auto"/>
              <w:bottom w:val="single" w:sz="6" w:space="0" w:color="auto"/>
              <w:right w:val="single" w:sz="6" w:space="0" w:color="auto"/>
            </w:tcBorders>
            <w:vAlign w:val="center"/>
          </w:tcPr>
          <w:p w14:paraId="28D7BD2F" w14:textId="12066DD4" w:rsidR="00F26EAE" w:rsidRPr="00DA1ABF" w:rsidRDefault="00F26EAE" w:rsidP="00220170">
            <w:pPr>
              <w:jc w:val="center"/>
              <w:rPr>
                <w:b/>
                <w:bCs/>
                <w:color w:val="auto"/>
              </w:rPr>
            </w:pPr>
            <w:r w:rsidRPr="00DA1ABF">
              <w:rPr>
                <w:b/>
                <w:bCs/>
                <w:color w:val="auto"/>
              </w:rPr>
              <w:t>Measurable</w:t>
            </w:r>
          </w:p>
        </w:tc>
        <w:tc>
          <w:tcPr>
            <w:tcW w:w="1587" w:type="dxa"/>
            <w:tcBorders>
              <w:top w:val="single" w:sz="6" w:space="0" w:color="auto"/>
              <w:left w:val="single" w:sz="6" w:space="0" w:color="auto"/>
              <w:bottom w:val="single" w:sz="6" w:space="0" w:color="auto"/>
              <w:right w:val="single" w:sz="6" w:space="0" w:color="auto"/>
            </w:tcBorders>
            <w:vAlign w:val="center"/>
          </w:tcPr>
          <w:p w14:paraId="77817CD4" w14:textId="1BB01025" w:rsidR="00F26EAE" w:rsidRPr="00DA1ABF" w:rsidRDefault="00F26EAE" w:rsidP="00220170">
            <w:pPr>
              <w:jc w:val="center"/>
              <w:rPr>
                <w:b/>
                <w:bCs/>
                <w:color w:val="auto"/>
              </w:rPr>
            </w:pPr>
            <w:r w:rsidRPr="00DA1ABF">
              <w:rPr>
                <w:b/>
                <w:bCs/>
                <w:color w:val="auto"/>
              </w:rPr>
              <w:t>Achievable</w:t>
            </w:r>
          </w:p>
        </w:tc>
        <w:tc>
          <w:tcPr>
            <w:tcW w:w="1913" w:type="dxa"/>
            <w:tcBorders>
              <w:top w:val="single" w:sz="6" w:space="0" w:color="auto"/>
              <w:left w:val="single" w:sz="6" w:space="0" w:color="auto"/>
              <w:bottom w:val="single" w:sz="6" w:space="0" w:color="auto"/>
              <w:right w:val="single" w:sz="6" w:space="0" w:color="auto"/>
            </w:tcBorders>
            <w:vAlign w:val="center"/>
          </w:tcPr>
          <w:p w14:paraId="3D9EB92B" w14:textId="4C6822C6" w:rsidR="00F26EAE" w:rsidRPr="00DA1ABF" w:rsidRDefault="00F26EAE" w:rsidP="00220170">
            <w:pPr>
              <w:jc w:val="center"/>
              <w:rPr>
                <w:b/>
                <w:bCs/>
                <w:color w:val="auto"/>
              </w:rPr>
            </w:pPr>
            <w:r w:rsidRPr="00DA1ABF">
              <w:rPr>
                <w:b/>
                <w:bCs/>
                <w:color w:val="auto"/>
              </w:rPr>
              <w:t>Relevant</w:t>
            </w:r>
          </w:p>
        </w:tc>
        <w:tc>
          <w:tcPr>
            <w:tcW w:w="1145" w:type="dxa"/>
            <w:tcBorders>
              <w:top w:val="single" w:sz="6" w:space="0" w:color="auto"/>
              <w:left w:val="single" w:sz="6" w:space="0" w:color="auto"/>
              <w:bottom w:val="single" w:sz="6" w:space="0" w:color="auto"/>
              <w:right w:val="single" w:sz="6" w:space="0" w:color="auto"/>
            </w:tcBorders>
            <w:vAlign w:val="center"/>
          </w:tcPr>
          <w:p w14:paraId="0D326CAF" w14:textId="520ADCC5" w:rsidR="00F26EAE" w:rsidRPr="00DA1ABF" w:rsidRDefault="00F26EAE" w:rsidP="00220170">
            <w:pPr>
              <w:jc w:val="center"/>
              <w:rPr>
                <w:b/>
                <w:bCs/>
                <w:color w:val="auto"/>
              </w:rPr>
            </w:pPr>
            <w:r w:rsidRPr="00DA1ABF">
              <w:rPr>
                <w:b/>
                <w:bCs/>
                <w:color w:val="auto"/>
              </w:rPr>
              <w:t>Time-bound</w:t>
            </w:r>
          </w:p>
        </w:tc>
      </w:tr>
      <w:tr w:rsidR="00DA1ABF" w:rsidRPr="00DA1ABF" w14:paraId="2A6A2403" w14:textId="77777777" w:rsidTr="008F240D">
        <w:trPr>
          <w:trHeight w:val="300"/>
        </w:trPr>
        <w:tc>
          <w:tcPr>
            <w:tcW w:w="1481"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68BF5463" w14:textId="77777777" w:rsidR="00F26EAE" w:rsidRPr="00DA1ABF" w:rsidRDefault="00F26EAE" w:rsidP="00220170">
            <w:pPr>
              <w:jc w:val="center"/>
              <w:rPr>
                <w:b/>
                <w:bCs/>
                <w:color w:val="auto"/>
              </w:rPr>
            </w:pPr>
            <w:r w:rsidRPr="00DA1ABF">
              <w:rPr>
                <w:b/>
                <w:bCs/>
                <w:color w:val="auto"/>
              </w:rPr>
              <w:t>Meet a friend for lunch</w:t>
            </w:r>
          </w:p>
        </w:tc>
        <w:tc>
          <w:tcPr>
            <w:tcW w:w="2178"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0F153861" w14:textId="05C45F6A" w:rsidR="00F26EAE" w:rsidRPr="00DA1ABF" w:rsidRDefault="00F26EAE" w:rsidP="00220170">
            <w:pPr>
              <w:jc w:val="center"/>
              <w:rPr>
                <w:color w:val="auto"/>
              </w:rPr>
            </w:pPr>
            <w:r w:rsidRPr="00DA1ABF">
              <w:rPr>
                <w:color w:val="auto"/>
              </w:rPr>
              <w:t>Arrange with a friend or family member to meet in a local cafe.</w:t>
            </w:r>
          </w:p>
        </w:tc>
        <w:tc>
          <w:tcPr>
            <w:tcW w:w="1753"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3C208F9F" w14:textId="77777777" w:rsidR="00F26EAE" w:rsidRPr="00DA1ABF" w:rsidRDefault="00F26EAE" w:rsidP="00220170">
            <w:pPr>
              <w:jc w:val="center"/>
              <w:rPr>
                <w:color w:val="auto"/>
              </w:rPr>
            </w:pPr>
            <w:r w:rsidRPr="00DA1ABF">
              <w:rPr>
                <w:color w:val="auto"/>
              </w:rPr>
              <w:t>Spend 30-60 minutes having lunch and a light-hearted conversation.</w:t>
            </w:r>
          </w:p>
        </w:tc>
        <w:tc>
          <w:tcPr>
            <w:tcW w:w="1587"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48328AF2" w14:textId="598D23EC" w:rsidR="00F26EAE" w:rsidRPr="00DA1ABF" w:rsidRDefault="00F26EAE" w:rsidP="00220170">
            <w:pPr>
              <w:jc w:val="center"/>
              <w:rPr>
                <w:color w:val="auto"/>
              </w:rPr>
            </w:pPr>
            <w:r w:rsidRPr="00DA1ABF">
              <w:rPr>
                <w:color w:val="auto"/>
              </w:rPr>
              <w:t>Identify a quiet and less busy eatery within commutable distance from your home.</w:t>
            </w:r>
          </w:p>
        </w:tc>
        <w:tc>
          <w:tcPr>
            <w:tcW w:w="1913"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56094AFE" w14:textId="16A7FA57" w:rsidR="00F26EAE" w:rsidRPr="00DA1ABF" w:rsidRDefault="00F26EAE" w:rsidP="00220170">
            <w:pPr>
              <w:jc w:val="center"/>
              <w:rPr>
                <w:color w:val="auto"/>
              </w:rPr>
            </w:pPr>
            <w:r w:rsidRPr="00DA1ABF">
              <w:rPr>
                <w:color w:val="auto"/>
              </w:rPr>
              <w:t>Boosts happiness, lower stress, raise your sense of connection, belonging and purpose.</w:t>
            </w:r>
          </w:p>
        </w:tc>
        <w:tc>
          <w:tcPr>
            <w:tcW w:w="1145"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3D8ECD63" w14:textId="77777777" w:rsidR="00F26EAE" w:rsidRPr="00DA1ABF" w:rsidRDefault="00F26EAE" w:rsidP="00220170">
            <w:pPr>
              <w:jc w:val="center"/>
              <w:rPr>
                <w:color w:val="auto"/>
              </w:rPr>
            </w:pPr>
            <w:r w:rsidRPr="00DA1ABF">
              <w:rPr>
                <w:color w:val="auto"/>
              </w:rPr>
              <w:t>After 6-8 weeks of meeting weekly, reassess and increase to two times per week.</w:t>
            </w:r>
          </w:p>
        </w:tc>
      </w:tr>
      <w:tr w:rsidR="00DA1ABF" w:rsidRPr="00DA1ABF" w14:paraId="3851DD3A" w14:textId="77777777" w:rsidTr="008F240D">
        <w:trPr>
          <w:trHeight w:val="300"/>
        </w:trPr>
        <w:tc>
          <w:tcPr>
            <w:tcW w:w="1481"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44F440C9" w14:textId="77777777" w:rsidR="00F26EAE" w:rsidRPr="00DA1ABF" w:rsidRDefault="00F26EAE" w:rsidP="00220170">
            <w:pPr>
              <w:jc w:val="center"/>
              <w:rPr>
                <w:b/>
                <w:bCs/>
                <w:color w:val="auto"/>
              </w:rPr>
            </w:pPr>
            <w:r w:rsidRPr="00DA1ABF">
              <w:rPr>
                <w:b/>
                <w:bCs/>
                <w:color w:val="auto"/>
              </w:rPr>
              <w:t>Attend cooking classes</w:t>
            </w:r>
          </w:p>
        </w:tc>
        <w:tc>
          <w:tcPr>
            <w:tcW w:w="2178"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6966339D" w14:textId="77777777" w:rsidR="00F26EAE" w:rsidRPr="00DA1ABF" w:rsidRDefault="00F26EAE" w:rsidP="00220170">
            <w:pPr>
              <w:jc w:val="center"/>
              <w:rPr>
                <w:color w:val="auto"/>
              </w:rPr>
            </w:pPr>
            <w:r w:rsidRPr="00DA1ABF">
              <w:rPr>
                <w:color w:val="auto"/>
              </w:rPr>
              <w:t>Identify local evening or daytime cooking classes. Aim to attend classes you’re interested in (e.g., healthy cooking, Italian cuisine etc).</w:t>
            </w:r>
          </w:p>
        </w:tc>
        <w:tc>
          <w:tcPr>
            <w:tcW w:w="1753"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0D6EAA6" w14:textId="453B9AC5" w:rsidR="00F26EAE" w:rsidRPr="00DA1ABF" w:rsidRDefault="00F26EAE" w:rsidP="00220170">
            <w:pPr>
              <w:jc w:val="center"/>
              <w:rPr>
                <w:color w:val="auto"/>
              </w:rPr>
            </w:pPr>
            <w:r w:rsidRPr="00DA1ABF">
              <w:rPr>
                <w:color w:val="auto"/>
              </w:rPr>
              <w:t>Attend classes that are 30-60-minutes in duration, initially.</w:t>
            </w:r>
          </w:p>
        </w:tc>
        <w:tc>
          <w:tcPr>
            <w:tcW w:w="1587"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FF4A944" w14:textId="1AAD5621" w:rsidR="00F26EAE" w:rsidRPr="00DA1ABF" w:rsidRDefault="00F26EAE" w:rsidP="00220170">
            <w:pPr>
              <w:jc w:val="center"/>
              <w:rPr>
                <w:color w:val="auto"/>
              </w:rPr>
            </w:pPr>
            <w:r w:rsidRPr="00DA1ABF">
              <w:rPr>
                <w:color w:val="auto"/>
              </w:rPr>
              <w:t>Join a club local to you – start at a level suitable to your skillset.</w:t>
            </w:r>
          </w:p>
        </w:tc>
        <w:tc>
          <w:tcPr>
            <w:tcW w:w="1913"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080E49B5" w14:textId="06CDEC4F" w:rsidR="00F26EAE" w:rsidRPr="00DA1ABF" w:rsidRDefault="00F26EAE" w:rsidP="00220170">
            <w:pPr>
              <w:jc w:val="center"/>
              <w:rPr>
                <w:color w:val="auto"/>
              </w:rPr>
            </w:pPr>
            <w:r w:rsidRPr="00DA1ABF">
              <w:rPr>
                <w:color w:val="auto"/>
              </w:rPr>
              <w:t>Meet new friends, improve culinary skills (helping to select and prepare healthier alternatives).</w:t>
            </w:r>
          </w:p>
        </w:tc>
        <w:tc>
          <w:tcPr>
            <w:tcW w:w="1145"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272E5A7B" w14:textId="24EF4EA5" w:rsidR="00F26EAE" w:rsidRPr="00DA1ABF" w:rsidRDefault="00F26EAE" w:rsidP="00220170">
            <w:pPr>
              <w:jc w:val="center"/>
              <w:rPr>
                <w:color w:val="auto"/>
              </w:rPr>
            </w:pPr>
            <w:r w:rsidRPr="00DA1ABF">
              <w:rPr>
                <w:color w:val="auto"/>
              </w:rPr>
              <w:t>Aim to attend at least one class per week. After 6-weeks, increase if comfortable.</w:t>
            </w:r>
          </w:p>
        </w:tc>
      </w:tr>
      <w:tr w:rsidR="00DA1ABF" w:rsidRPr="00DA1ABF" w14:paraId="5907F79D" w14:textId="77777777" w:rsidTr="008F240D">
        <w:trPr>
          <w:trHeight w:val="300"/>
        </w:trPr>
        <w:tc>
          <w:tcPr>
            <w:tcW w:w="1481"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37A0CAEB" w14:textId="77777777" w:rsidR="00F26EAE" w:rsidRPr="00DA1ABF" w:rsidRDefault="00F26EAE" w:rsidP="00220170">
            <w:pPr>
              <w:jc w:val="center"/>
              <w:rPr>
                <w:b/>
                <w:bCs/>
                <w:color w:val="auto"/>
              </w:rPr>
            </w:pPr>
            <w:r w:rsidRPr="00DA1ABF">
              <w:rPr>
                <w:b/>
                <w:bCs/>
                <w:color w:val="auto"/>
              </w:rPr>
              <w:t>Attend a walking club</w:t>
            </w:r>
          </w:p>
        </w:tc>
        <w:tc>
          <w:tcPr>
            <w:tcW w:w="2178"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2E9572D6" w14:textId="0BA8CF69" w:rsidR="00F26EAE" w:rsidRPr="00DA1ABF" w:rsidRDefault="00F26EAE" w:rsidP="00220170">
            <w:pPr>
              <w:jc w:val="center"/>
              <w:rPr>
                <w:color w:val="auto"/>
              </w:rPr>
            </w:pPr>
            <w:r w:rsidRPr="00DA1ABF">
              <w:rPr>
                <w:color w:val="auto"/>
              </w:rPr>
              <w:t>Find a suitable walking club for senior citizens. Ask a friend or family member to join with you – this may help with enjoyment.</w:t>
            </w:r>
          </w:p>
        </w:tc>
        <w:tc>
          <w:tcPr>
            <w:tcW w:w="1753"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366350F0" w14:textId="66299CD9" w:rsidR="00F26EAE" w:rsidRPr="00DA1ABF" w:rsidRDefault="00F26EAE" w:rsidP="00220170">
            <w:pPr>
              <w:jc w:val="center"/>
              <w:rPr>
                <w:color w:val="auto"/>
              </w:rPr>
            </w:pPr>
            <w:r w:rsidRPr="00DA1ABF">
              <w:rPr>
                <w:color w:val="auto"/>
              </w:rPr>
              <w:t>Aim to attend a walking club suitable to your fitness level (e.g., 30-minutes moderate intensity to start with).</w:t>
            </w:r>
          </w:p>
        </w:tc>
        <w:tc>
          <w:tcPr>
            <w:tcW w:w="1587"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1B24CED2" w14:textId="65732964" w:rsidR="00F26EAE" w:rsidRPr="00DA1ABF" w:rsidRDefault="00F26EAE" w:rsidP="00220170">
            <w:pPr>
              <w:jc w:val="center"/>
              <w:rPr>
                <w:color w:val="auto"/>
              </w:rPr>
            </w:pPr>
            <w:r w:rsidRPr="00DA1ABF">
              <w:rPr>
                <w:color w:val="auto"/>
              </w:rPr>
              <w:t>Ensure that you attend walking sessions to suit your current level of physical fitness.</w:t>
            </w:r>
          </w:p>
        </w:tc>
        <w:tc>
          <w:tcPr>
            <w:tcW w:w="1913"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6E1F1AA3" w14:textId="77777777" w:rsidR="00F26EAE" w:rsidRPr="00DA1ABF" w:rsidRDefault="00F26EAE" w:rsidP="00220170">
            <w:pPr>
              <w:jc w:val="center"/>
              <w:rPr>
                <w:color w:val="auto"/>
              </w:rPr>
            </w:pPr>
            <w:r w:rsidRPr="00DA1ABF">
              <w:rPr>
                <w:color w:val="auto"/>
              </w:rPr>
              <w:t>Meet new people, make friends, increase physical fitness, and improve brain health.</w:t>
            </w:r>
          </w:p>
        </w:tc>
        <w:tc>
          <w:tcPr>
            <w:tcW w:w="1145"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3A4DE2F1" w14:textId="0E07C523" w:rsidR="00F26EAE" w:rsidRPr="00DA1ABF" w:rsidRDefault="00F26EAE" w:rsidP="00220170">
            <w:pPr>
              <w:jc w:val="center"/>
              <w:rPr>
                <w:color w:val="auto"/>
              </w:rPr>
            </w:pPr>
            <w:r w:rsidRPr="00DA1ABF">
              <w:rPr>
                <w:color w:val="auto"/>
              </w:rPr>
              <w:t>Maintain moderate intensity walks for 6-week and assess progress.</w:t>
            </w:r>
          </w:p>
        </w:tc>
      </w:tr>
    </w:tbl>
    <w:p w14:paraId="21B3277E" w14:textId="77777777" w:rsidR="00F26EAE" w:rsidRDefault="00F26EAE" w:rsidP="00F26EAE">
      <w:pPr>
        <w:spacing w:before="0" w:after="160"/>
        <w:rPr>
          <w:b/>
          <w:bCs/>
          <w:color w:val="auto"/>
        </w:rPr>
      </w:pPr>
    </w:p>
    <w:p w14:paraId="0B90C72F" w14:textId="77777777" w:rsidR="00DA1ABF" w:rsidRDefault="00DA1ABF" w:rsidP="00F26EAE">
      <w:pPr>
        <w:spacing w:before="0" w:after="160"/>
        <w:rPr>
          <w:b/>
          <w:bCs/>
          <w:color w:val="auto"/>
        </w:rPr>
      </w:pPr>
    </w:p>
    <w:p w14:paraId="527D7C59" w14:textId="77777777" w:rsidR="00DA1ABF" w:rsidRDefault="00DA1ABF" w:rsidP="00F26EAE">
      <w:pPr>
        <w:spacing w:before="0" w:after="160"/>
        <w:rPr>
          <w:b/>
          <w:bCs/>
          <w:color w:val="auto"/>
        </w:rPr>
      </w:pPr>
    </w:p>
    <w:p w14:paraId="44674E8B" w14:textId="77777777" w:rsidR="00DA1ABF" w:rsidRDefault="00DA1ABF" w:rsidP="00F26EAE">
      <w:pPr>
        <w:spacing w:before="0" w:after="160"/>
        <w:rPr>
          <w:b/>
          <w:bCs/>
          <w:color w:val="auto"/>
        </w:rPr>
      </w:pPr>
    </w:p>
    <w:p w14:paraId="2252039D" w14:textId="77777777" w:rsidR="00DA1ABF" w:rsidRDefault="00DA1ABF" w:rsidP="00F26EAE">
      <w:pPr>
        <w:spacing w:before="0" w:after="160"/>
        <w:rPr>
          <w:b/>
          <w:bCs/>
          <w:color w:val="auto"/>
        </w:rPr>
      </w:pPr>
    </w:p>
    <w:p w14:paraId="16DC5999" w14:textId="77777777" w:rsidR="00DA1ABF" w:rsidRDefault="00DA1ABF" w:rsidP="00F26EAE">
      <w:pPr>
        <w:spacing w:before="0" w:after="160"/>
        <w:rPr>
          <w:b/>
          <w:bCs/>
          <w:color w:val="auto"/>
        </w:rPr>
      </w:pPr>
    </w:p>
    <w:p w14:paraId="70FEBE00" w14:textId="77777777" w:rsidR="00F26EAE" w:rsidRPr="00DA1ABF" w:rsidRDefault="00F26EAE" w:rsidP="00F26EAE">
      <w:pPr>
        <w:jc w:val="center"/>
        <w:rPr>
          <w:color w:val="auto"/>
        </w:rPr>
      </w:pPr>
      <w:r w:rsidRPr="00DA1ABF">
        <w:rPr>
          <w:b/>
          <w:bCs/>
          <w:color w:val="auto"/>
        </w:rPr>
        <w:lastRenderedPageBreak/>
        <w:t xml:space="preserve">Better Mood </w:t>
      </w: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735"/>
        <w:gridCol w:w="1962"/>
        <w:gridCol w:w="1599"/>
        <w:gridCol w:w="1606"/>
        <w:gridCol w:w="1712"/>
        <w:gridCol w:w="1433"/>
      </w:tblGrid>
      <w:tr w:rsidR="00DA1ABF" w:rsidRPr="00DA1ABF" w14:paraId="56F44655" w14:textId="77777777" w:rsidTr="00220170">
        <w:trPr>
          <w:trHeight w:val="300"/>
        </w:trPr>
        <w:tc>
          <w:tcPr>
            <w:tcW w:w="1835" w:type="dxa"/>
            <w:tcBorders>
              <w:top w:val="single" w:sz="6" w:space="0" w:color="auto"/>
              <w:left w:val="single" w:sz="6" w:space="0" w:color="auto"/>
              <w:bottom w:val="single" w:sz="6" w:space="0" w:color="auto"/>
              <w:right w:val="single" w:sz="6" w:space="0" w:color="auto"/>
            </w:tcBorders>
            <w:vAlign w:val="center"/>
          </w:tcPr>
          <w:p w14:paraId="77CBECCC" w14:textId="5B228117" w:rsidR="00F26EAE" w:rsidRPr="00DA1ABF" w:rsidRDefault="00F26EAE" w:rsidP="00220170">
            <w:pPr>
              <w:jc w:val="center"/>
              <w:rPr>
                <w:b/>
                <w:bCs/>
                <w:color w:val="auto"/>
              </w:rPr>
            </w:pPr>
            <w:r w:rsidRPr="00DA1ABF">
              <w:rPr>
                <w:b/>
                <w:bCs/>
                <w:color w:val="auto"/>
              </w:rPr>
              <w:t>Goal Type</w:t>
            </w:r>
          </w:p>
        </w:tc>
        <w:tc>
          <w:tcPr>
            <w:tcW w:w="2159" w:type="dxa"/>
            <w:tcBorders>
              <w:top w:val="single" w:sz="6" w:space="0" w:color="auto"/>
              <w:left w:val="single" w:sz="6" w:space="0" w:color="auto"/>
              <w:bottom w:val="single" w:sz="6" w:space="0" w:color="auto"/>
              <w:right w:val="single" w:sz="6" w:space="0" w:color="auto"/>
            </w:tcBorders>
            <w:vAlign w:val="center"/>
          </w:tcPr>
          <w:p w14:paraId="65485667" w14:textId="55BF4418" w:rsidR="00F26EAE" w:rsidRPr="00DA1ABF" w:rsidRDefault="00F26EAE" w:rsidP="00220170">
            <w:pPr>
              <w:jc w:val="center"/>
              <w:rPr>
                <w:b/>
                <w:bCs/>
                <w:color w:val="auto"/>
              </w:rPr>
            </w:pPr>
            <w:r w:rsidRPr="00DA1ABF">
              <w:rPr>
                <w:b/>
                <w:bCs/>
                <w:color w:val="auto"/>
              </w:rPr>
              <w:t>Specific</w:t>
            </w:r>
          </w:p>
        </w:tc>
        <w:tc>
          <w:tcPr>
            <w:tcW w:w="1627" w:type="dxa"/>
            <w:tcBorders>
              <w:top w:val="single" w:sz="6" w:space="0" w:color="auto"/>
              <w:left w:val="single" w:sz="6" w:space="0" w:color="auto"/>
              <w:bottom w:val="single" w:sz="6" w:space="0" w:color="auto"/>
              <w:right w:val="single" w:sz="6" w:space="0" w:color="auto"/>
            </w:tcBorders>
            <w:vAlign w:val="center"/>
          </w:tcPr>
          <w:p w14:paraId="232796D8" w14:textId="25A42669" w:rsidR="00F26EAE" w:rsidRPr="00DA1ABF" w:rsidRDefault="00F26EAE" w:rsidP="00220170">
            <w:pPr>
              <w:jc w:val="center"/>
              <w:rPr>
                <w:b/>
                <w:bCs/>
                <w:color w:val="auto"/>
              </w:rPr>
            </w:pPr>
            <w:r w:rsidRPr="00DA1ABF">
              <w:rPr>
                <w:b/>
                <w:bCs/>
                <w:color w:val="auto"/>
              </w:rPr>
              <w:t>Measurable</w:t>
            </w:r>
          </w:p>
        </w:tc>
        <w:tc>
          <w:tcPr>
            <w:tcW w:w="1624" w:type="dxa"/>
            <w:tcBorders>
              <w:top w:val="single" w:sz="6" w:space="0" w:color="auto"/>
              <w:left w:val="single" w:sz="6" w:space="0" w:color="auto"/>
              <w:bottom w:val="single" w:sz="6" w:space="0" w:color="auto"/>
              <w:right w:val="single" w:sz="6" w:space="0" w:color="auto"/>
            </w:tcBorders>
            <w:vAlign w:val="center"/>
          </w:tcPr>
          <w:p w14:paraId="40D2A5C0" w14:textId="25624DE2" w:rsidR="00F26EAE" w:rsidRPr="00DA1ABF" w:rsidRDefault="00F26EAE" w:rsidP="00220170">
            <w:pPr>
              <w:jc w:val="center"/>
              <w:rPr>
                <w:b/>
                <w:bCs/>
                <w:color w:val="auto"/>
              </w:rPr>
            </w:pPr>
            <w:r w:rsidRPr="00DA1ABF">
              <w:rPr>
                <w:b/>
                <w:bCs/>
                <w:color w:val="auto"/>
              </w:rPr>
              <w:t>Achievable</w:t>
            </w:r>
          </w:p>
        </w:tc>
        <w:tc>
          <w:tcPr>
            <w:tcW w:w="1769" w:type="dxa"/>
            <w:tcBorders>
              <w:top w:val="single" w:sz="6" w:space="0" w:color="auto"/>
              <w:left w:val="single" w:sz="6" w:space="0" w:color="auto"/>
              <w:bottom w:val="single" w:sz="6" w:space="0" w:color="auto"/>
              <w:right w:val="single" w:sz="6" w:space="0" w:color="auto"/>
            </w:tcBorders>
            <w:vAlign w:val="center"/>
          </w:tcPr>
          <w:p w14:paraId="6C2D82F3" w14:textId="4752925F" w:rsidR="00F26EAE" w:rsidRPr="00DA1ABF" w:rsidRDefault="00F26EAE" w:rsidP="00220170">
            <w:pPr>
              <w:jc w:val="center"/>
              <w:rPr>
                <w:b/>
                <w:bCs/>
                <w:color w:val="auto"/>
              </w:rPr>
            </w:pPr>
            <w:r w:rsidRPr="00DA1ABF">
              <w:rPr>
                <w:b/>
                <w:bCs/>
                <w:color w:val="auto"/>
              </w:rPr>
              <w:t>Relevant</w:t>
            </w:r>
          </w:p>
        </w:tc>
        <w:tc>
          <w:tcPr>
            <w:tcW w:w="1460" w:type="dxa"/>
            <w:tcBorders>
              <w:top w:val="single" w:sz="6" w:space="0" w:color="auto"/>
              <w:left w:val="single" w:sz="6" w:space="0" w:color="auto"/>
              <w:bottom w:val="single" w:sz="6" w:space="0" w:color="auto"/>
              <w:right w:val="single" w:sz="6" w:space="0" w:color="auto"/>
            </w:tcBorders>
            <w:vAlign w:val="center"/>
          </w:tcPr>
          <w:p w14:paraId="29059A11" w14:textId="45C613FD" w:rsidR="00F26EAE" w:rsidRPr="00DA1ABF" w:rsidRDefault="00F26EAE" w:rsidP="00220170">
            <w:pPr>
              <w:jc w:val="center"/>
              <w:rPr>
                <w:b/>
                <w:bCs/>
                <w:color w:val="auto"/>
              </w:rPr>
            </w:pPr>
            <w:r w:rsidRPr="00DA1ABF">
              <w:rPr>
                <w:b/>
                <w:bCs/>
                <w:color w:val="auto"/>
              </w:rPr>
              <w:t>Time-bound</w:t>
            </w:r>
          </w:p>
        </w:tc>
      </w:tr>
      <w:tr w:rsidR="00DA1ABF" w:rsidRPr="00DA1ABF" w14:paraId="5D520F40" w14:textId="77777777" w:rsidTr="00220170">
        <w:trPr>
          <w:trHeight w:val="300"/>
        </w:trPr>
        <w:tc>
          <w:tcPr>
            <w:tcW w:w="1835"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743B01A5" w14:textId="2F535AA4" w:rsidR="00F26EAE" w:rsidRPr="00DA1ABF" w:rsidRDefault="00F26EAE" w:rsidP="00220170">
            <w:pPr>
              <w:jc w:val="center"/>
              <w:rPr>
                <w:b/>
                <w:bCs/>
                <w:color w:val="auto"/>
              </w:rPr>
            </w:pPr>
            <w:r w:rsidRPr="00DA1ABF">
              <w:rPr>
                <w:b/>
                <w:bCs/>
                <w:color w:val="auto"/>
              </w:rPr>
              <w:t>Clean the house/</w:t>
            </w:r>
            <w:r w:rsidR="00DA1ABF">
              <w:rPr>
                <w:b/>
                <w:bCs/>
                <w:color w:val="auto"/>
              </w:rPr>
              <w:t>flat</w:t>
            </w:r>
          </w:p>
        </w:tc>
        <w:tc>
          <w:tcPr>
            <w:tcW w:w="2159"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16BAFDD2" w14:textId="5AF9A3B4" w:rsidR="00F26EAE" w:rsidRPr="00DA1ABF" w:rsidRDefault="00F26EAE" w:rsidP="00220170">
            <w:pPr>
              <w:jc w:val="center"/>
              <w:rPr>
                <w:color w:val="auto"/>
              </w:rPr>
            </w:pPr>
            <w:r w:rsidRPr="00DA1ABF">
              <w:rPr>
                <w:color w:val="auto"/>
              </w:rPr>
              <w:t>Identify several tasks around your home and complete (e.g., hoovering, cleaning bedding, ironing, arranging your clothes).</w:t>
            </w:r>
          </w:p>
        </w:tc>
        <w:tc>
          <w:tcPr>
            <w:tcW w:w="1627"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1EA823E7" w14:textId="360A2594" w:rsidR="00F26EAE" w:rsidRPr="00DA1ABF" w:rsidRDefault="00F26EAE" w:rsidP="00220170">
            <w:pPr>
              <w:jc w:val="center"/>
              <w:rPr>
                <w:color w:val="auto"/>
              </w:rPr>
            </w:pPr>
            <w:r w:rsidRPr="00DA1ABF">
              <w:rPr>
                <w:color w:val="auto"/>
              </w:rPr>
              <w:t>Plan the tasks using pen and paper. Spend 30-60-minutes – tick off tasks when completed.</w:t>
            </w:r>
          </w:p>
        </w:tc>
        <w:tc>
          <w:tcPr>
            <w:tcW w:w="1624"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33761AC1" w14:textId="3E507BE7" w:rsidR="00F26EAE" w:rsidRPr="00DA1ABF" w:rsidRDefault="00F26EAE" w:rsidP="00220170">
            <w:pPr>
              <w:jc w:val="center"/>
              <w:rPr>
                <w:color w:val="auto"/>
              </w:rPr>
            </w:pPr>
            <w:r w:rsidRPr="00DA1ABF">
              <w:rPr>
                <w:color w:val="auto"/>
              </w:rPr>
              <w:t>Ensure that tasks are manageable within allotted timeframe (e.g., X3 tasks – 20-minutes each task).</w:t>
            </w:r>
          </w:p>
        </w:tc>
        <w:tc>
          <w:tcPr>
            <w:tcW w:w="1769"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54ED1CAD" w14:textId="30AE1E4B" w:rsidR="00F26EAE" w:rsidRPr="00DA1ABF" w:rsidRDefault="00F26EAE" w:rsidP="00220170">
            <w:pPr>
              <w:jc w:val="center"/>
              <w:rPr>
                <w:color w:val="auto"/>
              </w:rPr>
            </w:pPr>
            <w:r w:rsidRPr="00DA1ABF">
              <w:rPr>
                <w:color w:val="auto"/>
              </w:rPr>
              <w:t>A combination of physical and mental activity, chores such as cleaning may reduce risk of developing dementia.</w:t>
            </w:r>
          </w:p>
        </w:tc>
        <w:tc>
          <w:tcPr>
            <w:tcW w:w="1460"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27720C64" w14:textId="22CCE0C4" w:rsidR="00F26EAE" w:rsidRPr="00DA1ABF" w:rsidRDefault="00F26EAE" w:rsidP="00220170">
            <w:pPr>
              <w:jc w:val="center"/>
              <w:rPr>
                <w:color w:val="auto"/>
              </w:rPr>
            </w:pPr>
            <w:r w:rsidRPr="00DA1ABF">
              <w:rPr>
                <w:color w:val="auto"/>
              </w:rPr>
              <w:t>After 6-8 weeks, assess your progress. Implement more time-intensive tasks such as DIY if suitable.</w:t>
            </w:r>
          </w:p>
        </w:tc>
      </w:tr>
      <w:tr w:rsidR="00DA1ABF" w:rsidRPr="00DA1ABF" w14:paraId="3520C9C5" w14:textId="77777777" w:rsidTr="00220170">
        <w:trPr>
          <w:trHeight w:val="300"/>
        </w:trPr>
        <w:tc>
          <w:tcPr>
            <w:tcW w:w="1835"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301FE98F" w14:textId="77777777" w:rsidR="00F26EAE" w:rsidRPr="00DA1ABF" w:rsidRDefault="00F26EAE" w:rsidP="00220170">
            <w:pPr>
              <w:jc w:val="center"/>
              <w:rPr>
                <w:b/>
                <w:bCs/>
                <w:color w:val="auto"/>
              </w:rPr>
            </w:pPr>
            <w:r w:rsidRPr="00DA1ABF">
              <w:rPr>
                <w:b/>
                <w:bCs/>
                <w:color w:val="auto"/>
              </w:rPr>
              <w:t>Complete leisure/fun activity</w:t>
            </w:r>
          </w:p>
        </w:tc>
        <w:tc>
          <w:tcPr>
            <w:tcW w:w="2159"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534FEE96" w14:textId="28D7778D" w:rsidR="00F26EAE" w:rsidRPr="00DA1ABF" w:rsidRDefault="00F26EAE" w:rsidP="00220170">
            <w:pPr>
              <w:jc w:val="center"/>
              <w:rPr>
                <w:color w:val="auto"/>
              </w:rPr>
            </w:pPr>
            <w:r w:rsidRPr="00DA1ABF">
              <w:rPr>
                <w:color w:val="auto"/>
              </w:rPr>
              <w:t>Select a fun activity (e.g., cinema, dance class, leisure centre).</w:t>
            </w:r>
          </w:p>
        </w:tc>
        <w:tc>
          <w:tcPr>
            <w:tcW w:w="1627"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3C80CFF4" w14:textId="77777777" w:rsidR="00F26EAE" w:rsidRPr="00DA1ABF" w:rsidRDefault="00F26EAE" w:rsidP="00220170">
            <w:pPr>
              <w:jc w:val="center"/>
              <w:rPr>
                <w:color w:val="auto"/>
              </w:rPr>
            </w:pPr>
            <w:r w:rsidRPr="00DA1ABF">
              <w:rPr>
                <w:color w:val="auto"/>
              </w:rPr>
              <w:t>Spend 1-2 hours engaging in a fun, indoor or outdoor leisure activity.</w:t>
            </w:r>
          </w:p>
        </w:tc>
        <w:tc>
          <w:tcPr>
            <w:tcW w:w="1624"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34B686DA" w14:textId="77777777" w:rsidR="00F26EAE" w:rsidRPr="00DA1ABF" w:rsidRDefault="00F26EAE" w:rsidP="00220170">
            <w:pPr>
              <w:jc w:val="center"/>
              <w:rPr>
                <w:color w:val="auto"/>
              </w:rPr>
            </w:pPr>
            <w:r w:rsidRPr="00DA1ABF">
              <w:rPr>
                <w:color w:val="auto"/>
              </w:rPr>
              <w:t>Utilise amenities in your area – focus on something you would enjoy.</w:t>
            </w:r>
          </w:p>
        </w:tc>
        <w:tc>
          <w:tcPr>
            <w:tcW w:w="1769"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59603069" w14:textId="77777777" w:rsidR="00F26EAE" w:rsidRPr="00DA1ABF" w:rsidRDefault="00F26EAE" w:rsidP="00220170">
            <w:pPr>
              <w:jc w:val="center"/>
              <w:rPr>
                <w:color w:val="auto"/>
              </w:rPr>
            </w:pPr>
            <w:r w:rsidRPr="00DA1ABF">
              <w:rPr>
                <w:color w:val="auto"/>
              </w:rPr>
              <w:t>Leisure activities are key to elevating mood and lowing the risk of dementia.</w:t>
            </w:r>
          </w:p>
        </w:tc>
        <w:tc>
          <w:tcPr>
            <w:tcW w:w="1460"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5A2E1677" w14:textId="6D122679" w:rsidR="00F26EAE" w:rsidRPr="00DA1ABF" w:rsidRDefault="00F26EAE" w:rsidP="00220170">
            <w:pPr>
              <w:jc w:val="center"/>
              <w:rPr>
                <w:color w:val="auto"/>
              </w:rPr>
            </w:pPr>
            <w:r w:rsidRPr="00DA1ABF">
              <w:rPr>
                <w:color w:val="auto"/>
              </w:rPr>
              <w:t>Regularly assess progress – adding additional activities if/when ready.</w:t>
            </w:r>
          </w:p>
        </w:tc>
      </w:tr>
      <w:tr w:rsidR="00DA1ABF" w:rsidRPr="00DA1ABF" w14:paraId="027D834E" w14:textId="77777777" w:rsidTr="00220170">
        <w:trPr>
          <w:trHeight w:val="300"/>
        </w:trPr>
        <w:tc>
          <w:tcPr>
            <w:tcW w:w="1835"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45E94BAE" w14:textId="77777777" w:rsidR="00F26EAE" w:rsidRPr="00DA1ABF" w:rsidRDefault="00F26EAE" w:rsidP="00220170">
            <w:pPr>
              <w:jc w:val="center"/>
              <w:rPr>
                <w:b/>
                <w:bCs/>
                <w:color w:val="auto"/>
              </w:rPr>
            </w:pPr>
            <w:r w:rsidRPr="00DA1ABF">
              <w:rPr>
                <w:b/>
                <w:bCs/>
                <w:color w:val="auto"/>
              </w:rPr>
              <w:t>Talk to someone</w:t>
            </w:r>
          </w:p>
        </w:tc>
        <w:tc>
          <w:tcPr>
            <w:tcW w:w="2159"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22092622" w14:textId="6C5AF062" w:rsidR="00F26EAE" w:rsidRPr="00DA1ABF" w:rsidRDefault="00F26EAE" w:rsidP="00220170">
            <w:pPr>
              <w:jc w:val="center"/>
              <w:rPr>
                <w:color w:val="auto"/>
              </w:rPr>
            </w:pPr>
            <w:r w:rsidRPr="00DA1ABF">
              <w:rPr>
                <w:color w:val="auto"/>
              </w:rPr>
              <w:t>Talk to a friend or family member either via telephone, video call or in-person.</w:t>
            </w:r>
          </w:p>
        </w:tc>
        <w:tc>
          <w:tcPr>
            <w:tcW w:w="1627"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5408AA9C" w14:textId="77777777" w:rsidR="00F26EAE" w:rsidRPr="00DA1ABF" w:rsidRDefault="00F26EAE" w:rsidP="00220170">
            <w:pPr>
              <w:jc w:val="center"/>
              <w:rPr>
                <w:color w:val="auto"/>
              </w:rPr>
            </w:pPr>
            <w:r w:rsidRPr="00DA1ABF">
              <w:rPr>
                <w:color w:val="auto"/>
              </w:rPr>
              <w:t>Spend at least 30-minutes per day talking to someone.</w:t>
            </w:r>
          </w:p>
        </w:tc>
        <w:tc>
          <w:tcPr>
            <w:tcW w:w="1624"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6B860EB7" w14:textId="77C4C653" w:rsidR="00F26EAE" w:rsidRPr="00DA1ABF" w:rsidRDefault="00F26EAE" w:rsidP="00220170">
            <w:pPr>
              <w:jc w:val="center"/>
              <w:rPr>
                <w:color w:val="auto"/>
              </w:rPr>
            </w:pPr>
            <w:r w:rsidRPr="00DA1ABF">
              <w:rPr>
                <w:color w:val="auto"/>
              </w:rPr>
              <w:t>If you have a phone, call. If someone is within commutable distance, visit them.</w:t>
            </w:r>
          </w:p>
        </w:tc>
        <w:tc>
          <w:tcPr>
            <w:tcW w:w="1769"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10EF7FD7" w14:textId="52F95F8D" w:rsidR="00F26EAE" w:rsidRPr="00DA1ABF" w:rsidRDefault="00F26EAE" w:rsidP="00220170">
            <w:pPr>
              <w:jc w:val="center"/>
              <w:rPr>
                <w:color w:val="auto"/>
              </w:rPr>
            </w:pPr>
            <w:r w:rsidRPr="00DA1ABF">
              <w:rPr>
                <w:color w:val="auto"/>
              </w:rPr>
              <w:t>Talking acts as a therapy which can help with low mood, depression and anxiety.</w:t>
            </w:r>
          </w:p>
        </w:tc>
        <w:tc>
          <w:tcPr>
            <w:tcW w:w="1460"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4F080A3C" w14:textId="77777777" w:rsidR="00F26EAE" w:rsidRPr="00DA1ABF" w:rsidRDefault="00F26EAE" w:rsidP="00220170">
            <w:pPr>
              <w:jc w:val="center"/>
              <w:rPr>
                <w:color w:val="auto"/>
              </w:rPr>
            </w:pPr>
            <w:r w:rsidRPr="00DA1ABF">
              <w:rPr>
                <w:color w:val="auto"/>
              </w:rPr>
              <w:t>Assess and see how you feel after 6 weeks.</w:t>
            </w:r>
          </w:p>
        </w:tc>
      </w:tr>
    </w:tbl>
    <w:p w14:paraId="24230335" w14:textId="77777777" w:rsidR="00F26EAE" w:rsidRDefault="00F26EAE" w:rsidP="00F26EAE">
      <w:pPr>
        <w:spacing w:before="0" w:after="160"/>
        <w:rPr>
          <w:b/>
          <w:bCs/>
          <w:color w:val="auto"/>
        </w:rPr>
      </w:pPr>
    </w:p>
    <w:p w14:paraId="06126D73" w14:textId="77777777" w:rsidR="00DA1ABF" w:rsidRDefault="00DA1ABF" w:rsidP="00F26EAE">
      <w:pPr>
        <w:spacing w:before="0" w:after="160"/>
        <w:rPr>
          <w:b/>
          <w:bCs/>
          <w:color w:val="auto"/>
        </w:rPr>
      </w:pPr>
    </w:p>
    <w:p w14:paraId="18F67090" w14:textId="77777777" w:rsidR="00DA1ABF" w:rsidRDefault="00DA1ABF" w:rsidP="00F26EAE">
      <w:pPr>
        <w:spacing w:before="0" w:after="160"/>
        <w:rPr>
          <w:b/>
          <w:bCs/>
          <w:color w:val="auto"/>
        </w:rPr>
      </w:pPr>
    </w:p>
    <w:p w14:paraId="29A6F76A" w14:textId="77777777" w:rsidR="00DA1ABF" w:rsidRDefault="00DA1ABF" w:rsidP="00F26EAE">
      <w:pPr>
        <w:spacing w:before="0" w:after="160"/>
        <w:rPr>
          <w:b/>
          <w:bCs/>
          <w:color w:val="auto"/>
        </w:rPr>
      </w:pPr>
    </w:p>
    <w:p w14:paraId="79166C50" w14:textId="77777777" w:rsidR="00DA1ABF" w:rsidRDefault="00DA1ABF" w:rsidP="00F26EAE">
      <w:pPr>
        <w:spacing w:before="0" w:after="160"/>
        <w:rPr>
          <w:b/>
          <w:bCs/>
          <w:color w:val="auto"/>
        </w:rPr>
      </w:pPr>
    </w:p>
    <w:p w14:paraId="5B7789D0" w14:textId="77777777" w:rsidR="00DA1ABF" w:rsidRDefault="00DA1ABF" w:rsidP="00F26EAE">
      <w:pPr>
        <w:spacing w:before="0" w:after="160"/>
        <w:rPr>
          <w:b/>
          <w:bCs/>
          <w:color w:val="auto"/>
        </w:rPr>
      </w:pPr>
    </w:p>
    <w:p w14:paraId="4D4A46E5" w14:textId="77777777" w:rsidR="00DA1ABF" w:rsidRDefault="00DA1ABF" w:rsidP="00F26EAE">
      <w:pPr>
        <w:spacing w:before="0" w:after="160"/>
        <w:rPr>
          <w:b/>
          <w:bCs/>
          <w:color w:val="auto"/>
        </w:rPr>
      </w:pPr>
    </w:p>
    <w:p w14:paraId="3DD8F3D1" w14:textId="77777777" w:rsidR="00DA1ABF" w:rsidRPr="00DA1ABF" w:rsidRDefault="00DA1ABF" w:rsidP="00F26EAE">
      <w:pPr>
        <w:spacing w:before="0" w:after="160"/>
        <w:rPr>
          <w:b/>
          <w:bCs/>
          <w:color w:val="auto"/>
        </w:rPr>
      </w:pPr>
    </w:p>
    <w:p w14:paraId="6E3EC0C0" w14:textId="77777777" w:rsidR="00F26EAE" w:rsidRPr="00DA1ABF" w:rsidRDefault="00F26EAE" w:rsidP="00F26EAE">
      <w:pPr>
        <w:jc w:val="center"/>
        <w:rPr>
          <w:color w:val="auto"/>
        </w:rPr>
      </w:pPr>
      <w:r w:rsidRPr="00DA1ABF">
        <w:rPr>
          <w:b/>
          <w:bCs/>
          <w:color w:val="auto"/>
        </w:rPr>
        <w:lastRenderedPageBreak/>
        <w:t>Drinking Less</w:t>
      </w: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370"/>
        <w:gridCol w:w="2010"/>
        <w:gridCol w:w="1625"/>
        <w:gridCol w:w="1718"/>
        <w:gridCol w:w="1846"/>
        <w:gridCol w:w="1478"/>
      </w:tblGrid>
      <w:tr w:rsidR="00DA1ABF" w:rsidRPr="00DA1ABF" w14:paraId="5724B140"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vAlign w:val="center"/>
          </w:tcPr>
          <w:p w14:paraId="787574F1" w14:textId="43D398BC" w:rsidR="00F26EAE" w:rsidRPr="00DA1ABF" w:rsidRDefault="00F26EAE" w:rsidP="00220170">
            <w:pPr>
              <w:jc w:val="center"/>
              <w:rPr>
                <w:b/>
                <w:bCs/>
                <w:color w:val="auto"/>
              </w:rPr>
            </w:pPr>
            <w:r w:rsidRPr="00DA1ABF">
              <w:rPr>
                <w:b/>
                <w:bCs/>
                <w:color w:val="auto"/>
              </w:rPr>
              <w:t>Goal Type</w:t>
            </w:r>
          </w:p>
        </w:tc>
        <w:tc>
          <w:tcPr>
            <w:tcW w:w="2193" w:type="dxa"/>
            <w:tcBorders>
              <w:top w:val="single" w:sz="6" w:space="0" w:color="auto"/>
              <w:left w:val="single" w:sz="6" w:space="0" w:color="auto"/>
              <w:bottom w:val="single" w:sz="6" w:space="0" w:color="auto"/>
              <w:right w:val="single" w:sz="6" w:space="0" w:color="auto"/>
            </w:tcBorders>
            <w:vAlign w:val="center"/>
          </w:tcPr>
          <w:p w14:paraId="4D1430AB" w14:textId="27974F72" w:rsidR="00F26EAE" w:rsidRPr="00DA1ABF" w:rsidRDefault="00F26EAE" w:rsidP="00220170">
            <w:pPr>
              <w:jc w:val="center"/>
              <w:rPr>
                <w:b/>
                <w:bCs/>
                <w:color w:val="auto"/>
              </w:rPr>
            </w:pPr>
            <w:r w:rsidRPr="00DA1ABF">
              <w:rPr>
                <w:b/>
                <w:bCs/>
                <w:color w:val="auto"/>
              </w:rPr>
              <w:t>Specific</w:t>
            </w:r>
          </w:p>
        </w:tc>
        <w:tc>
          <w:tcPr>
            <w:tcW w:w="1671" w:type="dxa"/>
            <w:tcBorders>
              <w:top w:val="single" w:sz="6" w:space="0" w:color="auto"/>
              <w:left w:val="single" w:sz="6" w:space="0" w:color="auto"/>
              <w:bottom w:val="single" w:sz="6" w:space="0" w:color="auto"/>
              <w:right w:val="single" w:sz="6" w:space="0" w:color="auto"/>
            </w:tcBorders>
            <w:vAlign w:val="center"/>
          </w:tcPr>
          <w:p w14:paraId="1A9BF859" w14:textId="72CF9882" w:rsidR="00F26EAE" w:rsidRPr="00DA1ABF" w:rsidRDefault="00F26EAE" w:rsidP="00220170">
            <w:pPr>
              <w:jc w:val="center"/>
              <w:rPr>
                <w:b/>
                <w:bCs/>
                <w:color w:val="auto"/>
              </w:rPr>
            </w:pPr>
            <w:r w:rsidRPr="00DA1ABF">
              <w:rPr>
                <w:b/>
                <w:bCs/>
                <w:color w:val="auto"/>
              </w:rPr>
              <w:t>Measurable</w:t>
            </w:r>
          </w:p>
        </w:tc>
        <w:tc>
          <w:tcPr>
            <w:tcW w:w="1672" w:type="dxa"/>
            <w:tcBorders>
              <w:top w:val="single" w:sz="6" w:space="0" w:color="auto"/>
              <w:left w:val="single" w:sz="6" w:space="0" w:color="auto"/>
              <w:bottom w:val="single" w:sz="6" w:space="0" w:color="auto"/>
              <w:right w:val="single" w:sz="6" w:space="0" w:color="auto"/>
            </w:tcBorders>
            <w:vAlign w:val="center"/>
          </w:tcPr>
          <w:p w14:paraId="6C933B35" w14:textId="211ABA1A" w:rsidR="00F26EAE" w:rsidRPr="00DA1ABF" w:rsidRDefault="00F26EAE" w:rsidP="00220170">
            <w:pPr>
              <w:jc w:val="center"/>
              <w:rPr>
                <w:b/>
                <w:bCs/>
                <w:color w:val="auto"/>
              </w:rPr>
            </w:pPr>
            <w:r w:rsidRPr="00DA1ABF">
              <w:rPr>
                <w:b/>
                <w:bCs/>
                <w:color w:val="auto"/>
              </w:rPr>
              <w:t>Achievable</w:t>
            </w:r>
          </w:p>
        </w:tc>
        <w:tc>
          <w:tcPr>
            <w:tcW w:w="1919" w:type="dxa"/>
            <w:tcBorders>
              <w:top w:val="single" w:sz="6" w:space="0" w:color="auto"/>
              <w:left w:val="single" w:sz="6" w:space="0" w:color="auto"/>
              <w:bottom w:val="single" w:sz="6" w:space="0" w:color="auto"/>
              <w:right w:val="single" w:sz="6" w:space="0" w:color="auto"/>
            </w:tcBorders>
            <w:vAlign w:val="center"/>
          </w:tcPr>
          <w:p w14:paraId="67534807" w14:textId="19622920" w:rsidR="00F26EAE" w:rsidRPr="00DA1ABF" w:rsidRDefault="00F26EAE" w:rsidP="00220170">
            <w:pPr>
              <w:jc w:val="center"/>
              <w:rPr>
                <w:b/>
                <w:bCs/>
                <w:color w:val="auto"/>
              </w:rPr>
            </w:pPr>
            <w:r w:rsidRPr="00DA1ABF">
              <w:rPr>
                <w:b/>
                <w:bCs/>
                <w:color w:val="auto"/>
              </w:rPr>
              <w:t>Relevant</w:t>
            </w:r>
          </w:p>
        </w:tc>
        <w:tc>
          <w:tcPr>
            <w:tcW w:w="1531" w:type="dxa"/>
            <w:tcBorders>
              <w:top w:val="single" w:sz="6" w:space="0" w:color="auto"/>
              <w:left w:val="single" w:sz="6" w:space="0" w:color="auto"/>
              <w:bottom w:val="single" w:sz="6" w:space="0" w:color="auto"/>
              <w:right w:val="single" w:sz="6" w:space="0" w:color="auto"/>
            </w:tcBorders>
            <w:vAlign w:val="center"/>
          </w:tcPr>
          <w:p w14:paraId="00FF246A" w14:textId="65D07482" w:rsidR="00F26EAE" w:rsidRPr="00DA1ABF" w:rsidRDefault="00F26EAE" w:rsidP="00220170">
            <w:pPr>
              <w:jc w:val="center"/>
              <w:rPr>
                <w:b/>
                <w:bCs/>
                <w:color w:val="auto"/>
              </w:rPr>
            </w:pPr>
            <w:r w:rsidRPr="00DA1ABF">
              <w:rPr>
                <w:b/>
                <w:bCs/>
                <w:color w:val="auto"/>
              </w:rPr>
              <w:t>Time-bound</w:t>
            </w:r>
          </w:p>
        </w:tc>
      </w:tr>
      <w:tr w:rsidR="00DA1ABF" w:rsidRPr="00DA1ABF" w14:paraId="6075654D"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35B0CDAD" w14:textId="77777777" w:rsidR="00F26EAE" w:rsidRPr="00DA1ABF" w:rsidRDefault="00F26EAE" w:rsidP="00220170">
            <w:pPr>
              <w:jc w:val="center"/>
              <w:rPr>
                <w:b/>
                <w:bCs/>
                <w:color w:val="auto"/>
              </w:rPr>
            </w:pPr>
            <w:r w:rsidRPr="00DA1ABF">
              <w:rPr>
                <w:b/>
                <w:bCs/>
                <w:color w:val="auto"/>
              </w:rPr>
              <w:t>Peer support</w:t>
            </w:r>
          </w:p>
        </w:tc>
        <w:tc>
          <w:tcPr>
            <w:tcW w:w="2193"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5ACF3A97" w14:textId="77777777" w:rsidR="00F26EAE" w:rsidRPr="00DA1ABF" w:rsidRDefault="00F26EAE" w:rsidP="00220170">
            <w:pPr>
              <w:jc w:val="center"/>
              <w:rPr>
                <w:color w:val="auto"/>
              </w:rPr>
            </w:pPr>
            <w:r w:rsidRPr="00DA1ABF">
              <w:rPr>
                <w:color w:val="auto"/>
              </w:rPr>
              <w:t>Identify a local support group like (AA).</w:t>
            </w:r>
          </w:p>
        </w:tc>
        <w:tc>
          <w:tcPr>
            <w:tcW w:w="1671"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5B079D67" w14:textId="09128ECC" w:rsidR="00F26EAE" w:rsidRPr="00DA1ABF" w:rsidRDefault="00F26EAE" w:rsidP="00220170">
            <w:pPr>
              <w:jc w:val="center"/>
              <w:rPr>
                <w:color w:val="auto"/>
              </w:rPr>
            </w:pPr>
            <w:r w:rsidRPr="00DA1ABF">
              <w:rPr>
                <w:color w:val="auto"/>
              </w:rPr>
              <w:t>Visit the group at least once or twice per month.</w:t>
            </w:r>
          </w:p>
        </w:tc>
        <w:tc>
          <w:tcPr>
            <w:tcW w:w="1672"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4E2E5D7F" w14:textId="27FCED58" w:rsidR="00F26EAE" w:rsidRPr="00DA1ABF" w:rsidRDefault="00F26EAE" w:rsidP="00220170">
            <w:pPr>
              <w:jc w:val="center"/>
              <w:rPr>
                <w:color w:val="auto"/>
              </w:rPr>
            </w:pPr>
            <w:r w:rsidRPr="00DA1ABF">
              <w:rPr>
                <w:color w:val="auto"/>
              </w:rPr>
              <w:t>Seek local support – ask a friend or family member to accompany you.</w:t>
            </w:r>
          </w:p>
        </w:tc>
        <w:tc>
          <w:tcPr>
            <w:tcW w:w="1919"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63C5AC3F" w14:textId="2D2A1C84" w:rsidR="00F26EAE" w:rsidRPr="00DA1ABF" w:rsidRDefault="00F26EAE" w:rsidP="00220170">
            <w:pPr>
              <w:jc w:val="center"/>
              <w:rPr>
                <w:color w:val="auto"/>
              </w:rPr>
            </w:pPr>
            <w:r w:rsidRPr="00DA1ABF">
              <w:rPr>
                <w:color w:val="auto"/>
              </w:rPr>
              <w:t>No obligation free service. Creates a network of support with complete anonymity.</w:t>
            </w:r>
          </w:p>
        </w:tc>
        <w:tc>
          <w:tcPr>
            <w:tcW w:w="1531"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316DE84B" w14:textId="4394BBBC" w:rsidR="00F26EAE" w:rsidRPr="00DA1ABF" w:rsidRDefault="00F26EAE" w:rsidP="00220170">
            <w:pPr>
              <w:jc w:val="center"/>
              <w:rPr>
                <w:color w:val="auto"/>
              </w:rPr>
            </w:pPr>
            <w:r w:rsidRPr="00DA1ABF">
              <w:rPr>
                <w:color w:val="auto"/>
              </w:rPr>
              <w:t>After 6-8 weeks, assess its benefits. Is it helping?</w:t>
            </w:r>
          </w:p>
        </w:tc>
      </w:tr>
      <w:tr w:rsidR="00DA1ABF" w:rsidRPr="00DA1ABF" w14:paraId="62FDD4D4"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2BC35EF" w14:textId="77777777" w:rsidR="00F26EAE" w:rsidRPr="00DA1ABF" w:rsidRDefault="00F26EAE" w:rsidP="00220170">
            <w:pPr>
              <w:jc w:val="center"/>
              <w:rPr>
                <w:b/>
                <w:bCs/>
                <w:color w:val="auto"/>
              </w:rPr>
            </w:pPr>
            <w:r w:rsidRPr="00DA1ABF">
              <w:rPr>
                <w:b/>
                <w:bCs/>
                <w:color w:val="auto"/>
              </w:rPr>
              <w:t>Inform family and friends</w:t>
            </w:r>
          </w:p>
        </w:tc>
        <w:tc>
          <w:tcPr>
            <w:tcW w:w="2193"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596DC812" w14:textId="3BF2F596" w:rsidR="00F26EAE" w:rsidRPr="00DA1ABF" w:rsidRDefault="00F26EAE" w:rsidP="00220170">
            <w:pPr>
              <w:jc w:val="center"/>
              <w:rPr>
                <w:color w:val="auto"/>
              </w:rPr>
            </w:pPr>
            <w:r w:rsidRPr="00DA1ABF">
              <w:rPr>
                <w:color w:val="auto"/>
              </w:rPr>
              <w:t>Speak to one or two friends or family members.</w:t>
            </w:r>
          </w:p>
        </w:tc>
        <w:tc>
          <w:tcPr>
            <w:tcW w:w="1671"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63A147DC" w14:textId="72C4509C" w:rsidR="00F26EAE" w:rsidRPr="00DA1ABF" w:rsidRDefault="00F26EAE" w:rsidP="00220170">
            <w:pPr>
              <w:jc w:val="center"/>
              <w:rPr>
                <w:color w:val="auto"/>
              </w:rPr>
            </w:pPr>
            <w:r w:rsidRPr="00DA1ABF">
              <w:rPr>
                <w:color w:val="auto"/>
              </w:rPr>
              <w:t>Discuss your concerns and goals at least once a week, initially.</w:t>
            </w:r>
          </w:p>
        </w:tc>
        <w:tc>
          <w:tcPr>
            <w:tcW w:w="1672"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3D4E9D49" w14:textId="705557B2" w:rsidR="00F26EAE" w:rsidRPr="00DA1ABF" w:rsidRDefault="00F26EAE" w:rsidP="00220170">
            <w:pPr>
              <w:jc w:val="center"/>
              <w:rPr>
                <w:color w:val="auto"/>
              </w:rPr>
            </w:pPr>
            <w:r w:rsidRPr="00DA1ABF">
              <w:rPr>
                <w:color w:val="auto"/>
              </w:rPr>
              <w:t>Seek understanding and empathic guidance.</w:t>
            </w:r>
          </w:p>
        </w:tc>
        <w:tc>
          <w:tcPr>
            <w:tcW w:w="1919"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0BF4D59C" w14:textId="77777777" w:rsidR="00F26EAE" w:rsidRPr="00DA1ABF" w:rsidRDefault="00F26EAE" w:rsidP="00220170">
            <w:pPr>
              <w:jc w:val="center"/>
              <w:rPr>
                <w:color w:val="auto"/>
              </w:rPr>
            </w:pPr>
            <w:r w:rsidRPr="00DA1ABF">
              <w:rPr>
                <w:color w:val="auto"/>
              </w:rPr>
              <w:t>If family and friends know about your challenges, they can provide support.</w:t>
            </w:r>
          </w:p>
        </w:tc>
        <w:tc>
          <w:tcPr>
            <w:tcW w:w="1531"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4AB37E37" w14:textId="77777777" w:rsidR="00F26EAE" w:rsidRPr="00DA1ABF" w:rsidRDefault="00F26EAE" w:rsidP="00220170">
            <w:pPr>
              <w:jc w:val="center"/>
              <w:rPr>
                <w:color w:val="auto"/>
              </w:rPr>
            </w:pPr>
            <w:r w:rsidRPr="00DA1ABF">
              <w:rPr>
                <w:color w:val="auto"/>
              </w:rPr>
              <w:t>Assess the support you receive. Is it helping – gain additional support if required.</w:t>
            </w:r>
          </w:p>
        </w:tc>
      </w:tr>
      <w:tr w:rsidR="00DA1ABF" w:rsidRPr="00DA1ABF" w14:paraId="2BDE1EDD"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3EDAA27B" w14:textId="77777777" w:rsidR="00F26EAE" w:rsidRPr="00DA1ABF" w:rsidRDefault="00F26EAE" w:rsidP="00220170">
            <w:pPr>
              <w:jc w:val="center"/>
              <w:rPr>
                <w:b/>
                <w:bCs/>
                <w:color w:val="auto"/>
              </w:rPr>
            </w:pPr>
            <w:r w:rsidRPr="00DA1ABF">
              <w:rPr>
                <w:b/>
                <w:bCs/>
                <w:color w:val="auto"/>
              </w:rPr>
              <w:t>Seek a GP’s advice</w:t>
            </w:r>
          </w:p>
        </w:tc>
        <w:tc>
          <w:tcPr>
            <w:tcW w:w="2193"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64981DE0" w14:textId="3F39AD39" w:rsidR="00F26EAE" w:rsidRPr="00DA1ABF" w:rsidRDefault="00F26EAE" w:rsidP="00220170">
            <w:pPr>
              <w:jc w:val="center"/>
              <w:rPr>
                <w:color w:val="auto"/>
              </w:rPr>
            </w:pPr>
            <w:r w:rsidRPr="00DA1ABF">
              <w:rPr>
                <w:color w:val="auto"/>
              </w:rPr>
              <w:t>Make an appointment with your local GP</w:t>
            </w:r>
            <w:r w:rsidR="00DA1ABF">
              <w:rPr>
                <w:color w:val="auto"/>
              </w:rPr>
              <w:t xml:space="preserve"> practice</w:t>
            </w:r>
            <w:r w:rsidRPr="00DA1ABF">
              <w:rPr>
                <w:color w:val="auto"/>
              </w:rPr>
              <w:t>.</w:t>
            </w:r>
          </w:p>
        </w:tc>
        <w:tc>
          <w:tcPr>
            <w:tcW w:w="1671"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3ABF085F" w14:textId="15123E94" w:rsidR="00F26EAE" w:rsidRPr="00DA1ABF" w:rsidRDefault="00F26EAE" w:rsidP="00220170">
            <w:pPr>
              <w:jc w:val="center"/>
              <w:rPr>
                <w:color w:val="auto"/>
              </w:rPr>
            </w:pPr>
            <w:r w:rsidRPr="00DA1ABF">
              <w:rPr>
                <w:color w:val="auto"/>
              </w:rPr>
              <w:t xml:space="preserve">Visit your GP </w:t>
            </w:r>
            <w:r w:rsidR="00DA1ABF">
              <w:rPr>
                <w:color w:val="auto"/>
              </w:rPr>
              <w:t xml:space="preserve">practice </w:t>
            </w:r>
            <w:r w:rsidRPr="00DA1ABF">
              <w:rPr>
                <w:color w:val="auto"/>
              </w:rPr>
              <w:t>and ensure that their advice is actioned.</w:t>
            </w:r>
          </w:p>
        </w:tc>
        <w:tc>
          <w:tcPr>
            <w:tcW w:w="1672"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4DB0F0DD" w14:textId="77F7716E" w:rsidR="00F26EAE" w:rsidRPr="00DA1ABF" w:rsidRDefault="00F26EAE" w:rsidP="00220170">
            <w:pPr>
              <w:jc w:val="center"/>
              <w:rPr>
                <w:color w:val="auto"/>
              </w:rPr>
            </w:pPr>
            <w:r w:rsidRPr="00DA1ABF">
              <w:rPr>
                <w:color w:val="auto"/>
              </w:rPr>
              <w:t>Ensure that you are registered with a GP practice.</w:t>
            </w:r>
          </w:p>
        </w:tc>
        <w:tc>
          <w:tcPr>
            <w:tcW w:w="1919"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18152BA6" w14:textId="6AC7759B" w:rsidR="00F26EAE" w:rsidRPr="00DA1ABF" w:rsidRDefault="00F26EAE" w:rsidP="00220170">
            <w:pPr>
              <w:jc w:val="center"/>
              <w:rPr>
                <w:color w:val="auto"/>
              </w:rPr>
            </w:pPr>
            <w:r w:rsidRPr="00DA1ABF">
              <w:rPr>
                <w:color w:val="auto"/>
              </w:rPr>
              <w:t>Provides a wealth of info and free guidance – helping you to reduce alcohol consumption.</w:t>
            </w:r>
          </w:p>
        </w:tc>
        <w:tc>
          <w:tcPr>
            <w:tcW w:w="1531"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7F383F37" w14:textId="00F7A3D6" w:rsidR="00F26EAE" w:rsidRPr="00DA1ABF" w:rsidRDefault="00F26EAE" w:rsidP="00220170">
            <w:pPr>
              <w:jc w:val="center"/>
              <w:rPr>
                <w:color w:val="auto"/>
              </w:rPr>
            </w:pPr>
            <w:r w:rsidRPr="00DA1ABF">
              <w:rPr>
                <w:color w:val="auto"/>
              </w:rPr>
              <w:t>Assess the outcome – gain additional GP advice if necessary.</w:t>
            </w:r>
          </w:p>
        </w:tc>
      </w:tr>
    </w:tbl>
    <w:p w14:paraId="0352BDC2" w14:textId="77777777" w:rsidR="00F26EAE" w:rsidRDefault="00F26EAE" w:rsidP="00F26EAE">
      <w:pPr>
        <w:spacing w:before="0" w:after="160"/>
        <w:rPr>
          <w:b/>
          <w:bCs/>
          <w:color w:val="auto"/>
        </w:rPr>
      </w:pPr>
    </w:p>
    <w:p w14:paraId="68513198" w14:textId="77777777" w:rsidR="00DA1ABF" w:rsidRDefault="00DA1ABF" w:rsidP="00F26EAE">
      <w:pPr>
        <w:spacing w:before="0" w:after="160"/>
        <w:rPr>
          <w:b/>
          <w:bCs/>
          <w:color w:val="auto"/>
        </w:rPr>
      </w:pPr>
    </w:p>
    <w:p w14:paraId="2A8AD356" w14:textId="77777777" w:rsidR="00DA1ABF" w:rsidRDefault="00DA1ABF" w:rsidP="00F26EAE">
      <w:pPr>
        <w:spacing w:before="0" w:after="160"/>
        <w:rPr>
          <w:b/>
          <w:bCs/>
          <w:color w:val="auto"/>
        </w:rPr>
      </w:pPr>
    </w:p>
    <w:p w14:paraId="14AC08EB" w14:textId="77777777" w:rsidR="00DA1ABF" w:rsidRDefault="00DA1ABF" w:rsidP="00F26EAE">
      <w:pPr>
        <w:spacing w:before="0" w:after="160"/>
        <w:rPr>
          <w:b/>
          <w:bCs/>
          <w:color w:val="auto"/>
        </w:rPr>
      </w:pPr>
    </w:p>
    <w:p w14:paraId="50ACD993" w14:textId="77777777" w:rsidR="00DA1ABF" w:rsidRDefault="00DA1ABF" w:rsidP="00F26EAE">
      <w:pPr>
        <w:spacing w:before="0" w:after="160"/>
        <w:rPr>
          <w:b/>
          <w:bCs/>
          <w:color w:val="auto"/>
        </w:rPr>
      </w:pPr>
    </w:p>
    <w:p w14:paraId="02D62EE0" w14:textId="77777777" w:rsidR="00DA1ABF" w:rsidRDefault="00DA1ABF" w:rsidP="00F26EAE">
      <w:pPr>
        <w:spacing w:before="0" w:after="160"/>
        <w:rPr>
          <w:b/>
          <w:bCs/>
          <w:color w:val="auto"/>
        </w:rPr>
      </w:pPr>
    </w:p>
    <w:p w14:paraId="05372EBE" w14:textId="77777777" w:rsidR="00DA1ABF" w:rsidRDefault="00DA1ABF" w:rsidP="00F26EAE">
      <w:pPr>
        <w:spacing w:before="0" w:after="160"/>
        <w:rPr>
          <w:b/>
          <w:bCs/>
          <w:color w:val="auto"/>
        </w:rPr>
      </w:pPr>
    </w:p>
    <w:p w14:paraId="3FA93A5C" w14:textId="77777777" w:rsidR="00DA1ABF" w:rsidRDefault="00DA1ABF" w:rsidP="00F26EAE">
      <w:pPr>
        <w:spacing w:before="0" w:after="160"/>
        <w:rPr>
          <w:b/>
          <w:bCs/>
          <w:color w:val="auto"/>
        </w:rPr>
      </w:pPr>
    </w:p>
    <w:p w14:paraId="1722B9FC" w14:textId="77777777" w:rsidR="00DA1ABF" w:rsidRDefault="00DA1ABF" w:rsidP="00F26EAE">
      <w:pPr>
        <w:spacing w:before="0" w:after="160"/>
        <w:rPr>
          <w:b/>
          <w:bCs/>
          <w:color w:val="auto"/>
        </w:rPr>
      </w:pPr>
    </w:p>
    <w:p w14:paraId="4E2FF07D" w14:textId="77777777" w:rsidR="00DA1ABF" w:rsidRPr="00DA1ABF" w:rsidRDefault="00DA1ABF" w:rsidP="00F26EAE">
      <w:pPr>
        <w:spacing w:before="0" w:after="160"/>
        <w:rPr>
          <w:b/>
          <w:bCs/>
          <w:color w:val="auto"/>
        </w:rPr>
      </w:pPr>
    </w:p>
    <w:p w14:paraId="18467B2B" w14:textId="77777777" w:rsidR="00F26EAE" w:rsidRPr="00DA1ABF" w:rsidRDefault="00F26EAE" w:rsidP="00F26EAE">
      <w:pPr>
        <w:jc w:val="center"/>
        <w:rPr>
          <w:color w:val="auto"/>
        </w:rPr>
      </w:pPr>
      <w:r w:rsidRPr="00DA1ABF">
        <w:rPr>
          <w:b/>
          <w:bCs/>
          <w:color w:val="auto"/>
        </w:rPr>
        <w:lastRenderedPageBreak/>
        <w:t>Healthy Eating</w:t>
      </w: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315"/>
        <w:gridCol w:w="2048"/>
        <w:gridCol w:w="1628"/>
        <w:gridCol w:w="1644"/>
        <w:gridCol w:w="1815"/>
        <w:gridCol w:w="1597"/>
      </w:tblGrid>
      <w:tr w:rsidR="00DA1ABF" w:rsidRPr="00DA1ABF" w14:paraId="3F91EA3D"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vAlign w:val="center"/>
          </w:tcPr>
          <w:p w14:paraId="62EFE33C" w14:textId="37550B34" w:rsidR="00F26EAE" w:rsidRPr="00DA1ABF" w:rsidRDefault="00F26EAE" w:rsidP="00220170">
            <w:pPr>
              <w:jc w:val="center"/>
              <w:rPr>
                <w:b/>
                <w:bCs/>
                <w:color w:val="auto"/>
              </w:rPr>
            </w:pPr>
            <w:r w:rsidRPr="00DA1ABF">
              <w:rPr>
                <w:b/>
                <w:bCs/>
                <w:color w:val="auto"/>
              </w:rPr>
              <w:t>Goal Type</w:t>
            </w:r>
          </w:p>
        </w:tc>
        <w:tc>
          <w:tcPr>
            <w:tcW w:w="2193" w:type="dxa"/>
            <w:tcBorders>
              <w:top w:val="single" w:sz="6" w:space="0" w:color="auto"/>
              <w:left w:val="single" w:sz="6" w:space="0" w:color="auto"/>
              <w:bottom w:val="single" w:sz="6" w:space="0" w:color="auto"/>
              <w:right w:val="single" w:sz="6" w:space="0" w:color="auto"/>
            </w:tcBorders>
            <w:vAlign w:val="center"/>
          </w:tcPr>
          <w:p w14:paraId="27ED51A3" w14:textId="549BA827" w:rsidR="00F26EAE" w:rsidRPr="00DA1ABF" w:rsidRDefault="00F26EAE" w:rsidP="00220170">
            <w:pPr>
              <w:jc w:val="center"/>
              <w:rPr>
                <w:b/>
                <w:bCs/>
                <w:color w:val="auto"/>
              </w:rPr>
            </w:pPr>
            <w:r w:rsidRPr="00DA1ABF">
              <w:rPr>
                <w:b/>
                <w:bCs/>
                <w:color w:val="auto"/>
              </w:rPr>
              <w:t>Specific</w:t>
            </w:r>
          </w:p>
        </w:tc>
        <w:tc>
          <w:tcPr>
            <w:tcW w:w="1671" w:type="dxa"/>
            <w:tcBorders>
              <w:top w:val="single" w:sz="6" w:space="0" w:color="auto"/>
              <w:left w:val="single" w:sz="6" w:space="0" w:color="auto"/>
              <w:bottom w:val="single" w:sz="6" w:space="0" w:color="auto"/>
              <w:right w:val="single" w:sz="6" w:space="0" w:color="auto"/>
            </w:tcBorders>
            <w:vAlign w:val="center"/>
          </w:tcPr>
          <w:p w14:paraId="56618FB6" w14:textId="728EB270" w:rsidR="00F26EAE" w:rsidRPr="00DA1ABF" w:rsidRDefault="00F26EAE" w:rsidP="00220170">
            <w:pPr>
              <w:jc w:val="center"/>
              <w:rPr>
                <w:b/>
                <w:bCs/>
                <w:color w:val="auto"/>
              </w:rPr>
            </w:pPr>
            <w:r w:rsidRPr="00DA1ABF">
              <w:rPr>
                <w:b/>
                <w:bCs/>
                <w:color w:val="auto"/>
              </w:rPr>
              <w:t>Measurable</w:t>
            </w:r>
          </w:p>
        </w:tc>
        <w:tc>
          <w:tcPr>
            <w:tcW w:w="1672" w:type="dxa"/>
            <w:tcBorders>
              <w:top w:val="single" w:sz="6" w:space="0" w:color="auto"/>
              <w:left w:val="single" w:sz="6" w:space="0" w:color="auto"/>
              <w:bottom w:val="single" w:sz="6" w:space="0" w:color="auto"/>
              <w:right w:val="single" w:sz="6" w:space="0" w:color="auto"/>
            </w:tcBorders>
            <w:vAlign w:val="center"/>
          </w:tcPr>
          <w:p w14:paraId="77D32D7A" w14:textId="67605D75" w:rsidR="00F26EAE" w:rsidRPr="00DA1ABF" w:rsidRDefault="00F26EAE" w:rsidP="00220170">
            <w:pPr>
              <w:jc w:val="center"/>
              <w:rPr>
                <w:b/>
                <w:bCs/>
                <w:color w:val="auto"/>
              </w:rPr>
            </w:pPr>
            <w:r w:rsidRPr="00DA1ABF">
              <w:rPr>
                <w:b/>
                <w:bCs/>
                <w:color w:val="auto"/>
              </w:rPr>
              <w:t>Achievable</w:t>
            </w:r>
          </w:p>
        </w:tc>
        <w:tc>
          <w:tcPr>
            <w:tcW w:w="1919" w:type="dxa"/>
            <w:tcBorders>
              <w:top w:val="single" w:sz="6" w:space="0" w:color="auto"/>
              <w:left w:val="single" w:sz="6" w:space="0" w:color="auto"/>
              <w:bottom w:val="single" w:sz="6" w:space="0" w:color="auto"/>
              <w:right w:val="single" w:sz="6" w:space="0" w:color="auto"/>
            </w:tcBorders>
            <w:vAlign w:val="center"/>
          </w:tcPr>
          <w:p w14:paraId="7B84A4E4" w14:textId="76EE4B8F" w:rsidR="00F26EAE" w:rsidRPr="00DA1ABF" w:rsidRDefault="00F26EAE" w:rsidP="00220170">
            <w:pPr>
              <w:jc w:val="center"/>
              <w:rPr>
                <w:b/>
                <w:bCs/>
                <w:color w:val="auto"/>
              </w:rPr>
            </w:pPr>
            <w:r w:rsidRPr="00DA1ABF">
              <w:rPr>
                <w:b/>
                <w:bCs/>
                <w:color w:val="auto"/>
              </w:rPr>
              <w:t>Relevant</w:t>
            </w:r>
          </w:p>
        </w:tc>
        <w:tc>
          <w:tcPr>
            <w:tcW w:w="1531" w:type="dxa"/>
            <w:tcBorders>
              <w:top w:val="single" w:sz="6" w:space="0" w:color="auto"/>
              <w:left w:val="single" w:sz="6" w:space="0" w:color="auto"/>
              <w:bottom w:val="single" w:sz="6" w:space="0" w:color="auto"/>
              <w:right w:val="single" w:sz="6" w:space="0" w:color="auto"/>
            </w:tcBorders>
            <w:vAlign w:val="center"/>
          </w:tcPr>
          <w:p w14:paraId="2AB6BD89" w14:textId="2ED5A908" w:rsidR="00F26EAE" w:rsidRPr="00DA1ABF" w:rsidRDefault="00F26EAE" w:rsidP="00220170">
            <w:pPr>
              <w:jc w:val="center"/>
              <w:rPr>
                <w:b/>
                <w:bCs/>
                <w:color w:val="auto"/>
              </w:rPr>
            </w:pPr>
            <w:r w:rsidRPr="00DA1ABF">
              <w:rPr>
                <w:b/>
                <w:bCs/>
                <w:color w:val="auto"/>
              </w:rPr>
              <w:t>Time-bound</w:t>
            </w:r>
          </w:p>
        </w:tc>
      </w:tr>
      <w:tr w:rsidR="00DA1ABF" w:rsidRPr="00DA1ABF" w14:paraId="41BD616C"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5BD40C36" w14:textId="77777777" w:rsidR="00F26EAE" w:rsidRPr="00DA1ABF" w:rsidRDefault="00F26EAE" w:rsidP="00220170">
            <w:pPr>
              <w:jc w:val="center"/>
              <w:rPr>
                <w:b/>
                <w:bCs/>
                <w:color w:val="auto"/>
              </w:rPr>
            </w:pPr>
            <w:r w:rsidRPr="00DA1ABF">
              <w:rPr>
                <w:b/>
                <w:bCs/>
                <w:color w:val="auto"/>
              </w:rPr>
              <w:t>Drink more water</w:t>
            </w:r>
          </w:p>
        </w:tc>
        <w:tc>
          <w:tcPr>
            <w:tcW w:w="2193"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70E55C97" w14:textId="55C269F4" w:rsidR="00F26EAE" w:rsidRPr="00DA1ABF" w:rsidRDefault="00F26EAE" w:rsidP="00220170">
            <w:pPr>
              <w:jc w:val="center"/>
              <w:rPr>
                <w:color w:val="auto"/>
              </w:rPr>
            </w:pPr>
            <w:r w:rsidRPr="00DA1ABF">
              <w:rPr>
                <w:color w:val="auto"/>
              </w:rPr>
              <w:t>Drink 6-8 cups or glasses of water per day.</w:t>
            </w:r>
          </w:p>
        </w:tc>
        <w:tc>
          <w:tcPr>
            <w:tcW w:w="1671"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2A1DF90E" w14:textId="1E678B83" w:rsidR="00F26EAE" w:rsidRPr="00DA1ABF" w:rsidRDefault="00F26EAE" w:rsidP="00220170">
            <w:pPr>
              <w:jc w:val="center"/>
              <w:rPr>
                <w:color w:val="auto"/>
              </w:rPr>
            </w:pPr>
            <w:r w:rsidRPr="00DA1ABF">
              <w:rPr>
                <w:color w:val="auto"/>
              </w:rPr>
              <w:t>Tick off each cup/glass of water once consumed - developing a regimented behaviour.</w:t>
            </w:r>
          </w:p>
        </w:tc>
        <w:tc>
          <w:tcPr>
            <w:tcW w:w="1672"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5AE84CA6" w14:textId="055FDA37" w:rsidR="00F26EAE" w:rsidRPr="00DA1ABF" w:rsidRDefault="00F26EAE" w:rsidP="00220170">
            <w:pPr>
              <w:jc w:val="center"/>
              <w:rPr>
                <w:color w:val="auto"/>
              </w:rPr>
            </w:pPr>
            <w:r w:rsidRPr="00DA1ABF">
              <w:rPr>
                <w:color w:val="auto"/>
              </w:rPr>
              <w:t>Ensure that you have access to clean (if possible, filtered) water, daily.</w:t>
            </w:r>
          </w:p>
        </w:tc>
        <w:tc>
          <w:tcPr>
            <w:tcW w:w="1919"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1CD16FD9" w14:textId="4943173E" w:rsidR="00F26EAE" w:rsidRPr="00DA1ABF" w:rsidRDefault="00F26EAE" w:rsidP="00220170">
            <w:pPr>
              <w:jc w:val="center"/>
              <w:rPr>
                <w:color w:val="auto"/>
              </w:rPr>
            </w:pPr>
            <w:r w:rsidRPr="00DA1ABF">
              <w:rPr>
                <w:color w:val="auto"/>
              </w:rPr>
              <w:t>Aids metabolism, improved joints, maintains sodium (electrolyte) balance.</w:t>
            </w:r>
          </w:p>
        </w:tc>
        <w:tc>
          <w:tcPr>
            <w:tcW w:w="1531"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29BC8EC2" w14:textId="77777777" w:rsidR="00F26EAE" w:rsidRPr="00DA1ABF" w:rsidRDefault="00F26EAE" w:rsidP="00220170">
            <w:pPr>
              <w:jc w:val="center"/>
              <w:rPr>
                <w:color w:val="auto"/>
              </w:rPr>
            </w:pPr>
            <w:r w:rsidRPr="00DA1ABF">
              <w:rPr>
                <w:color w:val="auto"/>
              </w:rPr>
              <w:t>Assess your progress – maintain water consumption if possible.</w:t>
            </w:r>
          </w:p>
        </w:tc>
      </w:tr>
      <w:tr w:rsidR="00DA1ABF" w:rsidRPr="00DA1ABF" w14:paraId="235153CF"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94F47E0" w14:textId="77777777" w:rsidR="00F26EAE" w:rsidRPr="00DA1ABF" w:rsidRDefault="00F26EAE" w:rsidP="00220170">
            <w:pPr>
              <w:jc w:val="center"/>
              <w:rPr>
                <w:b/>
                <w:bCs/>
                <w:color w:val="auto"/>
              </w:rPr>
            </w:pPr>
            <w:r w:rsidRPr="00DA1ABF">
              <w:rPr>
                <w:b/>
                <w:bCs/>
                <w:color w:val="auto"/>
              </w:rPr>
              <w:t>Meal prep</w:t>
            </w:r>
          </w:p>
        </w:tc>
        <w:tc>
          <w:tcPr>
            <w:tcW w:w="2193"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1851579" w14:textId="2DDF8642" w:rsidR="00F26EAE" w:rsidRPr="00DA1ABF" w:rsidRDefault="00F26EAE" w:rsidP="00220170">
            <w:pPr>
              <w:jc w:val="center"/>
              <w:rPr>
                <w:color w:val="auto"/>
              </w:rPr>
            </w:pPr>
            <w:r w:rsidRPr="00DA1ABF">
              <w:rPr>
                <w:color w:val="auto"/>
              </w:rPr>
              <w:t>Prepare your daily meals in advance – ensuring adequate consideration for ingredients.</w:t>
            </w:r>
          </w:p>
        </w:tc>
        <w:tc>
          <w:tcPr>
            <w:tcW w:w="1671"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3995862B" w14:textId="732E588E" w:rsidR="00F26EAE" w:rsidRPr="00DA1ABF" w:rsidRDefault="00F26EAE" w:rsidP="00220170">
            <w:pPr>
              <w:jc w:val="center"/>
              <w:rPr>
                <w:color w:val="auto"/>
              </w:rPr>
            </w:pPr>
            <w:r w:rsidRPr="00DA1ABF">
              <w:rPr>
                <w:color w:val="auto"/>
              </w:rPr>
              <w:t>Spend 30-minutes each day pre-planning your healthy meals.</w:t>
            </w:r>
          </w:p>
        </w:tc>
        <w:tc>
          <w:tcPr>
            <w:tcW w:w="1672"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3848F6D7" w14:textId="77777777" w:rsidR="00F26EAE" w:rsidRPr="00DA1ABF" w:rsidRDefault="00F26EAE" w:rsidP="00220170">
            <w:pPr>
              <w:jc w:val="center"/>
              <w:rPr>
                <w:color w:val="auto"/>
              </w:rPr>
            </w:pPr>
            <w:r w:rsidRPr="00DA1ABF">
              <w:rPr>
                <w:color w:val="auto"/>
              </w:rPr>
              <w:t>Use the internet (if you have access) and/or recipe books.</w:t>
            </w:r>
          </w:p>
        </w:tc>
        <w:tc>
          <w:tcPr>
            <w:tcW w:w="1919"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62325A10" w14:textId="540843D5" w:rsidR="00F26EAE" w:rsidRPr="00DA1ABF" w:rsidRDefault="00F26EAE" w:rsidP="00220170">
            <w:pPr>
              <w:jc w:val="center"/>
              <w:rPr>
                <w:color w:val="auto"/>
              </w:rPr>
            </w:pPr>
            <w:r w:rsidRPr="00DA1ABF">
              <w:rPr>
                <w:color w:val="auto"/>
              </w:rPr>
              <w:t>Lose weight, prevent impulsive eating, incorporate adequate vitamins and nutrients.</w:t>
            </w:r>
          </w:p>
        </w:tc>
        <w:tc>
          <w:tcPr>
            <w:tcW w:w="1531"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40B60E59" w14:textId="77777777" w:rsidR="00F26EAE" w:rsidRPr="00DA1ABF" w:rsidRDefault="00F26EAE" w:rsidP="00220170">
            <w:pPr>
              <w:jc w:val="center"/>
              <w:rPr>
                <w:color w:val="auto"/>
              </w:rPr>
            </w:pPr>
            <w:r w:rsidRPr="00DA1ABF">
              <w:rPr>
                <w:color w:val="auto"/>
              </w:rPr>
              <w:t>Assess your progress – does this help me? Continue.</w:t>
            </w:r>
          </w:p>
        </w:tc>
      </w:tr>
      <w:tr w:rsidR="00DA1ABF" w:rsidRPr="00DA1ABF" w14:paraId="47EBA145" w14:textId="77777777" w:rsidTr="00220170">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0209001F" w14:textId="77777777" w:rsidR="00F26EAE" w:rsidRPr="00DA1ABF" w:rsidRDefault="00F26EAE" w:rsidP="00220170">
            <w:pPr>
              <w:jc w:val="center"/>
              <w:rPr>
                <w:b/>
                <w:bCs/>
                <w:color w:val="auto"/>
              </w:rPr>
            </w:pPr>
            <w:r w:rsidRPr="00DA1ABF">
              <w:rPr>
                <w:b/>
                <w:bCs/>
                <w:color w:val="auto"/>
              </w:rPr>
              <w:t>Eat more high-fibre foods</w:t>
            </w:r>
          </w:p>
        </w:tc>
        <w:tc>
          <w:tcPr>
            <w:tcW w:w="2193"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2E566986" w14:textId="5C1F3325" w:rsidR="00F26EAE" w:rsidRPr="00DA1ABF" w:rsidRDefault="00F26EAE" w:rsidP="00220170">
            <w:pPr>
              <w:jc w:val="center"/>
              <w:rPr>
                <w:color w:val="auto"/>
              </w:rPr>
            </w:pPr>
            <w:r w:rsidRPr="00DA1ABF">
              <w:rPr>
                <w:color w:val="auto"/>
              </w:rPr>
              <w:t>Through a natural balanced diet, consume 30g of fibre per day.</w:t>
            </w:r>
          </w:p>
        </w:tc>
        <w:tc>
          <w:tcPr>
            <w:tcW w:w="1671"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441AFF5E" w14:textId="33F9FA71" w:rsidR="00F26EAE" w:rsidRPr="00DA1ABF" w:rsidRDefault="00F26EAE" w:rsidP="00220170">
            <w:pPr>
              <w:jc w:val="center"/>
              <w:rPr>
                <w:color w:val="auto"/>
              </w:rPr>
            </w:pPr>
            <w:r w:rsidRPr="00DA1ABF">
              <w:rPr>
                <w:color w:val="auto"/>
              </w:rPr>
              <w:t>Allocate 20-30 minutes each day to identify fibre-rich foods.</w:t>
            </w:r>
          </w:p>
        </w:tc>
        <w:tc>
          <w:tcPr>
            <w:tcW w:w="1672"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5AC380C7" w14:textId="77777777" w:rsidR="00F26EAE" w:rsidRPr="00DA1ABF" w:rsidRDefault="00F26EAE" w:rsidP="00220170">
            <w:pPr>
              <w:jc w:val="center"/>
              <w:rPr>
                <w:color w:val="auto"/>
              </w:rPr>
            </w:pPr>
            <w:r w:rsidRPr="00DA1ABF">
              <w:rPr>
                <w:color w:val="auto"/>
              </w:rPr>
              <w:t>Use scales, label reading, and calculations.</w:t>
            </w:r>
          </w:p>
        </w:tc>
        <w:tc>
          <w:tcPr>
            <w:tcW w:w="1919"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19304503" w14:textId="18099F63" w:rsidR="00F26EAE" w:rsidRPr="00DA1ABF" w:rsidRDefault="00F26EAE" w:rsidP="00220170">
            <w:pPr>
              <w:jc w:val="center"/>
              <w:rPr>
                <w:color w:val="auto"/>
              </w:rPr>
            </w:pPr>
            <w:r w:rsidRPr="00DA1ABF">
              <w:rPr>
                <w:color w:val="auto"/>
              </w:rPr>
              <w:t>Lower risk of heart disease, diabetes, and improve overall health.</w:t>
            </w:r>
          </w:p>
        </w:tc>
        <w:tc>
          <w:tcPr>
            <w:tcW w:w="1531"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6BD43B16" w14:textId="443466BE" w:rsidR="00F26EAE" w:rsidRPr="00DA1ABF" w:rsidRDefault="00F26EAE" w:rsidP="00220170">
            <w:pPr>
              <w:jc w:val="center"/>
              <w:rPr>
                <w:color w:val="auto"/>
              </w:rPr>
            </w:pPr>
            <w:r w:rsidRPr="00DA1ABF">
              <w:rPr>
                <w:color w:val="auto"/>
              </w:rPr>
              <w:t>Check progress after 6-8 weeks. Continue if suitable.</w:t>
            </w:r>
          </w:p>
        </w:tc>
      </w:tr>
    </w:tbl>
    <w:p w14:paraId="3596ABA9" w14:textId="77777777" w:rsidR="00F26EAE" w:rsidRPr="00DA1ABF" w:rsidRDefault="00F26EAE" w:rsidP="00F26EAE">
      <w:pPr>
        <w:spacing w:before="0" w:after="160"/>
        <w:rPr>
          <w:b/>
          <w:bCs/>
          <w:color w:val="auto"/>
        </w:rPr>
      </w:pPr>
    </w:p>
    <w:p w14:paraId="704432D5" w14:textId="77777777" w:rsidR="00F26EAE" w:rsidRDefault="00F26EAE" w:rsidP="00F26EAE">
      <w:pPr>
        <w:jc w:val="center"/>
        <w:rPr>
          <w:b/>
          <w:bCs/>
          <w:color w:val="auto"/>
        </w:rPr>
      </w:pPr>
    </w:p>
    <w:p w14:paraId="7EA06CFC" w14:textId="77777777" w:rsidR="00DA1ABF" w:rsidRDefault="00DA1ABF" w:rsidP="00F26EAE">
      <w:pPr>
        <w:jc w:val="center"/>
        <w:rPr>
          <w:b/>
          <w:bCs/>
          <w:color w:val="auto"/>
        </w:rPr>
      </w:pPr>
    </w:p>
    <w:p w14:paraId="76A76A33" w14:textId="77777777" w:rsidR="00DA1ABF" w:rsidRDefault="00DA1ABF" w:rsidP="00F26EAE">
      <w:pPr>
        <w:jc w:val="center"/>
        <w:rPr>
          <w:b/>
          <w:bCs/>
          <w:color w:val="auto"/>
        </w:rPr>
      </w:pPr>
    </w:p>
    <w:p w14:paraId="589DFDBC" w14:textId="77777777" w:rsidR="00DA1ABF" w:rsidRDefault="00DA1ABF" w:rsidP="00F26EAE">
      <w:pPr>
        <w:jc w:val="center"/>
        <w:rPr>
          <w:b/>
          <w:bCs/>
          <w:color w:val="auto"/>
        </w:rPr>
      </w:pPr>
    </w:p>
    <w:p w14:paraId="0B8F396F" w14:textId="77777777" w:rsidR="00DA1ABF" w:rsidRDefault="00DA1ABF" w:rsidP="00F26EAE">
      <w:pPr>
        <w:jc w:val="center"/>
        <w:rPr>
          <w:b/>
          <w:bCs/>
          <w:color w:val="auto"/>
        </w:rPr>
      </w:pPr>
    </w:p>
    <w:p w14:paraId="25595EE6" w14:textId="77777777" w:rsidR="00DA1ABF" w:rsidRDefault="00DA1ABF" w:rsidP="00F26EAE">
      <w:pPr>
        <w:jc w:val="center"/>
        <w:rPr>
          <w:b/>
          <w:bCs/>
          <w:color w:val="auto"/>
        </w:rPr>
      </w:pPr>
    </w:p>
    <w:p w14:paraId="6E622C33" w14:textId="77777777" w:rsidR="00DA1ABF" w:rsidRDefault="00DA1ABF" w:rsidP="00F26EAE">
      <w:pPr>
        <w:jc w:val="center"/>
        <w:rPr>
          <w:b/>
          <w:bCs/>
          <w:color w:val="auto"/>
        </w:rPr>
      </w:pPr>
    </w:p>
    <w:p w14:paraId="7B407B4C" w14:textId="77777777" w:rsidR="00DA1ABF" w:rsidRDefault="00DA1ABF" w:rsidP="00F26EAE">
      <w:pPr>
        <w:jc w:val="center"/>
        <w:rPr>
          <w:b/>
          <w:bCs/>
          <w:color w:val="auto"/>
        </w:rPr>
      </w:pPr>
    </w:p>
    <w:p w14:paraId="382F1B9E" w14:textId="77777777" w:rsidR="00DA1ABF" w:rsidRDefault="00DA1ABF" w:rsidP="00F26EAE">
      <w:pPr>
        <w:jc w:val="center"/>
        <w:rPr>
          <w:b/>
          <w:bCs/>
          <w:color w:val="auto"/>
        </w:rPr>
      </w:pPr>
    </w:p>
    <w:p w14:paraId="69E34FC4" w14:textId="77777777" w:rsidR="00DA1ABF" w:rsidRDefault="00DA1ABF" w:rsidP="00F26EAE">
      <w:pPr>
        <w:jc w:val="center"/>
        <w:rPr>
          <w:b/>
          <w:bCs/>
          <w:color w:val="auto"/>
        </w:rPr>
      </w:pPr>
    </w:p>
    <w:p w14:paraId="24C0FE00" w14:textId="77777777" w:rsidR="00DA1ABF" w:rsidRPr="00DA1ABF" w:rsidRDefault="00DA1ABF" w:rsidP="00F26EAE">
      <w:pPr>
        <w:jc w:val="center"/>
        <w:rPr>
          <w:b/>
          <w:bCs/>
          <w:color w:val="auto"/>
        </w:rPr>
      </w:pPr>
    </w:p>
    <w:p w14:paraId="035EF750" w14:textId="77777777" w:rsidR="00F26EAE" w:rsidRPr="00DA1ABF" w:rsidRDefault="00F26EAE" w:rsidP="00F26EAE">
      <w:pPr>
        <w:jc w:val="center"/>
        <w:rPr>
          <w:color w:val="auto"/>
        </w:rPr>
      </w:pPr>
      <w:r w:rsidRPr="00DA1ABF">
        <w:rPr>
          <w:b/>
          <w:bCs/>
          <w:color w:val="auto"/>
        </w:rPr>
        <w:lastRenderedPageBreak/>
        <w:t>Quitting Smoking</w:t>
      </w:r>
    </w:p>
    <w:tbl>
      <w:tblPr>
        <w:tblW w:w="0" w:type="auto"/>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752"/>
        <w:gridCol w:w="1714"/>
        <w:gridCol w:w="1594"/>
        <w:gridCol w:w="1557"/>
        <w:gridCol w:w="1799"/>
        <w:gridCol w:w="1631"/>
      </w:tblGrid>
      <w:tr w:rsidR="00DA1ABF" w:rsidRPr="00DA1ABF" w14:paraId="337F7797" w14:textId="77777777" w:rsidTr="001B7BDC">
        <w:trPr>
          <w:trHeight w:val="300"/>
        </w:trPr>
        <w:tc>
          <w:tcPr>
            <w:tcW w:w="1488" w:type="dxa"/>
            <w:tcBorders>
              <w:top w:val="single" w:sz="6" w:space="0" w:color="auto"/>
              <w:left w:val="single" w:sz="6" w:space="0" w:color="auto"/>
              <w:bottom w:val="single" w:sz="6" w:space="0" w:color="auto"/>
              <w:right w:val="single" w:sz="6" w:space="0" w:color="auto"/>
            </w:tcBorders>
            <w:vAlign w:val="center"/>
          </w:tcPr>
          <w:p w14:paraId="6D427B1F" w14:textId="5FB7723C" w:rsidR="00F26EAE" w:rsidRPr="00DA1ABF" w:rsidRDefault="00F26EAE" w:rsidP="001B7BDC">
            <w:pPr>
              <w:jc w:val="center"/>
              <w:rPr>
                <w:b/>
                <w:bCs/>
                <w:color w:val="auto"/>
              </w:rPr>
            </w:pPr>
            <w:r w:rsidRPr="00DA1ABF">
              <w:rPr>
                <w:b/>
                <w:bCs/>
                <w:color w:val="auto"/>
              </w:rPr>
              <w:t>Goal Type</w:t>
            </w:r>
          </w:p>
        </w:tc>
        <w:tc>
          <w:tcPr>
            <w:tcW w:w="2193" w:type="dxa"/>
            <w:tcBorders>
              <w:top w:val="single" w:sz="6" w:space="0" w:color="auto"/>
              <w:left w:val="single" w:sz="6" w:space="0" w:color="auto"/>
              <w:bottom w:val="single" w:sz="6" w:space="0" w:color="auto"/>
              <w:right w:val="single" w:sz="6" w:space="0" w:color="auto"/>
            </w:tcBorders>
            <w:vAlign w:val="center"/>
          </w:tcPr>
          <w:p w14:paraId="2A7A43E8" w14:textId="1BA646A9" w:rsidR="00F26EAE" w:rsidRPr="00DA1ABF" w:rsidRDefault="00F26EAE" w:rsidP="001B7BDC">
            <w:pPr>
              <w:jc w:val="center"/>
              <w:rPr>
                <w:b/>
                <w:bCs/>
                <w:color w:val="auto"/>
              </w:rPr>
            </w:pPr>
            <w:r w:rsidRPr="00DA1ABF">
              <w:rPr>
                <w:b/>
                <w:bCs/>
                <w:color w:val="auto"/>
              </w:rPr>
              <w:t>Specific</w:t>
            </w:r>
          </w:p>
        </w:tc>
        <w:tc>
          <w:tcPr>
            <w:tcW w:w="1671" w:type="dxa"/>
            <w:tcBorders>
              <w:top w:val="single" w:sz="6" w:space="0" w:color="auto"/>
              <w:left w:val="single" w:sz="6" w:space="0" w:color="auto"/>
              <w:bottom w:val="single" w:sz="6" w:space="0" w:color="auto"/>
              <w:right w:val="single" w:sz="6" w:space="0" w:color="auto"/>
            </w:tcBorders>
            <w:vAlign w:val="center"/>
          </w:tcPr>
          <w:p w14:paraId="2F8BE7A2" w14:textId="54F17339" w:rsidR="00F26EAE" w:rsidRPr="00DA1ABF" w:rsidRDefault="00F26EAE" w:rsidP="001B7BDC">
            <w:pPr>
              <w:jc w:val="center"/>
              <w:rPr>
                <w:b/>
                <w:bCs/>
                <w:color w:val="auto"/>
              </w:rPr>
            </w:pPr>
            <w:r w:rsidRPr="00DA1ABF">
              <w:rPr>
                <w:b/>
                <w:bCs/>
                <w:color w:val="auto"/>
              </w:rPr>
              <w:t>Measurable</w:t>
            </w:r>
          </w:p>
        </w:tc>
        <w:tc>
          <w:tcPr>
            <w:tcW w:w="1672" w:type="dxa"/>
            <w:tcBorders>
              <w:top w:val="single" w:sz="6" w:space="0" w:color="auto"/>
              <w:left w:val="single" w:sz="6" w:space="0" w:color="auto"/>
              <w:bottom w:val="single" w:sz="6" w:space="0" w:color="auto"/>
              <w:right w:val="single" w:sz="6" w:space="0" w:color="auto"/>
            </w:tcBorders>
            <w:vAlign w:val="center"/>
          </w:tcPr>
          <w:p w14:paraId="25420F37" w14:textId="4DDE2387" w:rsidR="00F26EAE" w:rsidRPr="00DA1ABF" w:rsidRDefault="00F26EAE" w:rsidP="001B7BDC">
            <w:pPr>
              <w:jc w:val="center"/>
              <w:rPr>
                <w:b/>
                <w:bCs/>
                <w:color w:val="auto"/>
              </w:rPr>
            </w:pPr>
            <w:r w:rsidRPr="00DA1ABF">
              <w:rPr>
                <w:b/>
                <w:bCs/>
                <w:color w:val="auto"/>
              </w:rPr>
              <w:t>Achievable</w:t>
            </w:r>
          </w:p>
        </w:tc>
        <w:tc>
          <w:tcPr>
            <w:tcW w:w="1919" w:type="dxa"/>
            <w:tcBorders>
              <w:top w:val="single" w:sz="6" w:space="0" w:color="auto"/>
              <w:left w:val="single" w:sz="6" w:space="0" w:color="auto"/>
              <w:bottom w:val="single" w:sz="6" w:space="0" w:color="auto"/>
              <w:right w:val="single" w:sz="6" w:space="0" w:color="auto"/>
            </w:tcBorders>
            <w:vAlign w:val="center"/>
          </w:tcPr>
          <w:p w14:paraId="724E70E4" w14:textId="5E05D95E" w:rsidR="00F26EAE" w:rsidRPr="00DA1ABF" w:rsidRDefault="00F26EAE" w:rsidP="001B7BDC">
            <w:pPr>
              <w:jc w:val="center"/>
              <w:rPr>
                <w:b/>
                <w:bCs/>
                <w:color w:val="auto"/>
              </w:rPr>
            </w:pPr>
            <w:r w:rsidRPr="00DA1ABF">
              <w:rPr>
                <w:b/>
                <w:bCs/>
                <w:color w:val="auto"/>
              </w:rPr>
              <w:t>Relevant</w:t>
            </w:r>
          </w:p>
        </w:tc>
        <w:tc>
          <w:tcPr>
            <w:tcW w:w="1531" w:type="dxa"/>
            <w:tcBorders>
              <w:top w:val="single" w:sz="6" w:space="0" w:color="auto"/>
              <w:left w:val="single" w:sz="6" w:space="0" w:color="auto"/>
              <w:bottom w:val="single" w:sz="6" w:space="0" w:color="auto"/>
              <w:right w:val="single" w:sz="6" w:space="0" w:color="auto"/>
            </w:tcBorders>
            <w:vAlign w:val="center"/>
          </w:tcPr>
          <w:p w14:paraId="464DD8B5" w14:textId="2170D77F" w:rsidR="00F26EAE" w:rsidRPr="00DA1ABF" w:rsidRDefault="00F26EAE" w:rsidP="001B7BDC">
            <w:pPr>
              <w:jc w:val="center"/>
              <w:rPr>
                <w:b/>
                <w:bCs/>
                <w:color w:val="auto"/>
              </w:rPr>
            </w:pPr>
            <w:r w:rsidRPr="00DA1ABF">
              <w:rPr>
                <w:b/>
                <w:bCs/>
                <w:color w:val="auto"/>
              </w:rPr>
              <w:t>Time-bound</w:t>
            </w:r>
          </w:p>
        </w:tc>
      </w:tr>
      <w:tr w:rsidR="00DA1ABF" w:rsidRPr="00DA1ABF" w14:paraId="005870BA" w14:textId="77777777" w:rsidTr="001B7BDC">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3C1B9B8C" w14:textId="77777777" w:rsidR="00F26EAE" w:rsidRPr="00DA1ABF" w:rsidRDefault="00F26EAE" w:rsidP="001B7BDC">
            <w:pPr>
              <w:jc w:val="center"/>
              <w:rPr>
                <w:b/>
                <w:bCs/>
                <w:color w:val="auto"/>
              </w:rPr>
            </w:pPr>
            <w:r w:rsidRPr="00DA1ABF">
              <w:rPr>
                <w:b/>
                <w:bCs/>
                <w:color w:val="auto"/>
              </w:rPr>
              <w:t>Discard smoking paraphernalia</w:t>
            </w:r>
          </w:p>
        </w:tc>
        <w:tc>
          <w:tcPr>
            <w:tcW w:w="2193"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0A2B0C79" w14:textId="0107EFA5" w:rsidR="00F26EAE" w:rsidRPr="00DA1ABF" w:rsidRDefault="00F26EAE" w:rsidP="001B7BDC">
            <w:pPr>
              <w:jc w:val="center"/>
              <w:rPr>
                <w:color w:val="auto"/>
              </w:rPr>
            </w:pPr>
            <w:r w:rsidRPr="00DA1ABF">
              <w:rPr>
                <w:color w:val="auto"/>
              </w:rPr>
              <w:t>Ensure that all smoking-related items are removed from your home (put them in the bin, sell, or give them away).</w:t>
            </w:r>
          </w:p>
        </w:tc>
        <w:tc>
          <w:tcPr>
            <w:tcW w:w="1671"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308A43CB" w14:textId="28812B84" w:rsidR="00F26EAE" w:rsidRPr="00DA1ABF" w:rsidRDefault="00F26EAE" w:rsidP="001B7BDC">
            <w:pPr>
              <w:jc w:val="center"/>
              <w:rPr>
                <w:color w:val="auto"/>
              </w:rPr>
            </w:pPr>
            <w:r w:rsidRPr="00DA1ABF">
              <w:rPr>
                <w:color w:val="auto"/>
              </w:rPr>
              <w:t>Set a date - ensure that smoking-related items are removed on or before this date.</w:t>
            </w:r>
          </w:p>
        </w:tc>
        <w:tc>
          <w:tcPr>
            <w:tcW w:w="1672"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43578150" w14:textId="77777777" w:rsidR="00F26EAE" w:rsidRPr="00DA1ABF" w:rsidRDefault="00F26EAE" w:rsidP="001B7BDC">
            <w:pPr>
              <w:jc w:val="center"/>
              <w:rPr>
                <w:color w:val="auto"/>
              </w:rPr>
            </w:pPr>
            <w:r w:rsidRPr="00DA1ABF">
              <w:rPr>
                <w:color w:val="auto"/>
              </w:rPr>
              <w:t>Plan a date, execute this activity on the specified date and do not delay.</w:t>
            </w:r>
          </w:p>
        </w:tc>
        <w:tc>
          <w:tcPr>
            <w:tcW w:w="1919"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0F08A73E" w14:textId="77777777" w:rsidR="00F26EAE" w:rsidRPr="00DA1ABF" w:rsidRDefault="00F26EAE" w:rsidP="001B7BDC">
            <w:pPr>
              <w:jc w:val="center"/>
              <w:rPr>
                <w:color w:val="auto"/>
              </w:rPr>
            </w:pPr>
            <w:r w:rsidRPr="00DA1ABF">
              <w:rPr>
                <w:color w:val="auto"/>
              </w:rPr>
              <w:t>Having no cigarettes or other paraphernalia in your home will help beat unwanted temptations.</w:t>
            </w:r>
          </w:p>
        </w:tc>
        <w:tc>
          <w:tcPr>
            <w:tcW w:w="1531"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5A04AC72" w14:textId="7E6F1E9F" w:rsidR="00F26EAE" w:rsidRPr="00DA1ABF" w:rsidRDefault="00F26EAE" w:rsidP="001B7BDC">
            <w:pPr>
              <w:jc w:val="center"/>
              <w:rPr>
                <w:color w:val="auto"/>
              </w:rPr>
            </w:pPr>
            <w:r w:rsidRPr="00DA1ABF">
              <w:rPr>
                <w:color w:val="auto"/>
              </w:rPr>
              <w:t>Complete this task on or before your planned quit day.</w:t>
            </w:r>
          </w:p>
        </w:tc>
      </w:tr>
      <w:tr w:rsidR="00DA1ABF" w:rsidRPr="00DA1ABF" w14:paraId="2B603DE1" w14:textId="77777777" w:rsidTr="001B7BDC">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5BE944D8" w14:textId="77777777" w:rsidR="00F26EAE" w:rsidRPr="00DA1ABF" w:rsidRDefault="00F26EAE" w:rsidP="001B7BDC">
            <w:pPr>
              <w:jc w:val="center"/>
              <w:rPr>
                <w:color w:val="auto"/>
              </w:rPr>
            </w:pPr>
            <w:r w:rsidRPr="00DA1ABF">
              <w:rPr>
                <w:b/>
                <w:bCs/>
                <w:color w:val="auto"/>
              </w:rPr>
              <w:t>Seek professional advice</w:t>
            </w:r>
          </w:p>
        </w:tc>
        <w:tc>
          <w:tcPr>
            <w:tcW w:w="2193"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F02F1EE" w14:textId="77777777" w:rsidR="00F26EAE" w:rsidRPr="00DA1ABF" w:rsidRDefault="00F26EAE" w:rsidP="001B7BDC">
            <w:pPr>
              <w:jc w:val="center"/>
              <w:rPr>
                <w:color w:val="auto"/>
              </w:rPr>
            </w:pPr>
            <w:r w:rsidRPr="00DA1ABF">
              <w:rPr>
                <w:color w:val="auto"/>
              </w:rPr>
              <w:t>Speak to a nurse and/or a quit smoking clinic.</w:t>
            </w:r>
          </w:p>
          <w:p w14:paraId="4F08090F" w14:textId="77777777" w:rsidR="00F26EAE" w:rsidRPr="00DA1ABF" w:rsidRDefault="00F26EAE" w:rsidP="001B7BDC">
            <w:pPr>
              <w:jc w:val="center"/>
              <w:rPr>
                <w:color w:val="auto"/>
              </w:rPr>
            </w:pPr>
          </w:p>
        </w:tc>
        <w:tc>
          <w:tcPr>
            <w:tcW w:w="1671"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025056E0" w14:textId="07F6C3E5" w:rsidR="00F26EAE" w:rsidRPr="00DA1ABF" w:rsidRDefault="00F26EAE" w:rsidP="001B7BDC">
            <w:pPr>
              <w:jc w:val="center"/>
              <w:rPr>
                <w:color w:val="auto"/>
              </w:rPr>
            </w:pPr>
            <w:r w:rsidRPr="00DA1ABF">
              <w:rPr>
                <w:color w:val="auto"/>
              </w:rPr>
              <w:t>Seek advice either prior for guidance, or after quitting smoking for support.</w:t>
            </w:r>
          </w:p>
        </w:tc>
        <w:tc>
          <w:tcPr>
            <w:tcW w:w="1672"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5F217B5B" w14:textId="77777777" w:rsidR="00F26EAE" w:rsidRPr="00DA1ABF" w:rsidRDefault="00F26EAE" w:rsidP="001B7BDC">
            <w:pPr>
              <w:jc w:val="center"/>
              <w:rPr>
                <w:color w:val="auto"/>
              </w:rPr>
            </w:pPr>
            <w:r w:rsidRPr="00DA1ABF">
              <w:rPr>
                <w:color w:val="auto"/>
              </w:rPr>
              <w:t>Call your doctor and/or identify a quit smoking clinic in your area using the internet.</w:t>
            </w:r>
          </w:p>
        </w:tc>
        <w:tc>
          <w:tcPr>
            <w:tcW w:w="1919"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228643CE" w14:textId="20C5E94E" w:rsidR="00F26EAE" w:rsidRPr="00DA1ABF" w:rsidRDefault="00F26EAE" w:rsidP="001B7BDC">
            <w:pPr>
              <w:jc w:val="center"/>
              <w:rPr>
                <w:color w:val="auto"/>
              </w:rPr>
            </w:pPr>
            <w:r w:rsidRPr="00DA1ABF">
              <w:rPr>
                <w:color w:val="auto"/>
              </w:rPr>
              <w:t>Having additional support can be instrumental in succeeding when it comes to quitting smoking.</w:t>
            </w:r>
          </w:p>
        </w:tc>
        <w:tc>
          <w:tcPr>
            <w:tcW w:w="1531"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3E3F5FA" w14:textId="63942941" w:rsidR="00F26EAE" w:rsidRPr="00DA1ABF" w:rsidRDefault="00F26EAE" w:rsidP="001B7BDC">
            <w:pPr>
              <w:jc w:val="center"/>
              <w:rPr>
                <w:color w:val="auto"/>
              </w:rPr>
            </w:pPr>
            <w:r w:rsidRPr="00DA1ABF">
              <w:rPr>
                <w:color w:val="auto"/>
              </w:rPr>
              <w:t>Monitor progress – seek additional support if you require it.</w:t>
            </w:r>
          </w:p>
        </w:tc>
      </w:tr>
      <w:tr w:rsidR="00DA1ABF" w:rsidRPr="00DA1ABF" w14:paraId="5DD0B001" w14:textId="77777777" w:rsidTr="001B7BDC">
        <w:trPr>
          <w:trHeight w:val="300"/>
        </w:trPr>
        <w:tc>
          <w:tcPr>
            <w:tcW w:w="1488"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2632B436" w14:textId="77777777" w:rsidR="00F26EAE" w:rsidRPr="00DA1ABF" w:rsidRDefault="00F26EAE" w:rsidP="001B7BDC">
            <w:pPr>
              <w:jc w:val="center"/>
              <w:rPr>
                <w:b/>
                <w:bCs/>
                <w:color w:val="auto"/>
              </w:rPr>
            </w:pPr>
            <w:r w:rsidRPr="00DA1ABF">
              <w:rPr>
                <w:b/>
                <w:bCs/>
                <w:color w:val="auto"/>
              </w:rPr>
              <w:t>Quit date selection</w:t>
            </w:r>
          </w:p>
        </w:tc>
        <w:tc>
          <w:tcPr>
            <w:tcW w:w="2193"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02383C6F" w14:textId="45FF8D3C" w:rsidR="00F26EAE" w:rsidRPr="00DA1ABF" w:rsidRDefault="00F26EAE" w:rsidP="001B7BDC">
            <w:pPr>
              <w:jc w:val="center"/>
              <w:rPr>
                <w:color w:val="auto"/>
              </w:rPr>
            </w:pPr>
            <w:r w:rsidRPr="00DA1ABF">
              <w:rPr>
                <w:color w:val="auto"/>
              </w:rPr>
              <w:t>Select a quit date that suits you (e.g., 2-3 weeks from now) - giving you time to prepare mentally.</w:t>
            </w:r>
          </w:p>
        </w:tc>
        <w:tc>
          <w:tcPr>
            <w:tcW w:w="1671"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4273265F" w14:textId="77777777" w:rsidR="00F26EAE" w:rsidRPr="00DA1ABF" w:rsidRDefault="00F26EAE" w:rsidP="001B7BDC">
            <w:pPr>
              <w:jc w:val="center"/>
              <w:rPr>
                <w:color w:val="auto"/>
              </w:rPr>
            </w:pPr>
            <w:r w:rsidRPr="00DA1ABF">
              <w:rPr>
                <w:color w:val="auto"/>
              </w:rPr>
              <w:t>Did you quit? (Yes/No) Make sure that your quitting date is adhered to.</w:t>
            </w:r>
          </w:p>
        </w:tc>
        <w:tc>
          <w:tcPr>
            <w:tcW w:w="1672"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5693DF42" w14:textId="77DA22D7" w:rsidR="00F26EAE" w:rsidRPr="00DA1ABF" w:rsidRDefault="00F26EAE" w:rsidP="001B7BDC">
            <w:pPr>
              <w:jc w:val="center"/>
              <w:rPr>
                <w:color w:val="auto"/>
              </w:rPr>
            </w:pPr>
            <w:r w:rsidRPr="00DA1ABF">
              <w:rPr>
                <w:color w:val="auto"/>
              </w:rPr>
              <w:t>Ensure that you are prepared - you have access support if required.</w:t>
            </w:r>
          </w:p>
        </w:tc>
        <w:tc>
          <w:tcPr>
            <w:tcW w:w="1919"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01E8C22B" w14:textId="06778F77" w:rsidR="00F26EAE" w:rsidRPr="00DA1ABF" w:rsidRDefault="00F26EAE" w:rsidP="001B7BDC">
            <w:pPr>
              <w:jc w:val="center"/>
              <w:rPr>
                <w:color w:val="auto"/>
              </w:rPr>
            </w:pPr>
            <w:r w:rsidRPr="00DA1ABF">
              <w:rPr>
                <w:color w:val="auto"/>
              </w:rPr>
              <w:t>Reduce risk of dementia, heart disease and various forms of cancer.</w:t>
            </w:r>
          </w:p>
        </w:tc>
        <w:tc>
          <w:tcPr>
            <w:tcW w:w="1531"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596DA145" w14:textId="33C7775D" w:rsidR="00F26EAE" w:rsidRPr="00DA1ABF" w:rsidRDefault="00F26EAE" w:rsidP="001B7BDC">
            <w:pPr>
              <w:jc w:val="center"/>
              <w:rPr>
                <w:color w:val="auto"/>
              </w:rPr>
            </w:pPr>
            <w:r w:rsidRPr="00DA1ABF">
              <w:rPr>
                <w:color w:val="auto"/>
              </w:rPr>
              <w:t>Were you successful at quitting smoking? assess your achievement.</w:t>
            </w:r>
          </w:p>
        </w:tc>
      </w:tr>
    </w:tbl>
    <w:p w14:paraId="29FD0256" w14:textId="77777777" w:rsidR="00F26EAE" w:rsidRPr="00DA1ABF" w:rsidRDefault="00F26EAE" w:rsidP="00F26EAE">
      <w:pPr>
        <w:spacing w:before="0" w:after="160"/>
        <w:rPr>
          <w:b/>
          <w:bCs/>
          <w:color w:val="auto"/>
        </w:rPr>
      </w:pPr>
    </w:p>
    <w:p w14:paraId="2BA6201F" w14:textId="77777777" w:rsidR="00DA1ABF" w:rsidRDefault="00DA1ABF" w:rsidP="00F26EAE">
      <w:pPr>
        <w:jc w:val="center"/>
        <w:rPr>
          <w:b/>
          <w:bCs/>
          <w:color w:val="auto"/>
        </w:rPr>
      </w:pPr>
    </w:p>
    <w:p w14:paraId="523B724D" w14:textId="77777777" w:rsidR="00DA1ABF" w:rsidRDefault="00DA1ABF" w:rsidP="00F26EAE">
      <w:pPr>
        <w:jc w:val="center"/>
        <w:rPr>
          <w:b/>
          <w:bCs/>
          <w:color w:val="auto"/>
        </w:rPr>
      </w:pPr>
    </w:p>
    <w:p w14:paraId="14009132" w14:textId="77777777" w:rsidR="00DA1ABF" w:rsidRDefault="00DA1ABF" w:rsidP="00F26EAE">
      <w:pPr>
        <w:jc w:val="center"/>
        <w:rPr>
          <w:b/>
          <w:bCs/>
          <w:color w:val="auto"/>
        </w:rPr>
      </w:pPr>
    </w:p>
    <w:p w14:paraId="3E17F892" w14:textId="77777777" w:rsidR="00DA1ABF" w:rsidRDefault="00DA1ABF" w:rsidP="00F26EAE">
      <w:pPr>
        <w:jc w:val="center"/>
        <w:rPr>
          <w:b/>
          <w:bCs/>
          <w:color w:val="auto"/>
        </w:rPr>
      </w:pPr>
    </w:p>
    <w:p w14:paraId="19A24FCB" w14:textId="77777777" w:rsidR="00DA1ABF" w:rsidRDefault="00DA1ABF" w:rsidP="00F26EAE">
      <w:pPr>
        <w:jc w:val="center"/>
        <w:rPr>
          <w:b/>
          <w:bCs/>
          <w:color w:val="auto"/>
        </w:rPr>
      </w:pPr>
    </w:p>
    <w:p w14:paraId="45FFE7AC" w14:textId="77777777" w:rsidR="00DA1ABF" w:rsidRDefault="00DA1ABF" w:rsidP="00F26EAE">
      <w:pPr>
        <w:jc w:val="center"/>
        <w:rPr>
          <w:b/>
          <w:bCs/>
          <w:color w:val="auto"/>
        </w:rPr>
      </w:pPr>
    </w:p>
    <w:p w14:paraId="70B4D3B0" w14:textId="77777777" w:rsidR="00DA1ABF" w:rsidRDefault="00DA1ABF" w:rsidP="00F26EAE">
      <w:pPr>
        <w:jc w:val="center"/>
        <w:rPr>
          <w:b/>
          <w:bCs/>
          <w:color w:val="auto"/>
        </w:rPr>
      </w:pPr>
    </w:p>
    <w:p w14:paraId="376FCF25" w14:textId="77777777" w:rsidR="00DA1ABF" w:rsidRDefault="00DA1ABF" w:rsidP="00F26EAE">
      <w:pPr>
        <w:jc w:val="center"/>
        <w:rPr>
          <w:b/>
          <w:bCs/>
          <w:color w:val="auto"/>
        </w:rPr>
      </w:pPr>
    </w:p>
    <w:p w14:paraId="6A4F6D43" w14:textId="0F7C5493" w:rsidR="00F26EAE" w:rsidRPr="00DA1ABF" w:rsidRDefault="00F26EAE" w:rsidP="00F26EAE">
      <w:pPr>
        <w:jc w:val="center"/>
        <w:rPr>
          <w:color w:val="auto"/>
        </w:rPr>
      </w:pPr>
      <w:r w:rsidRPr="00DA1ABF">
        <w:rPr>
          <w:b/>
          <w:bCs/>
          <w:color w:val="auto"/>
        </w:rPr>
        <w:lastRenderedPageBreak/>
        <w:t>Better Hearing</w:t>
      </w:r>
    </w:p>
    <w:tbl>
      <w:tblPr>
        <w:tblW w:w="10348" w:type="dxa"/>
        <w:tblInd w:w="-15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537"/>
        <w:gridCol w:w="2045"/>
        <w:gridCol w:w="1509"/>
        <w:gridCol w:w="1759"/>
        <w:gridCol w:w="1505"/>
        <w:gridCol w:w="1993"/>
      </w:tblGrid>
      <w:tr w:rsidR="008F240D" w:rsidRPr="00DA1ABF" w14:paraId="16AEF034" w14:textId="77777777" w:rsidTr="008F240D">
        <w:trPr>
          <w:trHeight w:val="300"/>
        </w:trPr>
        <w:tc>
          <w:tcPr>
            <w:tcW w:w="1537" w:type="dxa"/>
            <w:tcBorders>
              <w:top w:val="single" w:sz="6" w:space="0" w:color="auto"/>
              <w:left w:val="single" w:sz="6" w:space="0" w:color="auto"/>
              <w:bottom w:val="single" w:sz="6" w:space="0" w:color="auto"/>
              <w:right w:val="single" w:sz="6" w:space="0" w:color="auto"/>
            </w:tcBorders>
            <w:vAlign w:val="center"/>
          </w:tcPr>
          <w:p w14:paraId="041FA33F" w14:textId="063AE7EE" w:rsidR="00F26EAE" w:rsidRPr="008F240D" w:rsidRDefault="00F26EAE" w:rsidP="001B7BDC">
            <w:pPr>
              <w:jc w:val="center"/>
              <w:rPr>
                <w:b/>
                <w:bCs/>
                <w:color w:val="auto"/>
              </w:rPr>
            </w:pPr>
            <w:r w:rsidRPr="008F240D">
              <w:rPr>
                <w:b/>
                <w:bCs/>
                <w:color w:val="auto"/>
              </w:rPr>
              <w:t>Goal Type</w:t>
            </w:r>
          </w:p>
        </w:tc>
        <w:tc>
          <w:tcPr>
            <w:tcW w:w="2045" w:type="dxa"/>
            <w:tcBorders>
              <w:top w:val="single" w:sz="6" w:space="0" w:color="auto"/>
              <w:left w:val="single" w:sz="6" w:space="0" w:color="auto"/>
              <w:bottom w:val="single" w:sz="6" w:space="0" w:color="auto"/>
              <w:right w:val="single" w:sz="6" w:space="0" w:color="auto"/>
            </w:tcBorders>
            <w:vAlign w:val="center"/>
          </w:tcPr>
          <w:p w14:paraId="4CC65DAF" w14:textId="1CE05155" w:rsidR="00F26EAE" w:rsidRPr="008F240D" w:rsidRDefault="00F26EAE" w:rsidP="001B7BDC">
            <w:pPr>
              <w:jc w:val="center"/>
              <w:rPr>
                <w:b/>
                <w:bCs/>
                <w:color w:val="auto"/>
              </w:rPr>
            </w:pPr>
            <w:r w:rsidRPr="008F240D">
              <w:rPr>
                <w:b/>
                <w:bCs/>
                <w:color w:val="auto"/>
              </w:rPr>
              <w:t>Specific</w:t>
            </w:r>
          </w:p>
        </w:tc>
        <w:tc>
          <w:tcPr>
            <w:tcW w:w="1509" w:type="dxa"/>
            <w:tcBorders>
              <w:top w:val="single" w:sz="6" w:space="0" w:color="auto"/>
              <w:left w:val="single" w:sz="6" w:space="0" w:color="auto"/>
              <w:bottom w:val="single" w:sz="6" w:space="0" w:color="auto"/>
              <w:right w:val="single" w:sz="6" w:space="0" w:color="auto"/>
            </w:tcBorders>
            <w:vAlign w:val="center"/>
          </w:tcPr>
          <w:p w14:paraId="7104EC72" w14:textId="649CE25F" w:rsidR="00F26EAE" w:rsidRPr="008F240D" w:rsidRDefault="00F26EAE" w:rsidP="001B7BDC">
            <w:pPr>
              <w:jc w:val="center"/>
              <w:rPr>
                <w:b/>
                <w:bCs/>
                <w:color w:val="auto"/>
              </w:rPr>
            </w:pPr>
            <w:r w:rsidRPr="008F240D">
              <w:rPr>
                <w:b/>
                <w:bCs/>
                <w:color w:val="auto"/>
              </w:rPr>
              <w:t>Measurable</w:t>
            </w:r>
          </w:p>
        </w:tc>
        <w:tc>
          <w:tcPr>
            <w:tcW w:w="1759" w:type="dxa"/>
            <w:tcBorders>
              <w:top w:val="single" w:sz="6" w:space="0" w:color="auto"/>
              <w:left w:val="single" w:sz="6" w:space="0" w:color="auto"/>
              <w:bottom w:val="single" w:sz="6" w:space="0" w:color="auto"/>
              <w:right w:val="single" w:sz="6" w:space="0" w:color="auto"/>
            </w:tcBorders>
            <w:vAlign w:val="center"/>
          </w:tcPr>
          <w:p w14:paraId="64EFC481" w14:textId="71A55510" w:rsidR="00F26EAE" w:rsidRPr="008F240D" w:rsidRDefault="00F26EAE" w:rsidP="001B7BDC">
            <w:pPr>
              <w:jc w:val="center"/>
              <w:rPr>
                <w:b/>
                <w:bCs/>
                <w:color w:val="auto"/>
              </w:rPr>
            </w:pPr>
            <w:r w:rsidRPr="008F240D">
              <w:rPr>
                <w:b/>
                <w:bCs/>
                <w:color w:val="auto"/>
              </w:rPr>
              <w:t>Achievable</w:t>
            </w:r>
          </w:p>
        </w:tc>
        <w:tc>
          <w:tcPr>
            <w:tcW w:w="1656" w:type="dxa"/>
            <w:tcBorders>
              <w:top w:val="single" w:sz="6" w:space="0" w:color="auto"/>
              <w:left w:val="single" w:sz="6" w:space="0" w:color="auto"/>
              <w:bottom w:val="single" w:sz="6" w:space="0" w:color="auto"/>
              <w:right w:val="single" w:sz="6" w:space="0" w:color="auto"/>
            </w:tcBorders>
            <w:vAlign w:val="center"/>
          </w:tcPr>
          <w:p w14:paraId="5D5262B3" w14:textId="6EBD3EFF" w:rsidR="00F26EAE" w:rsidRPr="008F240D" w:rsidRDefault="00F26EAE" w:rsidP="001B7BDC">
            <w:pPr>
              <w:jc w:val="center"/>
              <w:rPr>
                <w:b/>
                <w:bCs/>
                <w:color w:val="auto"/>
              </w:rPr>
            </w:pPr>
            <w:r w:rsidRPr="008F240D">
              <w:rPr>
                <w:b/>
                <w:bCs/>
                <w:color w:val="auto"/>
              </w:rPr>
              <w:t>Relevant</w:t>
            </w:r>
          </w:p>
        </w:tc>
        <w:tc>
          <w:tcPr>
            <w:tcW w:w="1842" w:type="dxa"/>
            <w:tcBorders>
              <w:top w:val="single" w:sz="6" w:space="0" w:color="auto"/>
              <w:left w:val="single" w:sz="6" w:space="0" w:color="auto"/>
              <w:bottom w:val="single" w:sz="6" w:space="0" w:color="auto"/>
              <w:right w:val="single" w:sz="6" w:space="0" w:color="auto"/>
            </w:tcBorders>
            <w:vAlign w:val="center"/>
          </w:tcPr>
          <w:p w14:paraId="3CA16510" w14:textId="6D26A3F6" w:rsidR="00F26EAE" w:rsidRPr="008F240D" w:rsidRDefault="00F26EAE" w:rsidP="001B7BDC">
            <w:pPr>
              <w:jc w:val="center"/>
              <w:rPr>
                <w:b/>
                <w:bCs/>
                <w:color w:val="auto"/>
              </w:rPr>
            </w:pPr>
            <w:r w:rsidRPr="008F240D">
              <w:rPr>
                <w:b/>
                <w:bCs/>
                <w:color w:val="auto"/>
              </w:rPr>
              <w:t>Time-bound</w:t>
            </w:r>
          </w:p>
        </w:tc>
      </w:tr>
      <w:tr w:rsidR="008F240D" w:rsidRPr="00DA1ABF" w14:paraId="02AF6692" w14:textId="77777777" w:rsidTr="008F240D">
        <w:trPr>
          <w:trHeight w:val="300"/>
        </w:trPr>
        <w:tc>
          <w:tcPr>
            <w:tcW w:w="1537"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5041C91D" w14:textId="77777777" w:rsidR="00F26EAE" w:rsidRPr="00DA1ABF" w:rsidRDefault="00F26EAE" w:rsidP="001B7BDC">
            <w:pPr>
              <w:jc w:val="center"/>
              <w:rPr>
                <w:b/>
                <w:bCs/>
                <w:color w:val="auto"/>
              </w:rPr>
            </w:pPr>
            <w:r w:rsidRPr="00DA1ABF">
              <w:rPr>
                <w:b/>
                <w:bCs/>
                <w:color w:val="auto"/>
              </w:rPr>
              <w:t>Check for ear wax</w:t>
            </w:r>
          </w:p>
        </w:tc>
        <w:tc>
          <w:tcPr>
            <w:tcW w:w="2045"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06CD4FA8" w14:textId="7E6D00C9" w:rsidR="00F26EAE" w:rsidRPr="00DA1ABF" w:rsidRDefault="00F26EAE" w:rsidP="001B7BDC">
            <w:pPr>
              <w:jc w:val="center"/>
              <w:rPr>
                <w:color w:val="auto"/>
                <w:sz w:val="22"/>
                <w:szCs w:val="22"/>
              </w:rPr>
            </w:pPr>
            <w:r w:rsidRPr="00DA1ABF">
              <w:rPr>
                <w:color w:val="auto"/>
                <w:sz w:val="22"/>
                <w:szCs w:val="22"/>
              </w:rPr>
              <w:t>Ask a friend or family member to check your ears for wax buildup and remove if required.</w:t>
            </w:r>
          </w:p>
        </w:tc>
        <w:tc>
          <w:tcPr>
            <w:tcW w:w="1509"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0D7585A6" w14:textId="77777777" w:rsidR="00F26EAE" w:rsidRPr="00DA1ABF" w:rsidRDefault="00F26EAE" w:rsidP="001B7BDC">
            <w:pPr>
              <w:jc w:val="center"/>
              <w:rPr>
                <w:color w:val="auto"/>
                <w:sz w:val="22"/>
                <w:szCs w:val="22"/>
              </w:rPr>
            </w:pPr>
            <w:r w:rsidRPr="00DA1ABF">
              <w:rPr>
                <w:color w:val="auto"/>
                <w:sz w:val="22"/>
                <w:szCs w:val="22"/>
              </w:rPr>
              <w:t>Ensure that your ears are checked weekly.</w:t>
            </w:r>
          </w:p>
        </w:tc>
        <w:tc>
          <w:tcPr>
            <w:tcW w:w="1759"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7094EBD2" w14:textId="77777777" w:rsidR="00F26EAE" w:rsidRPr="00DA1ABF" w:rsidRDefault="00F26EAE" w:rsidP="001B7BDC">
            <w:pPr>
              <w:jc w:val="center"/>
              <w:rPr>
                <w:color w:val="auto"/>
                <w:sz w:val="22"/>
                <w:szCs w:val="22"/>
              </w:rPr>
            </w:pPr>
            <w:r w:rsidRPr="00DA1ABF">
              <w:rPr>
                <w:color w:val="auto"/>
                <w:sz w:val="22"/>
                <w:szCs w:val="22"/>
              </w:rPr>
              <w:t>Follow NHS guidance for removal (e.g., electronic ear irrigation/micro-suction)</w:t>
            </w:r>
          </w:p>
        </w:tc>
        <w:tc>
          <w:tcPr>
            <w:tcW w:w="1656"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1C27D22D" w14:textId="36C418EE" w:rsidR="00F26EAE" w:rsidRPr="00DA1ABF" w:rsidRDefault="00F26EAE" w:rsidP="001B7BDC">
            <w:pPr>
              <w:jc w:val="center"/>
              <w:rPr>
                <w:color w:val="auto"/>
                <w:sz w:val="22"/>
                <w:szCs w:val="22"/>
              </w:rPr>
            </w:pPr>
            <w:r w:rsidRPr="00DA1ABF">
              <w:rPr>
                <w:color w:val="auto"/>
                <w:sz w:val="22"/>
                <w:szCs w:val="22"/>
              </w:rPr>
              <w:t>Excessive wax can be problematic for those wearing hearing aids.</w:t>
            </w:r>
          </w:p>
        </w:tc>
        <w:tc>
          <w:tcPr>
            <w:tcW w:w="1842" w:type="dxa"/>
            <w:tcBorders>
              <w:top w:val="single" w:sz="6" w:space="0" w:color="auto"/>
              <w:left w:val="single" w:sz="6" w:space="0" w:color="auto"/>
              <w:bottom w:val="single" w:sz="6" w:space="0" w:color="auto"/>
              <w:right w:val="single" w:sz="6" w:space="0" w:color="auto"/>
            </w:tcBorders>
            <w:shd w:val="clear" w:color="auto" w:fill="FAE2D5" w:themeFill="accent2" w:themeFillTint="33"/>
            <w:vAlign w:val="center"/>
          </w:tcPr>
          <w:p w14:paraId="3EB6B7A1" w14:textId="1BFD2A52" w:rsidR="00F26EAE" w:rsidRPr="00DA1ABF" w:rsidRDefault="00F26EAE" w:rsidP="001B7BDC">
            <w:pPr>
              <w:jc w:val="center"/>
              <w:rPr>
                <w:color w:val="auto"/>
                <w:sz w:val="22"/>
                <w:szCs w:val="22"/>
              </w:rPr>
            </w:pPr>
            <w:r w:rsidRPr="00DA1ABF">
              <w:rPr>
                <w:color w:val="auto"/>
                <w:sz w:val="22"/>
                <w:szCs w:val="22"/>
              </w:rPr>
              <w:t>Continue for 6 week and increase/decrease checking if required.</w:t>
            </w:r>
          </w:p>
        </w:tc>
      </w:tr>
      <w:tr w:rsidR="008F240D" w:rsidRPr="00DA1ABF" w14:paraId="055BEDBB" w14:textId="77777777" w:rsidTr="008F240D">
        <w:trPr>
          <w:trHeight w:val="300"/>
        </w:trPr>
        <w:tc>
          <w:tcPr>
            <w:tcW w:w="1537"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DFEA2AB" w14:textId="77777777" w:rsidR="00F26EAE" w:rsidRPr="00DA1ABF" w:rsidRDefault="00F26EAE" w:rsidP="001B7BDC">
            <w:pPr>
              <w:jc w:val="center"/>
              <w:rPr>
                <w:color w:val="auto"/>
              </w:rPr>
            </w:pPr>
            <w:r w:rsidRPr="00DA1ABF">
              <w:rPr>
                <w:b/>
                <w:bCs/>
                <w:color w:val="auto"/>
              </w:rPr>
              <w:t>Vitamins and supplement intake</w:t>
            </w:r>
          </w:p>
        </w:tc>
        <w:tc>
          <w:tcPr>
            <w:tcW w:w="2045"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4CB3335E" w14:textId="51BB350E" w:rsidR="00F26EAE" w:rsidRPr="00DA1ABF" w:rsidRDefault="00F26EAE" w:rsidP="001B7BDC">
            <w:pPr>
              <w:jc w:val="center"/>
              <w:rPr>
                <w:color w:val="auto"/>
                <w:sz w:val="22"/>
                <w:szCs w:val="22"/>
              </w:rPr>
            </w:pPr>
            <w:r w:rsidRPr="00DA1ABF">
              <w:rPr>
                <w:color w:val="auto"/>
                <w:sz w:val="22"/>
                <w:szCs w:val="22"/>
              </w:rPr>
              <w:t xml:space="preserve">Incorporate </w:t>
            </w:r>
            <w:r w:rsidR="008A776E">
              <w:rPr>
                <w:color w:val="auto"/>
                <w:sz w:val="22"/>
                <w:szCs w:val="22"/>
              </w:rPr>
              <w:t>folic</w:t>
            </w:r>
            <w:r w:rsidRPr="00DA1ABF">
              <w:rPr>
                <w:color w:val="auto"/>
                <w:sz w:val="22"/>
                <w:szCs w:val="22"/>
              </w:rPr>
              <w:t xml:space="preserve"> acid, magnesium, and Zin</w:t>
            </w:r>
            <w:r w:rsidR="008A776E">
              <w:rPr>
                <w:color w:val="auto"/>
                <w:sz w:val="22"/>
                <w:szCs w:val="22"/>
              </w:rPr>
              <w:t>c</w:t>
            </w:r>
            <w:r w:rsidRPr="00DA1ABF">
              <w:rPr>
                <w:color w:val="auto"/>
                <w:sz w:val="22"/>
                <w:szCs w:val="22"/>
              </w:rPr>
              <w:t xml:space="preserve"> into your diet.</w:t>
            </w:r>
          </w:p>
        </w:tc>
        <w:tc>
          <w:tcPr>
            <w:tcW w:w="1509"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11C6854D" w14:textId="77777777" w:rsidR="00F26EAE" w:rsidRPr="00DA1ABF" w:rsidRDefault="00F26EAE" w:rsidP="001B7BDC">
            <w:pPr>
              <w:jc w:val="center"/>
              <w:rPr>
                <w:color w:val="auto"/>
                <w:sz w:val="22"/>
                <w:szCs w:val="22"/>
              </w:rPr>
            </w:pPr>
            <w:r w:rsidRPr="00DA1ABF">
              <w:rPr>
                <w:color w:val="auto"/>
                <w:sz w:val="22"/>
                <w:szCs w:val="22"/>
              </w:rPr>
              <w:t>Ensure that NHS guidelines are adhered to (e.g., magnesium 270mg daily for women aged 19-64).</w:t>
            </w:r>
          </w:p>
        </w:tc>
        <w:tc>
          <w:tcPr>
            <w:tcW w:w="1759"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07F4A0E2" w14:textId="77777777" w:rsidR="00F26EAE" w:rsidRPr="00DA1ABF" w:rsidRDefault="00F26EAE" w:rsidP="001B7BDC">
            <w:pPr>
              <w:jc w:val="center"/>
              <w:rPr>
                <w:color w:val="auto"/>
                <w:sz w:val="22"/>
                <w:szCs w:val="22"/>
              </w:rPr>
            </w:pPr>
            <w:r w:rsidRPr="00DA1ABF">
              <w:rPr>
                <w:color w:val="auto"/>
                <w:sz w:val="22"/>
                <w:szCs w:val="22"/>
              </w:rPr>
              <w:t>Use off-the-shelf supplements and/or incorporate naturally into your diet.</w:t>
            </w:r>
          </w:p>
        </w:tc>
        <w:tc>
          <w:tcPr>
            <w:tcW w:w="1656"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4ECCC3A2" w14:textId="77777777" w:rsidR="00F26EAE" w:rsidRPr="00DA1ABF" w:rsidRDefault="00F26EAE" w:rsidP="001B7BDC">
            <w:pPr>
              <w:jc w:val="center"/>
              <w:rPr>
                <w:color w:val="auto"/>
                <w:sz w:val="22"/>
                <w:szCs w:val="22"/>
              </w:rPr>
            </w:pPr>
            <w:r w:rsidRPr="00DA1ABF">
              <w:rPr>
                <w:color w:val="auto"/>
                <w:sz w:val="22"/>
                <w:szCs w:val="22"/>
              </w:rPr>
              <w:t>Improve blood circulation, nerve function in the ears, support immune system – protecting cells within the ear.</w:t>
            </w:r>
          </w:p>
        </w:tc>
        <w:tc>
          <w:tcPr>
            <w:tcW w:w="1842" w:type="dxa"/>
            <w:tcBorders>
              <w:top w:val="single" w:sz="6" w:space="0" w:color="auto"/>
              <w:left w:val="single" w:sz="6" w:space="0" w:color="auto"/>
              <w:bottom w:val="single" w:sz="6" w:space="0" w:color="auto"/>
              <w:right w:val="single" w:sz="6" w:space="0" w:color="auto"/>
            </w:tcBorders>
            <w:shd w:val="clear" w:color="auto" w:fill="D9F2D0" w:themeFill="accent6" w:themeFillTint="33"/>
            <w:vAlign w:val="center"/>
          </w:tcPr>
          <w:p w14:paraId="207A0D46" w14:textId="77777777" w:rsidR="00F26EAE" w:rsidRPr="00DA1ABF" w:rsidRDefault="00F26EAE" w:rsidP="001B7BDC">
            <w:pPr>
              <w:jc w:val="center"/>
              <w:rPr>
                <w:color w:val="auto"/>
                <w:sz w:val="22"/>
                <w:szCs w:val="22"/>
              </w:rPr>
            </w:pPr>
            <w:r w:rsidRPr="00DA1ABF">
              <w:rPr>
                <w:color w:val="auto"/>
                <w:sz w:val="22"/>
                <w:szCs w:val="22"/>
              </w:rPr>
              <w:t>Assess your progress after 6 weeks – continue if you feel good and there are no issues.</w:t>
            </w:r>
          </w:p>
        </w:tc>
      </w:tr>
      <w:tr w:rsidR="008F240D" w:rsidRPr="00DA1ABF" w14:paraId="3B14B8B8" w14:textId="77777777" w:rsidTr="008F240D">
        <w:trPr>
          <w:trHeight w:val="300"/>
        </w:trPr>
        <w:tc>
          <w:tcPr>
            <w:tcW w:w="1537"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32BBD45C" w14:textId="77777777" w:rsidR="00F26EAE" w:rsidRPr="00DA1ABF" w:rsidRDefault="00F26EAE" w:rsidP="001B7BDC">
            <w:pPr>
              <w:jc w:val="center"/>
              <w:rPr>
                <w:b/>
                <w:bCs/>
                <w:color w:val="auto"/>
              </w:rPr>
            </w:pPr>
            <w:r w:rsidRPr="00DA1ABF">
              <w:rPr>
                <w:b/>
                <w:bCs/>
                <w:color w:val="auto"/>
              </w:rPr>
              <w:t>Keeping ears clean - dry thoroughly.</w:t>
            </w:r>
          </w:p>
        </w:tc>
        <w:tc>
          <w:tcPr>
            <w:tcW w:w="2045"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6ACE9474" w14:textId="77777777" w:rsidR="00F26EAE" w:rsidRPr="00DA1ABF" w:rsidRDefault="00F26EAE" w:rsidP="001B7BDC">
            <w:pPr>
              <w:jc w:val="center"/>
              <w:rPr>
                <w:color w:val="auto"/>
                <w:sz w:val="22"/>
                <w:szCs w:val="22"/>
              </w:rPr>
            </w:pPr>
            <w:r w:rsidRPr="00DA1ABF">
              <w:rPr>
                <w:color w:val="auto"/>
                <w:sz w:val="22"/>
                <w:szCs w:val="22"/>
              </w:rPr>
              <w:t>Make regular checks to ensure that your ears are clean, as well as dry after showering/bathing.</w:t>
            </w:r>
          </w:p>
        </w:tc>
        <w:tc>
          <w:tcPr>
            <w:tcW w:w="1509"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1222077A" w14:textId="005DF021" w:rsidR="00F26EAE" w:rsidRPr="00DA1ABF" w:rsidRDefault="00F26EAE" w:rsidP="001B7BDC">
            <w:pPr>
              <w:jc w:val="center"/>
              <w:rPr>
                <w:color w:val="auto"/>
                <w:sz w:val="22"/>
                <w:szCs w:val="22"/>
              </w:rPr>
            </w:pPr>
            <w:r w:rsidRPr="00DA1ABF">
              <w:rPr>
                <w:color w:val="auto"/>
                <w:sz w:val="22"/>
                <w:szCs w:val="22"/>
              </w:rPr>
              <w:t xml:space="preserve">Check ears for dirt </w:t>
            </w:r>
            <w:proofErr w:type="gramStart"/>
            <w:r w:rsidRPr="00DA1ABF">
              <w:rPr>
                <w:color w:val="auto"/>
                <w:sz w:val="22"/>
                <w:szCs w:val="22"/>
              </w:rPr>
              <w:t>week</w:t>
            </w:r>
            <w:r w:rsidR="008A776E">
              <w:rPr>
                <w:color w:val="auto"/>
                <w:sz w:val="22"/>
                <w:szCs w:val="22"/>
              </w:rPr>
              <w:t>ly</w:t>
            </w:r>
            <w:r w:rsidRPr="00DA1ABF">
              <w:rPr>
                <w:color w:val="auto"/>
                <w:sz w:val="22"/>
                <w:szCs w:val="22"/>
              </w:rPr>
              <w:t>, and</w:t>
            </w:r>
            <w:proofErr w:type="gramEnd"/>
            <w:r w:rsidRPr="00DA1ABF">
              <w:rPr>
                <w:color w:val="auto"/>
                <w:sz w:val="22"/>
                <w:szCs w:val="22"/>
              </w:rPr>
              <w:t xml:space="preserve"> ensure ears are dry after every clean.</w:t>
            </w:r>
          </w:p>
        </w:tc>
        <w:tc>
          <w:tcPr>
            <w:tcW w:w="1759"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3E858500" w14:textId="5A4D46AE" w:rsidR="00F26EAE" w:rsidRPr="00DA1ABF" w:rsidRDefault="00F26EAE" w:rsidP="001B7BDC">
            <w:pPr>
              <w:jc w:val="center"/>
              <w:rPr>
                <w:color w:val="auto"/>
                <w:sz w:val="22"/>
                <w:szCs w:val="22"/>
              </w:rPr>
            </w:pPr>
            <w:r w:rsidRPr="00DA1ABF">
              <w:rPr>
                <w:color w:val="auto"/>
                <w:sz w:val="22"/>
                <w:szCs w:val="22"/>
              </w:rPr>
              <w:t>Use a mirror to check for dirt. Dry thoroughly with a towel.</w:t>
            </w:r>
          </w:p>
        </w:tc>
        <w:tc>
          <w:tcPr>
            <w:tcW w:w="1656"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234C14E3" w14:textId="619D7892" w:rsidR="00F26EAE" w:rsidRPr="00DA1ABF" w:rsidRDefault="00F26EAE" w:rsidP="001B7BDC">
            <w:pPr>
              <w:jc w:val="center"/>
              <w:rPr>
                <w:color w:val="auto"/>
                <w:sz w:val="22"/>
                <w:szCs w:val="22"/>
              </w:rPr>
            </w:pPr>
            <w:r w:rsidRPr="00DA1ABF">
              <w:rPr>
                <w:color w:val="auto"/>
                <w:sz w:val="22"/>
                <w:szCs w:val="22"/>
              </w:rPr>
              <w:t>Prevent infections (e.g., Dermatitis) and potential hearing loss.</w:t>
            </w:r>
          </w:p>
        </w:tc>
        <w:tc>
          <w:tcPr>
            <w:tcW w:w="1842" w:type="dxa"/>
            <w:tcBorders>
              <w:top w:val="single" w:sz="6" w:space="0" w:color="auto"/>
              <w:left w:val="single" w:sz="6" w:space="0" w:color="auto"/>
              <w:bottom w:val="single" w:sz="6" w:space="0" w:color="auto"/>
              <w:right w:val="single" w:sz="6" w:space="0" w:color="auto"/>
            </w:tcBorders>
            <w:shd w:val="clear" w:color="auto" w:fill="CAEDFB" w:themeFill="accent4" w:themeFillTint="33"/>
            <w:vAlign w:val="center"/>
          </w:tcPr>
          <w:p w14:paraId="38CA11AC" w14:textId="77777777" w:rsidR="00F26EAE" w:rsidRPr="00DA1ABF" w:rsidRDefault="00F26EAE" w:rsidP="001B7BDC">
            <w:pPr>
              <w:jc w:val="center"/>
              <w:rPr>
                <w:color w:val="auto"/>
                <w:sz w:val="22"/>
                <w:szCs w:val="22"/>
              </w:rPr>
            </w:pPr>
            <w:r w:rsidRPr="00DA1ABF">
              <w:rPr>
                <w:color w:val="auto"/>
                <w:sz w:val="22"/>
                <w:szCs w:val="22"/>
              </w:rPr>
              <w:t>Continue for 6-8 weeks – assess your progress.</w:t>
            </w:r>
          </w:p>
        </w:tc>
      </w:tr>
    </w:tbl>
    <w:p w14:paraId="24FF3E64" w14:textId="77777777" w:rsidR="00F26EAE" w:rsidRDefault="00F26EAE" w:rsidP="00F26EAE">
      <w:pPr>
        <w:spacing w:before="0" w:after="160"/>
        <w:rPr>
          <w:b/>
          <w:bCs/>
        </w:rPr>
      </w:pPr>
    </w:p>
    <w:p w14:paraId="6F094A1B" w14:textId="77777777" w:rsidR="00F26EAE" w:rsidRDefault="00F26EAE" w:rsidP="00F26EAE">
      <w:pPr>
        <w:spacing w:before="0" w:after="160"/>
        <w:rPr>
          <w:b/>
          <w:bCs/>
        </w:rPr>
      </w:pPr>
    </w:p>
    <w:p w14:paraId="526CEE76" w14:textId="77777777" w:rsidR="00F26EAE" w:rsidRDefault="00F26EAE" w:rsidP="00F26EAE">
      <w:pPr>
        <w:spacing w:before="0" w:after="160"/>
        <w:rPr>
          <w:b/>
          <w:bCs/>
        </w:rPr>
      </w:pPr>
    </w:p>
    <w:p w14:paraId="3804FA10" w14:textId="77777777" w:rsidR="00F26EAE" w:rsidRDefault="00F26EAE" w:rsidP="00F26EAE">
      <w:pPr>
        <w:spacing w:before="0" w:after="160"/>
        <w:rPr>
          <w:b/>
          <w:bCs/>
        </w:rPr>
      </w:pPr>
    </w:p>
    <w:p w14:paraId="74FFF094" w14:textId="77777777" w:rsidR="0080665F" w:rsidRPr="00A32704" w:rsidRDefault="0080665F" w:rsidP="0080665F">
      <w:pPr>
        <w:spacing w:before="0" w:after="160"/>
        <w:rPr>
          <w:rStyle w:val="eop"/>
          <w:b/>
          <w:bCs/>
        </w:rPr>
      </w:pPr>
    </w:p>
    <w:p w14:paraId="65B69533" w14:textId="77777777" w:rsidR="00670CEE" w:rsidRDefault="00670CEE" w:rsidP="00242891">
      <w:pPr>
        <w:spacing w:before="0" w:after="160"/>
        <w:rPr>
          <w:b/>
          <w:bCs/>
        </w:rPr>
      </w:pPr>
    </w:p>
    <w:p w14:paraId="54BE4FB8" w14:textId="77777777" w:rsidR="00670CEE" w:rsidRDefault="00670CEE" w:rsidP="00242891">
      <w:pPr>
        <w:spacing w:before="0" w:after="160"/>
        <w:rPr>
          <w:b/>
          <w:bCs/>
        </w:rPr>
      </w:pPr>
    </w:p>
    <w:p w14:paraId="7304F519" w14:textId="77777777" w:rsidR="00670CEE" w:rsidRDefault="00670CEE" w:rsidP="00242891">
      <w:pPr>
        <w:spacing w:before="0" w:after="160"/>
        <w:rPr>
          <w:b/>
          <w:bCs/>
        </w:rPr>
      </w:pPr>
    </w:p>
    <w:p w14:paraId="2D77F746" w14:textId="77777777" w:rsidR="00670CEE" w:rsidRDefault="00670CEE" w:rsidP="00242891">
      <w:pPr>
        <w:spacing w:before="0" w:after="160"/>
        <w:rPr>
          <w:b/>
          <w:bCs/>
        </w:rPr>
      </w:pPr>
    </w:p>
    <w:p w14:paraId="5C289E3B" w14:textId="77777777" w:rsidR="00670CEE" w:rsidRDefault="00670CEE" w:rsidP="00242891">
      <w:pPr>
        <w:spacing w:before="0" w:after="160"/>
        <w:rPr>
          <w:b/>
          <w:bCs/>
        </w:rPr>
      </w:pPr>
    </w:p>
    <w:p w14:paraId="668BF5CC" w14:textId="77777777" w:rsidR="00670CEE" w:rsidRDefault="00670CEE" w:rsidP="00242891">
      <w:pPr>
        <w:spacing w:before="0" w:after="160"/>
        <w:rPr>
          <w:b/>
          <w:bCs/>
        </w:rPr>
      </w:pPr>
    </w:p>
    <w:p w14:paraId="74447301" w14:textId="50F2BE5E" w:rsidR="00F67D9D" w:rsidRPr="00F21C84" w:rsidRDefault="00F67D9D" w:rsidP="00F21C84">
      <w:pPr>
        <w:pStyle w:val="Heading2"/>
        <w:rPr>
          <w:b/>
          <w:bCs/>
          <w:color w:val="0B769F" w:themeColor="accent4" w:themeShade="BF"/>
        </w:rPr>
      </w:pPr>
      <w:bookmarkStart w:id="235" w:name="_Toc213939690"/>
      <w:r w:rsidRPr="00F21C84">
        <w:rPr>
          <w:b/>
          <w:bCs/>
          <w:color w:val="0B769F" w:themeColor="accent4" w:themeShade="BF"/>
        </w:rPr>
        <w:lastRenderedPageBreak/>
        <w:t xml:space="preserve">2.3 Helpful GROW </w:t>
      </w:r>
      <w:r w:rsidR="00DB047B" w:rsidRPr="00F21C84">
        <w:rPr>
          <w:b/>
          <w:bCs/>
          <w:color w:val="0B769F" w:themeColor="accent4" w:themeShade="BF"/>
        </w:rPr>
        <w:t>Coach</w:t>
      </w:r>
      <w:r w:rsidRPr="00F21C84">
        <w:rPr>
          <w:b/>
          <w:bCs/>
          <w:color w:val="0B769F" w:themeColor="accent4" w:themeShade="BF"/>
        </w:rPr>
        <w:t xml:space="preserve">ing Questions to </w:t>
      </w:r>
      <w:r w:rsidR="007E1242" w:rsidRPr="00F21C84">
        <w:rPr>
          <w:b/>
          <w:bCs/>
          <w:color w:val="0B769F" w:themeColor="accent4" w:themeShade="BF"/>
        </w:rPr>
        <w:t>Problem-Solve</w:t>
      </w:r>
      <w:bookmarkEnd w:id="235"/>
    </w:p>
    <w:tbl>
      <w:tblPr>
        <w:tblpPr w:leftFromText="180" w:rightFromText="180" w:vertAnchor="page" w:horzAnchor="margin" w:tblpXSpec="center" w:tblpY="2671"/>
        <w:tblW w:w="10055" w:type="dxa"/>
        <w:tblCellMar>
          <w:left w:w="0" w:type="dxa"/>
          <w:right w:w="0" w:type="dxa"/>
        </w:tblCellMar>
        <w:tblLook w:val="0420" w:firstRow="1" w:lastRow="0" w:firstColumn="0" w:lastColumn="0" w:noHBand="0" w:noVBand="1"/>
      </w:tblPr>
      <w:tblGrid>
        <w:gridCol w:w="4678"/>
        <w:gridCol w:w="5377"/>
      </w:tblGrid>
      <w:tr w:rsidR="00DA1ABF" w:rsidRPr="00F90077" w14:paraId="6AF2EF6D" w14:textId="77777777" w:rsidTr="00F90077">
        <w:tc>
          <w:tcPr>
            <w:tcW w:w="4678" w:type="dxa"/>
            <w:tcBorders>
              <w:top w:val="single" w:sz="8" w:space="0" w:color="000000"/>
              <w:left w:val="single" w:sz="8" w:space="0" w:color="000000"/>
              <w:bottom w:val="single" w:sz="8" w:space="0" w:color="000000"/>
              <w:right w:val="single" w:sz="8" w:space="0" w:color="000000"/>
            </w:tcBorders>
            <w:shd w:val="clear" w:color="auto" w:fill="E5FF97"/>
            <w:tcMar>
              <w:top w:w="72" w:type="dxa"/>
              <w:left w:w="144" w:type="dxa"/>
              <w:bottom w:w="72" w:type="dxa"/>
              <w:right w:w="144" w:type="dxa"/>
            </w:tcMar>
            <w:hideMark/>
          </w:tcPr>
          <w:p w14:paraId="3D23D614" w14:textId="77777777" w:rsidR="00F90077" w:rsidRPr="00F90077" w:rsidRDefault="00F90077" w:rsidP="0057559A">
            <w:pPr>
              <w:spacing w:before="0" w:after="0" w:line="240" w:lineRule="auto"/>
              <w:rPr>
                <w:b/>
                <w:bCs/>
                <w:color w:val="auto"/>
                <w:sz w:val="36"/>
                <w:szCs w:val="36"/>
              </w:rPr>
            </w:pPr>
            <w:r w:rsidRPr="00F90077">
              <w:rPr>
                <w:b/>
                <w:bCs/>
                <w:color w:val="auto"/>
                <w:sz w:val="36"/>
                <w:szCs w:val="36"/>
              </w:rPr>
              <w:t>Goal</w:t>
            </w:r>
          </w:p>
        </w:tc>
        <w:tc>
          <w:tcPr>
            <w:tcW w:w="5377" w:type="dxa"/>
            <w:tcBorders>
              <w:top w:val="single" w:sz="8" w:space="0" w:color="000000"/>
              <w:left w:val="single" w:sz="8" w:space="0" w:color="000000"/>
              <w:bottom w:val="single" w:sz="8" w:space="0" w:color="000000"/>
              <w:right w:val="single" w:sz="8" w:space="0" w:color="000000"/>
            </w:tcBorders>
            <w:shd w:val="clear" w:color="auto" w:fill="B4E5A2"/>
            <w:tcMar>
              <w:top w:w="72" w:type="dxa"/>
              <w:left w:w="144" w:type="dxa"/>
              <w:bottom w:w="72" w:type="dxa"/>
              <w:right w:w="144" w:type="dxa"/>
            </w:tcMar>
            <w:hideMark/>
          </w:tcPr>
          <w:p w14:paraId="22D89C5A" w14:textId="77777777" w:rsidR="00F90077" w:rsidRPr="00F90077" w:rsidRDefault="00F90077" w:rsidP="0057559A">
            <w:pPr>
              <w:spacing w:before="0" w:after="0" w:line="240" w:lineRule="auto"/>
              <w:rPr>
                <w:b/>
                <w:bCs/>
                <w:color w:val="auto"/>
                <w:sz w:val="36"/>
                <w:szCs w:val="36"/>
              </w:rPr>
            </w:pPr>
            <w:r w:rsidRPr="00F90077">
              <w:rPr>
                <w:b/>
                <w:bCs/>
                <w:color w:val="auto"/>
                <w:sz w:val="36"/>
                <w:szCs w:val="36"/>
              </w:rPr>
              <w:t>Reality</w:t>
            </w:r>
          </w:p>
        </w:tc>
      </w:tr>
      <w:tr w:rsidR="00F90077" w:rsidRPr="00F90077" w14:paraId="6DAF7229" w14:textId="77777777" w:rsidTr="00F90077">
        <w:trPr>
          <w:trHeight w:val="3414"/>
        </w:trPr>
        <w:tc>
          <w:tcPr>
            <w:tcW w:w="467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4D8146C" w14:textId="77777777" w:rsidR="00F90077" w:rsidRPr="00F90077" w:rsidRDefault="00F90077" w:rsidP="0092054D">
            <w:pPr>
              <w:numPr>
                <w:ilvl w:val="0"/>
                <w:numId w:val="128"/>
              </w:numPr>
              <w:spacing w:before="0" w:after="0" w:line="240" w:lineRule="auto"/>
              <w:rPr>
                <w:sz w:val="32"/>
                <w:szCs w:val="32"/>
              </w:rPr>
            </w:pPr>
            <w:r w:rsidRPr="00F90077">
              <w:rPr>
                <w:sz w:val="32"/>
                <w:szCs w:val="32"/>
              </w:rPr>
              <w:t>What would you like to focus on today?</w:t>
            </w:r>
          </w:p>
          <w:p w14:paraId="70943565" w14:textId="77777777" w:rsidR="00F90077" w:rsidRPr="00F90077" w:rsidRDefault="00F90077" w:rsidP="0092054D">
            <w:pPr>
              <w:numPr>
                <w:ilvl w:val="0"/>
                <w:numId w:val="128"/>
              </w:numPr>
              <w:spacing w:before="0" w:after="0" w:line="240" w:lineRule="auto"/>
              <w:rPr>
                <w:sz w:val="32"/>
                <w:szCs w:val="32"/>
              </w:rPr>
            </w:pPr>
            <w:r w:rsidRPr="00F90077">
              <w:rPr>
                <w:sz w:val="32"/>
                <w:szCs w:val="32"/>
              </w:rPr>
              <w:t>What would you like to achieve by end of today?</w:t>
            </w:r>
          </w:p>
          <w:p w14:paraId="00D14C72" w14:textId="77777777" w:rsidR="00F90077" w:rsidRPr="00F90077" w:rsidRDefault="00F90077" w:rsidP="0092054D">
            <w:pPr>
              <w:numPr>
                <w:ilvl w:val="0"/>
                <w:numId w:val="128"/>
              </w:numPr>
              <w:spacing w:before="0" w:after="0" w:line="240" w:lineRule="auto"/>
              <w:rPr>
                <w:sz w:val="32"/>
                <w:szCs w:val="32"/>
              </w:rPr>
            </w:pPr>
            <w:r w:rsidRPr="00F90077">
              <w:rPr>
                <w:sz w:val="32"/>
                <w:szCs w:val="32"/>
              </w:rPr>
              <w:t>What’s important to you?</w:t>
            </w:r>
          </w:p>
          <w:p w14:paraId="786E627D" w14:textId="77777777" w:rsidR="00F90077" w:rsidRPr="00F90077" w:rsidRDefault="00F90077" w:rsidP="0092054D">
            <w:pPr>
              <w:numPr>
                <w:ilvl w:val="0"/>
                <w:numId w:val="128"/>
              </w:numPr>
              <w:spacing w:before="0" w:after="0" w:line="240" w:lineRule="auto"/>
              <w:rPr>
                <w:sz w:val="32"/>
                <w:szCs w:val="32"/>
              </w:rPr>
            </w:pPr>
            <w:r w:rsidRPr="00F90077">
              <w:rPr>
                <w:sz w:val="32"/>
                <w:szCs w:val="32"/>
              </w:rPr>
              <w:t>What would make you excited?</w:t>
            </w:r>
          </w:p>
        </w:tc>
        <w:tc>
          <w:tcPr>
            <w:tcW w:w="537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DC554A4" w14:textId="77777777" w:rsidR="00F90077" w:rsidRPr="00F90077" w:rsidRDefault="00F90077" w:rsidP="0092054D">
            <w:pPr>
              <w:numPr>
                <w:ilvl w:val="0"/>
                <w:numId w:val="128"/>
              </w:numPr>
              <w:spacing w:before="0" w:after="0" w:line="240" w:lineRule="auto"/>
              <w:rPr>
                <w:sz w:val="32"/>
                <w:szCs w:val="32"/>
              </w:rPr>
            </w:pPr>
            <w:r w:rsidRPr="00F90077">
              <w:rPr>
                <w:sz w:val="32"/>
                <w:szCs w:val="32"/>
              </w:rPr>
              <w:t>What are you currently doing?</w:t>
            </w:r>
          </w:p>
          <w:p w14:paraId="564CE6ED" w14:textId="77777777" w:rsidR="00F90077" w:rsidRPr="00F90077" w:rsidRDefault="00F90077" w:rsidP="0092054D">
            <w:pPr>
              <w:numPr>
                <w:ilvl w:val="0"/>
                <w:numId w:val="128"/>
              </w:numPr>
              <w:spacing w:before="0" w:after="0" w:line="240" w:lineRule="auto"/>
              <w:rPr>
                <w:sz w:val="32"/>
                <w:szCs w:val="32"/>
              </w:rPr>
            </w:pPr>
            <w:r w:rsidRPr="00F90077">
              <w:rPr>
                <w:sz w:val="32"/>
                <w:szCs w:val="32"/>
              </w:rPr>
              <w:t>What’s getting in your way?</w:t>
            </w:r>
          </w:p>
          <w:p w14:paraId="5F43F9A6" w14:textId="77777777" w:rsidR="00F90077" w:rsidRPr="00F90077" w:rsidRDefault="00F90077" w:rsidP="0092054D">
            <w:pPr>
              <w:numPr>
                <w:ilvl w:val="0"/>
                <w:numId w:val="128"/>
              </w:numPr>
              <w:spacing w:before="0" w:after="0" w:line="240" w:lineRule="auto"/>
              <w:rPr>
                <w:sz w:val="32"/>
                <w:szCs w:val="32"/>
              </w:rPr>
            </w:pPr>
            <w:r w:rsidRPr="00F90077">
              <w:rPr>
                <w:sz w:val="32"/>
                <w:szCs w:val="32"/>
              </w:rPr>
              <w:t>How do you feel about the current situation?</w:t>
            </w:r>
          </w:p>
          <w:p w14:paraId="4DCD3031" w14:textId="77777777" w:rsidR="00F90077" w:rsidRPr="00F90077" w:rsidRDefault="00F90077" w:rsidP="0092054D">
            <w:pPr>
              <w:numPr>
                <w:ilvl w:val="0"/>
                <w:numId w:val="128"/>
              </w:numPr>
              <w:spacing w:before="0" w:after="0" w:line="240" w:lineRule="auto"/>
              <w:rPr>
                <w:sz w:val="32"/>
                <w:szCs w:val="32"/>
              </w:rPr>
            </w:pPr>
            <w:r w:rsidRPr="00F90077">
              <w:rPr>
                <w:sz w:val="32"/>
                <w:szCs w:val="32"/>
              </w:rPr>
              <w:t>Is now a good time to change?</w:t>
            </w:r>
          </w:p>
          <w:p w14:paraId="53BEAE4D" w14:textId="77777777" w:rsidR="00F90077" w:rsidRPr="00F90077" w:rsidRDefault="00F90077" w:rsidP="0092054D">
            <w:pPr>
              <w:numPr>
                <w:ilvl w:val="0"/>
                <w:numId w:val="128"/>
              </w:numPr>
              <w:spacing w:before="0" w:after="0" w:line="240" w:lineRule="auto"/>
              <w:rPr>
                <w:sz w:val="32"/>
                <w:szCs w:val="32"/>
              </w:rPr>
            </w:pPr>
            <w:r w:rsidRPr="00F90077">
              <w:rPr>
                <w:sz w:val="32"/>
                <w:szCs w:val="32"/>
              </w:rPr>
              <w:t>What are you saying to yourself that doesn’t help?</w:t>
            </w:r>
          </w:p>
          <w:p w14:paraId="5531AC65" w14:textId="77777777" w:rsidR="00F90077" w:rsidRPr="00F90077" w:rsidRDefault="00F90077" w:rsidP="0092054D">
            <w:pPr>
              <w:numPr>
                <w:ilvl w:val="0"/>
                <w:numId w:val="128"/>
              </w:numPr>
              <w:spacing w:before="0" w:after="0" w:line="240" w:lineRule="auto"/>
              <w:rPr>
                <w:sz w:val="32"/>
                <w:szCs w:val="32"/>
              </w:rPr>
            </w:pPr>
            <w:r w:rsidRPr="00F90077">
              <w:rPr>
                <w:sz w:val="32"/>
                <w:szCs w:val="32"/>
              </w:rPr>
              <w:t>What will happen if you don’t change things?</w:t>
            </w:r>
          </w:p>
        </w:tc>
      </w:tr>
      <w:tr w:rsidR="00F90077" w:rsidRPr="00F90077" w14:paraId="308914F8" w14:textId="77777777" w:rsidTr="00F90077">
        <w:trPr>
          <w:trHeight w:val="524"/>
        </w:trPr>
        <w:tc>
          <w:tcPr>
            <w:tcW w:w="4678" w:type="dxa"/>
            <w:tcBorders>
              <w:top w:val="single" w:sz="8" w:space="0" w:color="000000"/>
              <w:left w:val="single" w:sz="8" w:space="0" w:color="000000"/>
              <w:bottom w:val="single" w:sz="8" w:space="0" w:color="000000"/>
              <w:right w:val="single" w:sz="8" w:space="0" w:color="000000"/>
            </w:tcBorders>
            <w:shd w:val="clear" w:color="auto" w:fill="96DCF8"/>
            <w:tcMar>
              <w:top w:w="72" w:type="dxa"/>
              <w:left w:w="144" w:type="dxa"/>
              <w:bottom w:w="72" w:type="dxa"/>
              <w:right w:w="144" w:type="dxa"/>
            </w:tcMar>
            <w:hideMark/>
          </w:tcPr>
          <w:p w14:paraId="7EBB7611" w14:textId="77777777" w:rsidR="00F90077" w:rsidRPr="00F90077" w:rsidRDefault="00F90077" w:rsidP="0057559A">
            <w:pPr>
              <w:spacing w:before="0" w:after="0" w:line="240" w:lineRule="auto"/>
              <w:rPr>
                <w:b/>
                <w:bCs/>
                <w:color w:val="auto"/>
                <w:sz w:val="36"/>
                <w:szCs w:val="36"/>
              </w:rPr>
            </w:pPr>
            <w:r w:rsidRPr="00F90077">
              <w:rPr>
                <w:b/>
                <w:bCs/>
                <w:color w:val="auto"/>
                <w:sz w:val="36"/>
                <w:szCs w:val="36"/>
              </w:rPr>
              <w:t>Option</w:t>
            </w:r>
          </w:p>
        </w:tc>
        <w:tc>
          <w:tcPr>
            <w:tcW w:w="5377" w:type="dxa"/>
            <w:tcBorders>
              <w:top w:val="single" w:sz="8" w:space="0" w:color="000000"/>
              <w:left w:val="single" w:sz="8" w:space="0" w:color="000000"/>
              <w:bottom w:val="single" w:sz="8" w:space="0" w:color="000000"/>
              <w:right w:val="single" w:sz="8" w:space="0" w:color="000000"/>
            </w:tcBorders>
            <w:shd w:val="clear" w:color="auto" w:fill="F2CFEE"/>
            <w:tcMar>
              <w:top w:w="72" w:type="dxa"/>
              <w:left w:w="144" w:type="dxa"/>
              <w:bottom w:w="72" w:type="dxa"/>
              <w:right w:w="144" w:type="dxa"/>
            </w:tcMar>
            <w:hideMark/>
          </w:tcPr>
          <w:p w14:paraId="78AD6F05" w14:textId="77777777" w:rsidR="00F90077" w:rsidRPr="00F90077" w:rsidRDefault="00F90077" w:rsidP="0057559A">
            <w:pPr>
              <w:spacing w:before="0" w:after="0" w:line="240" w:lineRule="auto"/>
              <w:rPr>
                <w:b/>
                <w:bCs/>
                <w:color w:val="auto"/>
                <w:sz w:val="36"/>
                <w:szCs w:val="36"/>
              </w:rPr>
            </w:pPr>
            <w:r w:rsidRPr="00F90077">
              <w:rPr>
                <w:b/>
                <w:bCs/>
                <w:color w:val="auto"/>
                <w:sz w:val="36"/>
                <w:szCs w:val="36"/>
              </w:rPr>
              <w:t>Will</w:t>
            </w:r>
          </w:p>
        </w:tc>
      </w:tr>
      <w:tr w:rsidR="00F90077" w:rsidRPr="00F90077" w14:paraId="659584E4" w14:textId="77777777" w:rsidTr="00F90077">
        <w:trPr>
          <w:trHeight w:val="3966"/>
        </w:trPr>
        <w:tc>
          <w:tcPr>
            <w:tcW w:w="4678"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5F63534" w14:textId="77777777" w:rsidR="00F90077" w:rsidRPr="00F90077" w:rsidRDefault="00F90077" w:rsidP="0092054D">
            <w:pPr>
              <w:numPr>
                <w:ilvl w:val="0"/>
                <w:numId w:val="129"/>
              </w:numPr>
              <w:spacing w:before="0" w:after="0" w:line="240" w:lineRule="auto"/>
              <w:rPr>
                <w:sz w:val="32"/>
                <w:szCs w:val="32"/>
              </w:rPr>
            </w:pPr>
            <w:r w:rsidRPr="00F90077">
              <w:rPr>
                <w:sz w:val="32"/>
                <w:szCs w:val="32"/>
              </w:rPr>
              <w:t>What would you suggest to someone else?</w:t>
            </w:r>
          </w:p>
          <w:p w14:paraId="2163CDD4" w14:textId="77777777" w:rsidR="00F90077" w:rsidRPr="00F90077" w:rsidRDefault="00F90077" w:rsidP="0092054D">
            <w:pPr>
              <w:numPr>
                <w:ilvl w:val="0"/>
                <w:numId w:val="129"/>
              </w:numPr>
              <w:spacing w:before="0" w:after="0" w:line="240" w:lineRule="auto"/>
              <w:rPr>
                <w:sz w:val="32"/>
                <w:szCs w:val="32"/>
              </w:rPr>
            </w:pPr>
            <w:r w:rsidRPr="00F90077">
              <w:rPr>
                <w:sz w:val="32"/>
                <w:szCs w:val="32"/>
              </w:rPr>
              <w:t>What could you do if you didn’t care what other people thought</w:t>
            </w:r>
          </w:p>
          <w:p w14:paraId="0CDC11DD" w14:textId="77777777" w:rsidR="00F90077" w:rsidRPr="00F90077" w:rsidRDefault="00F90077" w:rsidP="0092054D">
            <w:pPr>
              <w:numPr>
                <w:ilvl w:val="0"/>
                <w:numId w:val="129"/>
              </w:numPr>
              <w:spacing w:before="0" w:after="0" w:line="240" w:lineRule="auto"/>
              <w:rPr>
                <w:sz w:val="32"/>
                <w:szCs w:val="32"/>
              </w:rPr>
            </w:pPr>
            <w:r w:rsidRPr="00F90077">
              <w:rPr>
                <w:sz w:val="32"/>
                <w:szCs w:val="32"/>
              </w:rPr>
              <w:t>What else could you do?</w:t>
            </w:r>
          </w:p>
          <w:p w14:paraId="71A60893" w14:textId="77777777" w:rsidR="00F90077" w:rsidRPr="00F90077" w:rsidRDefault="00F90077" w:rsidP="0092054D">
            <w:pPr>
              <w:numPr>
                <w:ilvl w:val="0"/>
                <w:numId w:val="129"/>
              </w:numPr>
              <w:spacing w:before="0" w:after="0" w:line="240" w:lineRule="auto"/>
              <w:rPr>
                <w:sz w:val="32"/>
                <w:szCs w:val="32"/>
              </w:rPr>
            </w:pPr>
            <w:r w:rsidRPr="00F90077">
              <w:rPr>
                <w:sz w:val="32"/>
                <w:szCs w:val="32"/>
              </w:rPr>
              <w:t>Let’s imagine you’ve achieved your goal what steps did you take to get there?</w:t>
            </w:r>
          </w:p>
          <w:p w14:paraId="09A3DF93" w14:textId="77777777" w:rsidR="00F90077" w:rsidRPr="00F90077" w:rsidRDefault="00F90077" w:rsidP="0092054D">
            <w:pPr>
              <w:numPr>
                <w:ilvl w:val="0"/>
                <w:numId w:val="129"/>
              </w:numPr>
              <w:spacing w:before="0" w:after="0" w:line="240" w:lineRule="auto"/>
              <w:rPr>
                <w:sz w:val="32"/>
                <w:szCs w:val="32"/>
              </w:rPr>
            </w:pPr>
            <w:r w:rsidRPr="00F90077">
              <w:rPr>
                <w:sz w:val="32"/>
                <w:szCs w:val="32"/>
              </w:rPr>
              <w:t>In a perfect world what would you do?</w:t>
            </w:r>
          </w:p>
        </w:tc>
        <w:tc>
          <w:tcPr>
            <w:tcW w:w="5377"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EC4BABB" w14:textId="77777777" w:rsidR="00F90077" w:rsidRPr="00F90077" w:rsidRDefault="00F90077" w:rsidP="0092054D">
            <w:pPr>
              <w:numPr>
                <w:ilvl w:val="0"/>
                <w:numId w:val="129"/>
              </w:numPr>
              <w:spacing w:before="0" w:after="0" w:line="240" w:lineRule="auto"/>
              <w:rPr>
                <w:sz w:val="32"/>
                <w:szCs w:val="32"/>
              </w:rPr>
            </w:pPr>
            <w:r w:rsidRPr="00F90077">
              <w:rPr>
                <w:sz w:val="32"/>
                <w:szCs w:val="32"/>
              </w:rPr>
              <w:t>How will you know you’ve achieved your goal?</w:t>
            </w:r>
          </w:p>
          <w:p w14:paraId="0C3C77D8" w14:textId="77777777" w:rsidR="00F90077" w:rsidRPr="00F90077" w:rsidRDefault="00F90077" w:rsidP="0092054D">
            <w:pPr>
              <w:numPr>
                <w:ilvl w:val="0"/>
                <w:numId w:val="129"/>
              </w:numPr>
              <w:spacing w:before="0" w:after="0" w:line="240" w:lineRule="auto"/>
              <w:rPr>
                <w:sz w:val="32"/>
                <w:szCs w:val="32"/>
              </w:rPr>
            </w:pPr>
            <w:r w:rsidRPr="00F90077">
              <w:rPr>
                <w:sz w:val="32"/>
                <w:szCs w:val="32"/>
              </w:rPr>
              <w:t>What might put you off track?</w:t>
            </w:r>
          </w:p>
          <w:p w14:paraId="06CE6021" w14:textId="77777777" w:rsidR="00F90077" w:rsidRPr="00F90077" w:rsidRDefault="00F90077" w:rsidP="0092054D">
            <w:pPr>
              <w:numPr>
                <w:ilvl w:val="0"/>
                <w:numId w:val="129"/>
              </w:numPr>
              <w:spacing w:before="0" w:after="0" w:line="240" w:lineRule="auto"/>
              <w:rPr>
                <w:sz w:val="32"/>
                <w:szCs w:val="32"/>
              </w:rPr>
            </w:pPr>
            <w:r w:rsidRPr="00F90077">
              <w:rPr>
                <w:sz w:val="32"/>
                <w:szCs w:val="32"/>
              </w:rPr>
              <w:t>What could you do to overcome these?</w:t>
            </w:r>
          </w:p>
          <w:p w14:paraId="364A907B" w14:textId="77777777" w:rsidR="00F90077" w:rsidRPr="00F90077" w:rsidRDefault="00F90077" w:rsidP="0092054D">
            <w:pPr>
              <w:numPr>
                <w:ilvl w:val="0"/>
                <w:numId w:val="129"/>
              </w:numPr>
              <w:spacing w:before="0" w:after="0" w:line="240" w:lineRule="auto"/>
              <w:rPr>
                <w:sz w:val="32"/>
                <w:szCs w:val="32"/>
              </w:rPr>
            </w:pPr>
            <w:r w:rsidRPr="00F90077">
              <w:rPr>
                <w:sz w:val="32"/>
                <w:szCs w:val="32"/>
              </w:rPr>
              <w:t>What can you do/use to support you?</w:t>
            </w:r>
          </w:p>
        </w:tc>
      </w:tr>
    </w:tbl>
    <w:p w14:paraId="6B8F642F" w14:textId="77777777" w:rsidR="00670CEE" w:rsidRDefault="00670CEE" w:rsidP="00242891">
      <w:pPr>
        <w:spacing w:before="0" w:after="160"/>
        <w:rPr>
          <w:b/>
          <w:bCs/>
        </w:rPr>
      </w:pPr>
    </w:p>
    <w:p w14:paraId="5462DB75" w14:textId="77777777" w:rsidR="00670CEE" w:rsidRDefault="00670CEE" w:rsidP="00242891">
      <w:pPr>
        <w:spacing w:before="0" w:after="160"/>
        <w:rPr>
          <w:b/>
          <w:bCs/>
        </w:rPr>
      </w:pPr>
    </w:p>
    <w:p w14:paraId="1AFF4301" w14:textId="77777777" w:rsidR="00670CEE" w:rsidRDefault="00670CEE" w:rsidP="00242891">
      <w:pPr>
        <w:spacing w:before="0" w:after="160"/>
        <w:rPr>
          <w:b/>
          <w:bCs/>
        </w:rPr>
      </w:pPr>
    </w:p>
    <w:p w14:paraId="6828A829" w14:textId="77777777" w:rsidR="00670CEE" w:rsidRDefault="00670CEE" w:rsidP="00242891">
      <w:pPr>
        <w:spacing w:before="0" w:after="160"/>
        <w:rPr>
          <w:b/>
          <w:bCs/>
        </w:rPr>
      </w:pPr>
    </w:p>
    <w:p w14:paraId="36F94E2B" w14:textId="77777777" w:rsidR="0060288E" w:rsidRDefault="0060288E">
      <w:pPr>
        <w:spacing w:before="0" w:after="160"/>
        <w:rPr>
          <w:b/>
          <w:bCs/>
        </w:rPr>
      </w:pPr>
    </w:p>
    <w:p w14:paraId="34DCA87A" w14:textId="77777777" w:rsidR="0060288E" w:rsidRDefault="0060288E">
      <w:pPr>
        <w:spacing w:before="0" w:after="160"/>
        <w:rPr>
          <w:b/>
          <w:bCs/>
        </w:rPr>
      </w:pPr>
      <w:r>
        <w:rPr>
          <w:b/>
          <w:bCs/>
        </w:rPr>
        <w:br w:type="page"/>
      </w:r>
    </w:p>
    <w:p w14:paraId="4C10A973" w14:textId="0ABF9703" w:rsidR="0060288E" w:rsidRPr="0060288E" w:rsidRDefault="0060288E" w:rsidP="0060288E">
      <w:pPr>
        <w:spacing w:before="0" w:after="160"/>
        <w:jc w:val="center"/>
        <w:rPr>
          <w:b/>
          <w:bCs/>
        </w:rPr>
      </w:pPr>
      <w:r w:rsidRPr="0060288E">
        <w:rPr>
          <w:b/>
          <w:bCs/>
          <w:noProof/>
        </w:rPr>
        <w:lastRenderedPageBreak/>
        <w:drawing>
          <wp:anchor distT="0" distB="0" distL="114300" distR="114300" simplePos="0" relativeHeight="251658474" behindDoc="1" locked="0" layoutInCell="1" allowOverlap="1" wp14:anchorId="1084A73E" wp14:editId="547B90F8">
            <wp:simplePos x="0" y="0"/>
            <wp:positionH relativeFrom="margin">
              <wp:posOffset>46990</wp:posOffset>
            </wp:positionH>
            <wp:positionV relativeFrom="paragraph">
              <wp:posOffset>0</wp:posOffset>
            </wp:positionV>
            <wp:extent cx="6421755" cy="8919210"/>
            <wp:effectExtent l="0" t="0" r="0" b="0"/>
            <wp:wrapTight wrapText="bothSides">
              <wp:wrapPolygon edited="0">
                <wp:start x="0" y="0"/>
                <wp:lineTo x="0" y="21545"/>
                <wp:lineTo x="21530" y="21545"/>
                <wp:lineTo x="21530" y="0"/>
                <wp:lineTo x="0" y="0"/>
              </wp:wrapPolygon>
            </wp:wrapTight>
            <wp:docPr id="1102110077" name="Picture 2" descr="A screenshot of a medical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10077" name="Picture 2" descr="A screenshot of a medical checklis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421755" cy="8919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DC7986" w14:textId="10287481" w:rsidR="00447DC6" w:rsidRPr="00726039" w:rsidRDefault="00A74737" w:rsidP="00726039">
      <w:pPr>
        <w:pStyle w:val="Heading2"/>
        <w:jc w:val="center"/>
        <w:rPr>
          <w:rFonts w:eastAsia="Times New Roman" w:cs="Times New Roman"/>
          <w:b/>
          <w:bCs/>
          <w:noProof/>
          <w:color w:val="0B769F" w:themeColor="accent4" w:themeShade="BF"/>
          <w:lang w:eastAsia="en-GB"/>
        </w:rPr>
      </w:pPr>
      <w:bookmarkStart w:id="236" w:name="_Toc213939691"/>
      <w:r w:rsidRPr="00726039">
        <w:rPr>
          <w:rFonts w:eastAsia="Times New Roman" w:cs="Times New Roman"/>
          <w:b/>
          <w:bCs/>
          <w:noProof/>
          <w:color w:val="0B769F" w:themeColor="accent4" w:themeShade="BF"/>
          <w:lang w:eastAsia="en-GB"/>
        </w:rPr>
        <w:lastRenderedPageBreak/>
        <w:drawing>
          <wp:anchor distT="0" distB="0" distL="114300" distR="114300" simplePos="0" relativeHeight="251658364" behindDoc="1" locked="0" layoutInCell="1" allowOverlap="1" wp14:anchorId="490D0F2B" wp14:editId="243F0256">
            <wp:simplePos x="0" y="0"/>
            <wp:positionH relativeFrom="page">
              <wp:align>center</wp:align>
            </wp:positionH>
            <wp:positionV relativeFrom="paragraph">
              <wp:posOffset>360449</wp:posOffset>
            </wp:positionV>
            <wp:extent cx="5972175" cy="66675"/>
            <wp:effectExtent l="0" t="0" r="9525" b="9525"/>
            <wp:wrapTight wrapText="bothSides">
              <wp:wrapPolygon edited="0">
                <wp:start x="0" y="0"/>
                <wp:lineTo x="0" y="18514"/>
                <wp:lineTo x="21566" y="18514"/>
                <wp:lineTo x="21566" y="0"/>
                <wp:lineTo x="0" y="0"/>
              </wp:wrapPolygon>
            </wp:wrapTight>
            <wp:docPr id="1843385257" name="Picture 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175" cy="66675"/>
                    </a:xfrm>
                    <a:prstGeom prst="rect">
                      <a:avLst/>
                    </a:prstGeom>
                    <a:noFill/>
                    <a:ln>
                      <a:noFill/>
                    </a:ln>
                  </pic:spPr>
                </pic:pic>
              </a:graphicData>
            </a:graphic>
          </wp:anchor>
        </w:drawing>
      </w:r>
      <w:r w:rsidR="00DF0133">
        <w:rPr>
          <w:b/>
          <w:bCs/>
          <w:color w:val="0B769F" w:themeColor="accent4" w:themeShade="BF"/>
        </w:rPr>
        <w:t xml:space="preserve">2.4 </w:t>
      </w:r>
      <w:r w:rsidRPr="00726039">
        <w:rPr>
          <w:b/>
          <w:bCs/>
          <w:color w:val="0B769F" w:themeColor="accent4" w:themeShade="BF"/>
        </w:rPr>
        <w:t>Frequently Asked Questions (FAQs):</w:t>
      </w:r>
      <w:bookmarkEnd w:id="236"/>
    </w:p>
    <w:p w14:paraId="0B556E40" w14:textId="4C249F55" w:rsidR="00447DC6" w:rsidRDefault="00447DC6" w:rsidP="002E3DBF">
      <w:pPr>
        <w:spacing w:before="0" w:after="0" w:line="240" w:lineRule="auto"/>
        <w:rPr>
          <w:color w:val="auto"/>
        </w:rPr>
      </w:pPr>
      <w:r>
        <w:rPr>
          <w:color w:val="auto"/>
        </w:rPr>
        <w:t xml:space="preserve">Here you will find some common queries that the </w:t>
      </w:r>
      <w:r w:rsidR="00DB047B">
        <w:rPr>
          <w:color w:val="auto"/>
        </w:rPr>
        <w:t>Participant</w:t>
      </w:r>
      <w:r>
        <w:rPr>
          <w:color w:val="auto"/>
        </w:rPr>
        <w:t xml:space="preserve"> might ask about the intervention, using the app, and their health goals.</w:t>
      </w:r>
    </w:p>
    <w:p w14:paraId="60EF8ADE" w14:textId="1E524F79" w:rsidR="00447DC6" w:rsidRPr="00756167" w:rsidRDefault="002E3DBF" w:rsidP="00756167">
      <w:pPr>
        <w:spacing w:line="276" w:lineRule="auto"/>
        <w:rPr>
          <w:b/>
          <w:bCs/>
          <w:color w:val="E97132" w:themeColor="accent2"/>
        </w:rPr>
      </w:pPr>
      <w:r>
        <w:rPr>
          <w:noProof/>
          <w:color w:val="auto"/>
          <w14:ligatures w14:val="standardContextual"/>
        </w:rPr>
        <mc:AlternateContent>
          <mc:Choice Requires="wps">
            <w:drawing>
              <wp:anchor distT="0" distB="0" distL="114300" distR="114300" simplePos="0" relativeHeight="251658378" behindDoc="0" locked="0" layoutInCell="1" allowOverlap="1" wp14:anchorId="1A89B17E" wp14:editId="12B676B2">
                <wp:simplePos x="0" y="0"/>
                <wp:positionH relativeFrom="margin">
                  <wp:posOffset>-212090</wp:posOffset>
                </wp:positionH>
                <wp:positionV relativeFrom="paragraph">
                  <wp:posOffset>50800</wp:posOffset>
                </wp:positionV>
                <wp:extent cx="6695089" cy="5441950"/>
                <wp:effectExtent l="0" t="0" r="10795" b="25400"/>
                <wp:wrapNone/>
                <wp:docPr id="1885540831" name="Rectangle 4"/>
                <wp:cNvGraphicFramePr/>
                <a:graphic xmlns:a="http://schemas.openxmlformats.org/drawingml/2006/main">
                  <a:graphicData uri="http://schemas.microsoft.com/office/word/2010/wordprocessingShape">
                    <wps:wsp>
                      <wps:cNvSpPr/>
                      <wps:spPr>
                        <a:xfrm>
                          <a:off x="0" y="0"/>
                          <a:ext cx="6695089" cy="5441950"/>
                        </a:xfrm>
                        <a:prstGeom prst="rect">
                          <a:avLst/>
                        </a:prstGeom>
                        <a:noFill/>
                        <a:ln w="19050">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2E5866E">
              <v:rect id="Rectangle 4" style="position:absolute;margin-left:-16.7pt;margin-top:4pt;width:527.15pt;height:428.5pt;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b769f [2407]" strokeweight="1.5pt" w14:anchorId="75A44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">
                <w10:wrap anchorx="margin"/>
              </v:rect>
            </w:pict>
          </mc:Fallback>
        </mc:AlternateContent>
      </w:r>
      <w:r w:rsidR="00B90CBD" w:rsidRPr="00756167">
        <w:rPr>
          <w:b/>
          <w:bCs/>
          <w:color w:val="E97132" w:themeColor="accent2"/>
        </w:rPr>
        <w:t>ENHANCE Basics:</w:t>
      </w:r>
    </w:p>
    <w:p w14:paraId="1FC8D01D" w14:textId="77777777" w:rsidR="007303E9" w:rsidRDefault="00B90CBD" w:rsidP="007303E9">
      <w:pPr>
        <w:pStyle w:val="ListParagraph"/>
        <w:numPr>
          <w:ilvl w:val="0"/>
          <w:numId w:val="96"/>
        </w:numPr>
        <w:spacing w:line="276" w:lineRule="auto"/>
        <w:rPr>
          <w:b/>
          <w:bCs/>
          <w:color w:val="0070C0"/>
        </w:rPr>
      </w:pPr>
      <w:r w:rsidRPr="00756167">
        <w:rPr>
          <w:b/>
          <w:bCs/>
          <w:color w:val="0070C0"/>
        </w:rPr>
        <w:t>What is the goal of this programme?</w:t>
      </w:r>
    </w:p>
    <w:p w14:paraId="0DDA15A8" w14:textId="0B8D3964" w:rsidR="001646DB" w:rsidRPr="007303E9" w:rsidRDefault="0088730D" w:rsidP="007303E9">
      <w:pPr>
        <w:pStyle w:val="ListParagraph"/>
        <w:spacing w:line="276" w:lineRule="auto"/>
        <w:ind w:left="502"/>
        <w:rPr>
          <w:b/>
          <w:bCs/>
          <w:color w:val="0070C0"/>
        </w:rPr>
      </w:pPr>
      <w:r w:rsidRPr="007303E9">
        <w:rPr>
          <w:color w:val="auto"/>
        </w:rPr>
        <w:t xml:space="preserve">ENHANCE helps </w:t>
      </w:r>
      <w:r w:rsidR="00232C8C">
        <w:rPr>
          <w:color w:val="auto"/>
        </w:rPr>
        <w:t>the participant</w:t>
      </w:r>
      <w:r w:rsidRPr="007303E9">
        <w:rPr>
          <w:color w:val="auto"/>
        </w:rPr>
        <w:t xml:space="preserve"> make changes to improve </w:t>
      </w:r>
      <w:r w:rsidR="00232C8C">
        <w:rPr>
          <w:color w:val="auto"/>
        </w:rPr>
        <w:t>their</w:t>
      </w:r>
      <w:r w:rsidRPr="007303E9">
        <w:rPr>
          <w:color w:val="auto"/>
        </w:rPr>
        <w:t xml:space="preserve"> brain health.</w:t>
      </w:r>
    </w:p>
    <w:p w14:paraId="0C29C11E" w14:textId="0410B860" w:rsidR="00804745" w:rsidRPr="00E02170" w:rsidRDefault="001F4CFB" w:rsidP="00240362">
      <w:pPr>
        <w:pStyle w:val="ListParagraph"/>
        <w:numPr>
          <w:ilvl w:val="0"/>
          <w:numId w:val="96"/>
        </w:numPr>
        <w:spacing w:line="276" w:lineRule="auto"/>
        <w:rPr>
          <w:b/>
          <w:bCs/>
          <w:color w:val="0070C0"/>
        </w:rPr>
      </w:pPr>
      <w:r w:rsidRPr="00E02170">
        <w:rPr>
          <w:b/>
          <w:bCs/>
          <w:color w:val="0070C0"/>
        </w:rPr>
        <w:t>What does risk factor mean?</w:t>
      </w:r>
    </w:p>
    <w:p w14:paraId="32DE2A90" w14:textId="58CB72F0" w:rsidR="00DB06FC" w:rsidRDefault="00AD7227" w:rsidP="00DB06FC">
      <w:pPr>
        <w:pStyle w:val="ListParagraph"/>
        <w:tabs>
          <w:tab w:val="left" w:pos="10490"/>
        </w:tabs>
        <w:spacing w:line="276" w:lineRule="auto"/>
        <w:ind w:left="502"/>
        <w:rPr>
          <w:color w:val="auto"/>
        </w:rPr>
      </w:pPr>
      <w:r w:rsidRPr="00DB06FC">
        <w:rPr>
          <w:color w:val="auto"/>
        </w:rPr>
        <w:t>Risk factors</w:t>
      </w:r>
      <w:r w:rsidR="007D1B55" w:rsidRPr="00DB06FC">
        <w:rPr>
          <w:color w:val="auto"/>
        </w:rPr>
        <w:t xml:space="preserve"> </w:t>
      </w:r>
      <w:r w:rsidR="00232C8C">
        <w:rPr>
          <w:color w:val="auto"/>
        </w:rPr>
        <w:t xml:space="preserve">such as low physical activity </w:t>
      </w:r>
      <w:r w:rsidRPr="00DB06FC">
        <w:rPr>
          <w:color w:val="auto"/>
        </w:rPr>
        <w:t xml:space="preserve">are things </w:t>
      </w:r>
      <w:r w:rsidR="007410CF" w:rsidRPr="00DB06FC">
        <w:rPr>
          <w:color w:val="auto"/>
        </w:rPr>
        <w:t>that can be changed</w:t>
      </w:r>
      <w:r w:rsidR="007D1B55" w:rsidRPr="00DB06FC">
        <w:rPr>
          <w:color w:val="auto"/>
        </w:rPr>
        <w:t xml:space="preserve"> </w:t>
      </w:r>
      <w:r w:rsidR="00232C8C">
        <w:rPr>
          <w:color w:val="auto"/>
        </w:rPr>
        <w:t>to improve brain health.</w:t>
      </w:r>
      <w:r w:rsidRPr="00DB06FC">
        <w:rPr>
          <w:color w:val="auto"/>
        </w:rPr>
        <w:t xml:space="preserve"> </w:t>
      </w:r>
    </w:p>
    <w:p w14:paraId="62423263" w14:textId="0ED6B520" w:rsidR="00E25EFB" w:rsidRPr="00E25EFB" w:rsidRDefault="00E25EFB" w:rsidP="00240362">
      <w:pPr>
        <w:pStyle w:val="ListParagraph"/>
        <w:numPr>
          <w:ilvl w:val="0"/>
          <w:numId w:val="96"/>
        </w:numPr>
        <w:tabs>
          <w:tab w:val="left" w:pos="10490"/>
        </w:tabs>
        <w:spacing w:line="276" w:lineRule="auto"/>
        <w:rPr>
          <w:b/>
          <w:bCs/>
          <w:color w:val="0070C0"/>
        </w:rPr>
      </w:pPr>
      <w:r w:rsidRPr="00082BEC">
        <w:rPr>
          <w:b/>
          <w:bCs/>
          <w:color w:val="0070C0"/>
        </w:rPr>
        <w:t>What is brain health?</w:t>
      </w:r>
    </w:p>
    <w:p w14:paraId="6DF690F4" w14:textId="1BCF3D13" w:rsidR="00E25EFB" w:rsidRPr="00082BEC" w:rsidRDefault="00082BEC" w:rsidP="00E25EFB">
      <w:pPr>
        <w:pStyle w:val="ListParagraph"/>
        <w:tabs>
          <w:tab w:val="left" w:pos="10490"/>
        </w:tabs>
        <w:spacing w:line="276" w:lineRule="auto"/>
        <w:ind w:left="502"/>
        <w:rPr>
          <w:color w:val="auto"/>
        </w:rPr>
      </w:pPr>
      <w:r w:rsidRPr="00082BEC">
        <w:rPr>
          <w:color w:val="auto"/>
        </w:rPr>
        <w:t xml:space="preserve">Making </w:t>
      </w:r>
      <w:r w:rsidR="00232C8C">
        <w:rPr>
          <w:color w:val="auto"/>
        </w:rPr>
        <w:t xml:space="preserve">the </w:t>
      </w:r>
      <w:r w:rsidRPr="00082BEC">
        <w:rPr>
          <w:color w:val="auto"/>
        </w:rPr>
        <w:t>brain more resilient and less likely to be damaged</w:t>
      </w:r>
      <w:r w:rsidR="000B2352">
        <w:rPr>
          <w:color w:val="auto"/>
        </w:rPr>
        <w:t xml:space="preserve"> and reduce the risk of</w:t>
      </w:r>
      <w:r w:rsidR="00014C10">
        <w:rPr>
          <w:color w:val="auto"/>
        </w:rPr>
        <w:t xml:space="preserve"> </w:t>
      </w:r>
      <w:r w:rsidR="000B2352">
        <w:rPr>
          <w:color w:val="auto"/>
        </w:rPr>
        <w:t>dementia.</w:t>
      </w:r>
    </w:p>
    <w:p w14:paraId="4645BFBB" w14:textId="18968CE9" w:rsidR="007303E9" w:rsidRDefault="00896347" w:rsidP="007303E9">
      <w:pPr>
        <w:pStyle w:val="ListParagraph"/>
        <w:numPr>
          <w:ilvl w:val="0"/>
          <w:numId w:val="96"/>
        </w:numPr>
        <w:tabs>
          <w:tab w:val="left" w:pos="10490"/>
        </w:tabs>
        <w:spacing w:line="276" w:lineRule="auto"/>
        <w:rPr>
          <w:b/>
          <w:bCs/>
          <w:color w:val="0070C0"/>
        </w:rPr>
      </w:pPr>
      <w:r w:rsidRPr="00DB06FC">
        <w:rPr>
          <w:b/>
          <w:bCs/>
          <w:color w:val="0070C0"/>
        </w:rPr>
        <w:t>What is a</w:t>
      </w:r>
      <w:r w:rsidR="00232C8C">
        <w:rPr>
          <w:b/>
          <w:bCs/>
          <w:color w:val="0070C0"/>
        </w:rPr>
        <w:t>n</w:t>
      </w:r>
      <w:r w:rsidR="002C40D8" w:rsidRPr="00DB06FC">
        <w:rPr>
          <w:b/>
          <w:bCs/>
          <w:color w:val="0070C0"/>
        </w:rPr>
        <w:t xml:space="preserve"> ENHANCE</w:t>
      </w:r>
      <w:r w:rsidRPr="00DB06FC">
        <w:rPr>
          <w:b/>
          <w:bCs/>
          <w:color w:val="0070C0"/>
        </w:rPr>
        <w:t xml:space="preserve"> </w:t>
      </w:r>
      <w:r w:rsidR="00DB047B">
        <w:rPr>
          <w:b/>
          <w:bCs/>
          <w:color w:val="0070C0"/>
        </w:rPr>
        <w:t>Coach</w:t>
      </w:r>
      <w:r w:rsidRPr="00DB06FC">
        <w:rPr>
          <w:b/>
          <w:bCs/>
          <w:color w:val="0070C0"/>
        </w:rPr>
        <w:t>?</w:t>
      </w:r>
    </w:p>
    <w:p w14:paraId="4A938307" w14:textId="799F7C9C" w:rsidR="00896347" w:rsidRPr="00D812AC" w:rsidRDefault="00D812AC" w:rsidP="00D812AC">
      <w:pPr>
        <w:pStyle w:val="ListParagraph"/>
        <w:tabs>
          <w:tab w:val="left" w:pos="10490"/>
        </w:tabs>
        <w:spacing w:line="276" w:lineRule="auto"/>
        <w:ind w:left="502"/>
        <w:rPr>
          <w:color w:val="auto"/>
        </w:rPr>
      </w:pPr>
      <w:r>
        <w:rPr>
          <w:color w:val="auto"/>
        </w:rPr>
        <w:t>As a</w:t>
      </w:r>
      <w:r w:rsidR="0036548A" w:rsidRPr="007303E9">
        <w:rPr>
          <w:color w:val="auto"/>
        </w:rPr>
        <w:t xml:space="preserve"> </w:t>
      </w:r>
      <w:r w:rsidR="00DB047B" w:rsidRPr="007303E9">
        <w:rPr>
          <w:color w:val="auto"/>
        </w:rPr>
        <w:t>Coach</w:t>
      </w:r>
      <w:r>
        <w:rPr>
          <w:color w:val="auto"/>
        </w:rPr>
        <w:t>, your role</w:t>
      </w:r>
      <w:r w:rsidR="0036548A" w:rsidRPr="007303E9">
        <w:rPr>
          <w:color w:val="auto"/>
        </w:rPr>
        <w:t xml:space="preserve"> </w:t>
      </w:r>
      <w:r w:rsidR="00232C8C">
        <w:rPr>
          <w:color w:val="auto"/>
        </w:rPr>
        <w:t>is to support and help</w:t>
      </w:r>
      <w:r w:rsidR="0036548A" w:rsidRPr="007303E9">
        <w:rPr>
          <w:color w:val="auto"/>
        </w:rPr>
        <w:t xml:space="preserve"> </w:t>
      </w:r>
      <w:r>
        <w:rPr>
          <w:color w:val="auto"/>
        </w:rPr>
        <w:t xml:space="preserve">the participant </w:t>
      </w:r>
      <w:r w:rsidR="0036548A" w:rsidRPr="007303E9">
        <w:rPr>
          <w:color w:val="auto"/>
        </w:rPr>
        <w:t>mak</w:t>
      </w:r>
      <w:r w:rsidR="00232C8C">
        <w:rPr>
          <w:color w:val="auto"/>
        </w:rPr>
        <w:t>e</w:t>
      </w:r>
      <w:r>
        <w:rPr>
          <w:color w:val="auto"/>
        </w:rPr>
        <w:t xml:space="preserve"> lifestyle</w:t>
      </w:r>
      <w:r w:rsidR="0036548A" w:rsidRPr="007303E9">
        <w:rPr>
          <w:color w:val="auto"/>
        </w:rPr>
        <w:t xml:space="preserve"> changes. </w:t>
      </w:r>
      <w:r w:rsidRPr="00D812AC">
        <w:rPr>
          <w:color w:val="auto"/>
        </w:rPr>
        <w:t>You will</w:t>
      </w:r>
      <w:r w:rsidR="0036548A" w:rsidRPr="00D812AC">
        <w:rPr>
          <w:color w:val="auto"/>
        </w:rPr>
        <w:t xml:space="preserve"> guide </w:t>
      </w:r>
      <w:r w:rsidRPr="00D812AC">
        <w:rPr>
          <w:color w:val="auto"/>
        </w:rPr>
        <w:t>them</w:t>
      </w:r>
      <w:r w:rsidR="0036548A" w:rsidRPr="00D812AC">
        <w:rPr>
          <w:color w:val="auto"/>
        </w:rPr>
        <w:t xml:space="preserve"> through setting goals, </w:t>
      </w:r>
      <w:r w:rsidR="007D308D" w:rsidRPr="00D812AC">
        <w:rPr>
          <w:color w:val="auto"/>
        </w:rPr>
        <w:t xml:space="preserve">helping </w:t>
      </w:r>
      <w:r>
        <w:rPr>
          <w:color w:val="auto"/>
        </w:rPr>
        <w:t>them</w:t>
      </w:r>
      <w:r w:rsidR="007D308D" w:rsidRPr="00D812AC">
        <w:rPr>
          <w:color w:val="auto"/>
        </w:rPr>
        <w:t xml:space="preserve"> identify what </w:t>
      </w:r>
      <w:r w:rsidR="004C5480" w:rsidRPr="00D812AC">
        <w:rPr>
          <w:color w:val="auto"/>
        </w:rPr>
        <w:t xml:space="preserve">motivates </w:t>
      </w:r>
      <w:r>
        <w:rPr>
          <w:color w:val="auto"/>
        </w:rPr>
        <w:t>them</w:t>
      </w:r>
      <w:r w:rsidR="0036548A" w:rsidRPr="00D812AC">
        <w:rPr>
          <w:color w:val="auto"/>
        </w:rPr>
        <w:t xml:space="preserve">, and work with </w:t>
      </w:r>
      <w:r>
        <w:rPr>
          <w:color w:val="auto"/>
        </w:rPr>
        <w:t>them</w:t>
      </w:r>
      <w:r w:rsidR="0036548A" w:rsidRPr="00D812AC">
        <w:rPr>
          <w:color w:val="auto"/>
        </w:rPr>
        <w:t xml:space="preserve"> to overcome challenges. </w:t>
      </w:r>
    </w:p>
    <w:p w14:paraId="650BC927" w14:textId="77777777" w:rsidR="007303E9" w:rsidRDefault="001646DB" w:rsidP="007303E9">
      <w:pPr>
        <w:pStyle w:val="ListParagraph"/>
        <w:numPr>
          <w:ilvl w:val="0"/>
          <w:numId w:val="96"/>
        </w:numPr>
        <w:spacing w:line="276" w:lineRule="auto"/>
        <w:rPr>
          <w:b/>
          <w:bCs/>
          <w:color w:val="0070C0"/>
        </w:rPr>
      </w:pPr>
      <w:r w:rsidRPr="00756167">
        <w:rPr>
          <w:b/>
          <w:bCs/>
          <w:color w:val="0070C0"/>
        </w:rPr>
        <w:t xml:space="preserve">How are the </w:t>
      </w:r>
      <w:r w:rsidR="001B7894">
        <w:rPr>
          <w:b/>
          <w:bCs/>
          <w:color w:val="0070C0"/>
        </w:rPr>
        <w:t>risk factor modules</w:t>
      </w:r>
      <w:r w:rsidRPr="00756167">
        <w:rPr>
          <w:b/>
          <w:bCs/>
          <w:color w:val="0070C0"/>
        </w:rPr>
        <w:t xml:space="preserve"> structured?</w:t>
      </w:r>
    </w:p>
    <w:p w14:paraId="6C179763" w14:textId="50659B83" w:rsidR="001646DB" w:rsidRPr="007303E9" w:rsidRDefault="00CC55CB" w:rsidP="007303E9">
      <w:pPr>
        <w:pStyle w:val="ListParagraph"/>
        <w:spacing w:line="276" w:lineRule="auto"/>
        <w:ind w:left="502"/>
        <w:rPr>
          <w:b/>
          <w:bCs/>
          <w:color w:val="0070C0"/>
        </w:rPr>
      </w:pPr>
      <w:r w:rsidRPr="007303E9">
        <w:rPr>
          <w:color w:val="auto"/>
        </w:rPr>
        <w:t xml:space="preserve">Each </w:t>
      </w:r>
      <w:r w:rsidR="0081756A" w:rsidRPr="007303E9">
        <w:rPr>
          <w:color w:val="auto"/>
        </w:rPr>
        <w:t>module</w:t>
      </w:r>
      <w:r w:rsidRPr="007303E9">
        <w:rPr>
          <w:color w:val="auto"/>
        </w:rPr>
        <w:t xml:space="preserve"> focuses on one area and includes short videos, games, and personalised </w:t>
      </w:r>
      <w:r w:rsidR="00DB047B" w:rsidRPr="007303E9">
        <w:rPr>
          <w:color w:val="auto"/>
        </w:rPr>
        <w:t>Coach</w:t>
      </w:r>
      <w:r w:rsidRPr="007303E9">
        <w:rPr>
          <w:color w:val="auto"/>
        </w:rPr>
        <w:t>ing.</w:t>
      </w:r>
    </w:p>
    <w:p w14:paraId="67B99B63" w14:textId="1A8172BC" w:rsidR="007303E9" w:rsidRDefault="002E720A" w:rsidP="007303E9">
      <w:pPr>
        <w:pStyle w:val="ListParagraph"/>
        <w:numPr>
          <w:ilvl w:val="0"/>
          <w:numId w:val="96"/>
        </w:numPr>
        <w:spacing w:line="276" w:lineRule="auto"/>
        <w:rPr>
          <w:b/>
          <w:bCs/>
          <w:color w:val="0070C0"/>
        </w:rPr>
      </w:pPr>
      <w:r w:rsidRPr="00756167">
        <w:rPr>
          <w:b/>
          <w:bCs/>
          <w:color w:val="0070C0"/>
        </w:rPr>
        <w:t xml:space="preserve">Can </w:t>
      </w:r>
      <w:r w:rsidR="00D812AC">
        <w:rPr>
          <w:b/>
          <w:bCs/>
          <w:color w:val="0070C0"/>
        </w:rPr>
        <w:t>my participant</w:t>
      </w:r>
      <w:r w:rsidR="00FE4D63">
        <w:rPr>
          <w:b/>
          <w:bCs/>
          <w:color w:val="0070C0"/>
        </w:rPr>
        <w:t xml:space="preserve"> try to change</w:t>
      </w:r>
      <w:r w:rsidRPr="00756167">
        <w:rPr>
          <w:b/>
          <w:bCs/>
          <w:color w:val="0070C0"/>
        </w:rPr>
        <w:t xml:space="preserve"> more than three risk factors?</w:t>
      </w:r>
    </w:p>
    <w:p w14:paraId="7992B4A2" w14:textId="697D7B35" w:rsidR="006139F1" w:rsidRPr="007303E9" w:rsidRDefault="00E675BD" w:rsidP="007303E9">
      <w:pPr>
        <w:pStyle w:val="ListParagraph"/>
        <w:spacing w:line="276" w:lineRule="auto"/>
        <w:ind w:left="502"/>
        <w:rPr>
          <w:b/>
          <w:bCs/>
          <w:color w:val="0070C0"/>
        </w:rPr>
      </w:pPr>
      <w:r w:rsidRPr="007303E9">
        <w:rPr>
          <w:color w:val="auto"/>
        </w:rPr>
        <w:t>It</w:t>
      </w:r>
      <w:r w:rsidR="007303E9">
        <w:rPr>
          <w:color w:val="auto"/>
        </w:rPr>
        <w:t xml:space="preserve"> i</w:t>
      </w:r>
      <w:r w:rsidRPr="007303E9">
        <w:rPr>
          <w:color w:val="auto"/>
        </w:rPr>
        <w:t>s easier to change one thing</w:t>
      </w:r>
      <w:r w:rsidR="00000420" w:rsidRPr="007303E9">
        <w:rPr>
          <w:color w:val="auto"/>
        </w:rPr>
        <w:t xml:space="preserve"> at a time</w:t>
      </w:r>
      <w:r w:rsidR="007176AD" w:rsidRPr="007303E9">
        <w:rPr>
          <w:color w:val="auto"/>
        </w:rPr>
        <w:t>.</w:t>
      </w:r>
      <w:r w:rsidR="00D812AC">
        <w:rPr>
          <w:color w:val="auto"/>
        </w:rPr>
        <w:t xml:space="preserve"> As a</w:t>
      </w:r>
      <w:r w:rsidR="002D4E36" w:rsidRPr="007303E9">
        <w:rPr>
          <w:color w:val="auto"/>
        </w:rPr>
        <w:t xml:space="preserve"> </w:t>
      </w:r>
      <w:r w:rsidR="00DB047B" w:rsidRPr="007303E9">
        <w:rPr>
          <w:color w:val="auto"/>
        </w:rPr>
        <w:t>Coach</w:t>
      </w:r>
      <w:r w:rsidR="00D812AC">
        <w:rPr>
          <w:color w:val="auto"/>
        </w:rPr>
        <w:t>, help your participant select</w:t>
      </w:r>
      <w:r w:rsidR="002D4E36" w:rsidRPr="007303E9">
        <w:rPr>
          <w:color w:val="auto"/>
        </w:rPr>
        <w:t xml:space="preserve"> three risk factors.</w:t>
      </w:r>
      <w:r w:rsidR="000F2ED9" w:rsidRPr="007303E9">
        <w:rPr>
          <w:color w:val="auto"/>
        </w:rPr>
        <w:t xml:space="preserve"> </w:t>
      </w:r>
      <w:r w:rsidR="00D812AC">
        <w:rPr>
          <w:color w:val="auto"/>
        </w:rPr>
        <w:t xml:space="preserve">Note: </w:t>
      </w:r>
      <w:r w:rsidR="004713FE" w:rsidRPr="007303E9">
        <w:rPr>
          <w:color w:val="auto"/>
        </w:rPr>
        <w:t>improving</w:t>
      </w:r>
      <w:r w:rsidR="00D11134" w:rsidRPr="007303E9">
        <w:rPr>
          <w:color w:val="auto"/>
        </w:rPr>
        <w:t xml:space="preserve"> one risk </w:t>
      </w:r>
      <w:r w:rsidR="001C7337" w:rsidRPr="007303E9">
        <w:rPr>
          <w:color w:val="auto"/>
        </w:rPr>
        <w:t>factor</w:t>
      </w:r>
      <w:r w:rsidR="00D812AC">
        <w:rPr>
          <w:color w:val="auto"/>
        </w:rPr>
        <w:t xml:space="preserve"> often</w:t>
      </w:r>
      <w:r w:rsidR="001C7337" w:rsidRPr="007303E9">
        <w:rPr>
          <w:color w:val="auto"/>
        </w:rPr>
        <w:t xml:space="preserve"> </w:t>
      </w:r>
      <w:r w:rsidR="00E5157D" w:rsidRPr="007303E9">
        <w:rPr>
          <w:color w:val="auto"/>
        </w:rPr>
        <w:t>helps improve others.</w:t>
      </w:r>
    </w:p>
    <w:p w14:paraId="617A19AA" w14:textId="0C386533" w:rsidR="007303E9" w:rsidRDefault="00804745" w:rsidP="007303E9">
      <w:pPr>
        <w:pStyle w:val="ListParagraph"/>
        <w:numPr>
          <w:ilvl w:val="0"/>
          <w:numId w:val="96"/>
        </w:numPr>
        <w:spacing w:line="276" w:lineRule="auto"/>
        <w:rPr>
          <w:b/>
          <w:bCs/>
          <w:color w:val="0070C0"/>
        </w:rPr>
      </w:pPr>
      <w:r>
        <w:rPr>
          <w:b/>
          <w:bCs/>
          <w:color w:val="0070C0"/>
        </w:rPr>
        <w:t>Why do</w:t>
      </w:r>
      <w:r w:rsidR="00D812AC">
        <w:rPr>
          <w:b/>
          <w:bCs/>
          <w:color w:val="0070C0"/>
        </w:rPr>
        <w:t xml:space="preserve"> participants</w:t>
      </w:r>
      <w:r>
        <w:rPr>
          <w:b/>
          <w:bCs/>
          <w:color w:val="0070C0"/>
        </w:rPr>
        <w:t xml:space="preserve"> focus o</w:t>
      </w:r>
      <w:r w:rsidR="00920716">
        <w:rPr>
          <w:b/>
          <w:bCs/>
          <w:color w:val="0070C0"/>
        </w:rPr>
        <w:t>n</w:t>
      </w:r>
      <w:r>
        <w:rPr>
          <w:b/>
          <w:bCs/>
          <w:color w:val="0070C0"/>
        </w:rPr>
        <w:t xml:space="preserve"> these risk factors f</w:t>
      </w:r>
      <w:r w:rsidR="00D812AC">
        <w:rPr>
          <w:b/>
          <w:bCs/>
          <w:color w:val="0070C0"/>
        </w:rPr>
        <w:t xml:space="preserve">or </w:t>
      </w:r>
      <w:r w:rsidR="003E2C50" w:rsidRPr="00756167">
        <w:rPr>
          <w:b/>
          <w:bCs/>
          <w:color w:val="0070C0"/>
        </w:rPr>
        <w:t>brain health?</w:t>
      </w:r>
    </w:p>
    <w:p w14:paraId="5FF443C2" w14:textId="09C54919" w:rsidR="003E2C50" w:rsidRPr="007303E9" w:rsidRDefault="00D812AC" w:rsidP="007303E9">
      <w:pPr>
        <w:pStyle w:val="ListParagraph"/>
        <w:spacing w:line="276" w:lineRule="auto"/>
        <w:ind w:left="502"/>
        <w:rPr>
          <w:b/>
          <w:bCs/>
          <w:color w:val="0070C0"/>
        </w:rPr>
      </w:pPr>
      <w:r>
        <w:rPr>
          <w:color w:val="auto"/>
        </w:rPr>
        <w:t>According to published research, t</w:t>
      </w:r>
      <w:r w:rsidR="00540498" w:rsidRPr="007303E9">
        <w:rPr>
          <w:color w:val="auto"/>
        </w:rPr>
        <w:t>hese are thin</w:t>
      </w:r>
      <w:r w:rsidR="00014C10" w:rsidRPr="007303E9">
        <w:rPr>
          <w:color w:val="auto"/>
        </w:rPr>
        <w:t>g</w:t>
      </w:r>
      <w:r w:rsidR="00540498" w:rsidRPr="007303E9">
        <w:rPr>
          <w:color w:val="auto"/>
        </w:rPr>
        <w:t xml:space="preserve">s </w:t>
      </w:r>
      <w:r>
        <w:rPr>
          <w:color w:val="auto"/>
        </w:rPr>
        <w:t>that</w:t>
      </w:r>
      <w:r w:rsidR="00540498" w:rsidRPr="007303E9">
        <w:rPr>
          <w:color w:val="auto"/>
        </w:rPr>
        <w:t xml:space="preserve"> can make a difference to brain health.</w:t>
      </w:r>
    </w:p>
    <w:p w14:paraId="23F5F309" w14:textId="6E84CB7F" w:rsidR="007303E9" w:rsidRDefault="003E2C50" w:rsidP="007303E9">
      <w:pPr>
        <w:pStyle w:val="ListParagraph"/>
        <w:numPr>
          <w:ilvl w:val="0"/>
          <w:numId w:val="96"/>
        </w:numPr>
        <w:spacing w:line="276" w:lineRule="auto"/>
        <w:rPr>
          <w:b/>
          <w:bCs/>
          <w:color w:val="0070C0"/>
        </w:rPr>
      </w:pPr>
      <w:r w:rsidRPr="00756167">
        <w:rPr>
          <w:b/>
          <w:bCs/>
          <w:color w:val="0070C0"/>
        </w:rPr>
        <w:t>What if</w:t>
      </w:r>
      <w:r w:rsidR="00D812AC">
        <w:rPr>
          <w:b/>
          <w:bCs/>
          <w:color w:val="0070C0"/>
        </w:rPr>
        <w:t xml:space="preserve"> the </w:t>
      </w:r>
      <w:r w:rsidR="0087528B">
        <w:rPr>
          <w:b/>
          <w:bCs/>
          <w:color w:val="0070C0"/>
        </w:rPr>
        <w:t>main risk factors don’t feel right to</w:t>
      </w:r>
      <w:r w:rsidR="00D812AC">
        <w:rPr>
          <w:b/>
          <w:bCs/>
          <w:color w:val="0070C0"/>
        </w:rPr>
        <w:t xml:space="preserve"> my participant</w:t>
      </w:r>
      <w:r w:rsidRPr="00756167">
        <w:rPr>
          <w:b/>
          <w:bCs/>
          <w:color w:val="0070C0"/>
        </w:rPr>
        <w:t>?</w:t>
      </w:r>
    </w:p>
    <w:p w14:paraId="4FC1D8DB" w14:textId="266A5848" w:rsidR="003E2C50" w:rsidRPr="007303E9" w:rsidRDefault="00E55CC4" w:rsidP="007303E9">
      <w:pPr>
        <w:pStyle w:val="ListParagraph"/>
        <w:spacing w:line="276" w:lineRule="auto"/>
        <w:ind w:left="502"/>
        <w:rPr>
          <w:b/>
          <w:bCs/>
          <w:color w:val="0070C0"/>
        </w:rPr>
      </w:pPr>
      <w:r w:rsidRPr="007303E9">
        <w:rPr>
          <w:color w:val="auto"/>
        </w:rPr>
        <w:t xml:space="preserve">Sometimes health tests show areas that aren’t obvious but still need attention. </w:t>
      </w:r>
      <w:r w:rsidR="00D812AC">
        <w:rPr>
          <w:color w:val="auto"/>
        </w:rPr>
        <w:t xml:space="preserve">Discuss this with your participant and </w:t>
      </w:r>
      <w:r w:rsidR="00FE7F2A" w:rsidRPr="007303E9">
        <w:rPr>
          <w:color w:val="auto"/>
        </w:rPr>
        <w:t>tackle the risk factors</w:t>
      </w:r>
      <w:r w:rsidRPr="007303E9">
        <w:rPr>
          <w:color w:val="auto"/>
        </w:rPr>
        <w:t xml:space="preserve"> and set goals that make sense </w:t>
      </w:r>
      <w:r w:rsidR="005607ED" w:rsidRPr="007303E9">
        <w:rPr>
          <w:color w:val="auto"/>
        </w:rPr>
        <w:t>to</w:t>
      </w:r>
      <w:r w:rsidRPr="007303E9">
        <w:rPr>
          <w:color w:val="auto"/>
        </w:rPr>
        <w:t xml:space="preserve"> </w:t>
      </w:r>
      <w:r w:rsidR="00D812AC">
        <w:rPr>
          <w:color w:val="auto"/>
        </w:rPr>
        <w:t xml:space="preserve">them. </w:t>
      </w:r>
    </w:p>
    <w:p w14:paraId="69D7825A" w14:textId="58BDBB27" w:rsidR="007D308D" w:rsidRDefault="0087544A" w:rsidP="007D308D">
      <w:pPr>
        <w:spacing w:line="276" w:lineRule="auto"/>
        <w:rPr>
          <w:b/>
          <w:bCs/>
          <w:color w:val="auto"/>
        </w:rPr>
      </w:pPr>
      <w:r>
        <w:rPr>
          <w:noProof/>
          <w:color w:val="auto"/>
          <w14:ligatures w14:val="standardContextual"/>
        </w:rPr>
        <mc:AlternateContent>
          <mc:Choice Requires="wps">
            <w:drawing>
              <wp:anchor distT="0" distB="0" distL="114300" distR="114300" simplePos="0" relativeHeight="251658379" behindDoc="0" locked="0" layoutInCell="1" allowOverlap="1" wp14:anchorId="107AB5CC" wp14:editId="264DACFB">
                <wp:simplePos x="0" y="0"/>
                <wp:positionH relativeFrom="margin">
                  <wp:posOffset>-212090</wp:posOffset>
                </wp:positionH>
                <wp:positionV relativeFrom="paragraph">
                  <wp:posOffset>129540</wp:posOffset>
                </wp:positionV>
                <wp:extent cx="6694805" cy="2571750"/>
                <wp:effectExtent l="0" t="0" r="10795" b="19050"/>
                <wp:wrapNone/>
                <wp:docPr id="1835857156" name="Rectangle 4"/>
                <wp:cNvGraphicFramePr/>
                <a:graphic xmlns:a="http://schemas.openxmlformats.org/drawingml/2006/main">
                  <a:graphicData uri="http://schemas.microsoft.com/office/word/2010/wordprocessingShape">
                    <wps:wsp>
                      <wps:cNvSpPr/>
                      <wps:spPr>
                        <a:xfrm>
                          <a:off x="0" y="0"/>
                          <a:ext cx="6694805" cy="2571750"/>
                        </a:xfrm>
                        <a:prstGeom prst="rect">
                          <a:avLst/>
                        </a:prstGeom>
                        <a:noFill/>
                        <a:ln w="19050">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29D223B">
              <v:rect id="Rectangle 4" style="position:absolute;margin-left:-16.7pt;margin-top:10.2pt;width:527.15pt;height:202.5pt;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b769f [2407]" strokeweight="1.5pt" w14:anchorId="2F8F3C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">
                <w10:wrap anchorx="margin"/>
              </v:rect>
            </w:pict>
          </mc:Fallback>
        </mc:AlternateContent>
      </w:r>
    </w:p>
    <w:p w14:paraId="55F0A3CB" w14:textId="4FED210F" w:rsidR="00980B64" w:rsidRPr="00756167" w:rsidRDefault="00980B64" w:rsidP="00756167">
      <w:pPr>
        <w:spacing w:line="276" w:lineRule="auto"/>
        <w:rPr>
          <w:b/>
          <w:bCs/>
          <w:color w:val="E97132" w:themeColor="accent2"/>
        </w:rPr>
      </w:pPr>
      <w:r w:rsidRPr="00756167">
        <w:rPr>
          <w:b/>
          <w:bCs/>
          <w:color w:val="E97132" w:themeColor="accent2"/>
        </w:rPr>
        <w:t>App Setup and Use:</w:t>
      </w:r>
    </w:p>
    <w:p w14:paraId="10869CBE" w14:textId="19A80235" w:rsidR="007303E9" w:rsidRDefault="00980B64" w:rsidP="007303E9">
      <w:pPr>
        <w:pStyle w:val="ListParagraph"/>
        <w:numPr>
          <w:ilvl w:val="1"/>
          <w:numId w:val="97"/>
        </w:numPr>
        <w:spacing w:line="276" w:lineRule="auto"/>
        <w:ind w:left="851" w:hanging="425"/>
        <w:rPr>
          <w:b/>
          <w:bCs/>
          <w:color w:val="0070C0"/>
        </w:rPr>
      </w:pPr>
      <w:r w:rsidRPr="00756167">
        <w:rPr>
          <w:b/>
          <w:bCs/>
          <w:color w:val="0070C0"/>
        </w:rPr>
        <w:t xml:space="preserve">What </w:t>
      </w:r>
      <w:r w:rsidR="00D812AC">
        <w:rPr>
          <w:b/>
          <w:bCs/>
          <w:color w:val="0070C0"/>
        </w:rPr>
        <w:t>if my participant is</w:t>
      </w:r>
      <w:r w:rsidRPr="00756167">
        <w:rPr>
          <w:b/>
          <w:bCs/>
          <w:color w:val="0070C0"/>
        </w:rPr>
        <w:t xml:space="preserve"> having trouble with the app?</w:t>
      </w:r>
    </w:p>
    <w:p w14:paraId="30129711" w14:textId="75A4F3CB" w:rsidR="0087544A" w:rsidRDefault="00D812AC" w:rsidP="0087544A">
      <w:pPr>
        <w:pStyle w:val="ListParagraph"/>
        <w:spacing w:line="276" w:lineRule="auto"/>
        <w:ind w:left="851"/>
        <w:rPr>
          <w:color w:val="auto"/>
        </w:rPr>
      </w:pPr>
      <w:r>
        <w:rPr>
          <w:color w:val="auto"/>
        </w:rPr>
        <w:t>Ask them to t</w:t>
      </w:r>
      <w:r w:rsidR="00E55CC4" w:rsidRPr="007303E9">
        <w:rPr>
          <w:color w:val="auto"/>
        </w:rPr>
        <w:t xml:space="preserve">ry closing the app and reopening </w:t>
      </w:r>
      <w:r w:rsidR="00756167" w:rsidRPr="007303E9">
        <w:rPr>
          <w:color w:val="auto"/>
        </w:rPr>
        <w:t>it or</w:t>
      </w:r>
      <w:r w:rsidR="00E55CC4" w:rsidRPr="007303E9">
        <w:rPr>
          <w:color w:val="auto"/>
        </w:rPr>
        <w:t xml:space="preserve"> restart the tablet </w:t>
      </w:r>
      <w:r w:rsidR="00183267">
        <w:rPr>
          <w:color w:val="auto"/>
        </w:rPr>
        <w:t xml:space="preserve">by </w:t>
      </w:r>
      <w:r w:rsidR="00E55CC4" w:rsidRPr="007303E9">
        <w:rPr>
          <w:color w:val="auto"/>
        </w:rPr>
        <w:t>hold</w:t>
      </w:r>
      <w:r w:rsidR="00183267">
        <w:rPr>
          <w:color w:val="auto"/>
        </w:rPr>
        <w:t>ing</w:t>
      </w:r>
      <w:r w:rsidR="00E55CC4" w:rsidRPr="007303E9">
        <w:rPr>
          <w:color w:val="auto"/>
        </w:rPr>
        <w:t xml:space="preserve"> down the power button. </w:t>
      </w:r>
      <w:r w:rsidR="00563B20" w:rsidRPr="007303E9">
        <w:rPr>
          <w:color w:val="auto"/>
        </w:rPr>
        <w:t xml:space="preserve">If that still doesn’t work, </w:t>
      </w:r>
      <w:r w:rsidR="00183267">
        <w:rPr>
          <w:color w:val="auto"/>
        </w:rPr>
        <w:t xml:space="preserve">ask them to </w:t>
      </w:r>
      <w:r w:rsidR="00563B20" w:rsidRPr="007303E9">
        <w:rPr>
          <w:color w:val="auto"/>
        </w:rPr>
        <w:t xml:space="preserve">refer to the </w:t>
      </w:r>
      <w:r w:rsidR="006D03EB" w:rsidRPr="007303E9">
        <w:rPr>
          <w:color w:val="auto"/>
        </w:rPr>
        <w:t>A</w:t>
      </w:r>
      <w:r w:rsidR="00563B20" w:rsidRPr="007303E9">
        <w:rPr>
          <w:color w:val="auto"/>
        </w:rPr>
        <w:t xml:space="preserve">pp </w:t>
      </w:r>
      <w:r w:rsidR="006D03EB" w:rsidRPr="007303E9">
        <w:rPr>
          <w:color w:val="auto"/>
        </w:rPr>
        <w:t>G</w:t>
      </w:r>
      <w:r w:rsidR="00563B20" w:rsidRPr="007303E9">
        <w:rPr>
          <w:color w:val="auto"/>
        </w:rPr>
        <w:t>uide.</w:t>
      </w:r>
      <w:r w:rsidR="000D6652" w:rsidRPr="007303E9">
        <w:rPr>
          <w:color w:val="auto"/>
        </w:rPr>
        <w:t xml:space="preserve"> </w:t>
      </w:r>
      <w:r w:rsidR="00183267">
        <w:rPr>
          <w:color w:val="auto"/>
        </w:rPr>
        <w:t xml:space="preserve">Remember, as their coach, you </w:t>
      </w:r>
      <w:r w:rsidR="000D6652" w:rsidRPr="007303E9">
        <w:rPr>
          <w:color w:val="auto"/>
        </w:rPr>
        <w:t>can always talk to the core team</w:t>
      </w:r>
      <w:r w:rsidR="00C212F3">
        <w:rPr>
          <w:color w:val="auto"/>
        </w:rPr>
        <w:t>.</w:t>
      </w:r>
    </w:p>
    <w:p w14:paraId="6C6847A2" w14:textId="6A223ADD" w:rsidR="00183267" w:rsidRPr="00183267" w:rsidRDefault="0087544A" w:rsidP="004D1F38">
      <w:pPr>
        <w:pStyle w:val="ListParagraph"/>
        <w:numPr>
          <w:ilvl w:val="1"/>
          <w:numId w:val="97"/>
        </w:numPr>
        <w:spacing w:line="276" w:lineRule="auto"/>
        <w:ind w:left="851" w:hanging="425"/>
        <w:rPr>
          <w:color w:val="auto"/>
        </w:rPr>
      </w:pPr>
      <w:r w:rsidRPr="00183267">
        <w:rPr>
          <w:b/>
          <w:bCs/>
          <w:color w:val="0070C0"/>
        </w:rPr>
        <w:t xml:space="preserve">What </w:t>
      </w:r>
      <w:r w:rsidR="00183267">
        <w:rPr>
          <w:b/>
          <w:bCs/>
          <w:color w:val="0070C0"/>
        </w:rPr>
        <w:t>if the risk factor doesn’t change in the app, even though I’ve changed it for my participant in the database?</w:t>
      </w:r>
    </w:p>
    <w:p w14:paraId="31651513" w14:textId="265D8837" w:rsidR="002E0507" w:rsidRPr="00183267" w:rsidRDefault="002E0507" w:rsidP="00183267">
      <w:pPr>
        <w:pStyle w:val="ListParagraph"/>
        <w:spacing w:line="276" w:lineRule="auto"/>
        <w:ind w:left="851"/>
        <w:rPr>
          <w:color w:val="auto"/>
        </w:rPr>
      </w:pPr>
      <w:r w:rsidRPr="00183267">
        <w:rPr>
          <w:color w:val="auto"/>
        </w:rPr>
        <w:t>You</w:t>
      </w:r>
      <w:r w:rsidR="00183267">
        <w:rPr>
          <w:color w:val="auto"/>
        </w:rPr>
        <w:t xml:space="preserve">r participant </w:t>
      </w:r>
      <w:r w:rsidRPr="00183267">
        <w:rPr>
          <w:color w:val="auto"/>
        </w:rPr>
        <w:t>might be stuck in the previous risk factor and need to log out and log back in</w:t>
      </w:r>
      <w:r w:rsidR="00183267">
        <w:rPr>
          <w:color w:val="auto"/>
        </w:rPr>
        <w:t xml:space="preserve"> to resolve the issue. </w:t>
      </w:r>
    </w:p>
    <w:p w14:paraId="5219B1BA" w14:textId="6D3CEFB6" w:rsidR="002E0507" w:rsidRDefault="002E0507" w:rsidP="0087544A">
      <w:pPr>
        <w:pStyle w:val="ListParagraph"/>
        <w:spacing w:line="276" w:lineRule="auto"/>
        <w:ind w:left="851"/>
        <w:rPr>
          <w:color w:val="auto"/>
        </w:rPr>
      </w:pPr>
      <w:r>
        <w:rPr>
          <w:color w:val="auto"/>
        </w:rPr>
        <w:t>To do this, please follow these instructions</w:t>
      </w:r>
      <w:r w:rsidR="00183267">
        <w:rPr>
          <w:color w:val="auto"/>
        </w:rPr>
        <w:t xml:space="preserve"> and guide your participant</w:t>
      </w:r>
      <w:r>
        <w:rPr>
          <w:color w:val="auto"/>
        </w:rPr>
        <w:t xml:space="preserve">. </w:t>
      </w:r>
    </w:p>
    <w:p w14:paraId="24284A81" w14:textId="36A0FF14" w:rsidR="0087544A" w:rsidRDefault="00183267" w:rsidP="0087544A">
      <w:pPr>
        <w:pStyle w:val="ListParagraph"/>
        <w:spacing w:line="276" w:lineRule="auto"/>
        <w:ind w:left="851"/>
        <w:rPr>
          <w:color w:val="auto"/>
        </w:rPr>
      </w:pPr>
      <w:r>
        <w:rPr>
          <w:noProof/>
          <w:color w:val="auto"/>
          <w14:ligatures w14:val="standardContextual"/>
        </w:rPr>
        <w:lastRenderedPageBreak/>
        <mc:AlternateContent>
          <mc:Choice Requires="wps">
            <w:drawing>
              <wp:anchor distT="0" distB="0" distL="114300" distR="114300" simplePos="0" relativeHeight="251668780" behindDoc="0" locked="0" layoutInCell="1" allowOverlap="1" wp14:anchorId="1262E045" wp14:editId="5480CC22">
                <wp:simplePos x="0" y="0"/>
                <wp:positionH relativeFrom="margin">
                  <wp:posOffset>-205740</wp:posOffset>
                </wp:positionH>
                <wp:positionV relativeFrom="paragraph">
                  <wp:posOffset>-19050</wp:posOffset>
                </wp:positionV>
                <wp:extent cx="6694805" cy="7042150"/>
                <wp:effectExtent l="0" t="0" r="10795" b="25400"/>
                <wp:wrapNone/>
                <wp:docPr id="1656332409" name="Rectangle 4"/>
                <wp:cNvGraphicFramePr/>
                <a:graphic xmlns:a="http://schemas.openxmlformats.org/drawingml/2006/main">
                  <a:graphicData uri="http://schemas.microsoft.com/office/word/2010/wordprocessingShape">
                    <wps:wsp>
                      <wps:cNvSpPr/>
                      <wps:spPr>
                        <a:xfrm>
                          <a:off x="0" y="0"/>
                          <a:ext cx="6694805" cy="7042150"/>
                        </a:xfrm>
                        <a:prstGeom prst="rect">
                          <a:avLst/>
                        </a:prstGeom>
                        <a:noFill/>
                        <a:ln w="19050" cap="flat" cmpd="sng" algn="ctr">
                          <a:solidFill>
                            <a:srgbClr val="0F9ED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0DF7D558">
              <v:rect id="Rectangle 4" style="position:absolute;margin-left:-16.2pt;margin-top:-1.5pt;width:527.15pt;height:554.5pt;z-index:2516687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b76a0" strokeweight="1.5pt" w14:anchorId="54D2A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">
                <w10:wrap anchorx="margin"/>
              </v:rect>
            </w:pict>
          </mc:Fallback>
        </mc:AlternateContent>
      </w:r>
      <w:r w:rsidR="0087544A" w:rsidRPr="0087544A">
        <w:rPr>
          <w:color w:val="auto"/>
        </w:rPr>
        <w:t xml:space="preserve">In the meadow section of the app, </w:t>
      </w:r>
      <w:r w:rsidR="002E0507">
        <w:rPr>
          <w:color w:val="auto"/>
        </w:rPr>
        <w:t>tap the Watering Can (see image below).</w:t>
      </w:r>
    </w:p>
    <w:p w14:paraId="2CECFD29" w14:textId="3830790F" w:rsidR="002E0507" w:rsidRDefault="002E0507" w:rsidP="0087544A">
      <w:pPr>
        <w:pStyle w:val="ListParagraph"/>
        <w:spacing w:line="276" w:lineRule="auto"/>
        <w:ind w:left="851"/>
        <w:rPr>
          <w:color w:val="auto"/>
        </w:rPr>
      </w:pPr>
      <w:r>
        <w:rPr>
          <w:noProof/>
          <w:color w:val="auto"/>
          <w14:ligatures w14:val="standardContextual"/>
        </w:rPr>
        <w:drawing>
          <wp:inline distT="0" distB="0" distL="0" distR="0" wp14:anchorId="6997FD3A" wp14:editId="10FD5A08">
            <wp:extent cx="2499995" cy="543077"/>
            <wp:effectExtent l="0" t="0" r="0" b="9525"/>
            <wp:docPr id="170988698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6989" name="Picture 170988698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63526" cy="556878"/>
                    </a:xfrm>
                    <a:prstGeom prst="rect">
                      <a:avLst/>
                    </a:prstGeom>
                  </pic:spPr>
                </pic:pic>
              </a:graphicData>
            </a:graphic>
          </wp:inline>
        </w:drawing>
      </w:r>
    </w:p>
    <w:p w14:paraId="372EF5FC" w14:textId="77777777" w:rsidR="002E0507" w:rsidRPr="002E0507" w:rsidRDefault="002E0507" w:rsidP="0087544A">
      <w:pPr>
        <w:pStyle w:val="ListParagraph"/>
        <w:spacing w:line="276" w:lineRule="auto"/>
        <w:ind w:left="851"/>
        <w:rPr>
          <w:color w:val="auto"/>
        </w:rPr>
      </w:pPr>
      <w:r w:rsidRPr="002E0507">
        <w:rPr>
          <w:color w:val="auto"/>
        </w:rPr>
        <w:t>Once you’ve tapped the Watering Can, tap the following in this order:</w:t>
      </w:r>
    </w:p>
    <w:p w14:paraId="19BF6DBF" w14:textId="30CB2BCF" w:rsidR="0087544A" w:rsidRPr="002E0507" w:rsidRDefault="0087544A" w:rsidP="002E0507">
      <w:pPr>
        <w:pStyle w:val="ListParagraph"/>
        <w:numPr>
          <w:ilvl w:val="1"/>
          <w:numId w:val="78"/>
        </w:numPr>
        <w:spacing w:line="276" w:lineRule="auto"/>
        <w:rPr>
          <w:b/>
          <w:bCs/>
          <w:i/>
          <w:iCs/>
          <w:color w:val="auto"/>
        </w:rPr>
      </w:pPr>
      <w:r w:rsidRPr="002E0507">
        <w:rPr>
          <w:b/>
          <w:bCs/>
          <w:i/>
          <w:iCs/>
          <w:color w:val="auto"/>
        </w:rPr>
        <w:t xml:space="preserve">House </w:t>
      </w:r>
      <w:r w:rsidR="002E0507" w:rsidRPr="002E0507">
        <w:rPr>
          <w:b/>
          <w:bCs/>
          <w:i/>
          <w:iCs/>
          <w:color w:val="auto"/>
        </w:rPr>
        <w:t>–</w:t>
      </w:r>
      <w:r w:rsidRPr="002E0507">
        <w:rPr>
          <w:b/>
          <w:bCs/>
          <w:i/>
          <w:iCs/>
          <w:color w:val="auto"/>
        </w:rPr>
        <w:t xml:space="preserve"> </w:t>
      </w:r>
      <w:r w:rsidR="002E0507" w:rsidRPr="002E0507">
        <w:rPr>
          <w:b/>
          <w:bCs/>
          <w:i/>
          <w:iCs/>
          <w:color w:val="auto"/>
        </w:rPr>
        <w:t xml:space="preserve">2. </w:t>
      </w:r>
      <w:r w:rsidRPr="002E0507">
        <w:rPr>
          <w:b/>
          <w:bCs/>
          <w:i/>
          <w:iCs/>
          <w:color w:val="auto"/>
        </w:rPr>
        <w:t xml:space="preserve">Scissors </w:t>
      </w:r>
      <w:r w:rsidR="002E0507" w:rsidRPr="002E0507">
        <w:rPr>
          <w:b/>
          <w:bCs/>
          <w:i/>
          <w:iCs/>
          <w:color w:val="auto"/>
        </w:rPr>
        <w:t>–</w:t>
      </w:r>
      <w:r w:rsidRPr="002E0507">
        <w:rPr>
          <w:b/>
          <w:bCs/>
          <w:i/>
          <w:iCs/>
          <w:color w:val="auto"/>
        </w:rPr>
        <w:t xml:space="preserve"> </w:t>
      </w:r>
      <w:r w:rsidR="002E0507" w:rsidRPr="002E0507">
        <w:rPr>
          <w:b/>
          <w:bCs/>
          <w:i/>
          <w:iCs/>
          <w:color w:val="auto"/>
        </w:rPr>
        <w:t xml:space="preserve">3. </w:t>
      </w:r>
      <w:r w:rsidRPr="002E0507">
        <w:rPr>
          <w:b/>
          <w:bCs/>
          <w:i/>
          <w:iCs/>
          <w:color w:val="auto"/>
        </w:rPr>
        <w:t xml:space="preserve">Water drop </w:t>
      </w:r>
      <w:r w:rsidR="002E0507" w:rsidRPr="002E0507">
        <w:rPr>
          <w:b/>
          <w:bCs/>
          <w:i/>
          <w:iCs/>
          <w:color w:val="auto"/>
        </w:rPr>
        <w:t>–</w:t>
      </w:r>
      <w:r w:rsidRPr="002E0507">
        <w:rPr>
          <w:b/>
          <w:bCs/>
          <w:i/>
          <w:iCs/>
          <w:color w:val="auto"/>
        </w:rPr>
        <w:t xml:space="preserve"> </w:t>
      </w:r>
      <w:r w:rsidR="002E0507" w:rsidRPr="002E0507">
        <w:rPr>
          <w:b/>
          <w:bCs/>
          <w:i/>
          <w:iCs/>
          <w:color w:val="auto"/>
        </w:rPr>
        <w:t xml:space="preserve">4. </w:t>
      </w:r>
      <w:r w:rsidRPr="002E0507">
        <w:rPr>
          <w:b/>
          <w:bCs/>
          <w:i/>
          <w:iCs/>
          <w:color w:val="auto"/>
        </w:rPr>
        <w:t xml:space="preserve">Water drop – </w:t>
      </w:r>
      <w:r w:rsidR="002E0507" w:rsidRPr="002E0507">
        <w:rPr>
          <w:b/>
          <w:bCs/>
          <w:i/>
          <w:iCs/>
          <w:color w:val="auto"/>
        </w:rPr>
        <w:t xml:space="preserve">5. </w:t>
      </w:r>
      <w:r w:rsidRPr="002E0507">
        <w:rPr>
          <w:b/>
          <w:bCs/>
          <w:i/>
          <w:iCs/>
          <w:color w:val="auto"/>
        </w:rPr>
        <w:t xml:space="preserve">Scissors – </w:t>
      </w:r>
      <w:r w:rsidR="002E0507" w:rsidRPr="002E0507">
        <w:rPr>
          <w:b/>
          <w:bCs/>
          <w:i/>
          <w:iCs/>
          <w:color w:val="auto"/>
        </w:rPr>
        <w:t xml:space="preserve">6. </w:t>
      </w:r>
      <w:r w:rsidRPr="002E0507">
        <w:rPr>
          <w:b/>
          <w:bCs/>
          <w:i/>
          <w:iCs/>
          <w:color w:val="auto"/>
        </w:rPr>
        <w:t>Jar</w:t>
      </w:r>
    </w:p>
    <w:p w14:paraId="1D63706A" w14:textId="57A9942D" w:rsidR="002E0507" w:rsidRPr="002E0507" w:rsidRDefault="002E0507" w:rsidP="002E0507">
      <w:pPr>
        <w:spacing w:line="276" w:lineRule="auto"/>
        <w:ind w:left="851"/>
        <w:rPr>
          <w:color w:val="auto"/>
        </w:rPr>
      </w:pPr>
      <w:r w:rsidRPr="002E0507">
        <w:rPr>
          <w:color w:val="auto"/>
        </w:rPr>
        <w:t>(see image below)</w:t>
      </w:r>
    </w:p>
    <w:p w14:paraId="60171A68" w14:textId="0C991372" w:rsidR="002E0507" w:rsidRPr="002E0507" w:rsidRDefault="002E0507" w:rsidP="002E0507">
      <w:pPr>
        <w:spacing w:line="276" w:lineRule="auto"/>
        <w:ind w:left="851"/>
        <w:rPr>
          <w:b/>
          <w:bCs/>
          <w:color w:val="auto"/>
        </w:rPr>
      </w:pPr>
      <w:r>
        <w:rPr>
          <w:b/>
          <w:bCs/>
          <w:noProof/>
          <w:color w:val="auto"/>
          <w14:ligatures w14:val="standardContextual"/>
        </w:rPr>
        <w:drawing>
          <wp:inline distT="0" distB="0" distL="0" distR="0" wp14:anchorId="678BA5FF" wp14:editId="6C346912">
            <wp:extent cx="2533650" cy="1282309"/>
            <wp:effectExtent l="0" t="0" r="0" b="0"/>
            <wp:docPr id="1027384965"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84965" name="Picture 1027384965"/>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71586" cy="1301509"/>
                    </a:xfrm>
                    <a:prstGeom prst="rect">
                      <a:avLst/>
                    </a:prstGeom>
                  </pic:spPr>
                </pic:pic>
              </a:graphicData>
            </a:graphic>
          </wp:inline>
        </w:drawing>
      </w:r>
    </w:p>
    <w:p w14:paraId="4973359E" w14:textId="77777777" w:rsidR="00183267" w:rsidRDefault="0087544A" w:rsidP="0087544A">
      <w:pPr>
        <w:pStyle w:val="ListParagraph"/>
        <w:spacing w:line="276" w:lineRule="auto"/>
        <w:ind w:left="851"/>
        <w:rPr>
          <w:color w:val="auto"/>
        </w:rPr>
      </w:pPr>
      <w:r w:rsidRPr="0087544A">
        <w:rPr>
          <w:color w:val="auto"/>
        </w:rPr>
        <w:t>This process will log you</w:t>
      </w:r>
      <w:r w:rsidR="00183267">
        <w:rPr>
          <w:color w:val="auto"/>
        </w:rPr>
        <w:t>r participant</w:t>
      </w:r>
      <w:r w:rsidRPr="0087544A">
        <w:rPr>
          <w:color w:val="auto"/>
        </w:rPr>
        <w:t xml:space="preserve"> out of the app. </w:t>
      </w:r>
      <w:r w:rsidRPr="000D2B77">
        <w:rPr>
          <w:color w:val="auto"/>
        </w:rPr>
        <w:t xml:space="preserve">Once logged out, </w:t>
      </w:r>
      <w:r w:rsidR="00183267">
        <w:rPr>
          <w:color w:val="auto"/>
        </w:rPr>
        <w:t xml:space="preserve">ask them to </w:t>
      </w:r>
      <w:r w:rsidRPr="000D2B77">
        <w:rPr>
          <w:color w:val="auto"/>
        </w:rPr>
        <w:t>log back in by adding</w:t>
      </w:r>
      <w:r w:rsidR="00183267">
        <w:rPr>
          <w:color w:val="auto"/>
        </w:rPr>
        <w:t xml:space="preserve"> their</w:t>
      </w:r>
      <w:r w:rsidRPr="000D2B77">
        <w:rPr>
          <w:color w:val="auto"/>
        </w:rPr>
        <w:t xml:space="preserve"> phone number and receiving the code to </w:t>
      </w:r>
      <w:r w:rsidR="00183267">
        <w:rPr>
          <w:color w:val="auto"/>
        </w:rPr>
        <w:t>their</w:t>
      </w:r>
      <w:r w:rsidRPr="000D2B77">
        <w:rPr>
          <w:color w:val="auto"/>
        </w:rPr>
        <w:t xml:space="preserve"> phone</w:t>
      </w:r>
      <w:r w:rsidRPr="0087544A">
        <w:rPr>
          <w:color w:val="auto"/>
        </w:rPr>
        <w:t>.</w:t>
      </w:r>
    </w:p>
    <w:p w14:paraId="61543A73" w14:textId="58BEC744" w:rsidR="0087544A" w:rsidRPr="0087544A" w:rsidRDefault="0087544A" w:rsidP="0087544A">
      <w:pPr>
        <w:pStyle w:val="ListParagraph"/>
        <w:spacing w:line="276" w:lineRule="auto"/>
        <w:ind w:left="851"/>
        <w:rPr>
          <w:b/>
          <w:bCs/>
          <w:color w:val="0070C0"/>
        </w:rPr>
      </w:pPr>
      <w:r w:rsidRPr="0087544A">
        <w:rPr>
          <w:color w:val="auto"/>
        </w:rPr>
        <w:t>The</w:t>
      </w:r>
      <w:r w:rsidR="00183267">
        <w:rPr>
          <w:color w:val="auto"/>
        </w:rPr>
        <w:t>ir</w:t>
      </w:r>
      <w:r w:rsidRPr="0087544A">
        <w:rPr>
          <w:color w:val="auto"/>
        </w:rPr>
        <w:t xml:space="preserve"> new risk factor </w:t>
      </w:r>
      <w:r w:rsidR="00183267">
        <w:rPr>
          <w:color w:val="auto"/>
        </w:rPr>
        <w:t>should now be visible</w:t>
      </w:r>
      <w:r w:rsidRPr="0087544A">
        <w:rPr>
          <w:color w:val="auto"/>
        </w:rPr>
        <w:t xml:space="preserve"> in the app. </w:t>
      </w:r>
    </w:p>
    <w:p w14:paraId="22DC731A" w14:textId="1A1082F6" w:rsidR="0087544A" w:rsidRDefault="00980B64" w:rsidP="0087544A">
      <w:pPr>
        <w:pStyle w:val="ListParagraph"/>
        <w:numPr>
          <w:ilvl w:val="1"/>
          <w:numId w:val="97"/>
        </w:numPr>
        <w:spacing w:line="276" w:lineRule="auto"/>
        <w:ind w:left="851" w:hanging="425"/>
        <w:rPr>
          <w:b/>
          <w:bCs/>
          <w:color w:val="0070C0"/>
        </w:rPr>
      </w:pPr>
      <w:r w:rsidRPr="00B13C3D">
        <w:rPr>
          <w:b/>
          <w:bCs/>
          <w:color w:val="0070C0"/>
        </w:rPr>
        <w:t>How do</w:t>
      </w:r>
      <w:r w:rsidR="00183267">
        <w:rPr>
          <w:b/>
          <w:bCs/>
          <w:color w:val="0070C0"/>
        </w:rPr>
        <w:t xml:space="preserve"> participants </w:t>
      </w:r>
      <w:r w:rsidRPr="00B13C3D">
        <w:rPr>
          <w:b/>
          <w:bCs/>
          <w:color w:val="0070C0"/>
        </w:rPr>
        <w:t>track</w:t>
      </w:r>
      <w:r w:rsidR="00183267">
        <w:rPr>
          <w:b/>
          <w:bCs/>
          <w:color w:val="0070C0"/>
        </w:rPr>
        <w:t xml:space="preserve"> </w:t>
      </w:r>
      <w:r w:rsidRPr="00B13C3D">
        <w:rPr>
          <w:b/>
          <w:bCs/>
          <w:color w:val="0070C0"/>
        </w:rPr>
        <w:t>progress in the app?</w:t>
      </w:r>
    </w:p>
    <w:p w14:paraId="018C5F51" w14:textId="7D66BC62" w:rsidR="00980B64" w:rsidRDefault="00E55CC4" w:rsidP="0087544A">
      <w:pPr>
        <w:pStyle w:val="ListParagraph"/>
        <w:spacing w:line="276" w:lineRule="auto"/>
        <w:ind w:left="851"/>
        <w:rPr>
          <w:color w:val="auto"/>
        </w:rPr>
      </w:pPr>
      <w:r w:rsidRPr="0087544A">
        <w:rPr>
          <w:color w:val="auto"/>
        </w:rPr>
        <w:t xml:space="preserve">On the app’s home screen, </w:t>
      </w:r>
      <w:r w:rsidR="00183267">
        <w:rPr>
          <w:color w:val="auto"/>
        </w:rPr>
        <w:t>the</w:t>
      </w:r>
      <w:r w:rsidRPr="0087544A">
        <w:rPr>
          <w:color w:val="auto"/>
        </w:rPr>
        <w:t xml:space="preserve"> “meadow” shows </w:t>
      </w:r>
      <w:r w:rsidR="00183267">
        <w:rPr>
          <w:color w:val="auto"/>
        </w:rPr>
        <w:t>their</w:t>
      </w:r>
      <w:r w:rsidRPr="0087544A">
        <w:rPr>
          <w:color w:val="auto"/>
        </w:rPr>
        <w:t xml:space="preserve"> progress. The more flowers and colours</w:t>
      </w:r>
      <w:r w:rsidR="008D72EE" w:rsidRPr="0087544A">
        <w:rPr>
          <w:color w:val="auto"/>
        </w:rPr>
        <w:t xml:space="preserve"> </w:t>
      </w:r>
      <w:r w:rsidR="00183267">
        <w:rPr>
          <w:color w:val="auto"/>
        </w:rPr>
        <w:t>they</w:t>
      </w:r>
      <w:r w:rsidR="008D72EE" w:rsidRPr="0087544A">
        <w:rPr>
          <w:color w:val="auto"/>
        </w:rPr>
        <w:t xml:space="preserve"> plant</w:t>
      </w:r>
      <w:r w:rsidRPr="0087544A">
        <w:rPr>
          <w:color w:val="auto"/>
        </w:rPr>
        <w:t>, the better</w:t>
      </w:r>
      <w:r w:rsidR="00183267">
        <w:rPr>
          <w:color w:val="auto"/>
        </w:rPr>
        <w:t xml:space="preserve"> they’re </w:t>
      </w:r>
      <w:r w:rsidRPr="0087544A">
        <w:rPr>
          <w:color w:val="auto"/>
        </w:rPr>
        <w:t>doing!</w:t>
      </w:r>
      <w:r w:rsidR="00183267">
        <w:rPr>
          <w:color w:val="auto"/>
        </w:rPr>
        <w:t xml:space="preserve"> They</w:t>
      </w:r>
      <w:r w:rsidRPr="0087544A">
        <w:rPr>
          <w:color w:val="auto"/>
        </w:rPr>
        <w:t xml:space="preserve"> can also tap the “Stars” button in the top right to see how many stars </w:t>
      </w:r>
      <w:r w:rsidR="00183267">
        <w:rPr>
          <w:color w:val="auto"/>
        </w:rPr>
        <w:t>they’ve</w:t>
      </w:r>
      <w:r w:rsidRPr="0087544A">
        <w:rPr>
          <w:color w:val="auto"/>
        </w:rPr>
        <w:t xml:space="preserve"> earned each week.</w:t>
      </w:r>
    </w:p>
    <w:p w14:paraId="61B5C0A1" w14:textId="11E9D020" w:rsidR="00C212F3" w:rsidRPr="00C212F3" w:rsidRDefault="00C212F3" w:rsidP="00C212F3">
      <w:pPr>
        <w:pStyle w:val="ListParagraph"/>
        <w:numPr>
          <w:ilvl w:val="1"/>
          <w:numId w:val="97"/>
        </w:numPr>
        <w:spacing w:line="276" w:lineRule="auto"/>
        <w:ind w:left="851" w:hanging="425"/>
        <w:rPr>
          <w:b/>
          <w:bCs/>
          <w:color w:val="0070C0"/>
        </w:rPr>
      </w:pPr>
      <w:r w:rsidRPr="00C212F3">
        <w:rPr>
          <w:b/>
          <w:bCs/>
          <w:color w:val="0070C0"/>
        </w:rPr>
        <w:t xml:space="preserve">What if </w:t>
      </w:r>
      <w:r w:rsidR="00183267">
        <w:rPr>
          <w:b/>
          <w:bCs/>
          <w:color w:val="0070C0"/>
        </w:rPr>
        <w:t xml:space="preserve">my participant is experiencing </w:t>
      </w:r>
      <w:r w:rsidRPr="00C212F3">
        <w:rPr>
          <w:b/>
          <w:bCs/>
          <w:color w:val="0070C0"/>
        </w:rPr>
        <w:t>technical issues with the app? For example, videos not playing correctly, poor connectivity issues, games not playing correctly.</w:t>
      </w:r>
    </w:p>
    <w:p w14:paraId="14ABBE87" w14:textId="77777777" w:rsidR="00C212F3" w:rsidRPr="00C212F3" w:rsidRDefault="00C212F3" w:rsidP="00C212F3">
      <w:pPr>
        <w:pStyle w:val="ListParagraph"/>
        <w:numPr>
          <w:ilvl w:val="0"/>
          <w:numId w:val="142"/>
        </w:numPr>
        <w:spacing w:before="0" w:after="160" w:line="278" w:lineRule="auto"/>
        <w:rPr>
          <w:color w:val="auto"/>
        </w:rPr>
      </w:pPr>
      <w:r w:rsidRPr="00C212F3">
        <w:rPr>
          <w:color w:val="auto"/>
        </w:rPr>
        <w:t>As their coach, please gain as much information from the participant as possible.</w:t>
      </w:r>
    </w:p>
    <w:p w14:paraId="1BB8F2F3" w14:textId="77777777" w:rsidR="00C212F3" w:rsidRPr="00C212F3" w:rsidRDefault="00C212F3" w:rsidP="00C212F3">
      <w:pPr>
        <w:pStyle w:val="ListParagraph"/>
        <w:numPr>
          <w:ilvl w:val="0"/>
          <w:numId w:val="142"/>
        </w:numPr>
        <w:spacing w:before="0" w:after="160" w:line="278" w:lineRule="auto"/>
        <w:rPr>
          <w:color w:val="auto"/>
        </w:rPr>
      </w:pPr>
      <w:r w:rsidRPr="00C212F3">
        <w:rPr>
          <w:color w:val="auto"/>
        </w:rPr>
        <w:t>Ensure that you write all details about the issue in the Sealed Envelope form.</w:t>
      </w:r>
    </w:p>
    <w:p w14:paraId="214D06B5" w14:textId="77777777" w:rsidR="00C212F3" w:rsidRPr="00C212F3" w:rsidRDefault="00C212F3" w:rsidP="00C212F3">
      <w:pPr>
        <w:pStyle w:val="ListParagraph"/>
        <w:numPr>
          <w:ilvl w:val="0"/>
          <w:numId w:val="142"/>
        </w:numPr>
        <w:spacing w:before="0" w:after="160" w:line="278" w:lineRule="auto"/>
        <w:rPr>
          <w:color w:val="auto"/>
        </w:rPr>
      </w:pPr>
      <w:r w:rsidRPr="00C212F3">
        <w:rPr>
          <w:color w:val="auto"/>
        </w:rPr>
        <w:t xml:space="preserve">Bring this up in your supervision. </w:t>
      </w:r>
    </w:p>
    <w:p w14:paraId="23070A99" w14:textId="77777777" w:rsidR="00C212F3" w:rsidRPr="00C212F3" w:rsidRDefault="00C212F3" w:rsidP="00C212F3">
      <w:pPr>
        <w:pStyle w:val="ListParagraph"/>
        <w:numPr>
          <w:ilvl w:val="0"/>
          <w:numId w:val="142"/>
        </w:numPr>
        <w:spacing w:before="0" w:after="160" w:line="278" w:lineRule="auto"/>
        <w:rPr>
          <w:color w:val="auto"/>
        </w:rPr>
      </w:pPr>
      <w:r w:rsidRPr="00C212F3">
        <w:rPr>
          <w:color w:val="auto"/>
        </w:rPr>
        <w:t xml:space="preserve">Email the core team. </w:t>
      </w:r>
    </w:p>
    <w:p w14:paraId="42CDAE6E" w14:textId="44FDFC34" w:rsidR="00C212F3" w:rsidRDefault="00C212F3" w:rsidP="00C212F3">
      <w:pPr>
        <w:pStyle w:val="ListParagraph"/>
        <w:numPr>
          <w:ilvl w:val="0"/>
          <w:numId w:val="142"/>
        </w:numPr>
        <w:spacing w:before="0" w:after="0" w:line="278" w:lineRule="auto"/>
        <w:rPr>
          <w:color w:val="auto"/>
        </w:rPr>
      </w:pPr>
      <w:r w:rsidRPr="00C212F3">
        <w:rPr>
          <w:color w:val="auto"/>
        </w:rPr>
        <w:t>Following guidance from core team and advise the participant.</w:t>
      </w:r>
    </w:p>
    <w:p w14:paraId="327D5E5E" w14:textId="0974C590" w:rsidR="00C212F3" w:rsidRPr="00920F9B" w:rsidRDefault="00920F9B" w:rsidP="00920F9B">
      <w:pPr>
        <w:pStyle w:val="ListParagraph"/>
        <w:numPr>
          <w:ilvl w:val="1"/>
          <w:numId w:val="97"/>
        </w:numPr>
        <w:spacing w:line="276" w:lineRule="auto"/>
        <w:ind w:left="851" w:hanging="425"/>
        <w:rPr>
          <w:b/>
          <w:bCs/>
          <w:color w:val="0070C0"/>
        </w:rPr>
      </w:pPr>
      <w:r w:rsidRPr="00920F9B">
        <w:rPr>
          <w:b/>
          <w:bCs/>
          <w:color w:val="0070C0"/>
        </w:rPr>
        <w:t>There has been no or little app activity, what should</w:t>
      </w:r>
      <w:r w:rsidR="00183267">
        <w:rPr>
          <w:b/>
          <w:bCs/>
          <w:color w:val="0070C0"/>
        </w:rPr>
        <w:t xml:space="preserve"> you</w:t>
      </w:r>
      <w:r w:rsidRPr="00920F9B">
        <w:rPr>
          <w:b/>
          <w:bCs/>
          <w:color w:val="0070C0"/>
        </w:rPr>
        <w:t xml:space="preserve"> </w:t>
      </w:r>
      <w:r w:rsidR="00183267">
        <w:rPr>
          <w:b/>
          <w:bCs/>
          <w:color w:val="0070C0"/>
        </w:rPr>
        <w:t>(</w:t>
      </w:r>
      <w:r w:rsidRPr="00920F9B">
        <w:rPr>
          <w:b/>
          <w:bCs/>
          <w:color w:val="0070C0"/>
        </w:rPr>
        <w:t>the</w:t>
      </w:r>
      <w:r w:rsidR="00183267">
        <w:rPr>
          <w:b/>
          <w:bCs/>
          <w:color w:val="0070C0"/>
        </w:rPr>
        <w:t>ir</w:t>
      </w:r>
      <w:r w:rsidRPr="00920F9B">
        <w:rPr>
          <w:b/>
          <w:bCs/>
          <w:color w:val="0070C0"/>
        </w:rPr>
        <w:t xml:space="preserve"> coach</w:t>
      </w:r>
      <w:r w:rsidR="00183267">
        <w:rPr>
          <w:b/>
          <w:bCs/>
          <w:color w:val="0070C0"/>
        </w:rPr>
        <w:t>)</w:t>
      </w:r>
      <w:r w:rsidRPr="00920F9B">
        <w:rPr>
          <w:b/>
          <w:bCs/>
          <w:color w:val="0070C0"/>
        </w:rPr>
        <w:t xml:space="preserve"> do? </w:t>
      </w:r>
    </w:p>
    <w:p w14:paraId="4BDE15A5" w14:textId="418AD447" w:rsidR="00920F9B" w:rsidRPr="00920F9B" w:rsidRDefault="00920F9B" w:rsidP="00920F9B">
      <w:pPr>
        <w:pStyle w:val="ListParagraph"/>
        <w:numPr>
          <w:ilvl w:val="0"/>
          <w:numId w:val="143"/>
        </w:numPr>
        <w:rPr>
          <w:color w:val="auto"/>
        </w:rPr>
      </w:pPr>
      <w:r w:rsidRPr="00920F9B">
        <w:rPr>
          <w:color w:val="auto"/>
        </w:rPr>
        <w:t>Conta</w:t>
      </w:r>
      <w:r>
        <w:rPr>
          <w:color w:val="auto"/>
        </w:rPr>
        <w:t>ct</w:t>
      </w:r>
      <w:r w:rsidRPr="00920F9B">
        <w:rPr>
          <w:color w:val="auto"/>
        </w:rPr>
        <w:t xml:space="preserve"> the participant as soon as possible.</w:t>
      </w:r>
    </w:p>
    <w:p w14:paraId="21F1415F" w14:textId="6D055076" w:rsidR="00920F9B" w:rsidRPr="00920F9B" w:rsidRDefault="00920F9B" w:rsidP="00920F9B">
      <w:pPr>
        <w:pStyle w:val="ListParagraph"/>
        <w:numPr>
          <w:ilvl w:val="0"/>
          <w:numId w:val="143"/>
        </w:numPr>
        <w:rPr>
          <w:color w:val="auto"/>
        </w:rPr>
      </w:pPr>
      <w:r>
        <w:rPr>
          <w:color w:val="auto"/>
        </w:rPr>
        <w:t>First, u</w:t>
      </w:r>
      <w:r w:rsidRPr="00920F9B">
        <w:rPr>
          <w:color w:val="auto"/>
        </w:rPr>
        <w:t>nderstand the issue. Why has there been no activity? Do they need additional support and guidance?</w:t>
      </w:r>
    </w:p>
    <w:p w14:paraId="515A6FCC" w14:textId="2ECDF51D" w:rsidR="00920F9B" w:rsidRPr="00920F9B" w:rsidRDefault="002E0507" w:rsidP="00920F9B">
      <w:pPr>
        <w:pStyle w:val="ListParagraph"/>
        <w:numPr>
          <w:ilvl w:val="0"/>
          <w:numId w:val="143"/>
        </w:numPr>
        <w:rPr>
          <w:color w:val="auto"/>
        </w:rPr>
      </w:pPr>
      <w:r>
        <w:rPr>
          <w:noProof/>
          <w:color w:val="auto"/>
          <w14:ligatures w14:val="standardContextual"/>
        </w:rPr>
        <mc:AlternateContent>
          <mc:Choice Requires="wps">
            <w:drawing>
              <wp:anchor distT="0" distB="0" distL="114300" distR="114300" simplePos="0" relativeHeight="251658380" behindDoc="0" locked="0" layoutInCell="1" allowOverlap="1" wp14:anchorId="24BA7CAD" wp14:editId="02A841E8">
                <wp:simplePos x="0" y="0"/>
                <wp:positionH relativeFrom="margin">
                  <wp:posOffset>-199390</wp:posOffset>
                </wp:positionH>
                <wp:positionV relativeFrom="paragraph">
                  <wp:posOffset>229235</wp:posOffset>
                </wp:positionV>
                <wp:extent cx="6670675" cy="1289050"/>
                <wp:effectExtent l="0" t="0" r="15875" b="25400"/>
                <wp:wrapNone/>
                <wp:docPr id="1171778122" name="Rectangle 4"/>
                <wp:cNvGraphicFramePr/>
                <a:graphic xmlns:a="http://schemas.openxmlformats.org/drawingml/2006/main">
                  <a:graphicData uri="http://schemas.microsoft.com/office/word/2010/wordprocessingShape">
                    <wps:wsp>
                      <wps:cNvSpPr/>
                      <wps:spPr>
                        <a:xfrm>
                          <a:off x="0" y="0"/>
                          <a:ext cx="6670675" cy="1289050"/>
                        </a:xfrm>
                        <a:prstGeom prst="rect">
                          <a:avLst/>
                        </a:prstGeom>
                        <a:noFill/>
                        <a:ln w="19050">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64202C7">
              <v:rect id="Rectangle 4" style="position:absolute;margin-left:-15.7pt;margin-top:18.05pt;width:525.25pt;height:101.5pt;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b769f [2407]" strokeweight="1.5pt" w14:anchorId="63FA3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">
                <w10:wrap anchorx="margin"/>
              </v:rect>
            </w:pict>
          </mc:Fallback>
        </mc:AlternateContent>
      </w:r>
      <w:r w:rsidR="00920F9B" w:rsidRPr="00920F9B">
        <w:rPr>
          <w:color w:val="auto"/>
        </w:rPr>
        <w:t>Contact the core team</w:t>
      </w:r>
      <w:r w:rsidR="00920F9B">
        <w:rPr>
          <w:color w:val="auto"/>
        </w:rPr>
        <w:t xml:space="preserve"> for assistance. </w:t>
      </w:r>
    </w:p>
    <w:p w14:paraId="6177CA43" w14:textId="41667E06" w:rsidR="002E48E0" w:rsidRPr="00756167" w:rsidRDefault="002E48E0" w:rsidP="00756167">
      <w:pPr>
        <w:spacing w:line="276" w:lineRule="auto"/>
        <w:rPr>
          <w:b/>
          <w:bCs/>
          <w:color w:val="E97132" w:themeColor="accent2"/>
        </w:rPr>
      </w:pPr>
      <w:r w:rsidRPr="00756167">
        <w:rPr>
          <w:b/>
          <w:bCs/>
          <w:color w:val="E97132" w:themeColor="accent2"/>
        </w:rPr>
        <w:t>Goal Setting and Behaviour Change</w:t>
      </w:r>
    </w:p>
    <w:p w14:paraId="1A47B445" w14:textId="0AA1E0E5" w:rsidR="002E48E0" w:rsidRPr="00756167" w:rsidRDefault="005A7231" w:rsidP="00240362">
      <w:pPr>
        <w:pStyle w:val="ListParagraph"/>
        <w:numPr>
          <w:ilvl w:val="0"/>
          <w:numId w:val="99"/>
        </w:numPr>
        <w:spacing w:line="276" w:lineRule="auto"/>
        <w:rPr>
          <w:b/>
          <w:bCs/>
          <w:color w:val="0070C0"/>
        </w:rPr>
      </w:pPr>
      <w:r w:rsidRPr="00756167">
        <w:rPr>
          <w:b/>
          <w:bCs/>
          <w:color w:val="0070C0"/>
        </w:rPr>
        <w:t xml:space="preserve">What if </w:t>
      </w:r>
      <w:r w:rsidR="001E4056">
        <w:rPr>
          <w:b/>
          <w:bCs/>
          <w:color w:val="0070C0"/>
        </w:rPr>
        <w:t>my participant is</w:t>
      </w:r>
      <w:r w:rsidRPr="00756167">
        <w:rPr>
          <w:b/>
          <w:bCs/>
          <w:color w:val="0070C0"/>
        </w:rPr>
        <w:t xml:space="preserve"> not ready to make big changes?</w:t>
      </w:r>
    </w:p>
    <w:p w14:paraId="7313829E" w14:textId="1119E281" w:rsidR="005A7231" w:rsidRPr="005A7231" w:rsidRDefault="009D4259" w:rsidP="00240362">
      <w:pPr>
        <w:pStyle w:val="ListParagraph"/>
        <w:numPr>
          <w:ilvl w:val="1"/>
          <w:numId w:val="98"/>
        </w:numPr>
        <w:spacing w:line="276" w:lineRule="auto"/>
        <w:rPr>
          <w:b/>
          <w:bCs/>
          <w:color w:val="auto"/>
        </w:rPr>
      </w:pPr>
      <w:r w:rsidRPr="009D4259">
        <w:rPr>
          <w:color w:val="auto"/>
        </w:rPr>
        <w:t>That’s okay!</w:t>
      </w:r>
      <w:r w:rsidR="001E4056">
        <w:rPr>
          <w:color w:val="auto"/>
        </w:rPr>
        <w:t xml:space="preserve"> </w:t>
      </w:r>
      <w:r w:rsidRPr="009D4259">
        <w:rPr>
          <w:color w:val="auto"/>
        </w:rPr>
        <w:t xml:space="preserve">Small steps can make a big difference, and </w:t>
      </w:r>
      <w:r w:rsidR="00896CD6">
        <w:rPr>
          <w:color w:val="auto"/>
        </w:rPr>
        <w:t>you</w:t>
      </w:r>
      <w:r w:rsidR="001E4056">
        <w:rPr>
          <w:color w:val="auto"/>
        </w:rPr>
        <w:t>r participant</w:t>
      </w:r>
      <w:r w:rsidR="00896CD6">
        <w:rPr>
          <w:color w:val="auto"/>
        </w:rPr>
        <w:t xml:space="preserve"> can</w:t>
      </w:r>
      <w:r w:rsidRPr="009D4259">
        <w:rPr>
          <w:color w:val="auto"/>
        </w:rPr>
        <w:t xml:space="preserve"> go at </w:t>
      </w:r>
      <w:r w:rsidR="001E4056">
        <w:rPr>
          <w:color w:val="auto"/>
        </w:rPr>
        <w:t xml:space="preserve">their </w:t>
      </w:r>
      <w:r w:rsidR="00896CD6">
        <w:rPr>
          <w:color w:val="auto"/>
        </w:rPr>
        <w:t xml:space="preserve">own </w:t>
      </w:r>
      <w:r w:rsidRPr="009D4259">
        <w:rPr>
          <w:color w:val="auto"/>
        </w:rPr>
        <w:t xml:space="preserve">pace with goals that feel right for </w:t>
      </w:r>
      <w:r w:rsidR="001E4056">
        <w:rPr>
          <w:color w:val="auto"/>
        </w:rPr>
        <w:t xml:space="preserve">them. </w:t>
      </w:r>
    </w:p>
    <w:p w14:paraId="19429343" w14:textId="3B4B3563" w:rsidR="002E0507" w:rsidRDefault="002E0507" w:rsidP="002E0507">
      <w:pPr>
        <w:pStyle w:val="ListParagraph"/>
        <w:spacing w:line="276" w:lineRule="auto"/>
        <w:ind w:left="360"/>
        <w:rPr>
          <w:b/>
          <w:bCs/>
          <w:color w:val="0070C0"/>
        </w:rPr>
      </w:pPr>
    </w:p>
    <w:p w14:paraId="7F70C7BE" w14:textId="432F7173" w:rsidR="002E0507" w:rsidRDefault="002E0507" w:rsidP="002E0507">
      <w:pPr>
        <w:pStyle w:val="ListParagraph"/>
        <w:spacing w:line="276" w:lineRule="auto"/>
        <w:ind w:left="360"/>
        <w:rPr>
          <w:b/>
          <w:bCs/>
          <w:color w:val="0070C0"/>
        </w:rPr>
      </w:pPr>
    </w:p>
    <w:p w14:paraId="61E7A96F" w14:textId="77777777" w:rsidR="001E4056" w:rsidRDefault="001E4056" w:rsidP="002E0507">
      <w:pPr>
        <w:pStyle w:val="ListParagraph"/>
        <w:spacing w:line="276" w:lineRule="auto"/>
        <w:ind w:left="360"/>
        <w:rPr>
          <w:b/>
          <w:bCs/>
          <w:color w:val="0070C0"/>
        </w:rPr>
      </w:pPr>
    </w:p>
    <w:p w14:paraId="56241409" w14:textId="77777777" w:rsidR="001E4056" w:rsidRDefault="001E4056" w:rsidP="002E0507">
      <w:pPr>
        <w:pStyle w:val="ListParagraph"/>
        <w:spacing w:line="276" w:lineRule="auto"/>
        <w:ind w:left="360"/>
        <w:rPr>
          <w:b/>
          <w:bCs/>
          <w:color w:val="0070C0"/>
        </w:rPr>
      </w:pPr>
    </w:p>
    <w:p w14:paraId="6DF826C7" w14:textId="77777777" w:rsidR="002E0507" w:rsidRDefault="002E0507" w:rsidP="002E0507">
      <w:pPr>
        <w:pStyle w:val="ListParagraph"/>
        <w:spacing w:line="276" w:lineRule="auto"/>
        <w:ind w:left="360"/>
        <w:rPr>
          <w:b/>
          <w:bCs/>
          <w:color w:val="0070C0"/>
        </w:rPr>
      </w:pPr>
    </w:p>
    <w:p w14:paraId="6DA09A93" w14:textId="65EB0223" w:rsidR="005A7231" w:rsidRPr="00756167" w:rsidRDefault="00235036" w:rsidP="00240362">
      <w:pPr>
        <w:pStyle w:val="ListParagraph"/>
        <w:numPr>
          <w:ilvl w:val="0"/>
          <w:numId w:val="98"/>
        </w:numPr>
        <w:spacing w:line="276" w:lineRule="auto"/>
        <w:rPr>
          <w:b/>
          <w:bCs/>
          <w:color w:val="0070C0"/>
        </w:rPr>
      </w:pPr>
      <w:r>
        <w:rPr>
          <w:noProof/>
          <w:color w:val="auto"/>
          <w14:ligatures w14:val="standardContextual"/>
        </w:rPr>
        <mc:AlternateContent>
          <mc:Choice Requires="wps">
            <w:drawing>
              <wp:anchor distT="0" distB="0" distL="114300" distR="114300" simplePos="0" relativeHeight="251666732" behindDoc="0" locked="0" layoutInCell="1" allowOverlap="1" wp14:anchorId="4F3A8140" wp14:editId="40A8B1CC">
                <wp:simplePos x="0" y="0"/>
                <wp:positionH relativeFrom="margin">
                  <wp:posOffset>-199390</wp:posOffset>
                </wp:positionH>
                <wp:positionV relativeFrom="paragraph">
                  <wp:posOffset>-57150</wp:posOffset>
                </wp:positionV>
                <wp:extent cx="6670675" cy="2451100"/>
                <wp:effectExtent l="0" t="0" r="15875" b="25400"/>
                <wp:wrapNone/>
                <wp:docPr id="1728261695" name="Rectangle 4"/>
                <wp:cNvGraphicFramePr/>
                <a:graphic xmlns:a="http://schemas.openxmlformats.org/drawingml/2006/main">
                  <a:graphicData uri="http://schemas.microsoft.com/office/word/2010/wordprocessingShape">
                    <wps:wsp>
                      <wps:cNvSpPr/>
                      <wps:spPr>
                        <a:xfrm>
                          <a:off x="0" y="0"/>
                          <a:ext cx="6670675" cy="2451100"/>
                        </a:xfrm>
                        <a:prstGeom prst="rect">
                          <a:avLst/>
                        </a:prstGeom>
                        <a:noFill/>
                        <a:ln w="19050">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3D96C642">
              <v:rect id="Rectangle 4" style="position:absolute;margin-left:-15.7pt;margin-top:-4.5pt;width:525.25pt;height:193pt;z-index:2516667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b769f [2407]" strokeweight="1.5pt" w14:anchorId="182C45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">
                <w10:wrap anchorx="margin"/>
              </v:rect>
            </w:pict>
          </mc:Fallback>
        </mc:AlternateContent>
      </w:r>
      <w:r w:rsidR="005A7231" w:rsidRPr="00756167">
        <w:rPr>
          <w:b/>
          <w:bCs/>
          <w:color w:val="0070C0"/>
        </w:rPr>
        <w:t xml:space="preserve">How </w:t>
      </w:r>
      <w:r w:rsidR="001E4056">
        <w:rPr>
          <w:b/>
          <w:bCs/>
          <w:color w:val="0070C0"/>
        </w:rPr>
        <w:t>can I keep my participant</w:t>
      </w:r>
      <w:r w:rsidR="005A7231" w:rsidRPr="00756167">
        <w:rPr>
          <w:b/>
          <w:bCs/>
          <w:color w:val="0070C0"/>
        </w:rPr>
        <w:t xml:space="preserve"> motivated?</w:t>
      </w:r>
    </w:p>
    <w:p w14:paraId="726EA9BF" w14:textId="425236AD" w:rsidR="005A7231" w:rsidRPr="00172145" w:rsidRDefault="009D4259" w:rsidP="00240362">
      <w:pPr>
        <w:pStyle w:val="ListParagraph"/>
        <w:numPr>
          <w:ilvl w:val="1"/>
          <w:numId w:val="98"/>
        </w:numPr>
        <w:spacing w:line="276" w:lineRule="auto"/>
        <w:rPr>
          <w:b/>
          <w:bCs/>
          <w:color w:val="auto"/>
        </w:rPr>
      </w:pPr>
      <w:r w:rsidRPr="009D4259">
        <w:rPr>
          <w:color w:val="auto"/>
        </w:rPr>
        <w:t>Remind</w:t>
      </w:r>
      <w:r w:rsidR="001E4056">
        <w:rPr>
          <w:color w:val="auto"/>
        </w:rPr>
        <w:t xml:space="preserve"> your participant </w:t>
      </w:r>
      <w:r w:rsidRPr="009D4259">
        <w:rPr>
          <w:color w:val="auto"/>
        </w:rPr>
        <w:t xml:space="preserve">why </w:t>
      </w:r>
      <w:r w:rsidR="001E4056">
        <w:rPr>
          <w:color w:val="auto"/>
        </w:rPr>
        <w:t>they</w:t>
      </w:r>
      <w:r w:rsidRPr="009D4259">
        <w:rPr>
          <w:color w:val="auto"/>
        </w:rPr>
        <w:t xml:space="preserve"> want to make changes. </w:t>
      </w:r>
      <w:r w:rsidR="001E4056">
        <w:rPr>
          <w:color w:val="auto"/>
        </w:rPr>
        <w:t>Help them</w:t>
      </w:r>
      <w:r w:rsidRPr="009D4259">
        <w:rPr>
          <w:color w:val="auto"/>
        </w:rPr>
        <w:t xml:space="preserve"> set goals a</w:t>
      </w:r>
      <w:r w:rsidR="001E4056">
        <w:rPr>
          <w:color w:val="auto"/>
        </w:rPr>
        <w:t xml:space="preserve">nd </w:t>
      </w:r>
      <w:r w:rsidRPr="009D4259">
        <w:rPr>
          <w:color w:val="auto"/>
        </w:rPr>
        <w:t xml:space="preserve">celebrate </w:t>
      </w:r>
      <w:r w:rsidR="001E4056">
        <w:rPr>
          <w:color w:val="auto"/>
        </w:rPr>
        <w:t>their</w:t>
      </w:r>
      <w:r w:rsidRPr="009D4259">
        <w:rPr>
          <w:color w:val="auto"/>
        </w:rPr>
        <w:t xml:space="preserve"> progress. </w:t>
      </w:r>
      <w:r w:rsidR="001E4056">
        <w:rPr>
          <w:color w:val="auto"/>
        </w:rPr>
        <w:t xml:space="preserve">Note: </w:t>
      </w:r>
      <w:r w:rsidR="00B637BD" w:rsidRPr="001E4056">
        <w:rPr>
          <w:color w:val="auto"/>
        </w:rPr>
        <w:t xml:space="preserve">Remind the </w:t>
      </w:r>
      <w:r w:rsidR="00DB047B" w:rsidRPr="001E4056">
        <w:rPr>
          <w:color w:val="auto"/>
        </w:rPr>
        <w:t>Participant</w:t>
      </w:r>
      <w:r w:rsidR="00B637BD" w:rsidRPr="001E4056">
        <w:rPr>
          <w:color w:val="auto"/>
        </w:rPr>
        <w:t xml:space="preserve"> of the family member or friend that is supporting them.</w:t>
      </w:r>
    </w:p>
    <w:p w14:paraId="5D5F5F24" w14:textId="1D17E38A" w:rsidR="00267C85" w:rsidRPr="00756167" w:rsidRDefault="00267C85" w:rsidP="00240362">
      <w:pPr>
        <w:pStyle w:val="ListParagraph"/>
        <w:numPr>
          <w:ilvl w:val="0"/>
          <w:numId w:val="98"/>
        </w:numPr>
        <w:spacing w:line="276" w:lineRule="auto"/>
        <w:rPr>
          <w:b/>
          <w:bCs/>
          <w:color w:val="0070C0"/>
        </w:rPr>
      </w:pPr>
      <w:r w:rsidRPr="00756167">
        <w:rPr>
          <w:b/>
          <w:bCs/>
          <w:color w:val="0070C0"/>
        </w:rPr>
        <w:t xml:space="preserve">What </w:t>
      </w:r>
      <w:r w:rsidR="001E4056">
        <w:rPr>
          <w:b/>
          <w:bCs/>
          <w:color w:val="0070C0"/>
        </w:rPr>
        <w:t>if my participant</w:t>
      </w:r>
      <w:r w:rsidRPr="00756167">
        <w:rPr>
          <w:b/>
          <w:bCs/>
          <w:color w:val="0070C0"/>
        </w:rPr>
        <w:t xml:space="preserve"> experience</w:t>
      </w:r>
      <w:r w:rsidR="001E4056">
        <w:rPr>
          <w:b/>
          <w:bCs/>
          <w:color w:val="0070C0"/>
        </w:rPr>
        <w:t>s</w:t>
      </w:r>
      <w:r w:rsidRPr="00756167">
        <w:rPr>
          <w:b/>
          <w:bCs/>
          <w:color w:val="0070C0"/>
        </w:rPr>
        <w:t xml:space="preserve"> a setback?</w:t>
      </w:r>
    </w:p>
    <w:p w14:paraId="46399390" w14:textId="058A1090" w:rsidR="00267C85" w:rsidRPr="00397C1A" w:rsidRDefault="00C87E55" w:rsidP="00240362">
      <w:pPr>
        <w:pStyle w:val="ListParagraph"/>
        <w:numPr>
          <w:ilvl w:val="1"/>
          <w:numId w:val="98"/>
        </w:numPr>
        <w:spacing w:line="276" w:lineRule="auto"/>
        <w:rPr>
          <w:b/>
          <w:bCs/>
          <w:color w:val="auto"/>
        </w:rPr>
      </w:pPr>
      <w:r>
        <w:rPr>
          <w:color w:val="auto"/>
        </w:rPr>
        <w:t>Having a setback doesn’t mean starting</w:t>
      </w:r>
      <w:r w:rsidR="009D4259" w:rsidRPr="009D4259">
        <w:rPr>
          <w:color w:val="auto"/>
        </w:rPr>
        <w:t xml:space="preserve"> from </w:t>
      </w:r>
      <w:r w:rsidR="0017798E">
        <w:rPr>
          <w:color w:val="auto"/>
        </w:rPr>
        <w:t>the beginning, it’s</w:t>
      </w:r>
      <w:r w:rsidR="00805C1F">
        <w:rPr>
          <w:color w:val="auto"/>
        </w:rPr>
        <w:t xml:space="preserve"> a part of the process.</w:t>
      </w:r>
      <w:r w:rsidR="001E4056">
        <w:rPr>
          <w:color w:val="auto"/>
        </w:rPr>
        <w:t xml:space="preserve"> T</w:t>
      </w:r>
      <w:r w:rsidR="009D4259" w:rsidRPr="009D4259">
        <w:rPr>
          <w:color w:val="auto"/>
        </w:rPr>
        <w:t xml:space="preserve">alk about ways to get </w:t>
      </w:r>
      <w:r w:rsidR="001E4056">
        <w:rPr>
          <w:color w:val="auto"/>
        </w:rPr>
        <w:t xml:space="preserve">them </w:t>
      </w:r>
      <w:r w:rsidR="009D4259" w:rsidRPr="009D4259">
        <w:rPr>
          <w:color w:val="auto"/>
        </w:rPr>
        <w:t>back on track.</w:t>
      </w:r>
      <w:r w:rsidR="005C17B6">
        <w:rPr>
          <w:color w:val="auto"/>
        </w:rPr>
        <w:t xml:space="preserve"> Remember, even small changes can make a difference.</w:t>
      </w:r>
      <w:r w:rsidR="00805C1F">
        <w:rPr>
          <w:color w:val="auto"/>
        </w:rPr>
        <w:t xml:space="preserve"> </w:t>
      </w:r>
    </w:p>
    <w:p w14:paraId="51F678DC" w14:textId="6762F336" w:rsidR="00397C1A" w:rsidRPr="00756167" w:rsidRDefault="00397C1A" w:rsidP="00240362">
      <w:pPr>
        <w:pStyle w:val="ListParagraph"/>
        <w:numPr>
          <w:ilvl w:val="0"/>
          <w:numId w:val="98"/>
        </w:numPr>
        <w:spacing w:line="276" w:lineRule="auto"/>
        <w:rPr>
          <w:b/>
          <w:bCs/>
          <w:color w:val="0070C0"/>
        </w:rPr>
      </w:pPr>
      <w:r w:rsidRPr="00756167">
        <w:rPr>
          <w:b/>
          <w:bCs/>
          <w:color w:val="0070C0"/>
        </w:rPr>
        <w:t xml:space="preserve">How quickly </w:t>
      </w:r>
      <w:r w:rsidR="001E4056">
        <w:rPr>
          <w:b/>
          <w:bCs/>
          <w:color w:val="0070C0"/>
        </w:rPr>
        <w:t>should the participant</w:t>
      </w:r>
      <w:r w:rsidRPr="00756167">
        <w:rPr>
          <w:b/>
          <w:bCs/>
          <w:color w:val="0070C0"/>
        </w:rPr>
        <w:t xml:space="preserve"> see</w:t>
      </w:r>
      <w:r w:rsidR="001E4056">
        <w:rPr>
          <w:b/>
          <w:bCs/>
          <w:color w:val="0070C0"/>
        </w:rPr>
        <w:t xml:space="preserve"> some</w:t>
      </w:r>
      <w:r w:rsidRPr="00756167">
        <w:rPr>
          <w:b/>
          <w:bCs/>
          <w:color w:val="0070C0"/>
        </w:rPr>
        <w:t xml:space="preserve"> results?</w:t>
      </w:r>
    </w:p>
    <w:p w14:paraId="2B557380" w14:textId="10DF1142" w:rsidR="00C519EE" w:rsidRPr="00920F9B" w:rsidRDefault="00920F9B" w:rsidP="00C519EE">
      <w:pPr>
        <w:pStyle w:val="ListParagraph"/>
        <w:numPr>
          <w:ilvl w:val="1"/>
          <w:numId w:val="98"/>
        </w:numPr>
        <w:spacing w:line="276" w:lineRule="auto"/>
        <w:rPr>
          <w:b/>
          <w:bCs/>
          <w:color w:val="auto"/>
        </w:rPr>
      </w:pPr>
      <w:r>
        <w:rPr>
          <w:noProof/>
        </w:rPr>
        <mc:AlternateContent>
          <mc:Choice Requires="wps">
            <w:drawing>
              <wp:anchor distT="0" distB="0" distL="114300" distR="114300" simplePos="0" relativeHeight="251658381" behindDoc="0" locked="0" layoutInCell="1" allowOverlap="1" wp14:anchorId="15B424BA" wp14:editId="094D219E">
                <wp:simplePos x="0" y="0"/>
                <wp:positionH relativeFrom="margin">
                  <wp:posOffset>-199390</wp:posOffset>
                </wp:positionH>
                <wp:positionV relativeFrom="paragraph">
                  <wp:posOffset>465455</wp:posOffset>
                </wp:positionV>
                <wp:extent cx="6666230" cy="1130300"/>
                <wp:effectExtent l="0" t="0" r="20320" b="12700"/>
                <wp:wrapNone/>
                <wp:docPr id="561308763" name="Rectangle 4"/>
                <wp:cNvGraphicFramePr/>
                <a:graphic xmlns:a="http://schemas.openxmlformats.org/drawingml/2006/main">
                  <a:graphicData uri="http://schemas.microsoft.com/office/word/2010/wordprocessingShape">
                    <wps:wsp>
                      <wps:cNvSpPr/>
                      <wps:spPr>
                        <a:xfrm>
                          <a:off x="0" y="0"/>
                          <a:ext cx="6666230" cy="1130300"/>
                        </a:xfrm>
                        <a:prstGeom prst="rect">
                          <a:avLst/>
                        </a:prstGeom>
                        <a:noFill/>
                        <a:ln w="19050">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528DFB0D">
              <v:rect id="Rectangle 4" style="position:absolute;margin-left:-15.7pt;margin-top:36.65pt;width:524.9pt;height:89pt;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b769f [2407]" strokeweight="1.5pt" w14:anchorId="25DD16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">
                <w10:wrap anchorx="margin"/>
              </v:rect>
            </w:pict>
          </mc:Fallback>
        </mc:AlternateContent>
      </w:r>
      <w:r w:rsidR="009D7801">
        <w:rPr>
          <w:color w:val="auto"/>
        </w:rPr>
        <w:t xml:space="preserve">Some changes you can’t see, but what </w:t>
      </w:r>
      <w:r w:rsidR="001E4056">
        <w:rPr>
          <w:color w:val="auto"/>
        </w:rPr>
        <w:t xml:space="preserve">they </w:t>
      </w:r>
      <w:r w:rsidR="009D7801">
        <w:rPr>
          <w:color w:val="auto"/>
        </w:rPr>
        <w:t>are doing is</w:t>
      </w:r>
      <w:r w:rsidR="00343723">
        <w:rPr>
          <w:color w:val="auto"/>
        </w:rPr>
        <w:t xml:space="preserve"> helping </w:t>
      </w:r>
      <w:r w:rsidR="001E4056">
        <w:rPr>
          <w:color w:val="auto"/>
        </w:rPr>
        <w:t>thei</w:t>
      </w:r>
      <w:r w:rsidR="00343723">
        <w:rPr>
          <w:color w:val="auto"/>
        </w:rPr>
        <w:t xml:space="preserve">r brain health. </w:t>
      </w:r>
      <w:r w:rsidR="00EE7EF8">
        <w:rPr>
          <w:color w:val="auto"/>
        </w:rPr>
        <w:t xml:space="preserve">Most changes will quite quickly help </w:t>
      </w:r>
      <w:r w:rsidR="001E4056">
        <w:rPr>
          <w:color w:val="auto"/>
        </w:rPr>
        <w:t>them</w:t>
      </w:r>
      <w:r w:rsidR="00EE7EF8">
        <w:rPr>
          <w:color w:val="auto"/>
        </w:rPr>
        <w:t xml:space="preserve"> feel better.</w:t>
      </w:r>
    </w:p>
    <w:p w14:paraId="3091B981" w14:textId="289CC12E" w:rsidR="00267C85" w:rsidRPr="00756167" w:rsidRDefault="00267C85" w:rsidP="00756167">
      <w:pPr>
        <w:spacing w:line="276" w:lineRule="auto"/>
        <w:rPr>
          <w:b/>
          <w:bCs/>
          <w:color w:val="E97132" w:themeColor="accent2"/>
        </w:rPr>
      </w:pPr>
      <w:r w:rsidRPr="00756167">
        <w:rPr>
          <w:b/>
          <w:bCs/>
          <w:color w:val="E97132" w:themeColor="accent2"/>
        </w:rPr>
        <w:t>Support and Resources</w:t>
      </w:r>
    </w:p>
    <w:p w14:paraId="03621BF0" w14:textId="74FA9036" w:rsidR="00782B34" w:rsidRPr="00756167" w:rsidRDefault="00782B34" w:rsidP="00240362">
      <w:pPr>
        <w:pStyle w:val="ListParagraph"/>
        <w:numPr>
          <w:ilvl w:val="0"/>
          <w:numId w:val="100"/>
        </w:numPr>
        <w:spacing w:line="276" w:lineRule="auto"/>
        <w:rPr>
          <w:b/>
          <w:bCs/>
          <w:color w:val="0070C0"/>
        </w:rPr>
      </w:pPr>
      <w:r w:rsidRPr="00756167">
        <w:rPr>
          <w:b/>
          <w:bCs/>
          <w:color w:val="0070C0"/>
        </w:rPr>
        <w:t>Are there additional resources available</w:t>
      </w:r>
      <w:r w:rsidR="001E4056">
        <w:rPr>
          <w:b/>
          <w:bCs/>
          <w:color w:val="0070C0"/>
        </w:rPr>
        <w:t xml:space="preserve"> to participants</w:t>
      </w:r>
      <w:r w:rsidRPr="00756167">
        <w:rPr>
          <w:b/>
          <w:bCs/>
          <w:color w:val="0070C0"/>
        </w:rPr>
        <w:t xml:space="preserve"> </w:t>
      </w:r>
      <w:r w:rsidR="001E4056">
        <w:rPr>
          <w:b/>
          <w:bCs/>
          <w:color w:val="0070C0"/>
        </w:rPr>
        <w:t xml:space="preserve">for </w:t>
      </w:r>
      <w:r w:rsidR="00433C6D">
        <w:rPr>
          <w:b/>
          <w:bCs/>
          <w:color w:val="0070C0"/>
        </w:rPr>
        <w:t>behaviour</w:t>
      </w:r>
      <w:r w:rsidR="001E4056">
        <w:rPr>
          <w:b/>
          <w:bCs/>
          <w:color w:val="0070C0"/>
        </w:rPr>
        <w:t>al change</w:t>
      </w:r>
      <w:r w:rsidRPr="00756167">
        <w:rPr>
          <w:b/>
          <w:bCs/>
          <w:color w:val="0070C0"/>
        </w:rPr>
        <w:t>?</w:t>
      </w:r>
    </w:p>
    <w:p w14:paraId="3D37D814" w14:textId="26651653" w:rsidR="00782B34" w:rsidRPr="00BD0DFB" w:rsidRDefault="00014673" w:rsidP="00240362">
      <w:pPr>
        <w:pStyle w:val="ListParagraph"/>
        <w:numPr>
          <w:ilvl w:val="0"/>
          <w:numId w:val="101"/>
        </w:numPr>
        <w:spacing w:line="276" w:lineRule="auto"/>
        <w:rPr>
          <w:b/>
          <w:bCs/>
          <w:color w:val="auto"/>
        </w:rPr>
      </w:pPr>
      <w:r w:rsidRPr="00014673">
        <w:rPr>
          <w:color w:val="auto"/>
        </w:rPr>
        <w:t xml:space="preserve">Yes! The app videos include helpful resources, and </w:t>
      </w:r>
      <w:r w:rsidR="001E4056">
        <w:rPr>
          <w:color w:val="auto"/>
        </w:rPr>
        <w:t>they</w:t>
      </w:r>
      <w:r w:rsidRPr="00014673">
        <w:rPr>
          <w:color w:val="auto"/>
        </w:rPr>
        <w:t xml:space="preserve"> can find more support through the NHS, local clinics, and </w:t>
      </w:r>
      <w:r w:rsidR="001E4056">
        <w:rPr>
          <w:color w:val="auto"/>
        </w:rPr>
        <w:t>thei</w:t>
      </w:r>
      <w:r w:rsidRPr="00014673">
        <w:rPr>
          <w:color w:val="auto"/>
        </w:rPr>
        <w:t>r GP</w:t>
      </w:r>
      <w:r w:rsidR="00BF21A9">
        <w:rPr>
          <w:color w:val="auto"/>
        </w:rPr>
        <w:t xml:space="preserve"> practice</w:t>
      </w:r>
      <w:r w:rsidRPr="00014673">
        <w:rPr>
          <w:color w:val="auto"/>
        </w:rPr>
        <w:t>.</w:t>
      </w:r>
    </w:p>
    <w:p w14:paraId="6AEC5230" w14:textId="34BFC22D" w:rsidR="00DC50BB" w:rsidRDefault="008F240D" w:rsidP="00756167">
      <w:pPr>
        <w:spacing w:line="276" w:lineRule="auto"/>
        <w:rPr>
          <w:b/>
          <w:bCs/>
          <w:color w:val="E97132" w:themeColor="accent2"/>
        </w:rPr>
      </w:pPr>
      <w:r>
        <w:rPr>
          <w:noProof/>
          <w:color w:val="auto"/>
          <w14:ligatures w14:val="standardContextual"/>
        </w:rPr>
        <mc:AlternateContent>
          <mc:Choice Requires="wps">
            <w:drawing>
              <wp:anchor distT="0" distB="0" distL="114300" distR="114300" simplePos="0" relativeHeight="251658382" behindDoc="0" locked="0" layoutInCell="1" allowOverlap="1" wp14:anchorId="332A635C" wp14:editId="1438BEE3">
                <wp:simplePos x="0" y="0"/>
                <wp:positionH relativeFrom="margin">
                  <wp:posOffset>-199390</wp:posOffset>
                </wp:positionH>
                <wp:positionV relativeFrom="paragraph">
                  <wp:posOffset>164465</wp:posOffset>
                </wp:positionV>
                <wp:extent cx="6672580" cy="1762125"/>
                <wp:effectExtent l="0" t="0" r="13970" b="28575"/>
                <wp:wrapNone/>
                <wp:docPr id="17823135" name="Rectangle 4"/>
                <wp:cNvGraphicFramePr/>
                <a:graphic xmlns:a="http://schemas.openxmlformats.org/drawingml/2006/main">
                  <a:graphicData uri="http://schemas.microsoft.com/office/word/2010/wordprocessingShape">
                    <wps:wsp>
                      <wps:cNvSpPr/>
                      <wps:spPr>
                        <a:xfrm>
                          <a:off x="0" y="0"/>
                          <a:ext cx="6672580" cy="1762125"/>
                        </a:xfrm>
                        <a:prstGeom prst="rect">
                          <a:avLst/>
                        </a:prstGeom>
                        <a:noFill/>
                        <a:ln w="19050">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C26D9FC">
              <v:rect id="Rectangle 4" style="position:absolute;margin-left:-15.7pt;margin-top:12.95pt;width:525.4pt;height:138.75pt;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b769f [2407]" strokeweight="1.5pt" w14:anchorId="04F370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">
                <w10:wrap anchorx="margin"/>
              </v:rect>
            </w:pict>
          </mc:Fallback>
        </mc:AlternateContent>
      </w:r>
    </w:p>
    <w:p w14:paraId="12B0B47D" w14:textId="732D87CD" w:rsidR="00FF2D45" w:rsidRPr="00756167" w:rsidRDefault="00FF2D45" w:rsidP="00756167">
      <w:pPr>
        <w:spacing w:line="276" w:lineRule="auto"/>
        <w:rPr>
          <w:b/>
          <w:bCs/>
          <w:color w:val="E97132" w:themeColor="accent2"/>
        </w:rPr>
      </w:pPr>
      <w:r w:rsidRPr="00756167">
        <w:rPr>
          <w:b/>
          <w:bCs/>
          <w:color w:val="E97132" w:themeColor="accent2"/>
        </w:rPr>
        <w:t>Scheduling and Logistics</w:t>
      </w:r>
    </w:p>
    <w:p w14:paraId="6F522544" w14:textId="46039211" w:rsidR="00FF2D45" w:rsidRPr="00756167" w:rsidRDefault="00FF2D45" w:rsidP="00240362">
      <w:pPr>
        <w:pStyle w:val="ListParagraph"/>
        <w:numPr>
          <w:ilvl w:val="1"/>
          <w:numId w:val="84"/>
        </w:numPr>
        <w:spacing w:line="276" w:lineRule="auto"/>
        <w:ind w:left="284" w:hanging="284"/>
        <w:rPr>
          <w:b/>
          <w:bCs/>
          <w:color w:val="0070C0"/>
        </w:rPr>
      </w:pPr>
      <w:r w:rsidRPr="00756167">
        <w:rPr>
          <w:b/>
          <w:bCs/>
          <w:color w:val="0070C0"/>
        </w:rPr>
        <w:t xml:space="preserve">What if </w:t>
      </w:r>
      <w:r w:rsidR="001E4056">
        <w:rPr>
          <w:b/>
          <w:bCs/>
          <w:color w:val="0070C0"/>
        </w:rPr>
        <w:t xml:space="preserve">my participant needs to </w:t>
      </w:r>
      <w:r w:rsidRPr="00756167">
        <w:rPr>
          <w:b/>
          <w:bCs/>
          <w:color w:val="0070C0"/>
        </w:rPr>
        <w:t>reschedule a session?</w:t>
      </w:r>
    </w:p>
    <w:p w14:paraId="773DCEBD" w14:textId="614BF6AF" w:rsidR="00FF2D45" w:rsidRPr="00FF2D45" w:rsidRDefault="00014673" w:rsidP="00240362">
      <w:pPr>
        <w:pStyle w:val="ListParagraph"/>
        <w:numPr>
          <w:ilvl w:val="0"/>
          <w:numId w:val="101"/>
        </w:numPr>
        <w:spacing w:line="276" w:lineRule="auto"/>
        <w:ind w:left="709" w:hanging="283"/>
        <w:rPr>
          <w:b/>
          <w:bCs/>
          <w:color w:val="auto"/>
        </w:rPr>
      </w:pPr>
      <w:r w:rsidRPr="00014673">
        <w:rPr>
          <w:color w:val="auto"/>
        </w:rPr>
        <w:t xml:space="preserve">No problem! </w:t>
      </w:r>
      <w:proofErr w:type="gramStart"/>
      <w:r w:rsidR="001E4056">
        <w:rPr>
          <w:color w:val="auto"/>
        </w:rPr>
        <w:t>As long as</w:t>
      </w:r>
      <w:proofErr w:type="gramEnd"/>
      <w:r w:rsidR="001E4056">
        <w:rPr>
          <w:color w:val="auto"/>
        </w:rPr>
        <w:t xml:space="preserve"> they let you</w:t>
      </w:r>
      <w:r w:rsidRPr="00014673">
        <w:rPr>
          <w:color w:val="auto"/>
        </w:rPr>
        <w:t xml:space="preserve"> know.</w:t>
      </w:r>
      <w:r w:rsidR="001E4056">
        <w:rPr>
          <w:color w:val="auto"/>
        </w:rPr>
        <w:t xml:space="preserve"> Please reschedule another appointment.</w:t>
      </w:r>
    </w:p>
    <w:p w14:paraId="0CDD41A2" w14:textId="373EC51D" w:rsidR="00FF2D45" w:rsidRPr="00756167" w:rsidRDefault="00FF2D45" w:rsidP="00240362">
      <w:pPr>
        <w:pStyle w:val="ListParagraph"/>
        <w:numPr>
          <w:ilvl w:val="1"/>
          <w:numId w:val="84"/>
        </w:numPr>
        <w:spacing w:line="276" w:lineRule="auto"/>
        <w:ind w:left="284" w:hanging="284"/>
        <w:rPr>
          <w:b/>
          <w:bCs/>
          <w:color w:val="0070C0"/>
        </w:rPr>
      </w:pPr>
      <w:r w:rsidRPr="00756167">
        <w:rPr>
          <w:b/>
          <w:bCs/>
          <w:color w:val="0070C0"/>
        </w:rPr>
        <w:t xml:space="preserve">Can </w:t>
      </w:r>
      <w:r w:rsidR="001E4056">
        <w:rPr>
          <w:b/>
          <w:bCs/>
          <w:color w:val="0070C0"/>
        </w:rPr>
        <w:t xml:space="preserve">my participant </w:t>
      </w:r>
      <w:r w:rsidRPr="00756167">
        <w:rPr>
          <w:b/>
          <w:bCs/>
          <w:color w:val="0070C0"/>
        </w:rPr>
        <w:t>change goals or risk factors?</w:t>
      </w:r>
    </w:p>
    <w:p w14:paraId="2E8421D0" w14:textId="1481FDBC" w:rsidR="00FF2D45" w:rsidRPr="004D56F0" w:rsidRDefault="00014673" w:rsidP="00240362">
      <w:pPr>
        <w:pStyle w:val="ListParagraph"/>
        <w:numPr>
          <w:ilvl w:val="2"/>
          <w:numId w:val="84"/>
        </w:numPr>
        <w:spacing w:line="276" w:lineRule="auto"/>
        <w:ind w:left="709" w:hanging="283"/>
        <w:rPr>
          <w:b/>
          <w:bCs/>
          <w:color w:val="auto"/>
        </w:rPr>
      </w:pPr>
      <w:r w:rsidRPr="00014673">
        <w:rPr>
          <w:color w:val="auto"/>
        </w:rPr>
        <w:t xml:space="preserve">Yes, </w:t>
      </w:r>
      <w:r w:rsidR="001E4056">
        <w:rPr>
          <w:color w:val="auto"/>
        </w:rPr>
        <w:t xml:space="preserve">they </w:t>
      </w:r>
      <w:r w:rsidRPr="00014673">
        <w:rPr>
          <w:color w:val="auto"/>
        </w:rPr>
        <w:t xml:space="preserve">can </w:t>
      </w:r>
      <w:r w:rsidR="00E26969">
        <w:rPr>
          <w:color w:val="auto"/>
        </w:rPr>
        <w:t xml:space="preserve">change </w:t>
      </w:r>
      <w:r w:rsidR="001E4056">
        <w:rPr>
          <w:color w:val="auto"/>
        </w:rPr>
        <w:t>goals and risk factors</w:t>
      </w:r>
      <w:r w:rsidRPr="00014673">
        <w:rPr>
          <w:color w:val="auto"/>
        </w:rPr>
        <w:t xml:space="preserve">. If </w:t>
      </w:r>
      <w:r w:rsidR="001E4056">
        <w:rPr>
          <w:color w:val="auto"/>
        </w:rPr>
        <w:t>they</w:t>
      </w:r>
      <w:r w:rsidRPr="00014673">
        <w:rPr>
          <w:color w:val="auto"/>
        </w:rPr>
        <w:t xml:space="preserve"> want to focus on a different area, </w:t>
      </w:r>
      <w:r w:rsidR="001E4056">
        <w:rPr>
          <w:color w:val="auto"/>
        </w:rPr>
        <w:t>please help and guide them</w:t>
      </w:r>
      <w:r w:rsidRPr="00014673">
        <w:rPr>
          <w:color w:val="auto"/>
        </w:rPr>
        <w:t xml:space="preserve">. We </w:t>
      </w:r>
      <w:r w:rsidR="001E4056">
        <w:rPr>
          <w:color w:val="auto"/>
        </w:rPr>
        <w:t xml:space="preserve">want to </w:t>
      </w:r>
      <w:r w:rsidRPr="00014673">
        <w:rPr>
          <w:color w:val="auto"/>
        </w:rPr>
        <w:t xml:space="preserve">encourage </w:t>
      </w:r>
      <w:r w:rsidR="001E4056">
        <w:rPr>
          <w:color w:val="auto"/>
        </w:rPr>
        <w:t>participants</w:t>
      </w:r>
      <w:r w:rsidRPr="00014673">
        <w:rPr>
          <w:color w:val="auto"/>
        </w:rPr>
        <w:t xml:space="preserve"> to</w:t>
      </w:r>
      <w:r w:rsidR="001E4056">
        <w:rPr>
          <w:color w:val="auto"/>
        </w:rPr>
        <w:t xml:space="preserve"> </w:t>
      </w:r>
      <w:r w:rsidR="002866A4">
        <w:rPr>
          <w:color w:val="auto"/>
        </w:rPr>
        <w:t>achieve</w:t>
      </w:r>
      <w:r w:rsidRPr="00014673">
        <w:rPr>
          <w:color w:val="auto"/>
        </w:rPr>
        <w:t xml:space="preserve"> the</w:t>
      </w:r>
      <w:r w:rsidR="001E4056">
        <w:rPr>
          <w:color w:val="auto"/>
        </w:rPr>
        <w:t>ir</w:t>
      </w:r>
      <w:r w:rsidRPr="00014673">
        <w:rPr>
          <w:color w:val="auto"/>
        </w:rPr>
        <w:t xml:space="preserve"> </w:t>
      </w:r>
      <w:r w:rsidR="002866A4">
        <w:rPr>
          <w:color w:val="auto"/>
        </w:rPr>
        <w:t>goal</w:t>
      </w:r>
      <w:r w:rsidR="001E4056">
        <w:rPr>
          <w:color w:val="auto"/>
        </w:rPr>
        <w:t>s</w:t>
      </w:r>
      <w:r w:rsidRPr="00014673">
        <w:rPr>
          <w:color w:val="auto"/>
        </w:rPr>
        <w:t>, but if it’s not working,</w:t>
      </w:r>
      <w:r w:rsidR="002A1A4E">
        <w:rPr>
          <w:color w:val="auto"/>
        </w:rPr>
        <w:t xml:space="preserve"> work together to</w:t>
      </w:r>
      <w:r w:rsidRPr="00014673">
        <w:rPr>
          <w:color w:val="auto"/>
        </w:rPr>
        <w:t xml:space="preserve"> find another option.</w:t>
      </w:r>
    </w:p>
    <w:p w14:paraId="1A3E958E" w14:textId="77777777" w:rsidR="00920F9B" w:rsidRDefault="00920F9B" w:rsidP="00726039">
      <w:pPr>
        <w:pStyle w:val="Heading2"/>
        <w:jc w:val="center"/>
        <w:rPr>
          <w:b/>
          <w:bCs/>
          <w:color w:val="0B769F" w:themeColor="accent4" w:themeShade="BF"/>
        </w:rPr>
      </w:pPr>
      <w:bookmarkStart w:id="237" w:name="_Toc213939692"/>
    </w:p>
    <w:p w14:paraId="4839DD69" w14:textId="40FF391B" w:rsidR="00466833" w:rsidRPr="00726039" w:rsidRDefault="00466833" w:rsidP="00726039">
      <w:pPr>
        <w:pStyle w:val="Heading2"/>
        <w:jc w:val="center"/>
        <w:rPr>
          <w:b/>
          <w:bCs/>
          <w:color w:val="0B769F" w:themeColor="accent4" w:themeShade="BF"/>
        </w:rPr>
      </w:pPr>
      <w:r w:rsidRPr="00726039">
        <w:rPr>
          <w:rFonts w:eastAsia="Times New Roman" w:cs="Times New Roman"/>
          <w:b/>
          <w:bCs/>
          <w:noProof/>
          <w:color w:val="0B769F" w:themeColor="accent4" w:themeShade="BF"/>
          <w:lang w:eastAsia="en-GB"/>
        </w:rPr>
        <w:drawing>
          <wp:anchor distT="0" distB="0" distL="114300" distR="114300" simplePos="0" relativeHeight="251658419" behindDoc="1" locked="0" layoutInCell="1" allowOverlap="1" wp14:anchorId="57F0EF7E" wp14:editId="605CB832">
            <wp:simplePos x="0" y="0"/>
            <wp:positionH relativeFrom="page">
              <wp:posOffset>704436</wp:posOffset>
            </wp:positionH>
            <wp:positionV relativeFrom="paragraph">
              <wp:posOffset>341354</wp:posOffset>
            </wp:positionV>
            <wp:extent cx="5972175" cy="66675"/>
            <wp:effectExtent l="0" t="0" r="9525" b="9525"/>
            <wp:wrapTight wrapText="bothSides">
              <wp:wrapPolygon edited="0">
                <wp:start x="0" y="0"/>
                <wp:lineTo x="0" y="18514"/>
                <wp:lineTo x="21566" y="18514"/>
                <wp:lineTo x="21566" y="0"/>
                <wp:lineTo x="0" y="0"/>
              </wp:wrapPolygon>
            </wp:wrapTight>
            <wp:docPr id="1136296858" name="Picture 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175" cy="66675"/>
                    </a:xfrm>
                    <a:prstGeom prst="rect">
                      <a:avLst/>
                    </a:prstGeom>
                    <a:noFill/>
                    <a:ln>
                      <a:noFill/>
                    </a:ln>
                  </pic:spPr>
                </pic:pic>
              </a:graphicData>
            </a:graphic>
          </wp:anchor>
        </w:drawing>
      </w:r>
      <w:r w:rsidR="00DF0133">
        <w:rPr>
          <w:b/>
          <w:bCs/>
          <w:color w:val="0B769F" w:themeColor="accent4" w:themeShade="BF"/>
        </w:rPr>
        <w:t xml:space="preserve">2.5 </w:t>
      </w:r>
      <w:r w:rsidR="004D56F0" w:rsidRPr="00726039">
        <w:rPr>
          <w:b/>
          <w:bCs/>
          <w:color w:val="0B769F" w:themeColor="accent4" w:themeShade="BF"/>
        </w:rPr>
        <w:t>Goal Setting Template:</w:t>
      </w:r>
      <w:bookmarkEnd w:id="237"/>
    </w:p>
    <w:p w14:paraId="72691634" w14:textId="556FF24C" w:rsidR="00466833" w:rsidRPr="00466833" w:rsidRDefault="00466833" w:rsidP="00466833">
      <w:pPr>
        <w:pStyle w:val="ListParagraph"/>
        <w:spacing w:before="0" w:after="0" w:line="240" w:lineRule="auto"/>
        <w:ind w:left="360"/>
        <w:jc w:val="center"/>
        <w:rPr>
          <w:rFonts w:ascii="Aptos" w:eastAsia="Aptos" w:hAnsi="Aptos" w:cs="Aptos"/>
          <w:b/>
          <w:bCs/>
          <w:color w:val="0B769F" w:themeColor="accent4" w:themeShade="BF"/>
          <w:sz w:val="40"/>
          <w:szCs w:val="40"/>
        </w:rPr>
      </w:pPr>
      <w:r>
        <w:t xml:space="preserve">These templates can be used to send the </w:t>
      </w:r>
      <w:r w:rsidR="00DB047B">
        <w:t>Participant</w:t>
      </w:r>
      <w:r>
        <w:t xml:space="preserve"> a reminder of their goals set in the sessions.</w:t>
      </w:r>
    </w:p>
    <w:p w14:paraId="235DFDD5" w14:textId="7A0700EF" w:rsidR="009D745D" w:rsidRDefault="0087544A" w:rsidP="009D745D">
      <w:pPr>
        <w:spacing w:before="0" w:after="160"/>
      </w:pPr>
      <w:r>
        <w:rPr>
          <w:noProof/>
          <w:color w:val="auto"/>
          <w14:ligatures w14:val="standardContextual"/>
        </w:rPr>
        <mc:AlternateContent>
          <mc:Choice Requires="wps">
            <w:drawing>
              <wp:anchor distT="0" distB="0" distL="114300" distR="114300" simplePos="0" relativeHeight="251664684" behindDoc="0" locked="0" layoutInCell="1" allowOverlap="1" wp14:anchorId="79BBBCF1" wp14:editId="1E1EEB0C">
                <wp:simplePos x="0" y="0"/>
                <wp:positionH relativeFrom="margin">
                  <wp:posOffset>-218440</wp:posOffset>
                </wp:positionH>
                <wp:positionV relativeFrom="paragraph">
                  <wp:posOffset>190500</wp:posOffset>
                </wp:positionV>
                <wp:extent cx="6672580" cy="1943100"/>
                <wp:effectExtent l="0" t="0" r="13970" b="19050"/>
                <wp:wrapNone/>
                <wp:docPr id="1596543052" name="Rectangle 4"/>
                <wp:cNvGraphicFramePr/>
                <a:graphic xmlns:a="http://schemas.openxmlformats.org/drawingml/2006/main">
                  <a:graphicData uri="http://schemas.microsoft.com/office/word/2010/wordprocessingShape">
                    <wps:wsp>
                      <wps:cNvSpPr/>
                      <wps:spPr>
                        <a:xfrm>
                          <a:off x="0" y="0"/>
                          <a:ext cx="6672580" cy="1943100"/>
                        </a:xfrm>
                        <a:prstGeom prst="rect">
                          <a:avLst/>
                        </a:prstGeom>
                        <a:noFill/>
                        <a:ln w="19050">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2C25AEAD">
              <v:rect id="Rectangle 4" style="position:absolute;margin-left:-17.2pt;margin-top:15pt;width:525.4pt;height:153pt;z-index:2516646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b769f [2407]" strokeweight="1.5pt" w14:anchorId="7665B0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">
                <w10:wrap anchorx="margin"/>
              </v:rect>
            </w:pict>
          </mc:Fallback>
        </mc:AlternateContent>
      </w:r>
    </w:p>
    <w:p w14:paraId="6477D260" w14:textId="0D68CA33" w:rsidR="009D745D" w:rsidRPr="009D745D" w:rsidRDefault="009D745D" w:rsidP="009D745D">
      <w:pPr>
        <w:spacing w:before="0" w:after="160"/>
      </w:pPr>
      <w:r>
        <w:rPr>
          <w:b/>
          <w:bCs/>
        </w:rPr>
        <w:t>SMART Goal Template:</w:t>
      </w:r>
    </w:p>
    <w:p w14:paraId="63CE9792" w14:textId="4C93FB3F" w:rsidR="009D745D" w:rsidRPr="009D745D" w:rsidRDefault="009D745D" w:rsidP="00240362">
      <w:pPr>
        <w:numPr>
          <w:ilvl w:val="0"/>
          <w:numId w:val="107"/>
        </w:numPr>
        <w:spacing w:before="0" w:after="160"/>
      </w:pPr>
      <w:r w:rsidRPr="009D745D">
        <w:t>My goal: ____________________________________________________</w:t>
      </w:r>
    </w:p>
    <w:p w14:paraId="59F0AD64" w14:textId="3C7E8FA0" w:rsidR="00261580" w:rsidRPr="009D745D" w:rsidRDefault="00261580" w:rsidP="00240362">
      <w:pPr>
        <w:numPr>
          <w:ilvl w:val="0"/>
          <w:numId w:val="107"/>
        </w:numPr>
        <w:spacing w:before="0" w:after="160"/>
      </w:pPr>
      <w:r>
        <w:t>I want to do this because: ___________________________________</w:t>
      </w:r>
    </w:p>
    <w:p w14:paraId="0799AF0F" w14:textId="0E2340C4" w:rsidR="009D745D" w:rsidRPr="009D745D" w:rsidRDefault="009D745D" w:rsidP="00240362">
      <w:pPr>
        <w:numPr>
          <w:ilvl w:val="0"/>
          <w:numId w:val="107"/>
        </w:numPr>
        <w:spacing w:before="0" w:after="160"/>
      </w:pPr>
      <w:r w:rsidRPr="009D745D">
        <w:t>I will do this by: ____________________________________________________</w:t>
      </w:r>
    </w:p>
    <w:p w14:paraId="2DDD7EF5" w14:textId="41A08C00" w:rsidR="009D745D" w:rsidRPr="009D745D" w:rsidRDefault="009D745D" w:rsidP="00240362">
      <w:pPr>
        <w:numPr>
          <w:ilvl w:val="0"/>
          <w:numId w:val="107"/>
        </w:numPr>
        <w:spacing w:before="0" w:after="160"/>
      </w:pPr>
      <w:r w:rsidRPr="009D745D">
        <w:t>I will track my progress by: ____________________________________________________</w:t>
      </w:r>
    </w:p>
    <w:p w14:paraId="67912C5B" w14:textId="38CB597A" w:rsidR="00441E58" w:rsidRDefault="009D745D" w:rsidP="00235036">
      <w:pPr>
        <w:numPr>
          <w:ilvl w:val="0"/>
          <w:numId w:val="107"/>
        </w:numPr>
        <w:spacing w:before="0" w:after="160"/>
      </w:pPr>
      <w:r w:rsidRPr="009D745D">
        <w:t xml:space="preserve">My </w:t>
      </w:r>
      <w:r w:rsidR="00277097">
        <w:t>timeline</w:t>
      </w:r>
      <w:r w:rsidRPr="009D745D">
        <w:t xml:space="preserve"> is: ____________________________________________________</w:t>
      </w:r>
    </w:p>
    <w:p w14:paraId="348DD106" w14:textId="44307E82" w:rsidR="00441E58" w:rsidRPr="00726039" w:rsidRDefault="00441E58" w:rsidP="00726039">
      <w:pPr>
        <w:pStyle w:val="Heading2"/>
        <w:jc w:val="center"/>
        <w:rPr>
          <w:b/>
          <w:bCs/>
          <w:color w:val="0B769F" w:themeColor="accent4" w:themeShade="BF"/>
        </w:rPr>
      </w:pPr>
      <w:bookmarkStart w:id="238" w:name="_Toc213939693"/>
      <w:r w:rsidRPr="00726039">
        <w:rPr>
          <w:rFonts w:eastAsia="Times New Roman" w:cs="Times New Roman"/>
          <w:b/>
          <w:bCs/>
          <w:noProof/>
          <w:color w:val="0B769F" w:themeColor="accent4" w:themeShade="BF"/>
          <w:lang w:eastAsia="en-GB"/>
        </w:rPr>
        <w:lastRenderedPageBreak/>
        <w:drawing>
          <wp:anchor distT="0" distB="0" distL="114300" distR="114300" simplePos="0" relativeHeight="251658421" behindDoc="1" locked="0" layoutInCell="1" allowOverlap="1" wp14:anchorId="3F98B350" wp14:editId="5BF73E98">
            <wp:simplePos x="0" y="0"/>
            <wp:positionH relativeFrom="page">
              <wp:posOffset>704436</wp:posOffset>
            </wp:positionH>
            <wp:positionV relativeFrom="paragraph">
              <wp:posOffset>341354</wp:posOffset>
            </wp:positionV>
            <wp:extent cx="5972175" cy="66675"/>
            <wp:effectExtent l="0" t="0" r="9525" b="9525"/>
            <wp:wrapTight wrapText="bothSides">
              <wp:wrapPolygon edited="0">
                <wp:start x="0" y="0"/>
                <wp:lineTo x="0" y="18514"/>
                <wp:lineTo x="21566" y="18514"/>
                <wp:lineTo x="21566" y="0"/>
                <wp:lineTo x="0" y="0"/>
              </wp:wrapPolygon>
            </wp:wrapTight>
            <wp:docPr id="1280814972" name="Picture 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175" cy="66675"/>
                    </a:xfrm>
                    <a:prstGeom prst="rect">
                      <a:avLst/>
                    </a:prstGeom>
                    <a:noFill/>
                    <a:ln>
                      <a:noFill/>
                    </a:ln>
                  </pic:spPr>
                </pic:pic>
              </a:graphicData>
            </a:graphic>
          </wp:anchor>
        </w:drawing>
      </w:r>
      <w:r w:rsidR="00DF0133">
        <w:rPr>
          <w:b/>
          <w:bCs/>
          <w:color w:val="0B769F" w:themeColor="accent4" w:themeShade="BF"/>
        </w:rPr>
        <w:t xml:space="preserve">2.6 </w:t>
      </w:r>
      <w:r w:rsidRPr="00726039">
        <w:rPr>
          <w:b/>
          <w:bCs/>
          <w:color w:val="0B769F" w:themeColor="accent4" w:themeShade="BF"/>
        </w:rPr>
        <w:t>Quit Plan Template:</w:t>
      </w:r>
      <w:bookmarkEnd w:id="238"/>
    </w:p>
    <w:p w14:paraId="18668427" w14:textId="77777777" w:rsidR="00441E58" w:rsidRDefault="00441E58" w:rsidP="004D56F0">
      <w:pPr>
        <w:jc w:val="center"/>
      </w:pPr>
    </w:p>
    <w:p w14:paraId="4FB94467" w14:textId="77777777" w:rsidR="00441E58" w:rsidRPr="00441E58" w:rsidRDefault="00441E58" w:rsidP="00441E58">
      <w:pPr>
        <w:rPr>
          <w:sz w:val="28"/>
          <w:szCs w:val="28"/>
        </w:rPr>
      </w:pPr>
      <w:r w:rsidRPr="00441E58">
        <w:rPr>
          <w:b/>
          <w:bCs/>
          <w:sz w:val="28"/>
          <w:szCs w:val="28"/>
        </w:rPr>
        <w:t>My Quit Plan</w:t>
      </w:r>
    </w:p>
    <w:p w14:paraId="118210E4" w14:textId="77777777" w:rsidR="00441E58" w:rsidRPr="00441E58" w:rsidRDefault="00441E58" w:rsidP="00240362">
      <w:pPr>
        <w:numPr>
          <w:ilvl w:val="0"/>
          <w:numId w:val="108"/>
        </w:numPr>
        <w:rPr>
          <w:sz w:val="28"/>
          <w:szCs w:val="28"/>
        </w:rPr>
      </w:pPr>
      <w:r w:rsidRPr="00441E58">
        <w:rPr>
          <w:b/>
          <w:bCs/>
          <w:sz w:val="28"/>
          <w:szCs w:val="28"/>
        </w:rPr>
        <w:t>Quit Date:</w:t>
      </w:r>
      <w:r w:rsidRPr="00441E58">
        <w:rPr>
          <w:sz w:val="28"/>
          <w:szCs w:val="28"/>
        </w:rPr>
        <w:t xml:space="preserve"> I plan to quit smoking by ___.</w:t>
      </w:r>
    </w:p>
    <w:p w14:paraId="45CEBCC4" w14:textId="77777777" w:rsidR="00441E58" w:rsidRPr="00441E58" w:rsidRDefault="00441E58" w:rsidP="00240362">
      <w:pPr>
        <w:numPr>
          <w:ilvl w:val="0"/>
          <w:numId w:val="108"/>
        </w:numPr>
        <w:rPr>
          <w:sz w:val="28"/>
          <w:szCs w:val="28"/>
        </w:rPr>
      </w:pPr>
      <w:r w:rsidRPr="00441E58">
        <w:rPr>
          <w:b/>
          <w:bCs/>
          <w:sz w:val="28"/>
          <w:szCs w:val="28"/>
        </w:rPr>
        <w:t>Reasons for Quitting:</w:t>
      </w:r>
      <w:r w:rsidRPr="00441E58">
        <w:rPr>
          <w:sz w:val="28"/>
          <w:szCs w:val="28"/>
        </w:rPr>
        <w:t xml:space="preserve"> I want to quit because ___.</w:t>
      </w:r>
    </w:p>
    <w:p w14:paraId="272C7F0D" w14:textId="77777777" w:rsidR="00441E58" w:rsidRPr="00441E58" w:rsidRDefault="00441E58" w:rsidP="00240362">
      <w:pPr>
        <w:numPr>
          <w:ilvl w:val="0"/>
          <w:numId w:val="108"/>
        </w:numPr>
        <w:rPr>
          <w:sz w:val="28"/>
          <w:szCs w:val="28"/>
        </w:rPr>
      </w:pPr>
      <w:r w:rsidRPr="00441E58">
        <w:rPr>
          <w:b/>
          <w:bCs/>
          <w:sz w:val="28"/>
          <w:szCs w:val="28"/>
        </w:rPr>
        <w:t>My Triggers:</w:t>
      </w:r>
      <w:r w:rsidRPr="00441E58">
        <w:rPr>
          <w:sz w:val="28"/>
          <w:szCs w:val="28"/>
        </w:rPr>
        <w:t xml:space="preserve"> Things that make me want to smoke are ___.</w:t>
      </w:r>
    </w:p>
    <w:p w14:paraId="7112D303" w14:textId="77777777" w:rsidR="00441E58" w:rsidRPr="00441E58" w:rsidRDefault="00441E58" w:rsidP="00240362">
      <w:pPr>
        <w:numPr>
          <w:ilvl w:val="0"/>
          <w:numId w:val="108"/>
        </w:numPr>
        <w:rPr>
          <w:sz w:val="28"/>
          <w:szCs w:val="28"/>
        </w:rPr>
      </w:pPr>
      <w:r w:rsidRPr="00441E58">
        <w:rPr>
          <w:b/>
          <w:bCs/>
          <w:sz w:val="28"/>
          <w:szCs w:val="28"/>
        </w:rPr>
        <w:t>Coping Strategies:</w:t>
      </w:r>
      <w:r w:rsidRPr="00441E58">
        <w:rPr>
          <w:sz w:val="28"/>
          <w:szCs w:val="28"/>
        </w:rPr>
        <w:t xml:space="preserve"> To manage my cravings and triggers, I will ___.</w:t>
      </w:r>
    </w:p>
    <w:p w14:paraId="7A360A41" w14:textId="77777777" w:rsidR="00441E58" w:rsidRPr="00441E58" w:rsidRDefault="00441E58" w:rsidP="00240362">
      <w:pPr>
        <w:numPr>
          <w:ilvl w:val="0"/>
          <w:numId w:val="108"/>
        </w:numPr>
        <w:rPr>
          <w:sz w:val="28"/>
          <w:szCs w:val="28"/>
        </w:rPr>
      </w:pPr>
      <w:r w:rsidRPr="00441E58">
        <w:rPr>
          <w:b/>
          <w:bCs/>
          <w:sz w:val="28"/>
          <w:szCs w:val="28"/>
        </w:rPr>
        <w:t>Support Resources:</w:t>
      </w:r>
      <w:r w:rsidRPr="00441E58">
        <w:rPr>
          <w:sz w:val="28"/>
          <w:szCs w:val="28"/>
        </w:rPr>
        <w:t xml:space="preserve"> I’ll seek support from ___ (friends, family, NHS resources).</w:t>
      </w:r>
    </w:p>
    <w:p w14:paraId="06345CAC" w14:textId="77777777" w:rsidR="00441E58" w:rsidRPr="00441E58" w:rsidRDefault="00AA6BD5" w:rsidP="00441E58">
      <w:pPr>
        <w:rPr>
          <w:sz w:val="28"/>
          <w:szCs w:val="28"/>
        </w:rPr>
      </w:pPr>
      <w:r>
        <w:rPr>
          <w:noProof/>
          <w:sz w:val="28"/>
          <w:szCs w:val="28"/>
          <w14:ligatures w14:val="standardContextual"/>
        </w:rPr>
      </w:r>
      <w:r w:rsidR="00AA6BD5">
        <w:rPr>
          <w:noProof/>
          <w:sz w:val="28"/>
          <w:szCs w:val="28"/>
          <w14:ligatures w14:val="standardContextual"/>
        </w:rPr>
        <w:pict w14:anchorId="0F587626">
          <v:rect id="_x0000_i1025" alt="" style="width:451.3pt;height:.05pt;mso-width-percent:0;mso-height-percent:0;mso-width-percent:0;mso-height-percent:0" o:hrstd="t" o:hr="t" fillcolor="#a0a0a0" stroked="f"/>
        </w:pict>
      </w:r>
    </w:p>
    <w:p w14:paraId="21D3EC1B" w14:textId="77777777" w:rsidR="00441E58" w:rsidRPr="00441E58" w:rsidRDefault="00441E58" w:rsidP="00441E58">
      <w:pPr>
        <w:rPr>
          <w:sz w:val="28"/>
          <w:szCs w:val="28"/>
        </w:rPr>
      </w:pPr>
      <w:r w:rsidRPr="00441E58">
        <w:rPr>
          <w:b/>
          <w:bCs/>
          <w:sz w:val="28"/>
          <w:szCs w:val="28"/>
        </w:rPr>
        <w:t>Key Points to Remember:</w:t>
      </w:r>
    </w:p>
    <w:p w14:paraId="5A15956F" w14:textId="77777777" w:rsidR="00441E58" w:rsidRPr="00441E58" w:rsidRDefault="00441E58" w:rsidP="00240362">
      <w:pPr>
        <w:numPr>
          <w:ilvl w:val="0"/>
          <w:numId w:val="109"/>
        </w:numPr>
        <w:rPr>
          <w:sz w:val="28"/>
          <w:szCs w:val="28"/>
        </w:rPr>
      </w:pPr>
      <w:r w:rsidRPr="00441E58">
        <w:rPr>
          <w:b/>
          <w:bCs/>
          <w:sz w:val="28"/>
          <w:szCs w:val="28"/>
        </w:rPr>
        <w:t>Long-Term Benefits:</w:t>
      </w:r>
      <w:r w:rsidRPr="00441E58">
        <w:rPr>
          <w:sz w:val="28"/>
          <w:szCs w:val="28"/>
        </w:rPr>
        <w:t xml:space="preserve"> Quitting smoking is one of the best steps for your long-term health.</w:t>
      </w:r>
    </w:p>
    <w:p w14:paraId="0912A40F" w14:textId="77777777" w:rsidR="00441E58" w:rsidRPr="00441E58" w:rsidRDefault="00441E58" w:rsidP="00240362">
      <w:pPr>
        <w:numPr>
          <w:ilvl w:val="0"/>
          <w:numId w:val="109"/>
        </w:numPr>
        <w:rPr>
          <w:sz w:val="28"/>
          <w:szCs w:val="28"/>
        </w:rPr>
      </w:pPr>
      <w:r w:rsidRPr="00441E58">
        <w:rPr>
          <w:b/>
          <w:bCs/>
          <w:sz w:val="28"/>
          <w:szCs w:val="28"/>
        </w:rPr>
        <w:t>Health Risks:</w:t>
      </w:r>
      <w:r w:rsidRPr="00441E58">
        <w:rPr>
          <w:sz w:val="28"/>
          <w:szCs w:val="28"/>
        </w:rPr>
        <w:t xml:space="preserve"> Each cigarette avoided protects your brain and reduces dementia risk.</w:t>
      </w:r>
    </w:p>
    <w:p w14:paraId="2B2C9A09" w14:textId="77777777" w:rsidR="00441E58" w:rsidRPr="00441E58" w:rsidRDefault="00441E58" w:rsidP="00240362">
      <w:pPr>
        <w:numPr>
          <w:ilvl w:val="0"/>
          <w:numId w:val="109"/>
        </w:numPr>
        <w:rPr>
          <w:sz w:val="28"/>
          <w:szCs w:val="28"/>
        </w:rPr>
      </w:pPr>
      <w:r w:rsidRPr="00441E58">
        <w:rPr>
          <w:b/>
          <w:bCs/>
          <w:sz w:val="28"/>
          <w:szCs w:val="28"/>
        </w:rPr>
        <w:t>Support is Available:</w:t>
      </w:r>
      <w:r w:rsidRPr="00441E58">
        <w:rPr>
          <w:sz w:val="28"/>
          <w:szCs w:val="28"/>
        </w:rPr>
        <w:t xml:space="preserve"> You’re not alone—many resources are here to help you succeed.</w:t>
      </w:r>
    </w:p>
    <w:p w14:paraId="538DB4A2" w14:textId="77777777" w:rsidR="00441E58" w:rsidRDefault="00441E58" w:rsidP="004D56F0">
      <w:pPr>
        <w:jc w:val="center"/>
      </w:pPr>
    </w:p>
    <w:p w14:paraId="31E00BB2" w14:textId="77777777" w:rsidR="00DF12FE" w:rsidRDefault="00DF12FE" w:rsidP="004D56F0">
      <w:pPr>
        <w:jc w:val="center"/>
      </w:pPr>
    </w:p>
    <w:p w14:paraId="1D224F22" w14:textId="77777777" w:rsidR="00DF12FE" w:rsidRDefault="00DF12FE" w:rsidP="004D56F0">
      <w:pPr>
        <w:jc w:val="center"/>
      </w:pPr>
    </w:p>
    <w:p w14:paraId="3A13DC2C" w14:textId="77777777" w:rsidR="00DF12FE" w:rsidRDefault="00DF12FE" w:rsidP="004D56F0">
      <w:pPr>
        <w:jc w:val="center"/>
      </w:pPr>
    </w:p>
    <w:p w14:paraId="387C968D" w14:textId="77777777" w:rsidR="00DF12FE" w:rsidRDefault="00DF12FE" w:rsidP="004D56F0">
      <w:pPr>
        <w:jc w:val="center"/>
      </w:pPr>
    </w:p>
    <w:p w14:paraId="41C01AE5" w14:textId="77777777" w:rsidR="00DF12FE" w:rsidRDefault="00DF12FE" w:rsidP="004D56F0">
      <w:pPr>
        <w:jc w:val="center"/>
      </w:pPr>
    </w:p>
    <w:p w14:paraId="56C6B47D" w14:textId="77777777" w:rsidR="00DF12FE" w:rsidRDefault="00DF12FE" w:rsidP="004D56F0">
      <w:pPr>
        <w:jc w:val="center"/>
      </w:pPr>
    </w:p>
    <w:p w14:paraId="476F6B19" w14:textId="77777777" w:rsidR="00DF12FE" w:rsidRDefault="00DF12FE" w:rsidP="004D56F0">
      <w:pPr>
        <w:jc w:val="center"/>
      </w:pPr>
    </w:p>
    <w:p w14:paraId="11E2E5B2" w14:textId="77777777" w:rsidR="00DF12FE" w:rsidRDefault="00DF12FE" w:rsidP="004D56F0">
      <w:pPr>
        <w:jc w:val="center"/>
      </w:pPr>
    </w:p>
    <w:p w14:paraId="79A7589B" w14:textId="77777777" w:rsidR="00FD034D" w:rsidRDefault="00FD034D" w:rsidP="004D56F0">
      <w:pPr>
        <w:jc w:val="center"/>
      </w:pPr>
    </w:p>
    <w:p w14:paraId="0D0E6246" w14:textId="77777777" w:rsidR="00FD034D" w:rsidRDefault="00FD034D" w:rsidP="004D56F0">
      <w:pPr>
        <w:jc w:val="center"/>
      </w:pPr>
    </w:p>
    <w:p w14:paraId="60301A26" w14:textId="77777777" w:rsidR="00FD034D" w:rsidRDefault="00FD034D" w:rsidP="004D56F0">
      <w:pPr>
        <w:jc w:val="center"/>
      </w:pPr>
    </w:p>
    <w:p w14:paraId="252BFE8F" w14:textId="77777777" w:rsidR="00FD034D" w:rsidRDefault="00FD034D" w:rsidP="004D56F0">
      <w:pPr>
        <w:jc w:val="center"/>
      </w:pPr>
    </w:p>
    <w:p w14:paraId="3D99D86D" w14:textId="77777777" w:rsidR="00DF12FE" w:rsidRDefault="00DF12FE" w:rsidP="004D56F0">
      <w:pPr>
        <w:jc w:val="center"/>
      </w:pPr>
    </w:p>
    <w:p w14:paraId="7DBECDA7" w14:textId="6EEB8A23" w:rsidR="003B0AF3" w:rsidRPr="00726039" w:rsidRDefault="008B62DE" w:rsidP="00726039">
      <w:pPr>
        <w:pStyle w:val="Heading2"/>
        <w:jc w:val="center"/>
        <w:rPr>
          <w:b/>
          <w:bCs/>
          <w:color w:val="0B769F" w:themeColor="accent4" w:themeShade="BF"/>
        </w:rPr>
      </w:pPr>
      <w:bookmarkStart w:id="239" w:name="_Toc213939694"/>
      <w:r w:rsidRPr="00726039">
        <w:rPr>
          <w:rFonts w:eastAsia="Times New Roman" w:cs="Times New Roman"/>
          <w:b/>
          <w:bCs/>
          <w:noProof/>
          <w:color w:val="0B769F" w:themeColor="accent4" w:themeShade="BF"/>
          <w:lang w:eastAsia="en-GB"/>
        </w:rPr>
        <w:lastRenderedPageBreak/>
        <w:drawing>
          <wp:anchor distT="0" distB="0" distL="114300" distR="114300" simplePos="0" relativeHeight="251658422" behindDoc="1" locked="0" layoutInCell="1" allowOverlap="1" wp14:anchorId="4879DDA2" wp14:editId="37292CAE">
            <wp:simplePos x="0" y="0"/>
            <wp:positionH relativeFrom="page">
              <wp:posOffset>732253</wp:posOffset>
            </wp:positionH>
            <wp:positionV relativeFrom="paragraph">
              <wp:posOffset>316278</wp:posOffset>
            </wp:positionV>
            <wp:extent cx="5972175" cy="66675"/>
            <wp:effectExtent l="0" t="0" r="9525" b="9525"/>
            <wp:wrapTight wrapText="bothSides">
              <wp:wrapPolygon edited="0">
                <wp:start x="0" y="0"/>
                <wp:lineTo x="0" y="18514"/>
                <wp:lineTo x="21566" y="18514"/>
                <wp:lineTo x="21566" y="0"/>
                <wp:lineTo x="0" y="0"/>
              </wp:wrapPolygon>
            </wp:wrapTight>
            <wp:docPr id="1059127871" name="Picture 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72175" cy="66675"/>
                    </a:xfrm>
                    <a:prstGeom prst="rect">
                      <a:avLst/>
                    </a:prstGeom>
                    <a:noFill/>
                    <a:ln>
                      <a:noFill/>
                    </a:ln>
                  </pic:spPr>
                </pic:pic>
              </a:graphicData>
            </a:graphic>
          </wp:anchor>
        </w:drawing>
      </w:r>
      <w:r w:rsidR="00DF0133">
        <w:rPr>
          <w:b/>
          <w:bCs/>
          <w:color w:val="0B769F" w:themeColor="accent4" w:themeShade="BF"/>
        </w:rPr>
        <w:t xml:space="preserve">2.7 </w:t>
      </w:r>
      <w:r w:rsidR="00531659" w:rsidRPr="00726039">
        <w:rPr>
          <w:b/>
          <w:bCs/>
          <w:color w:val="0B769F" w:themeColor="accent4" w:themeShade="BF"/>
        </w:rPr>
        <w:t>Participant</w:t>
      </w:r>
      <w:r w:rsidR="001F0A3B" w:rsidRPr="00726039">
        <w:rPr>
          <w:b/>
          <w:bCs/>
          <w:color w:val="0B769F" w:themeColor="accent4" w:themeShade="BF"/>
        </w:rPr>
        <w:t xml:space="preserve"> Guide to ENHANCE Sessions</w:t>
      </w:r>
      <w:r w:rsidR="00DF12FE" w:rsidRPr="00726039">
        <w:rPr>
          <w:b/>
          <w:bCs/>
          <w:color w:val="0B769F" w:themeColor="accent4" w:themeShade="BF"/>
        </w:rPr>
        <w:t>:</w:t>
      </w:r>
      <w:bookmarkEnd w:id="239"/>
    </w:p>
    <w:p w14:paraId="02BBD658" w14:textId="77777777" w:rsidR="00E024AD" w:rsidRDefault="00E024AD" w:rsidP="00E024AD">
      <w:pPr>
        <w:spacing w:before="0" w:after="0"/>
        <w:rPr>
          <w:sz w:val="22"/>
          <w:szCs w:val="22"/>
        </w:rPr>
      </w:pPr>
    </w:p>
    <w:p w14:paraId="5FCE157D" w14:textId="5C5C9748" w:rsidR="0043356C" w:rsidRPr="0043356C" w:rsidRDefault="00920F9B" w:rsidP="00E024AD">
      <w:pPr>
        <w:spacing w:before="0" w:after="0"/>
        <w:rPr>
          <w:sz w:val="22"/>
          <w:szCs w:val="22"/>
        </w:rPr>
      </w:pPr>
      <w:r w:rsidRPr="00E024AD">
        <w:rPr>
          <w:noProof/>
          <w:color w:val="auto"/>
          <w14:ligatures w14:val="standardContextual"/>
        </w:rPr>
        <mc:AlternateContent>
          <mc:Choice Requires="wps">
            <w:drawing>
              <wp:anchor distT="0" distB="0" distL="114300" distR="114300" simplePos="0" relativeHeight="251658423" behindDoc="1" locked="0" layoutInCell="1" allowOverlap="1" wp14:anchorId="5CF5D688" wp14:editId="2EA3E3FD">
                <wp:simplePos x="0" y="0"/>
                <wp:positionH relativeFrom="margin">
                  <wp:posOffset>-91440</wp:posOffset>
                </wp:positionH>
                <wp:positionV relativeFrom="paragraph">
                  <wp:posOffset>215265</wp:posOffset>
                </wp:positionV>
                <wp:extent cx="6579235" cy="3924935"/>
                <wp:effectExtent l="0" t="0" r="12065" b="18415"/>
                <wp:wrapNone/>
                <wp:docPr id="1453321343" name="Rectangle 4"/>
                <wp:cNvGraphicFramePr/>
                <a:graphic xmlns:a="http://schemas.openxmlformats.org/drawingml/2006/main">
                  <a:graphicData uri="http://schemas.microsoft.com/office/word/2010/wordprocessingShape">
                    <wps:wsp>
                      <wps:cNvSpPr/>
                      <wps:spPr>
                        <a:xfrm>
                          <a:off x="0" y="0"/>
                          <a:ext cx="6579235" cy="3924935"/>
                        </a:xfrm>
                        <a:prstGeom prst="rect">
                          <a:avLst/>
                        </a:prstGeom>
                        <a:noFill/>
                        <a:ln w="19050">
                          <a:solidFill>
                            <a:schemeClr val="accent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2FFF58A">
              <v:rect id="Rectangle 4" style="position:absolute;margin-left:-7.2pt;margin-top:16.95pt;width:518.05pt;height:309.05pt;z-index:-2516580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f1a983 [1941]" strokeweight="1.5pt" w14:anchorId="255566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">
                <w10:wrap anchorx="margin"/>
              </v:rect>
            </w:pict>
          </mc:Fallback>
        </mc:AlternateContent>
      </w:r>
      <w:r w:rsidR="0043356C" w:rsidRPr="0043356C">
        <w:rPr>
          <w:sz w:val="22"/>
          <w:szCs w:val="22"/>
        </w:rPr>
        <w:t>This guide helps you understand what will happen in your ENHANCE sessions.</w:t>
      </w:r>
    </w:p>
    <w:p w14:paraId="001B51E7" w14:textId="644C40BE" w:rsidR="0043356C" w:rsidRPr="0043356C" w:rsidRDefault="0043356C" w:rsidP="008B62DE">
      <w:pPr>
        <w:jc w:val="center"/>
        <w:rPr>
          <w:b/>
          <w:bCs/>
          <w:color w:val="auto"/>
          <w:sz w:val="22"/>
          <w:szCs w:val="22"/>
        </w:rPr>
      </w:pPr>
      <w:r w:rsidRPr="0043356C">
        <w:rPr>
          <w:b/>
          <w:bCs/>
          <w:color w:val="auto"/>
          <w:sz w:val="22"/>
          <w:szCs w:val="22"/>
        </w:rPr>
        <w:t>Onboarding Session</w:t>
      </w:r>
    </w:p>
    <w:p w14:paraId="3321B734" w14:textId="2FF47A1A" w:rsidR="0043356C" w:rsidRPr="0043356C" w:rsidRDefault="0043356C" w:rsidP="00240362">
      <w:pPr>
        <w:numPr>
          <w:ilvl w:val="0"/>
          <w:numId w:val="110"/>
        </w:numPr>
        <w:rPr>
          <w:color w:val="auto"/>
          <w:sz w:val="22"/>
          <w:szCs w:val="22"/>
        </w:rPr>
      </w:pPr>
      <w:r w:rsidRPr="0043356C">
        <w:rPr>
          <w:b/>
          <w:bCs/>
          <w:color w:val="auto"/>
          <w:sz w:val="22"/>
          <w:szCs w:val="22"/>
        </w:rPr>
        <w:t>Welcome and Introduction (5-10 minutes)</w:t>
      </w:r>
      <w:r w:rsidR="00E024AD" w:rsidRPr="00E024AD">
        <w:rPr>
          <w:noProof/>
          <w:color w:val="auto"/>
          <w14:ligatures w14:val="standardContextual"/>
        </w:rPr>
        <w:t xml:space="preserve"> </w:t>
      </w:r>
    </w:p>
    <w:p w14:paraId="10D6F40F" w14:textId="25441368" w:rsidR="0043356C" w:rsidRPr="0043356C" w:rsidRDefault="0043356C" w:rsidP="00240362">
      <w:pPr>
        <w:numPr>
          <w:ilvl w:val="1"/>
          <w:numId w:val="110"/>
        </w:numPr>
        <w:rPr>
          <w:sz w:val="22"/>
          <w:szCs w:val="22"/>
        </w:rPr>
      </w:pPr>
      <w:r w:rsidRPr="0043356C">
        <w:rPr>
          <w:sz w:val="22"/>
          <w:szCs w:val="22"/>
        </w:rPr>
        <w:t xml:space="preserve">Meet your </w:t>
      </w:r>
      <w:r w:rsidR="00DB047B">
        <w:rPr>
          <w:sz w:val="22"/>
          <w:szCs w:val="22"/>
        </w:rPr>
        <w:t>Coach</w:t>
      </w:r>
      <w:r w:rsidRPr="0043356C">
        <w:rPr>
          <w:sz w:val="22"/>
          <w:szCs w:val="22"/>
        </w:rPr>
        <w:t xml:space="preserve"> and learn about ENHANCE</w:t>
      </w:r>
      <w:r w:rsidR="00D244CE" w:rsidRPr="006C70AE">
        <w:rPr>
          <w:sz w:val="22"/>
          <w:szCs w:val="22"/>
        </w:rPr>
        <w:t xml:space="preserve"> and</w:t>
      </w:r>
      <w:r w:rsidRPr="0043356C">
        <w:rPr>
          <w:sz w:val="22"/>
          <w:szCs w:val="22"/>
        </w:rPr>
        <w:t xml:space="preserve"> what to expect</w:t>
      </w:r>
      <w:r w:rsidR="00D244CE" w:rsidRPr="006C70AE">
        <w:rPr>
          <w:sz w:val="22"/>
          <w:szCs w:val="22"/>
        </w:rPr>
        <w:t>.</w:t>
      </w:r>
    </w:p>
    <w:p w14:paraId="215DAF47" w14:textId="77777777" w:rsidR="0043356C" w:rsidRPr="0043356C" w:rsidRDefault="0043356C" w:rsidP="00240362">
      <w:pPr>
        <w:numPr>
          <w:ilvl w:val="0"/>
          <w:numId w:val="110"/>
        </w:numPr>
        <w:rPr>
          <w:color w:val="auto"/>
          <w:sz w:val="22"/>
          <w:szCs w:val="22"/>
        </w:rPr>
      </w:pPr>
      <w:r w:rsidRPr="0043356C">
        <w:rPr>
          <w:b/>
          <w:bCs/>
          <w:color w:val="auto"/>
          <w:sz w:val="22"/>
          <w:szCs w:val="22"/>
        </w:rPr>
        <w:t>Review Your Health (10-15 minutes)</w:t>
      </w:r>
    </w:p>
    <w:p w14:paraId="221A09BE" w14:textId="3251737F" w:rsidR="0043356C" w:rsidRPr="0043356C" w:rsidRDefault="0043356C" w:rsidP="00240362">
      <w:pPr>
        <w:numPr>
          <w:ilvl w:val="1"/>
          <w:numId w:val="110"/>
        </w:numPr>
        <w:rPr>
          <w:sz w:val="22"/>
          <w:szCs w:val="22"/>
        </w:rPr>
      </w:pPr>
      <w:r w:rsidRPr="0043356C">
        <w:rPr>
          <w:sz w:val="22"/>
          <w:szCs w:val="22"/>
        </w:rPr>
        <w:t>Go over your results</w:t>
      </w:r>
      <w:r w:rsidR="001706BD" w:rsidRPr="006C70AE">
        <w:rPr>
          <w:sz w:val="22"/>
          <w:szCs w:val="22"/>
        </w:rPr>
        <w:t xml:space="preserve"> from the nurse</w:t>
      </w:r>
      <w:r w:rsidRPr="0043356C">
        <w:rPr>
          <w:sz w:val="22"/>
          <w:szCs w:val="22"/>
        </w:rPr>
        <w:t>.</w:t>
      </w:r>
    </w:p>
    <w:p w14:paraId="7695E951" w14:textId="5D560FFA" w:rsidR="00613822" w:rsidRPr="006C70AE" w:rsidRDefault="0043356C" w:rsidP="00240362">
      <w:pPr>
        <w:numPr>
          <w:ilvl w:val="1"/>
          <w:numId w:val="110"/>
        </w:numPr>
        <w:rPr>
          <w:sz w:val="22"/>
          <w:szCs w:val="22"/>
        </w:rPr>
      </w:pPr>
      <w:r w:rsidRPr="0043356C">
        <w:rPr>
          <w:sz w:val="22"/>
          <w:szCs w:val="22"/>
        </w:rPr>
        <w:t xml:space="preserve">Your </w:t>
      </w:r>
      <w:r w:rsidR="00DB047B">
        <w:rPr>
          <w:sz w:val="22"/>
          <w:szCs w:val="22"/>
        </w:rPr>
        <w:t>Coach</w:t>
      </w:r>
      <w:r w:rsidRPr="0043356C">
        <w:rPr>
          <w:sz w:val="22"/>
          <w:szCs w:val="22"/>
        </w:rPr>
        <w:t xml:space="preserve"> will explain the main risk factors and why they matter.</w:t>
      </w:r>
    </w:p>
    <w:p w14:paraId="0C3D9C23" w14:textId="1F2C1994" w:rsidR="00613822" w:rsidRPr="00E024AD" w:rsidRDefault="00613822" w:rsidP="00240362">
      <w:pPr>
        <w:pStyle w:val="ListParagraph"/>
        <w:numPr>
          <w:ilvl w:val="0"/>
          <w:numId w:val="110"/>
        </w:numPr>
        <w:rPr>
          <w:color w:val="auto"/>
          <w:sz w:val="22"/>
          <w:szCs w:val="22"/>
        </w:rPr>
      </w:pPr>
      <w:r w:rsidRPr="00E024AD">
        <w:rPr>
          <w:b/>
          <w:bCs/>
          <w:color w:val="auto"/>
          <w:sz w:val="22"/>
          <w:szCs w:val="22"/>
        </w:rPr>
        <w:t>Choose Your Focus (10 minutes)</w:t>
      </w:r>
    </w:p>
    <w:p w14:paraId="14FCC767" w14:textId="24F4155F" w:rsidR="00613822" w:rsidRPr="006C70AE" w:rsidRDefault="00613822" w:rsidP="00240362">
      <w:pPr>
        <w:numPr>
          <w:ilvl w:val="0"/>
          <w:numId w:val="113"/>
        </w:numPr>
        <w:tabs>
          <w:tab w:val="num" w:pos="720"/>
        </w:tabs>
        <w:rPr>
          <w:sz w:val="22"/>
          <w:szCs w:val="22"/>
        </w:rPr>
      </w:pPr>
      <w:r w:rsidRPr="00613822">
        <w:rPr>
          <w:sz w:val="22"/>
          <w:szCs w:val="22"/>
        </w:rPr>
        <w:t xml:space="preserve">Pick up to </w:t>
      </w:r>
      <w:r w:rsidR="001706BD" w:rsidRPr="006C70AE">
        <w:rPr>
          <w:sz w:val="22"/>
          <w:szCs w:val="22"/>
        </w:rPr>
        <w:t>3</w:t>
      </w:r>
      <w:r w:rsidR="003D1FF6" w:rsidRPr="006C70AE">
        <w:rPr>
          <w:sz w:val="22"/>
          <w:szCs w:val="22"/>
        </w:rPr>
        <w:t xml:space="preserve"> </w:t>
      </w:r>
      <w:r w:rsidRPr="00613822">
        <w:rPr>
          <w:sz w:val="22"/>
          <w:szCs w:val="22"/>
        </w:rPr>
        <w:t>areas (risk factors) to work on</w:t>
      </w:r>
      <w:r w:rsidR="001706BD" w:rsidRPr="006C70AE">
        <w:rPr>
          <w:sz w:val="22"/>
          <w:szCs w:val="22"/>
        </w:rPr>
        <w:t xml:space="preserve"> and d</w:t>
      </w:r>
      <w:r w:rsidRPr="00613822">
        <w:rPr>
          <w:sz w:val="22"/>
          <w:szCs w:val="22"/>
        </w:rPr>
        <w:t>ecide which one to start with.</w:t>
      </w:r>
    </w:p>
    <w:p w14:paraId="78BA76EC" w14:textId="679580CF" w:rsidR="00616B0F" w:rsidRPr="00E024AD" w:rsidRDefault="00B70600" w:rsidP="00240362">
      <w:pPr>
        <w:pStyle w:val="ListParagraph"/>
        <w:numPr>
          <w:ilvl w:val="0"/>
          <w:numId w:val="110"/>
        </w:numPr>
        <w:rPr>
          <w:color w:val="auto"/>
          <w:sz w:val="22"/>
          <w:szCs w:val="22"/>
        </w:rPr>
      </w:pPr>
      <w:r w:rsidRPr="00E024AD">
        <w:rPr>
          <w:b/>
          <w:bCs/>
          <w:color w:val="auto"/>
          <w:sz w:val="22"/>
          <w:szCs w:val="22"/>
        </w:rPr>
        <w:t>Support and Session Dates (5-10 minutes)</w:t>
      </w:r>
    </w:p>
    <w:p w14:paraId="0322C494" w14:textId="21569994" w:rsidR="00B70600" w:rsidRPr="006C70AE" w:rsidRDefault="00B70600" w:rsidP="00240362">
      <w:pPr>
        <w:numPr>
          <w:ilvl w:val="1"/>
          <w:numId w:val="110"/>
        </w:numPr>
        <w:rPr>
          <w:sz w:val="22"/>
          <w:szCs w:val="22"/>
        </w:rPr>
      </w:pPr>
      <w:r w:rsidRPr="006C70AE">
        <w:rPr>
          <w:sz w:val="22"/>
          <w:szCs w:val="22"/>
        </w:rPr>
        <w:t>Discuss if a friend or family member can support you.</w:t>
      </w:r>
    </w:p>
    <w:p w14:paraId="6A65344D" w14:textId="0B262EED" w:rsidR="00B70600" w:rsidRPr="006C70AE" w:rsidRDefault="00B70600" w:rsidP="00240362">
      <w:pPr>
        <w:numPr>
          <w:ilvl w:val="1"/>
          <w:numId w:val="110"/>
        </w:numPr>
        <w:rPr>
          <w:sz w:val="22"/>
          <w:szCs w:val="22"/>
        </w:rPr>
      </w:pPr>
      <w:r w:rsidRPr="006C70AE">
        <w:rPr>
          <w:sz w:val="22"/>
          <w:szCs w:val="22"/>
        </w:rPr>
        <w:t>Confirm the dates of the rest of your sessions.</w:t>
      </w:r>
    </w:p>
    <w:p w14:paraId="103136A1" w14:textId="73C61968" w:rsidR="00616B0F" w:rsidRPr="00E024AD" w:rsidRDefault="00616B0F" w:rsidP="00240362">
      <w:pPr>
        <w:pStyle w:val="ListParagraph"/>
        <w:numPr>
          <w:ilvl w:val="0"/>
          <w:numId w:val="110"/>
        </w:numPr>
        <w:rPr>
          <w:color w:val="auto"/>
          <w:sz w:val="22"/>
          <w:szCs w:val="22"/>
        </w:rPr>
      </w:pPr>
      <w:r w:rsidRPr="00E024AD">
        <w:rPr>
          <w:b/>
          <w:bCs/>
          <w:color w:val="auto"/>
          <w:sz w:val="22"/>
          <w:szCs w:val="22"/>
        </w:rPr>
        <w:t xml:space="preserve">Set Up the App </w:t>
      </w:r>
      <w:r w:rsidR="00B70600" w:rsidRPr="00E024AD">
        <w:rPr>
          <w:b/>
          <w:bCs/>
          <w:color w:val="auto"/>
          <w:sz w:val="22"/>
          <w:szCs w:val="22"/>
        </w:rPr>
        <w:t>(5-10 minutes)</w:t>
      </w:r>
    </w:p>
    <w:p w14:paraId="7CF1427C" w14:textId="794AC109" w:rsidR="00B70600" w:rsidRPr="006C70AE" w:rsidRDefault="003B5257" w:rsidP="00240362">
      <w:pPr>
        <w:numPr>
          <w:ilvl w:val="1"/>
          <w:numId w:val="110"/>
        </w:numPr>
        <w:rPr>
          <w:sz w:val="22"/>
          <w:szCs w:val="22"/>
        </w:rPr>
      </w:pPr>
      <w:r w:rsidRPr="006C70AE">
        <w:rPr>
          <w:sz w:val="22"/>
          <w:szCs w:val="22"/>
        </w:rPr>
        <w:t xml:space="preserve">Your </w:t>
      </w:r>
      <w:r w:rsidR="00DB047B">
        <w:rPr>
          <w:sz w:val="22"/>
          <w:szCs w:val="22"/>
        </w:rPr>
        <w:t>Coach</w:t>
      </w:r>
      <w:r w:rsidRPr="006C70AE">
        <w:rPr>
          <w:sz w:val="22"/>
          <w:szCs w:val="22"/>
        </w:rPr>
        <w:t xml:space="preserve"> will help you set up the </w:t>
      </w:r>
      <w:proofErr w:type="gramStart"/>
      <w:r w:rsidRPr="006C70AE">
        <w:rPr>
          <w:sz w:val="22"/>
          <w:szCs w:val="22"/>
        </w:rPr>
        <w:t>app</w:t>
      </w:r>
      <w:proofErr w:type="gramEnd"/>
      <w:r w:rsidRPr="006C70AE">
        <w:rPr>
          <w:sz w:val="22"/>
          <w:szCs w:val="22"/>
        </w:rPr>
        <w:t xml:space="preserve"> and you can explore the features</w:t>
      </w:r>
      <w:r w:rsidR="006C70AE" w:rsidRPr="006C70AE">
        <w:rPr>
          <w:sz w:val="22"/>
          <w:szCs w:val="22"/>
        </w:rPr>
        <w:t>.</w:t>
      </w:r>
    </w:p>
    <w:p w14:paraId="24010AAE" w14:textId="79CC0DA4" w:rsidR="00613822" w:rsidRPr="00E024AD" w:rsidRDefault="00613822" w:rsidP="00240362">
      <w:pPr>
        <w:pStyle w:val="ListParagraph"/>
        <w:numPr>
          <w:ilvl w:val="0"/>
          <w:numId w:val="110"/>
        </w:numPr>
        <w:rPr>
          <w:color w:val="auto"/>
          <w:sz w:val="22"/>
          <w:szCs w:val="22"/>
        </w:rPr>
      </w:pPr>
      <w:r w:rsidRPr="00E024AD">
        <w:rPr>
          <w:b/>
          <w:bCs/>
          <w:color w:val="auto"/>
          <w:sz w:val="22"/>
          <w:szCs w:val="22"/>
        </w:rPr>
        <w:t>Wrap-Up and Next Steps (5 minutes)</w:t>
      </w:r>
    </w:p>
    <w:p w14:paraId="57036E74" w14:textId="52402159" w:rsidR="00613822" w:rsidRPr="006C70AE" w:rsidRDefault="00613822" w:rsidP="00240362">
      <w:pPr>
        <w:numPr>
          <w:ilvl w:val="1"/>
          <w:numId w:val="110"/>
        </w:numPr>
        <w:rPr>
          <w:sz w:val="22"/>
          <w:szCs w:val="22"/>
        </w:rPr>
      </w:pPr>
      <w:r w:rsidRPr="00613822">
        <w:rPr>
          <w:sz w:val="22"/>
          <w:szCs w:val="22"/>
        </w:rPr>
        <w:t>Review your chosen focus and what to do next.</w:t>
      </w:r>
    </w:p>
    <w:p w14:paraId="251ADF11" w14:textId="445DEA22" w:rsidR="006C70AE" w:rsidRPr="00613822" w:rsidRDefault="00E024AD" w:rsidP="006C70AE">
      <w:r>
        <w:rPr>
          <w:noProof/>
          <w:color w:val="auto"/>
          <w14:ligatures w14:val="standardContextual"/>
        </w:rPr>
        <mc:AlternateContent>
          <mc:Choice Requires="wps">
            <w:drawing>
              <wp:anchor distT="0" distB="0" distL="114300" distR="114300" simplePos="0" relativeHeight="251658424" behindDoc="1" locked="0" layoutInCell="1" allowOverlap="1" wp14:anchorId="45F90048" wp14:editId="19E0F9E1">
                <wp:simplePos x="0" y="0"/>
                <wp:positionH relativeFrom="margin">
                  <wp:posOffset>-215593</wp:posOffset>
                </wp:positionH>
                <wp:positionV relativeFrom="paragraph">
                  <wp:posOffset>210820</wp:posOffset>
                </wp:positionV>
                <wp:extent cx="6705359" cy="2930770"/>
                <wp:effectExtent l="0" t="0" r="19685" b="22225"/>
                <wp:wrapNone/>
                <wp:docPr id="1456305612" name="Rectangle 4"/>
                <wp:cNvGraphicFramePr/>
                <a:graphic xmlns:a="http://schemas.openxmlformats.org/drawingml/2006/main">
                  <a:graphicData uri="http://schemas.microsoft.com/office/word/2010/wordprocessingShape">
                    <wps:wsp>
                      <wps:cNvSpPr/>
                      <wps:spPr>
                        <a:xfrm>
                          <a:off x="0" y="0"/>
                          <a:ext cx="6705359" cy="2930770"/>
                        </a:xfrm>
                        <a:prstGeom prst="rect">
                          <a:avLst/>
                        </a:prstGeom>
                        <a:noFill/>
                        <a:ln w="19050">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dgm="http://schemas.openxmlformats.org/drawingml/2006/diagram" xmlns:a16="http://schemas.microsoft.com/office/drawing/2014/main" xmlns:a14="http://schemas.microsoft.com/office/drawing/2010/main" xmlns:pic="http://schemas.openxmlformats.org/drawingml/2006/picture" xmlns:a="http://schemas.openxmlformats.org/drawingml/2006/main">
            <w:pict w14:anchorId="638C11FB">
              <v:rect id="Rectangle 4" style="position:absolute;margin-left:-17pt;margin-top:16.6pt;width:528pt;height:230.75pt;z-index:-251658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b769f [2407]" strokeweight="1.5pt" w14:anchorId="35CE3A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">
                <w10:wrap anchorx="margin"/>
              </v:rect>
            </w:pict>
          </mc:Fallback>
        </mc:AlternateContent>
      </w:r>
    </w:p>
    <w:p w14:paraId="00CB5679" w14:textId="5A7F845A" w:rsidR="0043356C" w:rsidRPr="0043356C" w:rsidRDefault="0043356C" w:rsidP="006A473B">
      <w:pPr>
        <w:jc w:val="center"/>
        <w:rPr>
          <w:b/>
          <w:bCs/>
          <w:color w:val="auto"/>
          <w:sz w:val="22"/>
          <w:szCs w:val="22"/>
        </w:rPr>
      </w:pPr>
      <w:r w:rsidRPr="0043356C">
        <w:rPr>
          <w:b/>
          <w:bCs/>
          <w:color w:val="auto"/>
          <w:sz w:val="22"/>
          <w:szCs w:val="22"/>
        </w:rPr>
        <w:t>Follow-Up Session</w:t>
      </w:r>
    </w:p>
    <w:p w14:paraId="13C1110A" w14:textId="5DEFEFF0" w:rsidR="0043356C" w:rsidRPr="0043356C" w:rsidRDefault="0043356C" w:rsidP="00240362">
      <w:pPr>
        <w:numPr>
          <w:ilvl w:val="0"/>
          <w:numId w:val="111"/>
        </w:numPr>
        <w:rPr>
          <w:color w:val="auto"/>
          <w:sz w:val="22"/>
          <w:szCs w:val="22"/>
        </w:rPr>
      </w:pPr>
      <w:r w:rsidRPr="0043356C">
        <w:rPr>
          <w:b/>
          <w:bCs/>
          <w:color w:val="auto"/>
          <w:sz w:val="22"/>
          <w:szCs w:val="22"/>
        </w:rPr>
        <w:t>Check-In (5-10 minutes)</w:t>
      </w:r>
    </w:p>
    <w:p w14:paraId="45C99107" w14:textId="11835A64" w:rsidR="0043356C" w:rsidRPr="0043356C" w:rsidRDefault="0043356C" w:rsidP="00240362">
      <w:pPr>
        <w:numPr>
          <w:ilvl w:val="1"/>
          <w:numId w:val="111"/>
        </w:numPr>
        <w:rPr>
          <w:sz w:val="22"/>
          <w:szCs w:val="22"/>
        </w:rPr>
      </w:pPr>
      <w:r w:rsidRPr="0043356C">
        <w:rPr>
          <w:sz w:val="22"/>
          <w:szCs w:val="22"/>
        </w:rPr>
        <w:t>Talk about how things went since the last session</w:t>
      </w:r>
      <w:r w:rsidR="003831EC">
        <w:rPr>
          <w:sz w:val="22"/>
          <w:szCs w:val="22"/>
        </w:rPr>
        <w:t xml:space="preserve"> and r</w:t>
      </w:r>
      <w:r w:rsidRPr="0043356C">
        <w:rPr>
          <w:sz w:val="22"/>
          <w:szCs w:val="22"/>
        </w:rPr>
        <w:t>eview your app use and progress.</w:t>
      </w:r>
    </w:p>
    <w:p w14:paraId="60CD8A8A" w14:textId="37CDEDD8" w:rsidR="0043356C" w:rsidRPr="0043356C" w:rsidRDefault="0043356C" w:rsidP="00240362">
      <w:pPr>
        <w:numPr>
          <w:ilvl w:val="0"/>
          <w:numId w:val="111"/>
        </w:numPr>
        <w:rPr>
          <w:color w:val="auto"/>
          <w:sz w:val="22"/>
          <w:szCs w:val="22"/>
        </w:rPr>
      </w:pPr>
      <w:r w:rsidRPr="0043356C">
        <w:rPr>
          <w:b/>
          <w:bCs/>
          <w:color w:val="auto"/>
          <w:sz w:val="22"/>
          <w:szCs w:val="22"/>
        </w:rPr>
        <w:t>Discuss Risk Factor (10-15 minutes)</w:t>
      </w:r>
    </w:p>
    <w:p w14:paraId="28B5CFB9" w14:textId="4F9C9070" w:rsidR="0043356C" w:rsidRPr="0043356C" w:rsidRDefault="0043356C" w:rsidP="00240362">
      <w:pPr>
        <w:numPr>
          <w:ilvl w:val="1"/>
          <w:numId w:val="111"/>
        </w:numPr>
        <w:rPr>
          <w:sz w:val="22"/>
          <w:szCs w:val="22"/>
        </w:rPr>
      </w:pPr>
      <w:r w:rsidRPr="0043356C">
        <w:rPr>
          <w:sz w:val="22"/>
          <w:szCs w:val="22"/>
        </w:rPr>
        <w:t>Talk about</w:t>
      </w:r>
      <w:r w:rsidR="003831EC" w:rsidRPr="003831EC">
        <w:rPr>
          <w:sz w:val="22"/>
          <w:szCs w:val="22"/>
        </w:rPr>
        <w:t xml:space="preserve"> your understanding of the risk factor</w:t>
      </w:r>
      <w:r w:rsidR="003831EC">
        <w:rPr>
          <w:sz w:val="22"/>
          <w:szCs w:val="22"/>
        </w:rPr>
        <w:t xml:space="preserve"> and s</w:t>
      </w:r>
      <w:r w:rsidRPr="0043356C">
        <w:rPr>
          <w:sz w:val="22"/>
          <w:szCs w:val="22"/>
        </w:rPr>
        <w:t>hare any new thoughts or concerns.</w:t>
      </w:r>
    </w:p>
    <w:p w14:paraId="61EEB496" w14:textId="77777777" w:rsidR="0043356C" w:rsidRPr="0043356C" w:rsidRDefault="0043356C" w:rsidP="00240362">
      <w:pPr>
        <w:numPr>
          <w:ilvl w:val="0"/>
          <w:numId w:val="111"/>
        </w:numPr>
        <w:rPr>
          <w:color w:val="auto"/>
          <w:sz w:val="22"/>
          <w:szCs w:val="22"/>
        </w:rPr>
      </w:pPr>
      <w:r w:rsidRPr="0043356C">
        <w:rPr>
          <w:b/>
          <w:bCs/>
          <w:color w:val="auto"/>
          <w:sz w:val="22"/>
          <w:szCs w:val="22"/>
        </w:rPr>
        <w:t>Problem Solving (10-15 minutes)</w:t>
      </w:r>
    </w:p>
    <w:p w14:paraId="236287C6" w14:textId="7910906D" w:rsidR="0043356C" w:rsidRPr="0043356C" w:rsidRDefault="0043356C" w:rsidP="00240362">
      <w:pPr>
        <w:numPr>
          <w:ilvl w:val="1"/>
          <w:numId w:val="111"/>
        </w:numPr>
        <w:rPr>
          <w:sz w:val="22"/>
          <w:szCs w:val="22"/>
        </w:rPr>
      </w:pPr>
      <w:r w:rsidRPr="0043356C">
        <w:rPr>
          <w:sz w:val="22"/>
          <w:szCs w:val="22"/>
        </w:rPr>
        <w:t xml:space="preserve">Work with your </w:t>
      </w:r>
      <w:r w:rsidR="00DB047B">
        <w:rPr>
          <w:sz w:val="22"/>
          <w:szCs w:val="22"/>
        </w:rPr>
        <w:t>Coach</w:t>
      </w:r>
      <w:r w:rsidRPr="0043356C">
        <w:rPr>
          <w:sz w:val="22"/>
          <w:szCs w:val="22"/>
        </w:rPr>
        <w:t xml:space="preserve"> to solve any problems.</w:t>
      </w:r>
      <w:r w:rsidR="00EA631C" w:rsidRPr="006C70AE">
        <w:rPr>
          <w:sz w:val="22"/>
          <w:szCs w:val="22"/>
        </w:rPr>
        <w:t xml:space="preserve"> </w:t>
      </w:r>
      <w:r w:rsidRPr="0043356C">
        <w:rPr>
          <w:sz w:val="22"/>
          <w:szCs w:val="22"/>
        </w:rPr>
        <w:t>Find ways to stay on track.</w:t>
      </w:r>
    </w:p>
    <w:p w14:paraId="15FF7A98" w14:textId="141D35B0" w:rsidR="0043356C" w:rsidRPr="0043356C" w:rsidRDefault="0043356C" w:rsidP="00240362">
      <w:pPr>
        <w:numPr>
          <w:ilvl w:val="0"/>
          <w:numId w:val="111"/>
        </w:numPr>
        <w:rPr>
          <w:color w:val="auto"/>
          <w:sz w:val="22"/>
          <w:szCs w:val="22"/>
        </w:rPr>
      </w:pPr>
      <w:r w:rsidRPr="0043356C">
        <w:rPr>
          <w:b/>
          <w:bCs/>
          <w:color w:val="auto"/>
          <w:sz w:val="22"/>
          <w:szCs w:val="22"/>
        </w:rPr>
        <w:t>Goals (5-10 minutes)</w:t>
      </w:r>
    </w:p>
    <w:p w14:paraId="050ECD86" w14:textId="41A24E09" w:rsidR="0043356C" w:rsidRPr="0043356C" w:rsidRDefault="0043356C" w:rsidP="00240362">
      <w:pPr>
        <w:numPr>
          <w:ilvl w:val="1"/>
          <w:numId w:val="111"/>
        </w:numPr>
        <w:rPr>
          <w:sz w:val="22"/>
          <w:szCs w:val="22"/>
        </w:rPr>
      </w:pPr>
      <w:r w:rsidRPr="0043356C">
        <w:rPr>
          <w:sz w:val="22"/>
          <w:szCs w:val="22"/>
        </w:rPr>
        <w:t>Update or create new goals if needed, making sure they are SMART.</w:t>
      </w:r>
    </w:p>
    <w:p w14:paraId="2B673B6E" w14:textId="77777777" w:rsidR="0043356C" w:rsidRPr="0043356C" w:rsidRDefault="0043356C" w:rsidP="00240362">
      <w:pPr>
        <w:numPr>
          <w:ilvl w:val="0"/>
          <w:numId w:val="111"/>
        </w:numPr>
        <w:rPr>
          <w:color w:val="auto"/>
          <w:sz w:val="22"/>
          <w:szCs w:val="22"/>
        </w:rPr>
      </w:pPr>
      <w:r w:rsidRPr="0043356C">
        <w:rPr>
          <w:b/>
          <w:bCs/>
          <w:color w:val="auto"/>
          <w:sz w:val="22"/>
          <w:szCs w:val="22"/>
        </w:rPr>
        <w:t>Wrap-Up (5 minutes)</w:t>
      </w:r>
    </w:p>
    <w:p w14:paraId="325FBD4F" w14:textId="77777777" w:rsidR="0043356C" w:rsidRPr="0043356C" w:rsidRDefault="0043356C" w:rsidP="00240362">
      <w:pPr>
        <w:numPr>
          <w:ilvl w:val="1"/>
          <w:numId w:val="111"/>
        </w:numPr>
        <w:rPr>
          <w:sz w:val="22"/>
          <w:szCs w:val="22"/>
        </w:rPr>
      </w:pPr>
      <w:r w:rsidRPr="0043356C">
        <w:rPr>
          <w:sz w:val="22"/>
          <w:szCs w:val="22"/>
        </w:rPr>
        <w:t>Go over what you talked about and plan your next steps.</w:t>
      </w:r>
    </w:p>
    <w:p w14:paraId="48B2E432" w14:textId="77777777" w:rsidR="00E024AD" w:rsidRDefault="00E024AD" w:rsidP="00E024AD">
      <w:pPr>
        <w:spacing w:before="0" w:after="0" w:line="240" w:lineRule="auto"/>
        <w:rPr>
          <w:b/>
          <w:bCs/>
          <w:color w:val="auto"/>
          <w:sz w:val="22"/>
          <w:szCs w:val="22"/>
        </w:rPr>
      </w:pPr>
    </w:p>
    <w:p w14:paraId="2AF3E754" w14:textId="37F83916" w:rsidR="0043356C" w:rsidRPr="0043356C" w:rsidRDefault="0043356C" w:rsidP="00E024AD">
      <w:pPr>
        <w:spacing w:before="0" w:after="0" w:line="240" w:lineRule="auto"/>
        <w:rPr>
          <w:color w:val="auto"/>
          <w:sz w:val="22"/>
          <w:szCs w:val="22"/>
        </w:rPr>
      </w:pPr>
      <w:r w:rsidRPr="0043356C">
        <w:rPr>
          <w:b/>
          <w:bCs/>
          <w:color w:val="auto"/>
          <w:sz w:val="22"/>
          <w:szCs w:val="22"/>
        </w:rPr>
        <w:t>Tips for You:</w:t>
      </w:r>
    </w:p>
    <w:p w14:paraId="69FE5429" w14:textId="77777777" w:rsidR="0043356C" w:rsidRPr="0043356C" w:rsidRDefault="0043356C" w:rsidP="00240362">
      <w:pPr>
        <w:numPr>
          <w:ilvl w:val="0"/>
          <w:numId w:val="112"/>
        </w:numPr>
        <w:spacing w:before="0" w:after="0" w:line="240" w:lineRule="auto"/>
        <w:rPr>
          <w:sz w:val="22"/>
          <w:szCs w:val="22"/>
        </w:rPr>
      </w:pPr>
      <w:r w:rsidRPr="0043356C">
        <w:rPr>
          <w:sz w:val="22"/>
          <w:szCs w:val="22"/>
        </w:rPr>
        <w:t>Bring any questions or notes to your session.</w:t>
      </w:r>
    </w:p>
    <w:p w14:paraId="5CEF9025" w14:textId="77777777" w:rsidR="0043356C" w:rsidRPr="0043356C" w:rsidRDefault="0043356C" w:rsidP="00240362">
      <w:pPr>
        <w:numPr>
          <w:ilvl w:val="0"/>
          <w:numId w:val="112"/>
        </w:numPr>
        <w:spacing w:before="0" w:after="0" w:line="240" w:lineRule="auto"/>
        <w:rPr>
          <w:sz w:val="22"/>
          <w:szCs w:val="22"/>
        </w:rPr>
      </w:pPr>
      <w:r w:rsidRPr="0043356C">
        <w:rPr>
          <w:sz w:val="22"/>
          <w:szCs w:val="22"/>
        </w:rPr>
        <w:t>Share how you’re feeling and any challenges.</w:t>
      </w:r>
    </w:p>
    <w:p w14:paraId="14467E17" w14:textId="6D27F1E2" w:rsidR="0043356C" w:rsidRDefault="0043356C" w:rsidP="005E3DFA">
      <w:pPr>
        <w:numPr>
          <w:ilvl w:val="0"/>
          <w:numId w:val="112"/>
        </w:numPr>
        <w:spacing w:before="0" w:after="0" w:line="240" w:lineRule="auto"/>
        <w:rPr>
          <w:sz w:val="22"/>
          <w:szCs w:val="22"/>
        </w:rPr>
      </w:pPr>
      <w:r w:rsidRPr="0043356C">
        <w:rPr>
          <w:sz w:val="22"/>
          <w:szCs w:val="22"/>
        </w:rPr>
        <w:t>Remember: This is about making progress, not being perfect!</w:t>
      </w:r>
    </w:p>
    <w:p w14:paraId="4A625C5D" w14:textId="77777777" w:rsidR="00531659" w:rsidRDefault="00531659" w:rsidP="00531659">
      <w:pPr>
        <w:spacing w:before="0" w:after="0" w:line="240" w:lineRule="auto"/>
        <w:rPr>
          <w:sz w:val="22"/>
          <w:szCs w:val="22"/>
        </w:rPr>
      </w:pPr>
    </w:p>
    <w:p w14:paraId="14A5C647" w14:textId="77777777" w:rsidR="00531659" w:rsidRDefault="00531659" w:rsidP="00531659">
      <w:pPr>
        <w:spacing w:before="0" w:after="0" w:line="240" w:lineRule="auto"/>
        <w:rPr>
          <w:sz w:val="22"/>
          <w:szCs w:val="22"/>
        </w:rPr>
      </w:pPr>
    </w:p>
    <w:p w14:paraId="3DAF8FC8" w14:textId="637A863A" w:rsidR="00531659" w:rsidRPr="00D07CAF" w:rsidRDefault="00D07CAF" w:rsidP="00D07CAF">
      <w:pPr>
        <w:pStyle w:val="ListParagraph"/>
        <w:spacing w:before="0" w:after="0" w:line="240" w:lineRule="auto"/>
        <w:ind w:left="2160"/>
        <w:rPr>
          <w:b/>
          <w:bCs/>
          <w:color w:val="F1A983" w:themeColor="accent2" w:themeTint="99"/>
          <w:sz w:val="40"/>
          <w:szCs w:val="40"/>
        </w:rPr>
      </w:pPr>
      <w:r>
        <w:rPr>
          <w:b/>
          <w:bCs/>
          <w:color w:val="F1A983" w:themeColor="accent2" w:themeTint="99"/>
          <w:sz w:val="40"/>
          <w:szCs w:val="40"/>
        </w:rPr>
        <w:t xml:space="preserve">8. </w:t>
      </w:r>
      <w:r w:rsidR="00531659" w:rsidRPr="00D07CAF">
        <w:rPr>
          <w:b/>
          <w:bCs/>
          <w:color w:val="F1A983" w:themeColor="accent2" w:themeTint="99"/>
          <w:sz w:val="40"/>
          <w:szCs w:val="40"/>
        </w:rPr>
        <w:t>Flow of Coaching Role:</w:t>
      </w:r>
    </w:p>
    <w:p w14:paraId="53770651" w14:textId="517D5E78" w:rsidR="00531659" w:rsidRDefault="00E412C2" w:rsidP="00531659">
      <w:pPr>
        <w:spacing w:before="0" w:after="0" w:line="240" w:lineRule="auto"/>
        <w:rPr>
          <w:b/>
          <w:bCs/>
          <w:color w:val="F1A983" w:themeColor="accent2" w:themeTint="99"/>
          <w:sz w:val="40"/>
          <w:szCs w:val="40"/>
        </w:rPr>
      </w:pPr>
      <w:r w:rsidRPr="00E412C2">
        <w:rPr>
          <w:b/>
          <w:bCs/>
          <w:noProof/>
          <w:color w:val="F1A983" w:themeColor="accent2" w:themeTint="99"/>
          <w:sz w:val="40"/>
          <w:szCs w:val="40"/>
        </w:rPr>
        <w:drawing>
          <wp:inline distT="0" distB="0" distL="0" distR="0" wp14:anchorId="519E02DA" wp14:editId="2EFE3904">
            <wp:extent cx="6369269" cy="5565775"/>
            <wp:effectExtent l="0" t="0" r="0" b="0"/>
            <wp:docPr id="508597560" name="Diagram 1">
              <a:extLst xmlns:a="http://schemas.openxmlformats.org/drawingml/2006/main">
                <a:ext uri="{FF2B5EF4-FFF2-40B4-BE49-F238E27FC236}">
                  <a16:creationId xmlns:a16="http://schemas.microsoft.com/office/drawing/2014/main" id="{A3729ECE-F72C-073F-0CE7-BAC306D8616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5BFFA3F7" w14:textId="77777777" w:rsidR="00E412C2" w:rsidRDefault="00E412C2" w:rsidP="00531659">
      <w:pPr>
        <w:spacing w:before="0" w:after="0" w:line="240" w:lineRule="auto"/>
        <w:rPr>
          <w:b/>
          <w:bCs/>
          <w:color w:val="F1A983" w:themeColor="accent2" w:themeTint="99"/>
          <w:sz w:val="40"/>
          <w:szCs w:val="40"/>
        </w:rPr>
      </w:pPr>
    </w:p>
    <w:p w14:paraId="568F577C" w14:textId="77777777" w:rsidR="00E412C2" w:rsidRDefault="00E412C2" w:rsidP="00531659">
      <w:pPr>
        <w:spacing w:before="0" w:after="0" w:line="240" w:lineRule="auto"/>
        <w:rPr>
          <w:b/>
          <w:bCs/>
          <w:color w:val="F1A983" w:themeColor="accent2" w:themeTint="99"/>
          <w:sz w:val="40"/>
          <w:szCs w:val="40"/>
        </w:rPr>
      </w:pPr>
    </w:p>
    <w:p w14:paraId="559F7983" w14:textId="77777777" w:rsidR="00E412C2" w:rsidRDefault="00E412C2" w:rsidP="00531659">
      <w:pPr>
        <w:spacing w:before="0" w:after="0" w:line="240" w:lineRule="auto"/>
        <w:rPr>
          <w:b/>
          <w:bCs/>
          <w:color w:val="F1A983" w:themeColor="accent2" w:themeTint="99"/>
          <w:sz w:val="40"/>
          <w:szCs w:val="40"/>
        </w:rPr>
      </w:pPr>
    </w:p>
    <w:p w14:paraId="060D39C2" w14:textId="77777777" w:rsidR="00E412C2" w:rsidRDefault="00E412C2" w:rsidP="00531659">
      <w:pPr>
        <w:spacing w:before="0" w:after="0" w:line="240" w:lineRule="auto"/>
        <w:rPr>
          <w:b/>
          <w:bCs/>
          <w:color w:val="F1A983" w:themeColor="accent2" w:themeTint="99"/>
          <w:sz w:val="40"/>
          <w:szCs w:val="40"/>
        </w:rPr>
      </w:pPr>
    </w:p>
    <w:p w14:paraId="35B9C3D5" w14:textId="77777777" w:rsidR="00E412C2" w:rsidRDefault="00E412C2" w:rsidP="00531659">
      <w:pPr>
        <w:spacing w:before="0" w:after="0" w:line="240" w:lineRule="auto"/>
        <w:rPr>
          <w:b/>
          <w:bCs/>
          <w:color w:val="F1A983" w:themeColor="accent2" w:themeTint="99"/>
          <w:sz w:val="40"/>
          <w:szCs w:val="40"/>
        </w:rPr>
      </w:pPr>
    </w:p>
    <w:p w14:paraId="23AC1C02" w14:textId="77777777" w:rsidR="00E412C2" w:rsidRDefault="00E412C2" w:rsidP="00531659">
      <w:pPr>
        <w:spacing w:before="0" w:after="0" w:line="240" w:lineRule="auto"/>
        <w:rPr>
          <w:b/>
          <w:bCs/>
          <w:color w:val="F1A983" w:themeColor="accent2" w:themeTint="99"/>
          <w:sz w:val="40"/>
          <w:szCs w:val="40"/>
        </w:rPr>
      </w:pPr>
    </w:p>
    <w:sectPr w:rsidR="00E412C2" w:rsidSect="0043731A">
      <w:headerReference w:type="default" r:id="rId208"/>
      <w:headerReference w:type="first" r:id="rId209"/>
      <w:footerReference w:type="first" r:id="rId210"/>
      <w:pgSz w:w="11906" w:h="16838"/>
      <w:pgMar w:top="1440" w:right="709" w:bottom="1440" w:left="709" w:header="709" w:footer="397" w:gutter="425"/>
      <w:pgBorders>
        <w:top w:val="single" w:sz="4" w:space="12" w:color="auto"/>
        <w:left w:val="single" w:sz="4" w:space="31" w:color="auto"/>
        <w:bottom w:val="single" w:sz="4" w:space="4" w:color="auto"/>
        <w:right w:val="single" w:sz="4" w:space="12"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469A2" w14:textId="77777777" w:rsidR="00394C7C" w:rsidRDefault="00394C7C" w:rsidP="007175F8">
      <w:pPr>
        <w:spacing w:before="0" w:after="0" w:line="240" w:lineRule="auto"/>
      </w:pPr>
      <w:r>
        <w:separator/>
      </w:r>
    </w:p>
  </w:endnote>
  <w:endnote w:type="continuationSeparator" w:id="0">
    <w:p w14:paraId="7201968D" w14:textId="77777777" w:rsidR="00394C7C" w:rsidRDefault="00394C7C" w:rsidP="007175F8">
      <w:pPr>
        <w:spacing w:before="0" w:after="0" w:line="240" w:lineRule="auto"/>
      </w:pPr>
      <w:r>
        <w:continuationSeparator/>
      </w:r>
    </w:p>
  </w:endnote>
  <w:endnote w:type="continuationNotice" w:id="1">
    <w:p w14:paraId="1C2FFAC5" w14:textId="77777777" w:rsidR="00394C7C" w:rsidRDefault="00394C7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Segoe UI Emoji">
    <w:panose1 w:val="020B0604020202020204"/>
    <w:charset w:val="00"/>
    <w:family w:val="swiss"/>
    <w:pitch w:val="variable"/>
    <w:sig w:usb0="00000003" w:usb1="02000000" w:usb2="08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w:panose1 w:val="020B0604020202020204"/>
    <w:charset w:val="00"/>
    <w:family w:val="swiss"/>
    <w:pitch w:val="variable"/>
    <w:sig w:usb0="E4002EFF" w:usb1="C000E47F" w:usb2="00000009" w:usb3="00000000" w:csb0="000001FF" w:csb1="00000000"/>
  </w:font>
  <w:font w:name="Times">
    <w:panose1 w:val="020B06040202020202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386A5" w14:textId="7E0DC046" w:rsidR="003C192F" w:rsidRPr="009C09D2" w:rsidRDefault="00BE5258" w:rsidP="005A36AE">
    <w:pPr>
      <w:pStyle w:val="Footer"/>
    </w:pPr>
    <w:sdt>
      <w:sdtPr>
        <w:id w:val="798497387"/>
        <w:docPartObj>
          <w:docPartGallery w:val="Page Numbers (Bottom of Page)"/>
          <w:docPartUnique/>
        </w:docPartObj>
      </w:sdtPr>
      <w:sdtEndPr>
        <w:rPr>
          <w:noProof/>
        </w:rPr>
      </w:sdtEndPr>
      <w:sdtContent>
        <w:r w:rsidR="00EE5128" w:rsidRPr="009C09D2">
          <w:fldChar w:fldCharType="begin"/>
        </w:r>
        <w:r w:rsidR="00EE5128" w:rsidRPr="009C09D2">
          <w:instrText xml:space="preserve"> PAGE   \* MERGEFORMAT </w:instrText>
        </w:r>
        <w:r w:rsidR="00EE5128" w:rsidRPr="009C09D2">
          <w:fldChar w:fldCharType="separate"/>
        </w:r>
        <w:r w:rsidR="00EE5128" w:rsidRPr="009C09D2">
          <w:rPr>
            <w:noProof/>
          </w:rPr>
          <w:t>2</w:t>
        </w:r>
        <w:r w:rsidR="00EE5128" w:rsidRPr="009C09D2">
          <w:rPr>
            <w:noProof/>
          </w:rPr>
          <w:fldChar w:fldCharType="end"/>
        </w:r>
      </w:sdtContent>
    </w:sdt>
    <w:r w:rsidR="003E761A" w:rsidRPr="009C09D2">
      <w:rPr>
        <w:noProof/>
      </w:rPr>
      <w:tab/>
      <w:t xml:space="preserve">                              </w:t>
    </w:r>
    <w:r w:rsidR="00EE5128" w:rsidRPr="009C09D2">
      <w:rPr>
        <w:sz w:val="22"/>
        <w:szCs w:val="22"/>
      </w:rPr>
      <w:t>ENHANCE</w:t>
    </w:r>
    <w:r w:rsidR="00B0364C">
      <w:rPr>
        <w:sz w:val="22"/>
        <w:szCs w:val="22"/>
      </w:rPr>
      <w:t>_</w:t>
    </w:r>
    <w:r w:rsidR="00DB047B" w:rsidRPr="009C09D2">
      <w:rPr>
        <w:sz w:val="22"/>
        <w:szCs w:val="22"/>
      </w:rPr>
      <w:t>Coach</w:t>
    </w:r>
    <w:r w:rsidR="00EE5128" w:rsidRPr="009C09D2">
      <w:rPr>
        <w:sz w:val="22"/>
        <w:szCs w:val="22"/>
      </w:rPr>
      <w:t>ing</w:t>
    </w:r>
    <w:r w:rsidR="00B0364C">
      <w:rPr>
        <w:sz w:val="22"/>
        <w:szCs w:val="22"/>
      </w:rPr>
      <w:t>_</w:t>
    </w:r>
    <w:r w:rsidR="002A2F6A" w:rsidRPr="009C09D2">
      <w:rPr>
        <w:sz w:val="22"/>
        <w:szCs w:val="22"/>
      </w:rPr>
      <w:t>Manual</w:t>
    </w:r>
    <w:r w:rsidR="00B0364C">
      <w:rPr>
        <w:sz w:val="22"/>
        <w:szCs w:val="22"/>
      </w:rPr>
      <w:t>_V.5_21.11.25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540"/>
      <w:gridCol w:w="3540"/>
      <w:gridCol w:w="3540"/>
    </w:tblGrid>
    <w:tr w:rsidR="62BDEB3B" w14:paraId="763AA59C" w14:textId="77777777" w:rsidTr="62BDEB3B">
      <w:trPr>
        <w:trHeight w:val="300"/>
      </w:trPr>
      <w:tc>
        <w:tcPr>
          <w:tcW w:w="3540" w:type="dxa"/>
        </w:tcPr>
        <w:p w14:paraId="0866EC02" w14:textId="4A62BC68" w:rsidR="62BDEB3B" w:rsidRDefault="62BDEB3B" w:rsidP="62BDEB3B">
          <w:pPr>
            <w:pStyle w:val="Header"/>
            <w:ind w:left="-115"/>
          </w:pPr>
        </w:p>
      </w:tc>
      <w:tc>
        <w:tcPr>
          <w:tcW w:w="3540" w:type="dxa"/>
        </w:tcPr>
        <w:p w14:paraId="290890C0" w14:textId="6225A9EF" w:rsidR="62BDEB3B" w:rsidRDefault="62BDEB3B" w:rsidP="62BDEB3B">
          <w:pPr>
            <w:pStyle w:val="Header"/>
            <w:jc w:val="center"/>
          </w:pPr>
        </w:p>
      </w:tc>
      <w:tc>
        <w:tcPr>
          <w:tcW w:w="3540" w:type="dxa"/>
        </w:tcPr>
        <w:p w14:paraId="29A6BF77" w14:textId="20F76FF3" w:rsidR="62BDEB3B" w:rsidRDefault="62BDEB3B" w:rsidP="62BDEB3B">
          <w:pPr>
            <w:pStyle w:val="Header"/>
            <w:ind w:right="-115"/>
            <w:jc w:val="right"/>
          </w:pPr>
        </w:p>
      </w:tc>
    </w:tr>
  </w:tbl>
  <w:p w14:paraId="56352FC1" w14:textId="70B39B9A" w:rsidR="00370D78" w:rsidRDefault="00370D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50"/>
      <w:gridCol w:w="4650"/>
      <w:gridCol w:w="4650"/>
    </w:tblGrid>
    <w:tr w:rsidR="62BDEB3B" w14:paraId="53C6144E" w14:textId="77777777" w:rsidTr="62BDEB3B">
      <w:trPr>
        <w:trHeight w:val="300"/>
      </w:trPr>
      <w:tc>
        <w:tcPr>
          <w:tcW w:w="4650" w:type="dxa"/>
        </w:tcPr>
        <w:p w14:paraId="171B5D6F" w14:textId="39213EFC" w:rsidR="62BDEB3B" w:rsidRDefault="62BDEB3B" w:rsidP="62BDEB3B">
          <w:pPr>
            <w:pStyle w:val="Header"/>
            <w:ind w:left="-115"/>
          </w:pPr>
        </w:p>
      </w:tc>
      <w:tc>
        <w:tcPr>
          <w:tcW w:w="4650" w:type="dxa"/>
        </w:tcPr>
        <w:p w14:paraId="51FFC2B5" w14:textId="69266515" w:rsidR="62BDEB3B" w:rsidRDefault="62BDEB3B" w:rsidP="62BDEB3B">
          <w:pPr>
            <w:pStyle w:val="Header"/>
            <w:jc w:val="center"/>
          </w:pPr>
        </w:p>
      </w:tc>
      <w:tc>
        <w:tcPr>
          <w:tcW w:w="4650" w:type="dxa"/>
        </w:tcPr>
        <w:p w14:paraId="6B185D3E" w14:textId="530AC24A" w:rsidR="62BDEB3B" w:rsidRDefault="62BDEB3B" w:rsidP="62BDEB3B">
          <w:pPr>
            <w:pStyle w:val="Header"/>
            <w:ind w:right="-115"/>
            <w:jc w:val="right"/>
          </w:pPr>
        </w:p>
      </w:tc>
    </w:tr>
  </w:tbl>
  <w:p w14:paraId="5209697A" w14:textId="6CE70F06" w:rsidR="00370D78" w:rsidRDefault="00370D7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95"/>
      <w:gridCol w:w="3495"/>
      <w:gridCol w:w="3495"/>
    </w:tblGrid>
    <w:tr w:rsidR="62BDEB3B" w14:paraId="70EE3BFA" w14:textId="77777777" w:rsidTr="62BDEB3B">
      <w:trPr>
        <w:trHeight w:val="300"/>
      </w:trPr>
      <w:tc>
        <w:tcPr>
          <w:tcW w:w="3495" w:type="dxa"/>
        </w:tcPr>
        <w:p w14:paraId="56D75820" w14:textId="0813695D" w:rsidR="62BDEB3B" w:rsidRDefault="62BDEB3B" w:rsidP="62BDEB3B">
          <w:pPr>
            <w:pStyle w:val="Header"/>
            <w:ind w:left="-115"/>
          </w:pPr>
        </w:p>
      </w:tc>
      <w:tc>
        <w:tcPr>
          <w:tcW w:w="3495" w:type="dxa"/>
        </w:tcPr>
        <w:p w14:paraId="1675CF74" w14:textId="35ACED08" w:rsidR="62BDEB3B" w:rsidRDefault="62BDEB3B" w:rsidP="62BDEB3B">
          <w:pPr>
            <w:pStyle w:val="Header"/>
            <w:jc w:val="center"/>
          </w:pPr>
        </w:p>
      </w:tc>
      <w:tc>
        <w:tcPr>
          <w:tcW w:w="3495" w:type="dxa"/>
        </w:tcPr>
        <w:p w14:paraId="3FF767A1" w14:textId="5F42DE75" w:rsidR="62BDEB3B" w:rsidRDefault="62BDEB3B" w:rsidP="62BDEB3B">
          <w:pPr>
            <w:pStyle w:val="Header"/>
            <w:ind w:right="-115"/>
            <w:jc w:val="right"/>
          </w:pPr>
        </w:p>
      </w:tc>
    </w:tr>
  </w:tbl>
  <w:p w14:paraId="61079590" w14:textId="440E5EA7" w:rsidR="00370D78" w:rsidRDefault="00370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D10F8B" w14:textId="77777777" w:rsidR="00394C7C" w:rsidRDefault="00394C7C" w:rsidP="007175F8">
      <w:pPr>
        <w:spacing w:before="0" w:after="0" w:line="240" w:lineRule="auto"/>
      </w:pPr>
      <w:r>
        <w:separator/>
      </w:r>
    </w:p>
  </w:footnote>
  <w:footnote w:type="continuationSeparator" w:id="0">
    <w:p w14:paraId="4E804B6E" w14:textId="77777777" w:rsidR="00394C7C" w:rsidRDefault="00394C7C" w:rsidP="007175F8">
      <w:pPr>
        <w:spacing w:before="0" w:after="0" w:line="240" w:lineRule="auto"/>
      </w:pPr>
      <w:r>
        <w:continuationSeparator/>
      </w:r>
    </w:p>
  </w:footnote>
  <w:footnote w:type="continuationNotice" w:id="1">
    <w:p w14:paraId="2117D0CA" w14:textId="77777777" w:rsidR="00394C7C" w:rsidRDefault="00394C7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8E9B1" w14:textId="6250A10B" w:rsidR="007175F8" w:rsidRPr="007175F8" w:rsidRDefault="00E6300D" w:rsidP="19C15F30">
    <w:pPr>
      <w:jc w:val="center"/>
      <w:rPr>
        <w:rFonts w:ascii="Aptos" w:eastAsia="Aptos" w:hAnsi="Aptos" w:cs="Aptos"/>
        <w:sz w:val="36"/>
        <w:szCs w:val="36"/>
      </w:rPr>
    </w:pPr>
    <w:r>
      <w:rPr>
        <w:noProof/>
      </w:rPr>
      <w:drawing>
        <wp:anchor distT="0" distB="0" distL="114300" distR="114300" simplePos="0" relativeHeight="251658242" behindDoc="1" locked="0" layoutInCell="1" allowOverlap="1" wp14:anchorId="121EB8C4" wp14:editId="39C33EDE">
          <wp:simplePos x="0" y="0"/>
          <wp:positionH relativeFrom="margin">
            <wp:posOffset>4926965</wp:posOffset>
          </wp:positionH>
          <wp:positionV relativeFrom="paragraph">
            <wp:posOffset>-197485</wp:posOffset>
          </wp:positionV>
          <wp:extent cx="1744345" cy="612775"/>
          <wp:effectExtent l="0" t="0" r="8255" b="0"/>
          <wp:wrapTight wrapText="bothSides">
            <wp:wrapPolygon edited="0">
              <wp:start x="0" y="0"/>
              <wp:lineTo x="0" y="20817"/>
              <wp:lineTo x="21466" y="20817"/>
              <wp:lineTo x="21466" y="0"/>
              <wp:lineTo x="0" y="0"/>
            </wp:wrapPolygon>
          </wp:wrapTight>
          <wp:docPr id="1590999744" name="Picture 5" descr="UCL | Times Higher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CL | Times Higher Educa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4345" cy="61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4FD">
      <w:rPr>
        <w:noProof/>
      </w:rPr>
      <w:drawing>
        <wp:anchor distT="0" distB="0" distL="114300" distR="114300" simplePos="0" relativeHeight="251658241" behindDoc="0" locked="0" layoutInCell="1" allowOverlap="1" wp14:anchorId="5146F12D" wp14:editId="466AE332">
          <wp:simplePos x="0" y="0"/>
          <wp:positionH relativeFrom="page">
            <wp:posOffset>3502159</wp:posOffset>
          </wp:positionH>
          <wp:positionV relativeFrom="paragraph">
            <wp:posOffset>-154305</wp:posOffset>
          </wp:positionV>
          <wp:extent cx="979170" cy="521970"/>
          <wp:effectExtent l="0" t="0" r="0" b="0"/>
          <wp:wrapNone/>
          <wp:docPr id="113880742"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0509" name="Picture 1" descr="A blue and white logo&#10;&#10;Description automatically generated"/>
                  <pic:cNvPicPr>
                    <a:picLocks noChangeAspect="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79170" cy="521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4FD">
      <w:rPr>
        <w:noProof/>
      </w:rPr>
      <w:drawing>
        <wp:anchor distT="0" distB="0" distL="114300" distR="114300" simplePos="0" relativeHeight="251658249" behindDoc="1" locked="0" layoutInCell="1" allowOverlap="1" wp14:anchorId="3AE234CC" wp14:editId="53CDBBA0">
          <wp:simplePos x="0" y="0"/>
          <wp:positionH relativeFrom="column">
            <wp:posOffset>-396240</wp:posOffset>
          </wp:positionH>
          <wp:positionV relativeFrom="paragraph">
            <wp:posOffset>-152400</wp:posOffset>
          </wp:positionV>
          <wp:extent cx="2740025" cy="516255"/>
          <wp:effectExtent l="0" t="0" r="3175" b="0"/>
          <wp:wrapTight wrapText="bothSides">
            <wp:wrapPolygon edited="0">
              <wp:start x="0" y="0"/>
              <wp:lineTo x="0" y="20723"/>
              <wp:lineTo x="21475" y="20723"/>
              <wp:lineTo x="21475" y="15941"/>
              <wp:lineTo x="19372" y="12753"/>
              <wp:lineTo x="19673" y="9565"/>
              <wp:lineTo x="15768" y="6376"/>
              <wp:lineTo x="6007" y="0"/>
              <wp:lineTo x="0" y="0"/>
            </wp:wrapPolygon>
          </wp:wrapTight>
          <wp:docPr id="1849529944" name="Picture 1" descr="funded-by-nihr-logo-1 – WHISPA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ded-by-nihr-logo-1 – WHISPAs network"/>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740025" cy="51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4FD">
      <w:rPr>
        <w:noProof/>
        <w:lang w:val="en-AU" w:eastAsia="en-AU"/>
      </w:rPr>
      <mc:AlternateContent>
        <mc:Choice Requires="wps">
          <w:drawing>
            <wp:anchor distT="45720" distB="45720" distL="114300" distR="114300" simplePos="0" relativeHeight="251658240" behindDoc="1" locked="0" layoutInCell="1" allowOverlap="1" wp14:anchorId="508F3EB8" wp14:editId="21FCC79F">
              <wp:simplePos x="0" y="0"/>
              <wp:positionH relativeFrom="page">
                <wp:posOffset>321310</wp:posOffset>
              </wp:positionH>
              <wp:positionV relativeFrom="topMargin">
                <wp:posOffset>276016</wp:posOffset>
              </wp:positionV>
              <wp:extent cx="7033260" cy="521335"/>
              <wp:effectExtent l="0" t="0" r="0" b="0"/>
              <wp:wrapNone/>
              <wp:docPr id="29" name="Text Box 2"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3260" cy="521335"/>
                      </a:xfrm>
                      <a:prstGeom prst="rect">
                        <a:avLst/>
                      </a:prstGeom>
                      <a:solidFill>
                        <a:srgbClr val="107082">
                          <a:alpha val="14902"/>
                        </a:srgbClr>
                      </a:solidFill>
                      <a:ln w="9525">
                        <a:noFill/>
                        <a:miter lim="800000"/>
                        <a:headEnd/>
                        <a:tailEnd/>
                      </a:ln>
                    </wps:spPr>
                    <wps:txbx>
                      <w:txbxContent>
                        <w:p w14:paraId="397B8F23" w14:textId="77777777" w:rsidR="00C40DA0" w:rsidRDefault="00C40DA0" w:rsidP="00C40DA0"/>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7F2B648F">
            <v:shapetype id="_x0000_t202" coordsize="21600,21600" o:spt="202" path="m,l,21600r21600,l21600,xe" w14:anchorId="508F3EB8">
              <v:stroke joinstyle="miter"/>
              <v:path gradientshapeok="t" o:connecttype="rect"/>
            </v:shapetype>
            <v:shape id="Text Box 2" style="position:absolute;left:0;text-align:left;margin-left:25.3pt;margin-top:21.75pt;width:553.8pt;height:41.05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middle" alt="Decorative" o:spid="_x0000_s1056" fillcolor="#10708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">
              <v:fill opacity="9766f"/>
              <v:textbox inset="20mm,8mm">
                <w:txbxContent>
                  <w:p w:rsidR="00C40DA0" w:rsidP="00C40DA0" w:rsidRDefault="00C40DA0" w14:paraId="672A6659" w14:textId="77777777"/>
                </w:txbxContent>
              </v:textbox>
              <w10:wrap anchorx="page" anchory="margin"/>
            </v:shape>
          </w:pict>
        </mc:Fallback>
      </mc:AlternateContent>
    </w:r>
    <w:r w:rsidR="19C15F30" w:rsidRPr="19C15F30">
      <w:rPr>
        <w:rFonts w:ascii="Segoe UI Emoji" w:eastAsia="Segoe UI Emoji" w:hAnsi="Segoe UI Emoji" w:cs="Segoe UI Emoji"/>
        <w:sz w:val="22"/>
        <w:szCs w:val="22"/>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540"/>
      <w:gridCol w:w="3540"/>
      <w:gridCol w:w="3540"/>
    </w:tblGrid>
    <w:tr w:rsidR="62BDEB3B" w14:paraId="11F11E98" w14:textId="77777777" w:rsidTr="62BDEB3B">
      <w:trPr>
        <w:trHeight w:val="300"/>
      </w:trPr>
      <w:tc>
        <w:tcPr>
          <w:tcW w:w="3540" w:type="dxa"/>
        </w:tcPr>
        <w:p w14:paraId="49FF7D68" w14:textId="02DEF1B6" w:rsidR="62BDEB3B" w:rsidRDefault="62BDEB3B" w:rsidP="62BDEB3B">
          <w:pPr>
            <w:pStyle w:val="Header"/>
            <w:ind w:left="-115"/>
          </w:pPr>
        </w:p>
      </w:tc>
      <w:tc>
        <w:tcPr>
          <w:tcW w:w="3540" w:type="dxa"/>
        </w:tcPr>
        <w:p w14:paraId="27B055B0" w14:textId="0D0155B0" w:rsidR="62BDEB3B" w:rsidRDefault="62BDEB3B" w:rsidP="62BDEB3B">
          <w:pPr>
            <w:pStyle w:val="Header"/>
            <w:jc w:val="center"/>
          </w:pPr>
        </w:p>
      </w:tc>
      <w:tc>
        <w:tcPr>
          <w:tcW w:w="3540" w:type="dxa"/>
        </w:tcPr>
        <w:p w14:paraId="718EEAE4" w14:textId="3C4A3A86" w:rsidR="62BDEB3B" w:rsidRDefault="62BDEB3B" w:rsidP="62BDEB3B">
          <w:pPr>
            <w:pStyle w:val="Header"/>
            <w:ind w:right="-115"/>
            <w:jc w:val="right"/>
          </w:pPr>
        </w:p>
      </w:tc>
    </w:tr>
  </w:tbl>
  <w:p w14:paraId="1273D28A" w14:textId="46956F7D" w:rsidR="00370D78" w:rsidRDefault="00370D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4BE24" w14:textId="76252C75" w:rsidR="00601F86" w:rsidRPr="007175F8" w:rsidRDefault="001C04FD" w:rsidP="002138F8">
    <w:pPr>
      <w:jc w:val="center"/>
      <w:rPr>
        <w:b/>
        <w:bCs/>
        <w:sz w:val="36"/>
        <w:szCs w:val="36"/>
      </w:rPr>
    </w:pPr>
    <w:r>
      <w:rPr>
        <w:noProof/>
      </w:rPr>
      <w:drawing>
        <wp:anchor distT="0" distB="0" distL="114300" distR="114300" simplePos="0" relativeHeight="251658250" behindDoc="1" locked="0" layoutInCell="1" allowOverlap="1" wp14:anchorId="2B642A79" wp14:editId="3E3BBF3E">
          <wp:simplePos x="0" y="0"/>
          <wp:positionH relativeFrom="margin">
            <wp:posOffset>-400587</wp:posOffset>
          </wp:positionH>
          <wp:positionV relativeFrom="paragraph">
            <wp:posOffset>-147320</wp:posOffset>
          </wp:positionV>
          <wp:extent cx="2740025" cy="513715"/>
          <wp:effectExtent l="0" t="0" r="3175" b="635"/>
          <wp:wrapTight wrapText="bothSides">
            <wp:wrapPolygon edited="0">
              <wp:start x="0" y="0"/>
              <wp:lineTo x="0" y="20826"/>
              <wp:lineTo x="21475" y="20826"/>
              <wp:lineTo x="21475" y="16020"/>
              <wp:lineTo x="19372" y="12816"/>
              <wp:lineTo x="19673" y="9612"/>
              <wp:lineTo x="15768" y="6408"/>
              <wp:lineTo x="6007" y="0"/>
              <wp:lineTo x="0" y="0"/>
            </wp:wrapPolygon>
          </wp:wrapTight>
          <wp:docPr id="1807944165" name="Picture 1" descr="funded-by-nihr-logo-1 – WHISPA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ded-by-nihr-logo-1 – WHISPAs networ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0025" cy="513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AU" w:eastAsia="en-AU"/>
      </w:rPr>
      <mc:AlternateContent>
        <mc:Choice Requires="wps">
          <w:drawing>
            <wp:anchor distT="45720" distB="45720" distL="114300" distR="114300" simplePos="0" relativeHeight="251658246" behindDoc="1" locked="0" layoutInCell="1" allowOverlap="1" wp14:anchorId="0D0F3603" wp14:editId="0B277F3D">
              <wp:simplePos x="0" y="0"/>
              <wp:positionH relativeFrom="page">
                <wp:posOffset>519430</wp:posOffset>
              </wp:positionH>
              <wp:positionV relativeFrom="topMargin">
                <wp:posOffset>293882</wp:posOffset>
              </wp:positionV>
              <wp:extent cx="9420225" cy="521335"/>
              <wp:effectExtent l="0" t="0" r="9525" b="0"/>
              <wp:wrapNone/>
              <wp:docPr id="919566576" name="Text Box 2"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0225" cy="521335"/>
                      </a:xfrm>
                      <a:prstGeom prst="rect">
                        <a:avLst/>
                      </a:prstGeom>
                      <a:solidFill>
                        <a:srgbClr val="107082">
                          <a:alpha val="14902"/>
                        </a:srgbClr>
                      </a:solidFill>
                      <a:ln w="9525">
                        <a:noFill/>
                        <a:miter lim="800000"/>
                        <a:headEnd/>
                        <a:tailEnd/>
                      </a:ln>
                    </wps:spPr>
                    <wps:txbx>
                      <w:txbxContent>
                        <w:p w14:paraId="62CDA8D1" w14:textId="77777777" w:rsidR="00601F86" w:rsidRDefault="00601F86" w:rsidP="00C40DA0"/>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5D13BA93">
            <v:shapetype id="_x0000_t202" coordsize="21600,21600" o:spt="202" path="m,l,21600r21600,l21600,xe" w14:anchorId="0D0F3603">
              <v:stroke joinstyle="miter"/>
              <v:path gradientshapeok="t" o:connecttype="rect"/>
            </v:shapetype>
            <v:shape id="_x0000_s1057" style="position:absolute;left:0;text-align:left;margin-left:40.9pt;margin-top:23.15pt;width:741.75pt;height:41.05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middle" alt="Decorative" fillcolor="#10708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">
              <v:fill opacity="9766f"/>
              <v:textbox inset="20mm,8mm">
                <w:txbxContent>
                  <w:p w:rsidR="00601F86" w:rsidP="00C40DA0" w:rsidRDefault="00601F86" w14:paraId="5DAB6C7B" w14:textId="77777777"/>
                </w:txbxContent>
              </v:textbox>
              <w10:wrap anchorx="page" anchory="margin"/>
            </v:shape>
          </w:pict>
        </mc:Fallback>
      </mc:AlternateContent>
    </w:r>
    <w:r w:rsidR="00601F86">
      <w:rPr>
        <w:noProof/>
      </w:rPr>
      <w:drawing>
        <wp:anchor distT="0" distB="0" distL="114300" distR="114300" simplePos="0" relativeHeight="251658248" behindDoc="1" locked="0" layoutInCell="1" allowOverlap="1" wp14:anchorId="264BD825" wp14:editId="792E9AD6">
          <wp:simplePos x="0" y="0"/>
          <wp:positionH relativeFrom="margin">
            <wp:posOffset>7305040</wp:posOffset>
          </wp:positionH>
          <wp:positionV relativeFrom="paragraph">
            <wp:posOffset>-196850</wp:posOffset>
          </wp:positionV>
          <wp:extent cx="1744345" cy="614680"/>
          <wp:effectExtent l="0" t="0" r="8255" b="0"/>
          <wp:wrapTight wrapText="bothSides">
            <wp:wrapPolygon edited="0">
              <wp:start x="0" y="0"/>
              <wp:lineTo x="0" y="20752"/>
              <wp:lineTo x="21466" y="20752"/>
              <wp:lineTo x="21466" y="0"/>
              <wp:lineTo x="0" y="0"/>
            </wp:wrapPolygon>
          </wp:wrapTight>
          <wp:docPr id="1914224534" name="Picture 5" descr="UCL | Times Higher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CL | Times Higher Edu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4434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1F86">
      <w:rPr>
        <w:noProof/>
      </w:rPr>
      <w:drawing>
        <wp:anchor distT="0" distB="0" distL="114300" distR="114300" simplePos="0" relativeHeight="251658247" behindDoc="0" locked="0" layoutInCell="1" allowOverlap="1" wp14:anchorId="625EB51F" wp14:editId="0353A1A5">
          <wp:simplePos x="0" y="0"/>
          <wp:positionH relativeFrom="page">
            <wp:posOffset>4738168</wp:posOffset>
          </wp:positionH>
          <wp:positionV relativeFrom="paragraph">
            <wp:posOffset>-153670</wp:posOffset>
          </wp:positionV>
          <wp:extent cx="978535" cy="520700"/>
          <wp:effectExtent l="0" t="0" r="0" b="0"/>
          <wp:wrapNone/>
          <wp:docPr id="1054205619"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0509" name="Picture 1" descr="A blue and white logo&#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978535" cy="5207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50"/>
      <w:gridCol w:w="4650"/>
      <w:gridCol w:w="4650"/>
    </w:tblGrid>
    <w:tr w:rsidR="62BDEB3B" w14:paraId="3C38BDA4" w14:textId="77777777" w:rsidTr="62BDEB3B">
      <w:trPr>
        <w:trHeight w:val="300"/>
      </w:trPr>
      <w:tc>
        <w:tcPr>
          <w:tcW w:w="4650" w:type="dxa"/>
        </w:tcPr>
        <w:p w14:paraId="6912D090" w14:textId="250A5FE0" w:rsidR="62BDEB3B" w:rsidRDefault="62BDEB3B" w:rsidP="62BDEB3B">
          <w:pPr>
            <w:pStyle w:val="Header"/>
            <w:ind w:left="-115"/>
          </w:pPr>
        </w:p>
      </w:tc>
      <w:tc>
        <w:tcPr>
          <w:tcW w:w="4650" w:type="dxa"/>
        </w:tcPr>
        <w:p w14:paraId="00686191" w14:textId="17A304F6" w:rsidR="62BDEB3B" w:rsidRDefault="62BDEB3B" w:rsidP="62BDEB3B">
          <w:pPr>
            <w:pStyle w:val="Header"/>
            <w:jc w:val="center"/>
          </w:pPr>
        </w:p>
      </w:tc>
      <w:tc>
        <w:tcPr>
          <w:tcW w:w="4650" w:type="dxa"/>
        </w:tcPr>
        <w:p w14:paraId="61DD9825" w14:textId="532389AE" w:rsidR="62BDEB3B" w:rsidRDefault="62BDEB3B" w:rsidP="62BDEB3B">
          <w:pPr>
            <w:pStyle w:val="Header"/>
            <w:ind w:right="-115"/>
            <w:jc w:val="right"/>
          </w:pPr>
        </w:p>
      </w:tc>
    </w:tr>
  </w:tbl>
  <w:p w14:paraId="50715A62" w14:textId="06BD1BCB" w:rsidR="00370D78" w:rsidRDefault="00370D7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5C455" w14:textId="1991CE1E" w:rsidR="00601F86" w:rsidRPr="007175F8" w:rsidRDefault="009C09D2" w:rsidP="002138F8">
    <w:pPr>
      <w:jc w:val="center"/>
      <w:rPr>
        <w:b/>
        <w:bCs/>
        <w:sz w:val="36"/>
        <w:szCs w:val="36"/>
      </w:rPr>
    </w:pPr>
    <w:r>
      <w:rPr>
        <w:noProof/>
      </w:rPr>
      <w:drawing>
        <wp:anchor distT="0" distB="0" distL="114300" distR="114300" simplePos="0" relativeHeight="251658251" behindDoc="1" locked="0" layoutInCell="1" allowOverlap="1" wp14:anchorId="33983CC0" wp14:editId="0CFA88D7">
          <wp:simplePos x="0" y="0"/>
          <wp:positionH relativeFrom="margin">
            <wp:posOffset>-395605</wp:posOffset>
          </wp:positionH>
          <wp:positionV relativeFrom="paragraph">
            <wp:posOffset>-155575</wp:posOffset>
          </wp:positionV>
          <wp:extent cx="2740025" cy="516890"/>
          <wp:effectExtent l="0" t="0" r="3175" b="0"/>
          <wp:wrapTight wrapText="bothSides">
            <wp:wrapPolygon edited="0">
              <wp:start x="0" y="0"/>
              <wp:lineTo x="0" y="20698"/>
              <wp:lineTo x="21475" y="20698"/>
              <wp:lineTo x="21475" y="15921"/>
              <wp:lineTo x="19372" y="12737"/>
              <wp:lineTo x="19673" y="9553"/>
              <wp:lineTo x="15768" y="6369"/>
              <wp:lineTo x="6007" y="0"/>
              <wp:lineTo x="0" y="0"/>
            </wp:wrapPolygon>
          </wp:wrapTight>
          <wp:docPr id="547840864" name="Picture 1" descr="funded-by-nihr-logo-1 – WHISPA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nded-by-nihr-logo-1 – WHISPAs network"/>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0025" cy="51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4FD">
      <w:rPr>
        <w:noProof/>
      </w:rPr>
      <w:drawing>
        <wp:anchor distT="0" distB="0" distL="114300" distR="114300" simplePos="0" relativeHeight="251658245" behindDoc="1" locked="0" layoutInCell="1" allowOverlap="1" wp14:anchorId="1EA30A95" wp14:editId="099D0395">
          <wp:simplePos x="0" y="0"/>
          <wp:positionH relativeFrom="margin">
            <wp:posOffset>4837430</wp:posOffset>
          </wp:positionH>
          <wp:positionV relativeFrom="paragraph">
            <wp:posOffset>-201295</wp:posOffset>
          </wp:positionV>
          <wp:extent cx="1744345" cy="609600"/>
          <wp:effectExtent l="0" t="0" r="8255" b="0"/>
          <wp:wrapTight wrapText="bothSides">
            <wp:wrapPolygon edited="0">
              <wp:start x="0" y="0"/>
              <wp:lineTo x="0" y="20925"/>
              <wp:lineTo x="21466" y="20925"/>
              <wp:lineTo x="21466" y="0"/>
              <wp:lineTo x="0" y="0"/>
            </wp:wrapPolygon>
          </wp:wrapTight>
          <wp:docPr id="49977069" name="Picture 5" descr="UCL | Times Higher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CL | Times Higher Educ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44345"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4FD">
      <w:rPr>
        <w:noProof/>
      </w:rPr>
      <w:drawing>
        <wp:anchor distT="0" distB="0" distL="114300" distR="114300" simplePos="0" relativeHeight="251658244" behindDoc="0" locked="0" layoutInCell="1" allowOverlap="1" wp14:anchorId="0C9A0D7E" wp14:editId="1BBEA007">
          <wp:simplePos x="0" y="0"/>
          <wp:positionH relativeFrom="margin">
            <wp:posOffset>2874010</wp:posOffset>
          </wp:positionH>
          <wp:positionV relativeFrom="paragraph">
            <wp:posOffset>-149860</wp:posOffset>
          </wp:positionV>
          <wp:extent cx="978535" cy="520700"/>
          <wp:effectExtent l="0" t="0" r="0" b="0"/>
          <wp:wrapNone/>
          <wp:docPr id="562616152"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00509" name="Picture 1" descr="A blue and white logo&#10;&#10;Description automatically generated"/>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978535" cy="52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1F86">
      <w:rPr>
        <w:noProof/>
        <w:lang w:val="en-AU" w:eastAsia="en-AU"/>
      </w:rPr>
      <mc:AlternateContent>
        <mc:Choice Requires="wps">
          <w:drawing>
            <wp:anchor distT="45720" distB="45720" distL="114300" distR="114300" simplePos="0" relativeHeight="251658243" behindDoc="1" locked="0" layoutInCell="1" allowOverlap="1" wp14:anchorId="4C89EC23" wp14:editId="7EEB1ED5">
              <wp:simplePos x="0" y="0"/>
              <wp:positionH relativeFrom="page">
                <wp:posOffset>321547</wp:posOffset>
              </wp:positionH>
              <wp:positionV relativeFrom="topMargin">
                <wp:posOffset>291402</wp:posOffset>
              </wp:positionV>
              <wp:extent cx="6933363" cy="521335"/>
              <wp:effectExtent l="0" t="0" r="1270" b="0"/>
              <wp:wrapNone/>
              <wp:docPr id="2002381406" name="Text Box 2"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3363" cy="521335"/>
                      </a:xfrm>
                      <a:prstGeom prst="rect">
                        <a:avLst/>
                      </a:prstGeom>
                      <a:solidFill>
                        <a:srgbClr val="107082">
                          <a:alpha val="14902"/>
                        </a:srgbClr>
                      </a:solidFill>
                      <a:ln w="9525">
                        <a:noFill/>
                        <a:miter lim="800000"/>
                        <a:headEnd/>
                        <a:tailEnd/>
                      </a:ln>
                    </wps:spPr>
                    <wps:txbx>
                      <w:txbxContent>
                        <w:p w14:paraId="1E3C2CE1" w14:textId="77777777" w:rsidR="00601F86" w:rsidRDefault="00601F86" w:rsidP="00C40DA0"/>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adec="http://schemas.microsoft.com/office/drawing/2017/decorative" xmlns:a14="http://schemas.microsoft.com/office/drawing/2010/main" xmlns:pic="http://schemas.openxmlformats.org/drawingml/2006/picture" xmlns:a="http://schemas.openxmlformats.org/drawingml/2006/main">
          <w:pict w14:anchorId="0CC7DE5F">
            <v:shapetype id="_x0000_t202" coordsize="21600,21600" o:spt="202" path="m,l,21600r21600,l21600,xe" w14:anchorId="4C89EC23">
              <v:stroke joinstyle="miter"/>
              <v:path gradientshapeok="t" o:connecttype="rect"/>
            </v:shapetype>
            <v:shape id="_x0000_s1058" style="position:absolute;left:0;text-align:left;margin-left:25.3pt;margin-top:22.95pt;width:545.95pt;height:41.05pt;z-index:-251658237;visibility:visible;mso-wrap-style:square;mso-width-percent:0;mso-height-percent:0;mso-wrap-distance-left:9pt;mso-wrap-distance-top:3.6pt;mso-wrap-distance-right:9pt;mso-wrap-distance-bottom:3.6pt;mso-position-horizontal:absolute;mso-position-horizontal-relative:page;mso-position-vertical:absolute;mso-position-vertical-relative:top-margin-area;mso-width-percent:0;mso-height-percent:0;mso-width-relative:margin;mso-height-relative:margin;v-text-anchor:middle" alt="Decorative" fillcolor="#10708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">
              <v:fill opacity="9766f"/>
              <v:textbox inset="20mm,8mm">
                <w:txbxContent>
                  <w:p w:rsidR="00601F86" w:rsidP="00C40DA0" w:rsidRDefault="00601F86" w14:paraId="0A37501D" w14:textId="77777777"/>
                </w:txbxContent>
              </v:textbox>
              <w10:wrap anchorx="page"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95"/>
      <w:gridCol w:w="3495"/>
      <w:gridCol w:w="3495"/>
    </w:tblGrid>
    <w:tr w:rsidR="62BDEB3B" w14:paraId="24E42E40" w14:textId="77777777" w:rsidTr="62BDEB3B">
      <w:trPr>
        <w:trHeight w:val="300"/>
      </w:trPr>
      <w:tc>
        <w:tcPr>
          <w:tcW w:w="3495" w:type="dxa"/>
        </w:tcPr>
        <w:p w14:paraId="65A2362E" w14:textId="7374C964" w:rsidR="62BDEB3B" w:rsidRDefault="62BDEB3B" w:rsidP="62BDEB3B">
          <w:pPr>
            <w:pStyle w:val="Header"/>
            <w:ind w:left="-115"/>
          </w:pPr>
        </w:p>
      </w:tc>
      <w:tc>
        <w:tcPr>
          <w:tcW w:w="3495" w:type="dxa"/>
        </w:tcPr>
        <w:p w14:paraId="5CE30244" w14:textId="35501FC8" w:rsidR="62BDEB3B" w:rsidRDefault="62BDEB3B" w:rsidP="62BDEB3B">
          <w:pPr>
            <w:pStyle w:val="Header"/>
            <w:jc w:val="center"/>
          </w:pPr>
        </w:p>
      </w:tc>
      <w:tc>
        <w:tcPr>
          <w:tcW w:w="3495" w:type="dxa"/>
        </w:tcPr>
        <w:p w14:paraId="7C1EF2B1" w14:textId="60C0571A" w:rsidR="62BDEB3B" w:rsidRDefault="62BDEB3B" w:rsidP="62BDEB3B">
          <w:pPr>
            <w:pStyle w:val="Header"/>
            <w:ind w:right="-115"/>
            <w:jc w:val="right"/>
          </w:pPr>
        </w:p>
      </w:tc>
    </w:tr>
  </w:tbl>
  <w:p w14:paraId="758FBC53" w14:textId="3BD4BBE6" w:rsidR="00370D78" w:rsidRDefault="00370D78">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JWNDO8b0" int2:invalidationBookmarkName="" int2:hashCode="1W2YUwDUtS624Y" int2:id="iJSIbtB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27F66944"/>
    <w:lvl w:ilvl="0">
      <w:start w:val="1"/>
      <w:numFmt w:val="decimal"/>
      <w:pStyle w:val="ListNumber"/>
      <w:lvlText w:val="%1."/>
      <w:lvlJc w:val="left"/>
      <w:pPr>
        <w:tabs>
          <w:tab w:val="num" w:pos="-1592"/>
        </w:tabs>
        <w:ind w:left="-1592" w:hanging="360"/>
      </w:pPr>
    </w:lvl>
  </w:abstractNum>
  <w:abstractNum w:abstractNumId="1" w15:restartNumberingAfterBreak="0">
    <w:nsid w:val="FFFFFF89"/>
    <w:multiLevelType w:val="singleLevel"/>
    <w:tmpl w:val="15888AE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F059C5"/>
    <w:multiLevelType w:val="hybridMultilevel"/>
    <w:tmpl w:val="117894FC"/>
    <w:lvl w:ilvl="0" w:tplc="FFFFFFFF">
      <w:start w:val="1"/>
      <w:numFmt w:val="bullet"/>
      <w:lvlText w:val=""/>
      <w:lvlJc w:val="left"/>
      <w:pPr>
        <w:ind w:left="5452" w:hanging="360"/>
      </w:pPr>
      <w:rPr>
        <w:rFonts w:ascii="Symbol" w:hAnsi="Symbol" w:hint="default"/>
        <w:color w:val="E97132" w:themeColor="accent2"/>
        <w:u w:color="156082" w:themeColor="accent1"/>
      </w:rPr>
    </w:lvl>
    <w:lvl w:ilvl="1" w:tplc="04090003">
      <w:start w:val="1"/>
      <w:numFmt w:val="bullet"/>
      <w:lvlText w:val="o"/>
      <w:lvlJc w:val="left"/>
      <w:pPr>
        <w:ind w:left="1212" w:hanging="360"/>
      </w:pPr>
      <w:rPr>
        <w:rFonts w:ascii="Courier New" w:hAnsi="Courier New" w:cs="Courier New" w:hint="default"/>
      </w:rPr>
    </w:lvl>
    <w:lvl w:ilvl="2" w:tplc="04090005">
      <w:start w:val="1"/>
      <w:numFmt w:val="bullet"/>
      <w:lvlText w:val=""/>
      <w:lvlJc w:val="left"/>
      <w:pPr>
        <w:ind w:left="1724" w:hanging="360"/>
      </w:pPr>
      <w:rPr>
        <w:rFonts w:ascii="Wingdings" w:hAnsi="Wingdings" w:hint="default"/>
      </w:rPr>
    </w:lvl>
    <w:lvl w:ilvl="3" w:tplc="04090001" w:tentative="1">
      <w:start w:val="1"/>
      <w:numFmt w:val="bullet"/>
      <w:lvlText w:val=""/>
      <w:lvlJc w:val="left"/>
      <w:pPr>
        <w:ind w:left="2444" w:hanging="360"/>
      </w:pPr>
      <w:rPr>
        <w:rFonts w:ascii="Symbol" w:hAnsi="Symbol" w:hint="default"/>
      </w:rPr>
    </w:lvl>
    <w:lvl w:ilvl="4" w:tplc="04090003" w:tentative="1">
      <w:start w:val="1"/>
      <w:numFmt w:val="bullet"/>
      <w:lvlText w:val="o"/>
      <w:lvlJc w:val="left"/>
      <w:pPr>
        <w:ind w:left="3164" w:hanging="360"/>
      </w:pPr>
      <w:rPr>
        <w:rFonts w:ascii="Courier New" w:hAnsi="Courier New" w:cs="Courier New" w:hint="default"/>
      </w:rPr>
    </w:lvl>
    <w:lvl w:ilvl="5" w:tplc="04090005" w:tentative="1">
      <w:start w:val="1"/>
      <w:numFmt w:val="bullet"/>
      <w:lvlText w:val=""/>
      <w:lvlJc w:val="left"/>
      <w:pPr>
        <w:ind w:left="3884" w:hanging="360"/>
      </w:pPr>
      <w:rPr>
        <w:rFonts w:ascii="Wingdings" w:hAnsi="Wingdings" w:hint="default"/>
      </w:rPr>
    </w:lvl>
    <w:lvl w:ilvl="6" w:tplc="04090001" w:tentative="1">
      <w:start w:val="1"/>
      <w:numFmt w:val="bullet"/>
      <w:lvlText w:val=""/>
      <w:lvlJc w:val="left"/>
      <w:pPr>
        <w:ind w:left="4604" w:hanging="360"/>
      </w:pPr>
      <w:rPr>
        <w:rFonts w:ascii="Symbol" w:hAnsi="Symbol" w:hint="default"/>
      </w:rPr>
    </w:lvl>
    <w:lvl w:ilvl="7" w:tplc="04090003" w:tentative="1">
      <w:start w:val="1"/>
      <w:numFmt w:val="bullet"/>
      <w:lvlText w:val="o"/>
      <w:lvlJc w:val="left"/>
      <w:pPr>
        <w:ind w:left="5324" w:hanging="360"/>
      </w:pPr>
      <w:rPr>
        <w:rFonts w:ascii="Courier New" w:hAnsi="Courier New" w:cs="Courier New" w:hint="default"/>
      </w:rPr>
    </w:lvl>
    <w:lvl w:ilvl="8" w:tplc="04090005" w:tentative="1">
      <w:start w:val="1"/>
      <w:numFmt w:val="bullet"/>
      <w:lvlText w:val=""/>
      <w:lvlJc w:val="left"/>
      <w:pPr>
        <w:ind w:left="6044" w:hanging="360"/>
      </w:pPr>
      <w:rPr>
        <w:rFonts w:ascii="Wingdings" w:hAnsi="Wingdings" w:hint="default"/>
      </w:rPr>
    </w:lvl>
  </w:abstractNum>
  <w:abstractNum w:abstractNumId="3" w15:restartNumberingAfterBreak="0">
    <w:nsid w:val="05CB5EA7"/>
    <w:multiLevelType w:val="hybridMultilevel"/>
    <w:tmpl w:val="0AB07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5553EF"/>
    <w:multiLevelType w:val="hybridMultilevel"/>
    <w:tmpl w:val="73D05AC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923334F"/>
    <w:multiLevelType w:val="hybridMultilevel"/>
    <w:tmpl w:val="47F62DC0"/>
    <w:lvl w:ilvl="0" w:tplc="5EC043FC">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2B5CBA"/>
    <w:multiLevelType w:val="hybridMultilevel"/>
    <w:tmpl w:val="A6DA8E44"/>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A050E8A"/>
    <w:multiLevelType w:val="hybridMultilevel"/>
    <w:tmpl w:val="0486F008"/>
    <w:lvl w:ilvl="0" w:tplc="08090001">
      <w:start w:val="1"/>
      <w:numFmt w:val="bullet"/>
      <w:lvlText w:val=""/>
      <w:lvlJc w:val="left"/>
      <w:pPr>
        <w:ind w:left="502" w:hanging="360"/>
      </w:pPr>
      <w:rPr>
        <w:rFonts w:ascii="Symbol" w:hAnsi="Symbol" w:hint="default"/>
      </w:rPr>
    </w:lvl>
    <w:lvl w:ilvl="1" w:tplc="08090001">
      <w:start w:val="1"/>
      <w:numFmt w:val="bullet"/>
      <w:lvlText w:val=""/>
      <w:lvlJc w:val="left"/>
      <w:pPr>
        <w:ind w:left="107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487D97"/>
    <w:multiLevelType w:val="hybridMultilevel"/>
    <w:tmpl w:val="C4AED042"/>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420" w:hanging="360"/>
      </w:pPr>
      <w:rPr>
        <w:rFonts w:ascii="Courier New" w:hAnsi="Courier New" w:cs="Courier New" w:hint="default"/>
      </w:rPr>
    </w:lvl>
    <w:lvl w:ilvl="2" w:tplc="08090005">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9" w15:restartNumberingAfterBreak="0">
    <w:nsid w:val="0BE1758A"/>
    <w:multiLevelType w:val="hybridMultilevel"/>
    <w:tmpl w:val="4900F028"/>
    <w:lvl w:ilvl="0" w:tplc="C562DC82">
      <w:start w:val="1"/>
      <w:numFmt w:val="bullet"/>
      <w:lvlText w:val=""/>
      <w:lvlJc w:val="left"/>
      <w:pPr>
        <w:ind w:left="360" w:hanging="360"/>
      </w:pPr>
      <w:rPr>
        <w:rFonts w:ascii="Symbol" w:hAnsi="Symbol" w:hint="default"/>
      </w:rPr>
    </w:lvl>
    <w:lvl w:ilvl="1" w:tplc="2B04A698">
      <w:start w:val="1"/>
      <w:numFmt w:val="bullet"/>
      <w:lvlText w:val="o"/>
      <w:lvlJc w:val="left"/>
      <w:pPr>
        <w:ind w:left="1440" w:hanging="360"/>
      </w:pPr>
      <w:rPr>
        <w:rFonts w:ascii="Courier New" w:hAnsi="Courier New" w:hint="default"/>
      </w:rPr>
    </w:lvl>
    <w:lvl w:ilvl="2" w:tplc="9DE00582">
      <w:start w:val="1"/>
      <w:numFmt w:val="bullet"/>
      <w:lvlText w:val=""/>
      <w:lvlJc w:val="left"/>
      <w:pPr>
        <w:ind w:left="2160" w:hanging="360"/>
      </w:pPr>
      <w:rPr>
        <w:rFonts w:ascii="Wingdings" w:hAnsi="Wingdings" w:hint="default"/>
      </w:rPr>
    </w:lvl>
    <w:lvl w:ilvl="3" w:tplc="CB62FDEE">
      <w:start w:val="1"/>
      <w:numFmt w:val="bullet"/>
      <w:lvlText w:val=""/>
      <w:lvlJc w:val="left"/>
      <w:pPr>
        <w:ind w:left="2880" w:hanging="360"/>
      </w:pPr>
      <w:rPr>
        <w:rFonts w:ascii="Symbol" w:hAnsi="Symbol" w:hint="default"/>
      </w:rPr>
    </w:lvl>
    <w:lvl w:ilvl="4" w:tplc="4BDA7AC2">
      <w:start w:val="1"/>
      <w:numFmt w:val="bullet"/>
      <w:lvlText w:val="o"/>
      <w:lvlJc w:val="left"/>
      <w:pPr>
        <w:ind w:left="3600" w:hanging="360"/>
      </w:pPr>
      <w:rPr>
        <w:rFonts w:ascii="Courier New" w:hAnsi="Courier New" w:hint="default"/>
      </w:rPr>
    </w:lvl>
    <w:lvl w:ilvl="5" w:tplc="064E4582">
      <w:start w:val="1"/>
      <w:numFmt w:val="bullet"/>
      <w:lvlText w:val=""/>
      <w:lvlJc w:val="left"/>
      <w:pPr>
        <w:ind w:left="4320" w:hanging="360"/>
      </w:pPr>
      <w:rPr>
        <w:rFonts w:ascii="Wingdings" w:hAnsi="Wingdings" w:hint="default"/>
      </w:rPr>
    </w:lvl>
    <w:lvl w:ilvl="6" w:tplc="195E6EEC">
      <w:start w:val="1"/>
      <w:numFmt w:val="bullet"/>
      <w:lvlText w:val=""/>
      <w:lvlJc w:val="left"/>
      <w:pPr>
        <w:ind w:left="5040" w:hanging="360"/>
      </w:pPr>
      <w:rPr>
        <w:rFonts w:ascii="Symbol" w:hAnsi="Symbol" w:hint="default"/>
      </w:rPr>
    </w:lvl>
    <w:lvl w:ilvl="7" w:tplc="E6606D1E">
      <w:start w:val="1"/>
      <w:numFmt w:val="bullet"/>
      <w:lvlText w:val="o"/>
      <w:lvlJc w:val="left"/>
      <w:pPr>
        <w:ind w:left="5760" w:hanging="360"/>
      </w:pPr>
      <w:rPr>
        <w:rFonts w:ascii="Courier New" w:hAnsi="Courier New" w:hint="default"/>
      </w:rPr>
    </w:lvl>
    <w:lvl w:ilvl="8" w:tplc="7D98C0FA">
      <w:start w:val="1"/>
      <w:numFmt w:val="bullet"/>
      <w:lvlText w:val=""/>
      <w:lvlJc w:val="left"/>
      <w:pPr>
        <w:ind w:left="6480" w:hanging="360"/>
      </w:pPr>
      <w:rPr>
        <w:rFonts w:ascii="Wingdings" w:hAnsi="Wingdings" w:hint="default"/>
      </w:rPr>
    </w:lvl>
  </w:abstractNum>
  <w:abstractNum w:abstractNumId="10" w15:restartNumberingAfterBreak="0">
    <w:nsid w:val="0BFB6063"/>
    <w:multiLevelType w:val="multilevel"/>
    <w:tmpl w:val="5AA005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b/>
        <w:bC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C74EEF"/>
    <w:multiLevelType w:val="hybridMultilevel"/>
    <w:tmpl w:val="4AAC0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AA576B"/>
    <w:multiLevelType w:val="hybridMultilevel"/>
    <w:tmpl w:val="D0E6977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3" w15:restartNumberingAfterBreak="0">
    <w:nsid w:val="0E3F8DFD"/>
    <w:multiLevelType w:val="hybridMultilevel"/>
    <w:tmpl w:val="870A1C56"/>
    <w:lvl w:ilvl="0" w:tplc="74F66726">
      <w:start w:val="1"/>
      <w:numFmt w:val="bullet"/>
      <w:lvlText w:val=""/>
      <w:lvlJc w:val="left"/>
      <w:pPr>
        <w:ind w:left="720" w:hanging="360"/>
      </w:pPr>
      <w:rPr>
        <w:rFonts w:ascii="Symbol" w:hAnsi="Symbol" w:hint="default"/>
      </w:rPr>
    </w:lvl>
    <w:lvl w:ilvl="1" w:tplc="A732B30E">
      <w:start w:val="1"/>
      <w:numFmt w:val="bullet"/>
      <w:lvlText w:val="o"/>
      <w:lvlJc w:val="left"/>
      <w:pPr>
        <w:ind w:left="1212" w:hanging="360"/>
      </w:pPr>
      <w:rPr>
        <w:rFonts w:ascii="Courier New" w:hAnsi="Courier New" w:hint="default"/>
      </w:rPr>
    </w:lvl>
    <w:lvl w:ilvl="2" w:tplc="B35A0D98">
      <w:start w:val="1"/>
      <w:numFmt w:val="bullet"/>
      <w:lvlText w:val=""/>
      <w:lvlJc w:val="left"/>
      <w:pPr>
        <w:ind w:left="2160" w:hanging="360"/>
      </w:pPr>
      <w:rPr>
        <w:rFonts w:ascii="Wingdings" w:hAnsi="Wingdings" w:hint="default"/>
      </w:rPr>
    </w:lvl>
    <w:lvl w:ilvl="3" w:tplc="C83E66AE">
      <w:start w:val="1"/>
      <w:numFmt w:val="bullet"/>
      <w:lvlText w:val=""/>
      <w:lvlJc w:val="left"/>
      <w:pPr>
        <w:ind w:left="2880" w:hanging="360"/>
      </w:pPr>
      <w:rPr>
        <w:rFonts w:ascii="Symbol" w:hAnsi="Symbol" w:hint="default"/>
      </w:rPr>
    </w:lvl>
    <w:lvl w:ilvl="4" w:tplc="803E72A4">
      <w:start w:val="1"/>
      <w:numFmt w:val="bullet"/>
      <w:lvlText w:val="o"/>
      <w:lvlJc w:val="left"/>
      <w:pPr>
        <w:ind w:left="3600" w:hanging="360"/>
      </w:pPr>
      <w:rPr>
        <w:rFonts w:ascii="Courier New" w:hAnsi="Courier New" w:hint="default"/>
      </w:rPr>
    </w:lvl>
    <w:lvl w:ilvl="5" w:tplc="84E240A0">
      <w:start w:val="1"/>
      <w:numFmt w:val="bullet"/>
      <w:lvlText w:val=""/>
      <w:lvlJc w:val="left"/>
      <w:pPr>
        <w:ind w:left="4320" w:hanging="360"/>
      </w:pPr>
      <w:rPr>
        <w:rFonts w:ascii="Wingdings" w:hAnsi="Wingdings" w:hint="default"/>
      </w:rPr>
    </w:lvl>
    <w:lvl w:ilvl="6" w:tplc="9E1E800E">
      <w:start w:val="1"/>
      <w:numFmt w:val="bullet"/>
      <w:lvlText w:val=""/>
      <w:lvlJc w:val="left"/>
      <w:pPr>
        <w:ind w:left="5040" w:hanging="360"/>
      </w:pPr>
      <w:rPr>
        <w:rFonts w:ascii="Symbol" w:hAnsi="Symbol" w:hint="default"/>
      </w:rPr>
    </w:lvl>
    <w:lvl w:ilvl="7" w:tplc="0FDCF04E">
      <w:start w:val="1"/>
      <w:numFmt w:val="bullet"/>
      <w:lvlText w:val="o"/>
      <w:lvlJc w:val="left"/>
      <w:pPr>
        <w:ind w:left="5760" w:hanging="360"/>
      </w:pPr>
      <w:rPr>
        <w:rFonts w:ascii="Courier New" w:hAnsi="Courier New" w:hint="default"/>
      </w:rPr>
    </w:lvl>
    <w:lvl w:ilvl="8" w:tplc="9FC27E84">
      <w:start w:val="1"/>
      <w:numFmt w:val="bullet"/>
      <w:lvlText w:val=""/>
      <w:lvlJc w:val="left"/>
      <w:pPr>
        <w:ind w:left="6480" w:hanging="360"/>
      </w:pPr>
      <w:rPr>
        <w:rFonts w:ascii="Wingdings" w:hAnsi="Wingdings" w:hint="default"/>
      </w:rPr>
    </w:lvl>
  </w:abstractNum>
  <w:abstractNum w:abstractNumId="14" w15:restartNumberingAfterBreak="0">
    <w:nsid w:val="0EB8522D"/>
    <w:multiLevelType w:val="hybridMultilevel"/>
    <w:tmpl w:val="94388EF2"/>
    <w:lvl w:ilvl="0" w:tplc="6458E57E">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0F807E6A"/>
    <w:multiLevelType w:val="hybridMultilevel"/>
    <w:tmpl w:val="6EB0E86A"/>
    <w:lvl w:ilvl="0" w:tplc="C7C0937C">
      <w:start w:val="1"/>
      <w:numFmt w:val="bullet"/>
      <w:lvlText w:val=""/>
      <w:lvlJc w:val="left"/>
      <w:pPr>
        <w:ind w:left="786" w:hanging="360"/>
      </w:pPr>
      <w:rPr>
        <w:rFonts w:ascii="Symbol" w:hAnsi="Symbol" w:hint="default"/>
      </w:rPr>
    </w:lvl>
    <w:lvl w:ilvl="1" w:tplc="95CC62A8">
      <w:start w:val="1"/>
      <w:numFmt w:val="bullet"/>
      <w:lvlText w:val="o"/>
      <w:lvlJc w:val="left"/>
      <w:pPr>
        <w:ind w:left="1212" w:hanging="360"/>
      </w:pPr>
      <w:rPr>
        <w:rFonts w:ascii="Courier New" w:hAnsi="Courier New" w:hint="default"/>
      </w:rPr>
    </w:lvl>
    <w:lvl w:ilvl="2" w:tplc="44E8E052">
      <w:start w:val="1"/>
      <w:numFmt w:val="bullet"/>
      <w:lvlText w:val=""/>
      <w:lvlJc w:val="left"/>
      <w:pPr>
        <w:ind w:left="2160" w:hanging="360"/>
      </w:pPr>
      <w:rPr>
        <w:rFonts w:ascii="Wingdings" w:hAnsi="Wingdings" w:hint="default"/>
      </w:rPr>
    </w:lvl>
    <w:lvl w:ilvl="3" w:tplc="5E1E37EC">
      <w:start w:val="1"/>
      <w:numFmt w:val="bullet"/>
      <w:lvlText w:val=""/>
      <w:lvlJc w:val="left"/>
      <w:pPr>
        <w:ind w:left="2880" w:hanging="360"/>
      </w:pPr>
      <w:rPr>
        <w:rFonts w:ascii="Symbol" w:hAnsi="Symbol" w:hint="default"/>
      </w:rPr>
    </w:lvl>
    <w:lvl w:ilvl="4" w:tplc="A16298F6">
      <w:start w:val="1"/>
      <w:numFmt w:val="bullet"/>
      <w:lvlText w:val="o"/>
      <w:lvlJc w:val="left"/>
      <w:pPr>
        <w:ind w:left="3600" w:hanging="360"/>
      </w:pPr>
      <w:rPr>
        <w:rFonts w:ascii="Courier New" w:hAnsi="Courier New" w:hint="default"/>
      </w:rPr>
    </w:lvl>
    <w:lvl w:ilvl="5" w:tplc="988489D6">
      <w:start w:val="1"/>
      <w:numFmt w:val="bullet"/>
      <w:lvlText w:val=""/>
      <w:lvlJc w:val="left"/>
      <w:pPr>
        <w:ind w:left="4320" w:hanging="360"/>
      </w:pPr>
      <w:rPr>
        <w:rFonts w:ascii="Wingdings" w:hAnsi="Wingdings" w:hint="default"/>
      </w:rPr>
    </w:lvl>
    <w:lvl w:ilvl="6" w:tplc="4D145BF0">
      <w:start w:val="1"/>
      <w:numFmt w:val="bullet"/>
      <w:lvlText w:val=""/>
      <w:lvlJc w:val="left"/>
      <w:pPr>
        <w:ind w:left="5040" w:hanging="360"/>
      </w:pPr>
      <w:rPr>
        <w:rFonts w:ascii="Symbol" w:hAnsi="Symbol" w:hint="default"/>
      </w:rPr>
    </w:lvl>
    <w:lvl w:ilvl="7" w:tplc="8F14636A">
      <w:start w:val="1"/>
      <w:numFmt w:val="bullet"/>
      <w:lvlText w:val="o"/>
      <w:lvlJc w:val="left"/>
      <w:pPr>
        <w:ind w:left="5760" w:hanging="360"/>
      </w:pPr>
      <w:rPr>
        <w:rFonts w:ascii="Courier New" w:hAnsi="Courier New" w:hint="default"/>
      </w:rPr>
    </w:lvl>
    <w:lvl w:ilvl="8" w:tplc="725A5BA0">
      <w:start w:val="1"/>
      <w:numFmt w:val="bullet"/>
      <w:lvlText w:val=""/>
      <w:lvlJc w:val="left"/>
      <w:pPr>
        <w:ind w:left="6480" w:hanging="360"/>
      </w:pPr>
      <w:rPr>
        <w:rFonts w:ascii="Wingdings" w:hAnsi="Wingdings" w:hint="default"/>
      </w:rPr>
    </w:lvl>
  </w:abstractNum>
  <w:abstractNum w:abstractNumId="16" w15:restartNumberingAfterBreak="0">
    <w:nsid w:val="10331DEA"/>
    <w:multiLevelType w:val="multilevel"/>
    <w:tmpl w:val="A1188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050253"/>
    <w:multiLevelType w:val="multilevel"/>
    <w:tmpl w:val="980A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557AD1"/>
    <w:multiLevelType w:val="hybridMultilevel"/>
    <w:tmpl w:val="1DF6D306"/>
    <w:lvl w:ilvl="0" w:tplc="3B58EB0E">
      <w:start w:val="1"/>
      <w:numFmt w:val="bullet"/>
      <w:lvlText w:val=""/>
      <w:lvlJc w:val="left"/>
      <w:pPr>
        <w:ind w:left="360" w:hanging="360"/>
      </w:pPr>
      <w:rPr>
        <w:rFonts w:ascii="Symbol" w:hAnsi="Symbol" w:hint="default"/>
      </w:rPr>
    </w:lvl>
    <w:lvl w:ilvl="1" w:tplc="2C8EA55C">
      <w:start w:val="1"/>
      <w:numFmt w:val="bullet"/>
      <w:lvlText w:val="o"/>
      <w:lvlJc w:val="left"/>
      <w:pPr>
        <w:ind w:left="786" w:hanging="360"/>
      </w:pPr>
      <w:rPr>
        <w:rFonts w:ascii="Courier New" w:hAnsi="Courier New" w:hint="default"/>
      </w:rPr>
    </w:lvl>
    <w:lvl w:ilvl="2" w:tplc="3FA06170">
      <w:start w:val="1"/>
      <w:numFmt w:val="bullet"/>
      <w:lvlText w:val=""/>
      <w:lvlJc w:val="left"/>
      <w:pPr>
        <w:ind w:left="1800" w:hanging="360"/>
      </w:pPr>
      <w:rPr>
        <w:rFonts w:ascii="Wingdings" w:hAnsi="Wingdings" w:hint="default"/>
      </w:rPr>
    </w:lvl>
    <w:lvl w:ilvl="3" w:tplc="9DAAF03E">
      <w:start w:val="1"/>
      <w:numFmt w:val="bullet"/>
      <w:lvlText w:val=""/>
      <w:lvlJc w:val="left"/>
      <w:pPr>
        <w:ind w:left="2520" w:hanging="360"/>
      </w:pPr>
      <w:rPr>
        <w:rFonts w:ascii="Symbol" w:hAnsi="Symbol" w:hint="default"/>
      </w:rPr>
    </w:lvl>
    <w:lvl w:ilvl="4" w:tplc="FB3CCABC">
      <w:start w:val="1"/>
      <w:numFmt w:val="bullet"/>
      <w:lvlText w:val="o"/>
      <w:lvlJc w:val="left"/>
      <w:pPr>
        <w:ind w:left="3240" w:hanging="360"/>
      </w:pPr>
      <w:rPr>
        <w:rFonts w:ascii="Courier New" w:hAnsi="Courier New" w:hint="default"/>
      </w:rPr>
    </w:lvl>
    <w:lvl w:ilvl="5" w:tplc="42C4E120">
      <w:start w:val="1"/>
      <w:numFmt w:val="bullet"/>
      <w:lvlText w:val=""/>
      <w:lvlJc w:val="left"/>
      <w:pPr>
        <w:ind w:left="3960" w:hanging="360"/>
      </w:pPr>
      <w:rPr>
        <w:rFonts w:ascii="Wingdings" w:hAnsi="Wingdings" w:hint="default"/>
      </w:rPr>
    </w:lvl>
    <w:lvl w:ilvl="6" w:tplc="48A8C76E">
      <w:start w:val="1"/>
      <w:numFmt w:val="bullet"/>
      <w:lvlText w:val=""/>
      <w:lvlJc w:val="left"/>
      <w:pPr>
        <w:ind w:left="4680" w:hanging="360"/>
      </w:pPr>
      <w:rPr>
        <w:rFonts w:ascii="Symbol" w:hAnsi="Symbol" w:hint="default"/>
      </w:rPr>
    </w:lvl>
    <w:lvl w:ilvl="7" w:tplc="74B00226">
      <w:start w:val="1"/>
      <w:numFmt w:val="bullet"/>
      <w:lvlText w:val="o"/>
      <w:lvlJc w:val="left"/>
      <w:pPr>
        <w:ind w:left="5400" w:hanging="360"/>
      </w:pPr>
      <w:rPr>
        <w:rFonts w:ascii="Courier New" w:hAnsi="Courier New" w:hint="default"/>
      </w:rPr>
    </w:lvl>
    <w:lvl w:ilvl="8" w:tplc="C28AA67E">
      <w:start w:val="1"/>
      <w:numFmt w:val="bullet"/>
      <w:lvlText w:val=""/>
      <w:lvlJc w:val="left"/>
      <w:pPr>
        <w:ind w:left="6120" w:hanging="360"/>
      </w:pPr>
      <w:rPr>
        <w:rFonts w:ascii="Wingdings" w:hAnsi="Wingdings" w:hint="default"/>
      </w:rPr>
    </w:lvl>
  </w:abstractNum>
  <w:abstractNum w:abstractNumId="19" w15:restartNumberingAfterBreak="0">
    <w:nsid w:val="12C83AA1"/>
    <w:multiLevelType w:val="hybridMultilevel"/>
    <w:tmpl w:val="F4EE1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D52407"/>
    <w:multiLevelType w:val="hybridMultilevel"/>
    <w:tmpl w:val="B3B231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160A3583"/>
    <w:multiLevelType w:val="hybridMultilevel"/>
    <w:tmpl w:val="5C6C37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9C2478"/>
    <w:multiLevelType w:val="hybridMultilevel"/>
    <w:tmpl w:val="9EFCC0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17889053"/>
    <w:multiLevelType w:val="hybridMultilevel"/>
    <w:tmpl w:val="60F65636"/>
    <w:lvl w:ilvl="0" w:tplc="AE848874">
      <w:start w:val="1"/>
      <w:numFmt w:val="bullet"/>
      <w:lvlText w:val=""/>
      <w:lvlJc w:val="left"/>
      <w:pPr>
        <w:ind w:left="786" w:hanging="360"/>
      </w:pPr>
      <w:rPr>
        <w:rFonts w:ascii="Symbol" w:hAnsi="Symbol" w:hint="default"/>
      </w:rPr>
    </w:lvl>
    <w:lvl w:ilvl="1" w:tplc="6A3043D8">
      <w:start w:val="1"/>
      <w:numFmt w:val="bullet"/>
      <w:lvlText w:val="o"/>
      <w:lvlJc w:val="left"/>
      <w:pPr>
        <w:ind w:left="1212" w:hanging="360"/>
      </w:pPr>
      <w:rPr>
        <w:rFonts w:ascii="Courier New" w:hAnsi="Courier New" w:hint="default"/>
      </w:rPr>
    </w:lvl>
    <w:lvl w:ilvl="2" w:tplc="071AE6E0">
      <w:start w:val="1"/>
      <w:numFmt w:val="bullet"/>
      <w:lvlText w:val=""/>
      <w:lvlJc w:val="left"/>
      <w:pPr>
        <w:ind w:left="1779" w:hanging="360"/>
      </w:pPr>
      <w:rPr>
        <w:rFonts w:ascii="Wingdings" w:hAnsi="Wingdings" w:hint="default"/>
      </w:rPr>
    </w:lvl>
    <w:lvl w:ilvl="3" w:tplc="C92C4934">
      <w:start w:val="1"/>
      <w:numFmt w:val="bullet"/>
      <w:lvlText w:val=""/>
      <w:lvlJc w:val="left"/>
      <w:pPr>
        <w:ind w:left="3306" w:hanging="360"/>
      </w:pPr>
      <w:rPr>
        <w:rFonts w:ascii="Symbol" w:hAnsi="Symbol" w:hint="default"/>
      </w:rPr>
    </w:lvl>
    <w:lvl w:ilvl="4" w:tplc="E162015A">
      <w:start w:val="1"/>
      <w:numFmt w:val="bullet"/>
      <w:lvlText w:val="o"/>
      <w:lvlJc w:val="left"/>
      <w:pPr>
        <w:ind w:left="4026" w:hanging="360"/>
      </w:pPr>
      <w:rPr>
        <w:rFonts w:ascii="Courier New" w:hAnsi="Courier New" w:hint="default"/>
      </w:rPr>
    </w:lvl>
    <w:lvl w:ilvl="5" w:tplc="2FAC1FEA">
      <w:start w:val="1"/>
      <w:numFmt w:val="bullet"/>
      <w:lvlText w:val=""/>
      <w:lvlJc w:val="left"/>
      <w:pPr>
        <w:ind w:left="4746" w:hanging="360"/>
      </w:pPr>
      <w:rPr>
        <w:rFonts w:ascii="Wingdings" w:hAnsi="Wingdings" w:hint="default"/>
      </w:rPr>
    </w:lvl>
    <w:lvl w:ilvl="6" w:tplc="AB72D9F2">
      <w:start w:val="1"/>
      <w:numFmt w:val="bullet"/>
      <w:lvlText w:val=""/>
      <w:lvlJc w:val="left"/>
      <w:pPr>
        <w:ind w:left="5466" w:hanging="360"/>
      </w:pPr>
      <w:rPr>
        <w:rFonts w:ascii="Symbol" w:hAnsi="Symbol" w:hint="default"/>
      </w:rPr>
    </w:lvl>
    <w:lvl w:ilvl="7" w:tplc="C97E9D46">
      <w:start w:val="1"/>
      <w:numFmt w:val="bullet"/>
      <w:lvlText w:val="o"/>
      <w:lvlJc w:val="left"/>
      <w:pPr>
        <w:ind w:left="6186" w:hanging="360"/>
      </w:pPr>
      <w:rPr>
        <w:rFonts w:ascii="Courier New" w:hAnsi="Courier New" w:hint="default"/>
      </w:rPr>
    </w:lvl>
    <w:lvl w:ilvl="8" w:tplc="2994699A">
      <w:start w:val="1"/>
      <w:numFmt w:val="bullet"/>
      <w:lvlText w:val=""/>
      <w:lvlJc w:val="left"/>
      <w:pPr>
        <w:ind w:left="6906" w:hanging="360"/>
      </w:pPr>
      <w:rPr>
        <w:rFonts w:ascii="Wingdings" w:hAnsi="Wingdings" w:hint="default"/>
      </w:rPr>
    </w:lvl>
  </w:abstractNum>
  <w:abstractNum w:abstractNumId="24" w15:restartNumberingAfterBreak="0">
    <w:nsid w:val="19A206D6"/>
    <w:multiLevelType w:val="hybridMultilevel"/>
    <w:tmpl w:val="D1F6500E"/>
    <w:lvl w:ilvl="0" w:tplc="0809000F">
      <w:start w:val="1"/>
      <w:numFmt w:val="decimal"/>
      <w:lvlText w:val="%1."/>
      <w:lvlJc w:val="left"/>
      <w:pPr>
        <w:ind w:left="1211" w:hanging="360"/>
      </w:pPr>
      <w:rPr>
        <w:rFonts w:hint="default"/>
      </w:rPr>
    </w:lvl>
    <w:lvl w:ilvl="1" w:tplc="08090019">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5" w15:restartNumberingAfterBreak="0">
    <w:nsid w:val="1AF14E59"/>
    <w:multiLevelType w:val="hybridMultilevel"/>
    <w:tmpl w:val="C20CC9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1BCB7FC9"/>
    <w:multiLevelType w:val="hybridMultilevel"/>
    <w:tmpl w:val="CB1681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C203BEE"/>
    <w:multiLevelType w:val="hybridMultilevel"/>
    <w:tmpl w:val="255A581C"/>
    <w:lvl w:ilvl="0" w:tplc="08090003">
      <w:start w:val="1"/>
      <w:numFmt w:val="bullet"/>
      <w:lvlText w:val="o"/>
      <w:lvlJc w:val="left"/>
      <w:pPr>
        <w:ind w:left="644" w:hanging="360"/>
      </w:pPr>
      <w:rPr>
        <w:rFonts w:ascii="Courier New" w:hAnsi="Courier New" w:cs="Courier New"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8" w15:restartNumberingAfterBreak="0">
    <w:nsid w:val="1C5A6497"/>
    <w:multiLevelType w:val="hybridMultilevel"/>
    <w:tmpl w:val="6436CA6A"/>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353"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29" w15:restartNumberingAfterBreak="0">
    <w:nsid w:val="1CDA0565"/>
    <w:multiLevelType w:val="hybridMultilevel"/>
    <w:tmpl w:val="10306F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1ED32BAB"/>
    <w:multiLevelType w:val="hybridMultilevel"/>
    <w:tmpl w:val="CBBC8FE8"/>
    <w:lvl w:ilvl="0" w:tplc="A0626850">
      <w:start w:val="1"/>
      <w:numFmt w:val="decimal"/>
      <w:lvlText w:val="%1."/>
      <w:lvlJc w:val="left"/>
      <w:pPr>
        <w:ind w:left="502" w:hanging="360"/>
      </w:pPr>
      <w:rPr>
        <w:rFonts w:hint="default"/>
      </w:rPr>
    </w:lvl>
    <w:lvl w:ilvl="1" w:tplc="08090003">
      <w:start w:val="1"/>
      <w:numFmt w:val="bullet"/>
      <w:lvlText w:val="o"/>
      <w:lvlJc w:val="left"/>
      <w:pPr>
        <w:ind w:left="928" w:hanging="360"/>
      </w:pPr>
      <w:rPr>
        <w:rFonts w:ascii="Courier New" w:hAnsi="Courier New" w:cs="Courier New" w:hint="default"/>
      </w:r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1" w15:restartNumberingAfterBreak="0">
    <w:nsid w:val="20258B18"/>
    <w:multiLevelType w:val="hybridMultilevel"/>
    <w:tmpl w:val="DAC45440"/>
    <w:lvl w:ilvl="0" w:tplc="70AAC79C">
      <w:start w:val="1"/>
      <w:numFmt w:val="bullet"/>
      <w:lvlText w:val=""/>
      <w:lvlJc w:val="left"/>
      <w:pPr>
        <w:ind w:left="360" w:hanging="360"/>
      </w:pPr>
      <w:rPr>
        <w:rFonts w:ascii="Symbol" w:hAnsi="Symbol" w:hint="default"/>
      </w:rPr>
    </w:lvl>
    <w:lvl w:ilvl="1" w:tplc="540EF5A4">
      <w:start w:val="1"/>
      <w:numFmt w:val="bullet"/>
      <w:lvlText w:val="o"/>
      <w:lvlJc w:val="left"/>
      <w:pPr>
        <w:ind w:left="1440" w:hanging="360"/>
      </w:pPr>
      <w:rPr>
        <w:rFonts w:ascii="Courier New" w:hAnsi="Courier New" w:hint="default"/>
      </w:rPr>
    </w:lvl>
    <w:lvl w:ilvl="2" w:tplc="4F4435E0">
      <w:start w:val="1"/>
      <w:numFmt w:val="bullet"/>
      <w:lvlText w:val=""/>
      <w:lvlJc w:val="left"/>
      <w:pPr>
        <w:ind w:left="2160" w:hanging="360"/>
      </w:pPr>
      <w:rPr>
        <w:rFonts w:ascii="Wingdings" w:hAnsi="Wingdings" w:hint="default"/>
      </w:rPr>
    </w:lvl>
    <w:lvl w:ilvl="3" w:tplc="37AAFB6A">
      <w:start w:val="1"/>
      <w:numFmt w:val="bullet"/>
      <w:lvlText w:val=""/>
      <w:lvlJc w:val="left"/>
      <w:pPr>
        <w:ind w:left="2880" w:hanging="360"/>
      </w:pPr>
      <w:rPr>
        <w:rFonts w:ascii="Symbol" w:hAnsi="Symbol" w:hint="default"/>
      </w:rPr>
    </w:lvl>
    <w:lvl w:ilvl="4" w:tplc="B414F446">
      <w:start w:val="1"/>
      <w:numFmt w:val="bullet"/>
      <w:lvlText w:val="o"/>
      <w:lvlJc w:val="left"/>
      <w:pPr>
        <w:ind w:left="3600" w:hanging="360"/>
      </w:pPr>
      <w:rPr>
        <w:rFonts w:ascii="Courier New" w:hAnsi="Courier New" w:hint="default"/>
      </w:rPr>
    </w:lvl>
    <w:lvl w:ilvl="5" w:tplc="B56A3ED2">
      <w:start w:val="1"/>
      <w:numFmt w:val="bullet"/>
      <w:lvlText w:val=""/>
      <w:lvlJc w:val="left"/>
      <w:pPr>
        <w:ind w:left="4320" w:hanging="360"/>
      </w:pPr>
      <w:rPr>
        <w:rFonts w:ascii="Wingdings" w:hAnsi="Wingdings" w:hint="default"/>
      </w:rPr>
    </w:lvl>
    <w:lvl w:ilvl="6" w:tplc="8E98F824">
      <w:start w:val="1"/>
      <w:numFmt w:val="bullet"/>
      <w:lvlText w:val=""/>
      <w:lvlJc w:val="left"/>
      <w:pPr>
        <w:ind w:left="5040" w:hanging="360"/>
      </w:pPr>
      <w:rPr>
        <w:rFonts w:ascii="Symbol" w:hAnsi="Symbol" w:hint="default"/>
      </w:rPr>
    </w:lvl>
    <w:lvl w:ilvl="7" w:tplc="301038B6">
      <w:start w:val="1"/>
      <w:numFmt w:val="bullet"/>
      <w:lvlText w:val="o"/>
      <w:lvlJc w:val="left"/>
      <w:pPr>
        <w:ind w:left="5760" w:hanging="360"/>
      </w:pPr>
      <w:rPr>
        <w:rFonts w:ascii="Courier New" w:hAnsi="Courier New" w:hint="default"/>
      </w:rPr>
    </w:lvl>
    <w:lvl w:ilvl="8" w:tplc="1CB6D828">
      <w:start w:val="1"/>
      <w:numFmt w:val="bullet"/>
      <w:lvlText w:val=""/>
      <w:lvlJc w:val="left"/>
      <w:pPr>
        <w:ind w:left="6480" w:hanging="360"/>
      </w:pPr>
      <w:rPr>
        <w:rFonts w:ascii="Wingdings" w:hAnsi="Wingdings" w:hint="default"/>
      </w:rPr>
    </w:lvl>
  </w:abstractNum>
  <w:abstractNum w:abstractNumId="32" w15:restartNumberingAfterBreak="0">
    <w:nsid w:val="20B15F4E"/>
    <w:multiLevelType w:val="hybridMultilevel"/>
    <w:tmpl w:val="E1DEA156"/>
    <w:lvl w:ilvl="0" w:tplc="FFFFFFFF">
      <w:start w:val="1"/>
      <w:numFmt w:val="bullet"/>
      <w:lvlText w:val=""/>
      <w:lvlJc w:val="left"/>
      <w:pPr>
        <w:ind w:left="360" w:hanging="360"/>
      </w:pPr>
      <w:rPr>
        <w:rFonts w:ascii="Symbol" w:hAnsi="Symbol" w:hint="default"/>
        <w:color w:val="E97132" w:themeColor="accent2"/>
        <w:u w:color="156082" w:themeColor="accent1"/>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257A6048"/>
    <w:multiLevelType w:val="multilevel"/>
    <w:tmpl w:val="123E1B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D17405"/>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64B4E36"/>
    <w:multiLevelType w:val="hybridMultilevel"/>
    <w:tmpl w:val="8AA67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6A07AA2"/>
    <w:multiLevelType w:val="hybridMultilevel"/>
    <w:tmpl w:val="CEAEA178"/>
    <w:lvl w:ilvl="0" w:tplc="C49E55FE">
      <w:start w:val="2"/>
      <w:numFmt w:val="decimal"/>
      <w:lvlText w:val="%1."/>
      <w:lvlJc w:val="left"/>
      <w:pPr>
        <w:ind w:left="36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0" w:hanging="360"/>
      </w:pPr>
    </w:lvl>
    <w:lvl w:ilvl="4" w:tplc="08090019" w:tentative="1">
      <w:start w:val="1"/>
      <w:numFmt w:val="lowerLetter"/>
      <w:lvlText w:val="%5."/>
      <w:lvlJc w:val="left"/>
      <w:pPr>
        <w:ind w:left="720" w:hanging="360"/>
      </w:pPr>
    </w:lvl>
    <w:lvl w:ilvl="5" w:tplc="0809001B" w:tentative="1">
      <w:start w:val="1"/>
      <w:numFmt w:val="lowerRoman"/>
      <w:lvlText w:val="%6."/>
      <w:lvlJc w:val="right"/>
      <w:pPr>
        <w:ind w:left="1440" w:hanging="180"/>
      </w:pPr>
    </w:lvl>
    <w:lvl w:ilvl="6" w:tplc="0809000F" w:tentative="1">
      <w:start w:val="1"/>
      <w:numFmt w:val="decimal"/>
      <w:lvlText w:val="%7."/>
      <w:lvlJc w:val="left"/>
      <w:pPr>
        <w:ind w:left="2160" w:hanging="360"/>
      </w:pPr>
    </w:lvl>
    <w:lvl w:ilvl="7" w:tplc="08090019" w:tentative="1">
      <w:start w:val="1"/>
      <w:numFmt w:val="lowerLetter"/>
      <w:lvlText w:val="%8."/>
      <w:lvlJc w:val="left"/>
      <w:pPr>
        <w:ind w:left="2880" w:hanging="360"/>
      </w:pPr>
    </w:lvl>
    <w:lvl w:ilvl="8" w:tplc="0809001B" w:tentative="1">
      <w:start w:val="1"/>
      <w:numFmt w:val="lowerRoman"/>
      <w:lvlText w:val="%9."/>
      <w:lvlJc w:val="right"/>
      <w:pPr>
        <w:ind w:left="3600" w:hanging="180"/>
      </w:pPr>
    </w:lvl>
  </w:abstractNum>
  <w:abstractNum w:abstractNumId="36" w15:restartNumberingAfterBreak="0">
    <w:nsid w:val="27274243"/>
    <w:multiLevelType w:val="hybridMultilevel"/>
    <w:tmpl w:val="ED22E2D0"/>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8F8665A"/>
    <w:multiLevelType w:val="multilevel"/>
    <w:tmpl w:val="98B4DD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8FF032A"/>
    <w:multiLevelType w:val="hybridMultilevel"/>
    <w:tmpl w:val="11F40624"/>
    <w:lvl w:ilvl="0" w:tplc="0809000F">
      <w:start w:val="1"/>
      <w:numFmt w:val="decimal"/>
      <w:lvlText w:val="%1."/>
      <w:lvlJc w:val="left"/>
      <w:pPr>
        <w:ind w:left="502" w:hanging="360"/>
      </w:pPr>
      <w:rPr>
        <w:rFonts w:hint="default"/>
      </w:rPr>
    </w:lvl>
    <w:lvl w:ilvl="1" w:tplc="FFFFFFFF">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39" w15:restartNumberingAfterBreak="0">
    <w:nsid w:val="2BE067C7"/>
    <w:multiLevelType w:val="hybridMultilevel"/>
    <w:tmpl w:val="09E4C8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2BFB6B8A"/>
    <w:multiLevelType w:val="hybridMultilevel"/>
    <w:tmpl w:val="F1E8DC9C"/>
    <w:lvl w:ilvl="0" w:tplc="08090001">
      <w:start w:val="1"/>
      <w:numFmt w:val="bullet"/>
      <w:lvlText w:val=""/>
      <w:lvlJc w:val="left"/>
      <w:pPr>
        <w:ind w:left="502"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05">
      <w:start w:val="1"/>
      <w:numFmt w:val="bullet"/>
      <w:lvlText w:val=""/>
      <w:lvlJc w:val="left"/>
      <w:pPr>
        <w:ind w:left="1353" w:hanging="360"/>
      </w:pPr>
      <w:rPr>
        <w:rFonts w:ascii="Wingdings" w:hAnsi="Wingdings" w:hint="default"/>
      </w:rPr>
    </w:lvl>
    <w:lvl w:ilvl="3" w:tplc="09B48D0E">
      <w:start w:val="17"/>
      <w:numFmt w:val="bullet"/>
      <w:lvlText w:val="-"/>
      <w:lvlJc w:val="left"/>
      <w:pPr>
        <w:ind w:left="2662" w:hanging="360"/>
      </w:pPr>
      <w:rPr>
        <w:rFonts w:ascii="Aptos" w:eastAsiaTheme="minorHAnsi" w:hAnsi="Aptos" w:cstheme="minorBidi"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41" w15:restartNumberingAfterBreak="0">
    <w:nsid w:val="2CFAF1A7"/>
    <w:multiLevelType w:val="hybridMultilevel"/>
    <w:tmpl w:val="FAA093B8"/>
    <w:lvl w:ilvl="0" w:tplc="A086B71E">
      <w:start w:val="1"/>
      <w:numFmt w:val="bullet"/>
      <w:lvlText w:val=""/>
      <w:lvlJc w:val="left"/>
      <w:pPr>
        <w:ind w:left="720" w:hanging="360"/>
      </w:pPr>
      <w:rPr>
        <w:rFonts w:ascii="Symbol" w:hAnsi="Symbol" w:hint="default"/>
      </w:rPr>
    </w:lvl>
    <w:lvl w:ilvl="1" w:tplc="93F6DD58">
      <w:start w:val="1"/>
      <w:numFmt w:val="bullet"/>
      <w:lvlText w:val="o"/>
      <w:lvlJc w:val="left"/>
      <w:pPr>
        <w:ind w:left="1211" w:hanging="360"/>
      </w:pPr>
      <w:rPr>
        <w:rFonts w:ascii="Courier New" w:hAnsi="Courier New" w:hint="default"/>
      </w:rPr>
    </w:lvl>
    <w:lvl w:ilvl="2" w:tplc="FDF89726">
      <w:start w:val="1"/>
      <w:numFmt w:val="bullet"/>
      <w:lvlText w:val=""/>
      <w:lvlJc w:val="left"/>
      <w:pPr>
        <w:ind w:left="2160" w:hanging="360"/>
      </w:pPr>
      <w:rPr>
        <w:rFonts w:ascii="Wingdings" w:hAnsi="Wingdings" w:hint="default"/>
      </w:rPr>
    </w:lvl>
    <w:lvl w:ilvl="3" w:tplc="387EBB90">
      <w:start w:val="1"/>
      <w:numFmt w:val="bullet"/>
      <w:lvlText w:val=""/>
      <w:lvlJc w:val="left"/>
      <w:pPr>
        <w:ind w:left="2880" w:hanging="360"/>
      </w:pPr>
      <w:rPr>
        <w:rFonts w:ascii="Symbol" w:hAnsi="Symbol" w:hint="default"/>
      </w:rPr>
    </w:lvl>
    <w:lvl w:ilvl="4" w:tplc="2902A408">
      <w:start w:val="1"/>
      <w:numFmt w:val="bullet"/>
      <w:lvlText w:val="o"/>
      <w:lvlJc w:val="left"/>
      <w:pPr>
        <w:ind w:left="3600" w:hanging="360"/>
      </w:pPr>
      <w:rPr>
        <w:rFonts w:ascii="Courier New" w:hAnsi="Courier New" w:hint="default"/>
      </w:rPr>
    </w:lvl>
    <w:lvl w:ilvl="5" w:tplc="67C09252">
      <w:start w:val="1"/>
      <w:numFmt w:val="bullet"/>
      <w:lvlText w:val=""/>
      <w:lvlJc w:val="left"/>
      <w:pPr>
        <w:ind w:left="4320" w:hanging="360"/>
      </w:pPr>
      <w:rPr>
        <w:rFonts w:ascii="Wingdings" w:hAnsi="Wingdings" w:hint="default"/>
      </w:rPr>
    </w:lvl>
    <w:lvl w:ilvl="6" w:tplc="F24AA652">
      <w:start w:val="1"/>
      <w:numFmt w:val="bullet"/>
      <w:lvlText w:val=""/>
      <w:lvlJc w:val="left"/>
      <w:pPr>
        <w:ind w:left="5040" w:hanging="360"/>
      </w:pPr>
      <w:rPr>
        <w:rFonts w:ascii="Symbol" w:hAnsi="Symbol" w:hint="default"/>
      </w:rPr>
    </w:lvl>
    <w:lvl w:ilvl="7" w:tplc="37FAC9D6">
      <w:start w:val="1"/>
      <w:numFmt w:val="bullet"/>
      <w:lvlText w:val="o"/>
      <w:lvlJc w:val="left"/>
      <w:pPr>
        <w:ind w:left="5760" w:hanging="360"/>
      </w:pPr>
      <w:rPr>
        <w:rFonts w:ascii="Courier New" w:hAnsi="Courier New" w:hint="default"/>
      </w:rPr>
    </w:lvl>
    <w:lvl w:ilvl="8" w:tplc="9E1E83A0">
      <w:start w:val="1"/>
      <w:numFmt w:val="bullet"/>
      <w:lvlText w:val=""/>
      <w:lvlJc w:val="left"/>
      <w:pPr>
        <w:ind w:left="6480" w:hanging="360"/>
      </w:pPr>
      <w:rPr>
        <w:rFonts w:ascii="Wingdings" w:hAnsi="Wingdings" w:hint="default"/>
      </w:rPr>
    </w:lvl>
  </w:abstractNum>
  <w:abstractNum w:abstractNumId="42" w15:restartNumberingAfterBreak="0">
    <w:nsid w:val="2DA43B76"/>
    <w:multiLevelType w:val="hybridMultilevel"/>
    <w:tmpl w:val="13A0516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2DF267AE"/>
    <w:multiLevelType w:val="hybridMultilevel"/>
    <w:tmpl w:val="6960F69C"/>
    <w:lvl w:ilvl="0" w:tplc="363E4B60">
      <w:start w:val="10"/>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E3027C9"/>
    <w:multiLevelType w:val="hybridMultilevel"/>
    <w:tmpl w:val="7F94D87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928"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2E6225AC"/>
    <w:multiLevelType w:val="hybridMultilevel"/>
    <w:tmpl w:val="8382A8E0"/>
    <w:lvl w:ilvl="0" w:tplc="08090001">
      <w:start w:val="1"/>
      <w:numFmt w:val="bullet"/>
      <w:lvlText w:val=""/>
      <w:lvlJc w:val="left"/>
      <w:pPr>
        <w:ind w:left="786" w:hanging="360"/>
      </w:pPr>
      <w:rPr>
        <w:rFonts w:ascii="Symbol" w:hAnsi="Symbol" w:hint="default"/>
      </w:rPr>
    </w:lvl>
    <w:lvl w:ilvl="1" w:tplc="FFFFFFFF">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46" w15:restartNumberingAfterBreak="0">
    <w:nsid w:val="301F52A3"/>
    <w:multiLevelType w:val="multilevel"/>
    <w:tmpl w:val="B56A2714"/>
    <w:lvl w:ilvl="0">
      <w:start w:val="1"/>
      <w:numFmt w:val="decimal"/>
      <w:lvlText w:val="%1."/>
      <w:lvlJc w:val="left"/>
      <w:pPr>
        <w:tabs>
          <w:tab w:val="num" w:pos="360"/>
        </w:tabs>
        <w:ind w:left="360" w:hanging="360"/>
      </w:pPr>
      <w:rPr>
        <w:rFonts w:hint="default"/>
        <w:sz w:val="20"/>
      </w:rPr>
    </w:lvl>
    <w:lvl w:ilvl="1">
      <w:start w:val="1"/>
      <w:numFmt w:val="bullet"/>
      <w:lvlText w:val="o"/>
      <w:lvlJc w:val="left"/>
      <w:pPr>
        <w:ind w:left="786" w:hanging="360"/>
      </w:pPr>
      <w:rPr>
        <w:rFonts w:ascii="Courier New" w:hAnsi="Courier New" w:cs="Courier New"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0FB4240"/>
    <w:multiLevelType w:val="hybridMultilevel"/>
    <w:tmpl w:val="86587A1A"/>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48" w15:restartNumberingAfterBreak="0">
    <w:nsid w:val="312B7EC5"/>
    <w:multiLevelType w:val="multilevel"/>
    <w:tmpl w:val="4E3A6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2257B15"/>
    <w:multiLevelType w:val="hybridMultilevel"/>
    <w:tmpl w:val="457E4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2E416E5"/>
    <w:multiLevelType w:val="hybridMultilevel"/>
    <w:tmpl w:val="FCC4B814"/>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51" w15:restartNumberingAfterBreak="0">
    <w:nsid w:val="343355C2"/>
    <w:multiLevelType w:val="multilevel"/>
    <w:tmpl w:val="B91AC964"/>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B5368C"/>
    <w:multiLevelType w:val="hybridMultilevel"/>
    <w:tmpl w:val="F0B61FBE"/>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53" w15:restartNumberingAfterBreak="0">
    <w:nsid w:val="366E65DD"/>
    <w:multiLevelType w:val="hybridMultilevel"/>
    <w:tmpl w:val="1DC8E1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371A1758"/>
    <w:multiLevelType w:val="multilevel"/>
    <w:tmpl w:val="61243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decimal"/>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8C4104"/>
    <w:multiLevelType w:val="hybridMultilevel"/>
    <w:tmpl w:val="F328D5F6"/>
    <w:lvl w:ilvl="0" w:tplc="D20CB032">
      <w:start w:val="1"/>
      <w:numFmt w:val="bullet"/>
      <w:lvlText w:val="•"/>
      <w:lvlJc w:val="left"/>
      <w:pPr>
        <w:tabs>
          <w:tab w:val="num" w:pos="360"/>
        </w:tabs>
        <w:ind w:left="360" w:hanging="360"/>
      </w:pPr>
      <w:rPr>
        <w:rFonts w:ascii="Arial" w:hAnsi="Arial" w:hint="default"/>
      </w:rPr>
    </w:lvl>
    <w:lvl w:ilvl="1" w:tplc="22AA2D66" w:tentative="1">
      <w:start w:val="1"/>
      <w:numFmt w:val="bullet"/>
      <w:lvlText w:val="•"/>
      <w:lvlJc w:val="left"/>
      <w:pPr>
        <w:tabs>
          <w:tab w:val="num" w:pos="1080"/>
        </w:tabs>
        <w:ind w:left="1080" w:hanging="360"/>
      </w:pPr>
      <w:rPr>
        <w:rFonts w:ascii="Arial" w:hAnsi="Arial" w:hint="default"/>
      </w:rPr>
    </w:lvl>
    <w:lvl w:ilvl="2" w:tplc="EFF29BA4" w:tentative="1">
      <w:start w:val="1"/>
      <w:numFmt w:val="bullet"/>
      <w:lvlText w:val="•"/>
      <w:lvlJc w:val="left"/>
      <w:pPr>
        <w:tabs>
          <w:tab w:val="num" w:pos="1800"/>
        </w:tabs>
        <w:ind w:left="1800" w:hanging="360"/>
      </w:pPr>
      <w:rPr>
        <w:rFonts w:ascii="Arial" w:hAnsi="Arial" w:hint="default"/>
      </w:rPr>
    </w:lvl>
    <w:lvl w:ilvl="3" w:tplc="7D6E7592" w:tentative="1">
      <w:start w:val="1"/>
      <w:numFmt w:val="bullet"/>
      <w:lvlText w:val="•"/>
      <w:lvlJc w:val="left"/>
      <w:pPr>
        <w:tabs>
          <w:tab w:val="num" w:pos="2520"/>
        </w:tabs>
        <w:ind w:left="2520" w:hanging="360"/>
      </w:pPr>
      <w:rPr>
        <w:rFonts w:ascii="Arial" w:hAnsi="Arial" w:hint="default"/>
      </w:rPr>
    </w:lvl>
    <w:lvl w:ilvl="4" w:tplc="DC80DA3E" w:tentative="1">
      <w:start w:val="1"/>
      <w:numFmt w:val="bullet"/>
      <w:lvlText w:val="•"/>
      <w:lvlJc w:val="left"/>
      <w:pPr>
        <w:tabs>
          <w:tab w:val="num" w:pos="3240"/>
        </w:tabs>
        <w:ind w:left="3240" w:hanging="360"/>
      </w:pPr>
      <w:rPr>
        <w:rFonts w:ascii="Arial" w:hAnsi="Arial" w:hint="default"/>
      </w:rPr>
    </w:lvl>
    <w:lvl w:ilvl="5" w:tplc="2A1CCDF2" w:tentative="1">
      <w:start w:val="1"/>
      <w:numFmt w:val="bullet"/>
      <w:lvlText w:val="•"/>
      <w:lvlJc w:val="left"/>
      <w:pPr>
        <w:tabs>
          <w:tab w:val="num" w:pos="3960"/>
        </w:tabs>
        <w:ind w:left="3960" w:hanging="360"/>
      </w:pPr>
      <w:rPr>
        <w:rFonts w:ascii="Arial" w:hAnsi="Arial" w:hint="default"/>
      </w:rPr>
    </w:lvl>
    <w:lvl w:ilvl="6" w:tplc="615A2846" w:tentative="1">
      <w:start w:val="1"/>
      <w:numFmt w:val="bullet"/>
      <w:lvlText w:val="•"/>
      <w:lvlJc w:val="left"/>
      <w:pPr>
        <w:tabs>
          <w:tab w:val="num" w:pos="4680"/>
        </w:tabs>
        <w:ind w:left="4680" w:hanging="360"/>
      </w:pPr>
      <w:rPr>
        <w:rFonts w:ascii="Arial" w:hAnsi="Arial" w:hint="default"/>
      </w:rPr>
    </w:lvl>
    <w:lvl w:ilvl="7" w:tplc="4D98552A" w:tentative="1">
      <w:start w:val="1"/>
      <w:numFmt w:val="bullet"/>
      <w:lvlText w:val="•"/>
      <w:lvlJc w:val="left"/>
      <w:pPr>
        <w:tabs>
          <w:tab w:val="num" w:pos="5400"/>
        </w:tabs>
        <w:ind w:left="5400" w:hanging="360"/>
      </w:pPr>
      <w:rPr>
        <w:rFonts w:ascii="Arial" w:hAnsi="Arial" w:hint="default"/>
      </w:rPr>
    </w:lvl>
    <w:lvl w:ilvl="8" w:tplc="A3CC76B4" w:tentative="1">
      <w:start w:val="1"/>
      <w:numFmt w:val="bullet"/>
      <w:lvlText w:val="•"/>
      <w:lvlJc w:val="left"/>
      <w:pPr>
        <w:tabs>
          <w:tab w:val="num" w:pos="6120"/>
        </w:tabs>
        <w:ind w:left="6120" w:hanging="360"/>
      </w:pPr>
      <w:rPr>
        <w:rFonts w:ascii="Arial" w:hAnsi="Arial" w:hint="default"/>
      </w:rPr>
    </w:lvl>
  </w:abstractNum>
  <w:abstractNum w:abstractNumId="56" w15:restartNumberingAfterBreak="0">
    <w:nsid w:val="37DA5ABD"/>
    <w:multiLevelType w:val="multilevel"/>
    <w:tmpl w:val="8B0C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2C3F1A"/>
    <w:multiLevelType w:val="hybridMultilevel"/>
    <w:tmpl w:val="8B66739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786" w:hanging="360"/>
      </w:pPr>
      <w:rPr>
        <w:rFonts w:ascii="Courier New" w:hAnsi="Courier New" w:cs="Courier New" w:hint="default"/>
      </w:rPr>
    </w:lvl>
    <w:lvl w:ilvl="2" w:tplc="08090005">
      <w:start w:val="1"/>
      <w:numFmt w:val="bullet"/>
      <w:lvlText w:val=""/>
      <w:lvlJc w:val="left"/>
      <w:pPr>
        <w:ind w:left="1637"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8" w15:restartNumberingAfterBreak="0">
    <w:nsid w:val="3A883ED8"/>
    <w:multiLevelType w:val="hybridMultilevel"/>
    <w:tmpl w:val="DF38E3E0"/>
    <w:lvl w:ilvl="0" w:tplc="FFFFFFFF">
      <w:start w:val="1"/>
      <w:numFmt w:val="bullet"/>
      <w:lvlText w:val=""/>
      <w:lvlJc w:val="left"/>
      <w:pPr>
        <w:ind w:left="360" w:hanging="360"/>
      </w:pPr>
      <w:rPr>
        <w:rFonts w:ascii="Symbol" w:hAnsi="Symbol" w:hint="default"/>
      </w:rPr>
    </w:lvl>
    <w:lvl w:ilvl="1" w:tplc="08090001">
      <w:start w:val="1"/>
      <w:numFmt w:val="bullet"/>
      <w:lvlText w:val=""/>
      <w:lvlJc w:val="left"/>
      <w:pPr>
        <w:ind w:left="786" w:hanging="360"/>
      </w:pPr>
      <w:rPr>
        <w:rFonts w:ascii="Symbol" w:hAnsi="Symbol" w:hint="default"/>
      </w:rPr>
    </w:lvl>
    <w:lvl w:ilvl="2" w:tplc="FFFFFFFF">
      <w:start w:val="1"/>
      <w:numFmt w:val="bullet"/>
      <w:lvlText w:val=""/>
      <w:lvlJc w:val="left"/>
      <w:pPr>
        <w:ind w:left="1734" w:hanging="360"/>
      </w:pPr>
      <w:rPr>
        <w:rFonts w:ascii="Wingdings" w:hAnsi="Wingdings" w:hint="default"/>
      </w:rPr>
    </w:lvl>
    <w:lvl w:ilvl="3" w:tplc="FFFFFFFF" w:tentative="1">
      <w:start w:val="1"/>
      <w:numFmt w:val="bullet"/>
      <w:lvlText w:val=""/>
      <w:lvlJc w:val="left"/>
      <w:pPr>
        <w:ind w:left="2454" w:hanging="360"/>
      </w:pPr>
      <w:rPr>
        <w:rFonts w:ascii="Symbol" w:hAnsi="Symbol" w:hint="default"/>
      </w:rPr>
    </w:lvl>
    <w:lvl w:ilvl="4" w:tplc="FFFFFFFF" w:tentative="1">
      <w:start w:val="1"/>
      <w:numFmt w:val="bullet"/>
      <w:lvlText w:val="o"/>
      <w:lvlJc w:val="left"/>
      <w:pPr>
        <w:ind w:left="3174" w:hanging="360"/>
      </w:pPr>
      <w:rPr>
        <w:rFonts w:ascii="Courier New" w:hAnsi="Courier New" w:cs="Courier New" w:hint="default"/>
      </w:rPr>
    </w:lvl>
    <w:lvl w:ilvl="5" w:tplc="FFFFFFFF" w:tentative="1">
      <w:start w:val="1"/>
      <w:numFmt w:val="bullet"/>
      <w:lvlText w:val=""/>
      <w:lvlJc w:val="left"/>
      <w:pPr>
        <w:ind w:left="3894" w:hanging="360"/>
      </w:pPr>
      <w:rPr>
        <w:rFonts w:ascii="Wingdings" w:hAnsi="Wingdings" w:hint="default"/>
      </w:rPr>
    </w:lvl>
    <w:lvl w:ilvl="6" w:tplc="FFFFFFFF" w:tentative="1">
      <w:start w:val="1"/>
      <w:numFmt w:val="bullet"/>
      <w:lvlText w:val=""/>
      <w:lvlJc w:val="left"/>
      <w:pPr>
        <w:ind w:left="4614" w:hanging="360"/>
      </w:pPr>
      <w:rPr>
        <w:rFonts w:ascii="Symbol" w:hAnsi="Symbol" w:hint="default"/>
      </w:rPr>
    </w:lvl>
    <w:lvl w:ilvl="7" w:tplc="FFFFFFFF" w:tentative="1">
      <w:start w:val="1"/>
      <w:numFmt w:val="bullet"/>
      <w:lvlText w:val="o"/>
      <w:lvlJc w:val="left"/>
      <w:pPr>
        <w:ind w:left="5334" w:hanging="360"/>
      </w:pPr>
      <w:rPr>
        <w:rFonts w:ascii="Courier New" w:hAnsi="Courier New" w:cs="Courier New" w:hint="default"/>
      </w:rPr>
    </w:lvl>
    <w:lvl w:ilvl="8" w:tplc="FFFFFFFF" w:tentative="1">
      <w:start w:val="1"/>
      <w:numFmt w:val="bullet"/>
      <w:lvlText w:val=""/>
      <w:lvlJc w:val="left"/>
      <w:pPr>
        <w:ind w:left="6054" w:hanging="360"/>
      </w:pPr>
      <w:rPr>
        <w:rFonts w:ascii="Wingdings" w:hAnsi="Wingdings" w:hint="default"/>
      </w:rPr>
    </w:lvl>
  </w:abstractNum>
  <w:abstractNum w:abstractNumId="59" w15:restartNumberingAfterBreak="0">
    <w:nsid w:val="3D148C5A"/>
    <w:multiLevelType w:val="hybridMultilevel"/>
    <w:tmpl w:val="14321F98"/>
    <w:lvl w:ilvl="0" w:tplc="66184496">
      <w:start w:val="1"/>
      <w:numFmt w:val="bullet"/>
      <w:lvlText w:val=""/>
      <w:lvlJc w:val="left"/>
      <w:pPr>
        <w:ind w:left="502" w:hanging="360"/>
      </w:pPr>
      <w:rPr>
        <w:rFonts w:ascii="Wingdings" w:hAnsi="Wingdings" w:hint="default"/>
      </w:rPr>
    </w:lvl>
    <w:lvl w:ilvl="1" w:tplc="AEB61416">
      <w:start w:val="1"/>
      <w:numFmt w:val="bullet"/>
      <w:lvlText w:val="o"/>
      <w:lvlJc w:val="left"/>
      <w:pPr>
        <w:ind w:left="928" w:hanging="360"/>
      </w:pPr>
      <w:rPr>
        <w:rFonts w:ascii="Courier New" w:hAnsi="Courier New" w:hint="default"/>
      </w:rPr>
    </w:lvl>
    <w:lvl w:ilvl="2" w:tplc="EDE0741E">
      <w:start w:val="1"/>
      <w:numFmt w:val="bullet"/>
      <w:lvlText w:val=""/>
      <w:lvlJc w:val="left"/>
      <w:pPr>
        <w:ind w:left="1353" w:hanging="360"/>
      </w:pPr>
      <w:rPr>
        <w:rFonts w:ascii="Wingdings" w:hAnsi="Wingdings" w:hint="default"/>
      </w:rPr>
    </w:lvl>
    <w:lvl w:ilvl="3" w:tplc="1DEC52C8">
      <w:start w:val="1"/>
      <w:numFmt w:val="bullet"/>
      <w:lvlText w:val=""/>
      <w:lvlJc w:val="left"/>
      <w:pPr>
        <w:ind w:left="2662" w:hanging="360"/>
      </w:pPr>
      <w:rPr>
        <w:rFonts w:ascii="Symbol" w:hAnsi="Symbol" w:hint="default"/>
      </w:rPr>
    </w:lvl>
    <w:lvl w:ilvl="4" w:tplc="2C0C51CE">
      <w:start w:val="1"/>
      <w:numFmt w:val="bullet"/>
      <w:lvlText w:val="o"/>
      <w:lvlJc w:val="left"/>
      <w:pPr>
        <w:ind w:left="3382" w:hanging="360"/>
      </w:pPr>
      <w:rPr>
        <w:rFonts w:ascii="Courier New" w:hAnsi="Courier New" w:hint="default"/>
      </w:rPr>
    </w:lvl>
    <w:lvl w:ilvl="5" w:tplc="9B26AA2E">
      <w:start w:val="1"/>
      <w:numFmt w:val="bullet"/>
      <w:lvlText w:val=""/>
      <w:lvlJc w:val="left"/>
      <w:pPr>
        <w:ind w:left="4102" w:hanging="360"/>
      </w:pPr>
      <w:rPr>
        <w:rFonts w:ascii="Wingdings" w:hAnsi="Wingdings" w:hint="default"/>
      </w:rPr>
    </w:lvl>
    <w:lvl w:ilvl="6" w:tplc="150829A2">
      <w:start w:val="1"/>
      <w:numFmt w:val="bullet"/>
      <w:lvlText w:val=""/>
      <w:lvlJc w:val="left"/>
      <w:pPr>
        <w:ind w:left="4822" w:hanging="360"/>
      </w:pPr>
      <w:rPr>
        <w:rFonts w:ascii="Symbol" w:hAnsi="Symbol" w:hint="default"/>
      </w:rPr>
    </w:lvl>
    <w:lvl w:ilvl="7" w:tplc="A628D8E4">
      <w:start w:val="1"/>
      <w:numFmt w:val="bullet"/>
      <w:lvlText w:val="o"/>
      <w:lvlJc w:val="left"/>
      <w:pPr>
        <w:ind w:left="5542" w:hanging="360"/>
      </w:pPr>
      <w:rPr>
        <w:rFonts w:ascii="Courier New" w:hAnsi="Courier New" w:hint="default"/>
      </w:rPr>
    </w:lvl>
    <w:lvl w:ilvl="8" w:tplc="5DE69F7E">
      <w:start w:val="1"/>
      <w:numFmt w:val="bullet"/>
      <w:lvlText w:val=""/>
      <w:lvlJc w:val="left"/>
      <w:pPr>
        <w:ind w:left="6262" w:hanging="360"/>
      </w:pPr>
      <w:rPr>
        <w:rFonts w:ascii="Wingdings" w:hAnsi="Wingdings" w:hint="default"/>
      </w:rPr>
    </w:lvl>
  </w:abstractNum>
  <w:abstractNum w:abstractNumId="60" w15:restartNumberingAfterBreak="0">
    <w:nsid w:val="3D773FB3"/>
    <w:multiLevelType w:val="hybridMultilevel"/>
    <w:tmpl w:val="A11E97BC"/>
    <w:lvl w:ilvl="0" w:tplc="08090001">
      <w:start w:val="1"/>
      <w:numFmt w:val="bullet"/>
      <w:lvlText w:val=""/>
      <w:lvlJc w:val="left"/>
      <w:pPr>
        <w:ind w:left="928" w:hanging="360"/>
      </w:pPr>
      <w:rPr>
        <w:rFonts w:ascii="Symbol" w:hAnsi="Symbol" w:hint="default"/>
      </w:rPr>
    </w:lvl>
    <w:lvl w:ilvl="1" w:tplc="08090003">
      <w:start w:val="1"/>
      <w:numFmt w:val="bullet"/>
      <w:lvlText w:val="o"/>
      <w:lvlJc w:val="left"/>
      <w:pPr>
        <w:ind w:left="92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61" w15:restartNumberingAfterBreak="0">
    <w:nsid w:val="3ECD75C6"/>
    <w:multiLevelType w:val="hybridMultilevel"/>
    <w:tmpl w:val="33547368"/>
    <w:lvl w:ilvl="0" w:tplc="0809000F">
      <w:start w:val="1"/>
      <w:numFmt w:val="decimal"/>
      <w:lvlText w:val="%1."/>
      <w:lvlJc w:val="left"/>
      <w:pPr>
        <w:ind w:left="360" w:hanging="360"/>
      </w:pPr>
      <w:rPr>
        <w:rFonts w:hint="default"/>
      </w:rPr>
    </w:lvl>
    <w:lvl w:ilvl="1" w:tplc="08090019">
      <w:start w:val="1"/>
      <w:numFmt w:val="lowerLetter"/>
      <w:lvlText w:val="%2."/>
      <w:lvlJc w:val="left"/>
      <w:pPr>
        <w:ind w:left="796" w:hanging="360"/>
      </w:pPr>
    </w:lvl>
    <w:lvl w:ilvl="2" w:tplc="0809001B" w:tentative="1">
      <w:start w:val="1"/>
      <w:numFmt w:val="lowerRoman"/>
      <w:lvlText w:val="%3."/>
      <w:lvlJc w:val="right"/>
      <w:pPr>
        <w:ind w:left="1516" w:hanging="180"/>
      </w:pPr>
    </w:lvl>
    <w:lvl w:ilvl="3" w:tplc="0809000F" w:tentative="1">
      <w:start w:val="1"/>
      <w:numFmt w:val="decimal"/>
      <w:lvlText w:val="%4."/>
      <w:lvlJc w:val="left"/>
      <w:pPr>
        <w:ind w:left="2236" w:hanging="360"/>
      </w:pPr>
    </w:lvl>
    <w:lvl w:ilvl="4" w:tplc="08090019" w:tentative="1">
      <w:start w:val="1"/>
      <w:numFmt w:val="lowerLetter"/>
      <w:lvlText w:val="%5."/>
      <w:lvlJc w:val="left"/>
      <w:pPr>
        <w:ind w:left="2956" w:hanging="360"/>
      </w:pPr>
    </w:lvl>
    <w:lvl w:ilvl="5" w:tplc="0809001B" w:tentative="1">
      <w:start w:val="1"/>
      <w:numFmt w:val="lowerRoman"/>
      <w:lvlText w:val="%6."/>
      <w:lvlJc w:val="right"/>
      <w:pPr>
        <w:ind w:left="3676" w:hanging="180"/>
      </w:pPr>
    </w:lvl>
    <w:lvl w:ilvl="6" w:tplc="0809000F" w:tentative="1">
      <w:start w:val="1"/>
      <w:numFmt w:val="decimal"/>
      <w:lvlText w:val="%7."/>
      <w:lvlJc w:val="left"/>
      <w:pPr>
        <w:ind w:left="4396" w:hanging="360"/>
      </w:pPr>
    </w:lvl>
    <w:lvl w:ilvl="7" w:tplc="08090019" w:tentative="1">
      <w:start w:val="1"/>
      <w:numFmt w:val="lowerLetter"/>
      <w:lvlText w:val="%8."/>
      <w:lvlJc w:val="left"/>
      <w:pPr>
        <w:ind w:left="5116" w:hanging="360"/>
      </w:pPr>
    </w:lvl>
    <w:lvl w:ilvl="8" w:tplc="0809001B" w:tentative="1">
      <w:start w:val="1"/>
      <w:numFmt w:val="lowerRoman"/>
      <w:lvlText w:val="%9."/>
      <w:lvlJc w:val="right"/>
      <w:pPr>
        <w:ind w:left="5836" w:hanging="180"/>
      </w:pPr>
    </w:lvl>
  </w:abstractNum>
  <w:abstractNum w:abstractNumId="62" w15:restartNumberingAfterBreak="0">
    <w:nsid w:val="40356C22"/>
    <w:multiLevelType w:val="hybridMultilevel"/>
    <w:tmpl w:val="60783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0391397"/>
    <w:multiLevelType w:val="hybridMultilevel"/>
    <w:tmpl w:val="5382007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786" w:hanging="360"/>
      </w:pPr>
      <w:rPr>
        <w:rFonts w:ascii="Courier New" w:hAnsi="Courier New" w:cs="Courier New" w:hint="default"/>
      </w:rPr>
    </w:lvl>
    <w:lvl w:ilvl="2" w:tplc="08090005">
      <w:start w:val="1"/>
      <w:numFmt w:val="bullet"/>
      <w:lvlText w:val=""/>
      <w:lvlJc w:val="left"/>
      <w:pPr>
        <w:ind w:left="1374" w:hanging="360"/>
      </w:pPr>
      <w:rPr>
        <w:rFonts w:ascii="Wingdings" w:hAnsi="Wingdings" w:hint="default"/>
      </w:rPr>
    </w:lvl>
    <w:lvl w:ilvl="3" w:tplc="08090001" w:tentative="1">
      <w:start w:val="1"/>
      <w:numFmt w:val="bullet"/>
      <w:lvlText w:val=""/>
      <w:lvlJc w:val="left"/>
      <w:pPr>
        <w:ind w:left="2094" w:hanging="360"/>
      </w:pPr>
      <w:rPr>
        <w:rFonts w:ascii="Symbol" w:hAnsi="Symbol" w:hint="default"/>
      </w:rPr>
    </w:lvl>
    <w:lvl w:ilvl="4" w:tplc="08090003" w:tentative="1">
      <w:start w:val="1"/>
      <w:numFmt w:val="bullet"/>
      <w:lvlText w:val="o"/>
      <w:lvlJc w:val="left"/>
      <w:pPr>
        <w:ind w:left="2814" w:hanging="360"/>
      </w:pPr>
      <w:rPr>
        <w:rFonts w:ascii="Courier New" w:hAnsi="Courier New" w:cs="Courier New" w:hint="default"/>
      </w:rPr>
    </w:lvl>
    <w:lvl w:ilvl="5" w:tplc="08090005" w:tentative="1">
      <w:start w:val="1"/>
      <w:numFmt w:val="bullet"/>
      <w:lvlText w:val=""/>
      <w:lvlJc w:val="left"/>
      <w:pPr>
        <w:ind w:left="3534" w:hanging="360"/>
      </w:pPr>
      <w:rPr>
        <w:rFonts w:ascii="Wingdings" w:hAnsi="Wingdings" w:hint="default"/>
      </w:rPr>
    </w:lvl>
    <w:lvl w:ilvl="6" w:tplc="08090001" w:tentative="1">
      <w:start w:val="1"/>
      <w:numFmt w:val="bullet"/>
      <w:lvlText w:val=""/>
      <w:lvlJc w:val="left"/>
      <w:pPr>
        <w:ind w:left="4254" w:hanging="360"/>
      </w:pPr>
      <w:rPr>
        <w:rFonts w:ascii="Symbol" w:hAnsi="Symbol" w:hint="default"/>
      </w:rPr>
    </w:lvl>
    <w:lvl w:ilvl="7" w:tplc="08090003" w:tentative="1">
      <w:start w:val="1"/>
      <w:numFmt w:val="bullet"/>
      <w:lvlText w:val="o"/>
      <w:lvlJc w:val="left"/>
      <w:pPr>
        <w:ind w:left="4974" w:hanging="360"/>
      </w:pPr>
      <w:rPr>
        <w:rFonts w:ascii="Courier New" w:hAnsi="Courier New" w:cs="Courier New" w:hint="default"/>
      </w:rPr>
    </w:lvl>
    <w:lvl w:ilvl="8" w:tplc="08090005" w:tentative="1">
      <w:start w:val="1"/>
      <w:numFmt w:val="bullet"/>
      <w:lvlText w:val=""/>
      <w:lvlJc w:val="left"/>
      <w:pPr>
        <w:ind w:left="5694" w:hanging="360"/>
      </w:pPr>
      <w:rPr>
        <w:rFonts w:ascii="Wingdings" w:hAnsi="Wingdings" w:hint="default"/>
      </w:rPr>
    </w:lvl>
  </w:abstractNum>
  <w:abstractNum w:abstractNumId="64" w15:restartNumberingAfterBreak="0">
    <w:nsid w:val="40B816C3"/>
    <w:multiLevelType w:val="multilevel"/>
    <w:tmpl w:val="9378F30C"/>
    <w:lvl w:ilvl="0">
      <w:start w:val="1"/>
      <w:numFmt w:val="bullet"/>
      <w:lvlText w:val=""/>
      <w:lvlJc w:val="left"/>
      <w:pPr>
        <w:tabs>
          <w:tab w:val="num" w:pos="862"/>
        </w:tabs>
        <w:ind w:left="862" w:hanging="360"/>
      </w:pPr>
      <w:rPr>
        <w:rFonts w:ascii="Symbol" w:hAnsi="Symbol" w:hint="default"/>
        <w:sz w:val="20"/>
      </w:rPr>
    </w:lvl>
    <w:lvl w:ilvl="1">
      <w:start w:val="1"/>
      <w:numFmt w:val="decimal"/>
      <w:lvlText w:val="%2."/>
      <w:lvlJc w:val="left"/>
      <w:pPr>
        <w:ind w:left="502" w:hanging="360"/>
      </w:pPr>
    </w:lvl>
    <w:lvl w:ilvl="2">
      <w:start w:val="1"/>
      <w:numFmt w:val="bullet"/>
      <w:lvlText w:val=""/>
      <w:lvlJc w:val="left"/>
      <w:pPr>
        <w:tabs>
          <w:tab w:val="num" w:pos="2302"/>
        </w:tabs>
        <w:ind w:left="2302" w:hanging="360"/>
      </w:pPr>
      <w:rPr>
        <w:rFonts w:ascii="Symbol" w:hAnsi="Symbol" w:hint="default"/>
        <w:sz w:val="20"/>
      </w:rPr>
    </w:lvl>
    <w:lvl w:ilvl="3" w:tentative="1">
      <w:start w:val="1"/>
      <w:numFmt w:val="bullet"/>
      <w:lvlText w:val=""/>
      <w:lvlJc w:val="left"/>
      <w:pPr>
        <w:tabs>
          <w:tab w:val="num" w:pos="3022"/>
        </w:tabs>
        <w:ind w:left="3022" w:hanging="360"/>
      </w:pPr>
      <w:rPr>
        <w:rFonts w:ascii="Symbol" w:hAnsi="Symbol" w:hint="default"/>
        <w:sz w:val="20"/>
      </w:rPr>
    </w:lvl>
    <w:lvl w:ilvl="4" w:tentative="1">
      <w:start w:val="1"/>
      <w:numFmt w:val="bullet"/>
      <w:lvlText w:val=""/>
      <w:lvlJc w:val="left"/>
      <w:pPr>
        <w:tabs>
          <w:tab w:val="num" w:pos="3742"/>
        </w:tabs>
        <w:ind w:left="3742" w:hanging="360"/>
      </w:pPr>
      <w:rPr>
        <w:rFonts w:ascii="Symbol" w:hAnsi="Symbol" w:hint="default"/>
        <w:sz w:val="20"/>
      </w:rPr>
    </w:lvl>
    <w:lvl w:ilvl="5" w:tentative="1">
      <w:start w:val="1"/>
      <w:numFmt w:val="bullet"/>
      <w:lvlText w:val=""/>
      <w:lvlJc w:val="left"/>
      <w:pPr>
        <w:tabs>
          <w:tab w:val="num" w:pos="4462"/>
        </w:tabs>
        <w:ind w:left="4462" w:hanging="360"/>
      </w:pPr>
      <w:rPr>
        <w:rFonts w:ascii="Symbol" w:hAnsi="Symbol" w:hint="default"/>
        <w:sz w:val="20"/>
      </w:rPr>
    </w:lvl>
    <w:lvl w:ilvl="6" w:tentative="1">
      <w:start w:val="1"/>
      <w:numFmt w:val="bullet"/>
      <w:lvlText w:val=""/>
      <w:lvlJc w:val="left"/>
      <w:pPr>
        <w:tabs>
          <w:tab w:val="num" w:pos="5182"/>
        </w:tabs>
        <w:ind w:left="5182" w:hanging="360"/>
      </w:pPr>
      <w:rPr>
        <w:rFonts w:ascii="Symbol" w:hAnsi="Symbol" w:hint="default"/>
        <w:sz w:val="20"/>
      </w:rPr>
    </w:lvl>
    <w:lvl w:ilvl="7" w:tentative="1">
      <w:start w:val="1"/>
      <w:numFmt w:val="bullet"/>
      <w:lvlText w:val=""/>
      <w:lvlJc w:val="left"/>
      <w:pPr>
        <w:tabs>
          <w:tab w:val="num" w:pos="5902"/>
        </w:tabs>
        <w:ind w:left="5902" w:hanging="360"/>
      </w:pPr>
      <w:rPr>
        <w:rFonts w:ascii="Symbol" w:hAnsi="Symbol" w:hint="default"/>
        <w:sz w:val="20"/>
      </w:rPr>
    </w:lvl>
    <w:lvl w:ilvl="8" w:tentative="1">
      <w:start w:val="1"/>
      <w:numFmt w:val="bullet"/>
      <w:lvlText w:val=""/>
      <w:lvlJc w:val="left"/>
      <w:pPr>
        <w:tabs>
          <w:tab w:val="num" w:pos="6622"/>
        </w:tabs>
        <w:ind w:left="6622" w:hanging="360"/>
      </w:pPr>
      <w:rPr>
        <w:rFonts w:ascii="Symbol" w:hAnsi="Symbol" w:hint="default"/>
        <w:sz w:val="20"/>
      </w:rPr>
    </w:lvl>
  </w:abstractNum>
  <w:abstractNum w:abstractNumId="65" w15:restartNumberingAfterBreak="0">
    <w:nsid w:val="42382C38"/>
    <w:multiLevelType w:val="hybridMultilevel"/>
    <w:tmpl w:val="3AAAD7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442A51AB"/>
    <w:multiLevelType w:val="hybridMultilevel"/>
    <w:tmpl w:val="BC78F402"/>
    <w:lvl w:ilvl="0" w:tplc="08090001">
      <w:start w:val="1"/>
      <w:numFmt w:val="bullet"/>
      <w:lvlText w:val=""/>
      <w:lvlJc w:val="left"/>
      <w:pPr>
        <w:ind w:left="786" w:hanging="360"/>
      </w:pPr>
      <w:rPr>
        <w:rFonts w:ascii="Symbol" w:hAnsi="Symbol" w:hint="default"/>
      </w:rPr>
    </w:lvl>
    <w:lvl w:ilvl="1" w:tplc="FFFFFFFF">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7" w15:restartNumberingAfterBreak="0">
    <w:nsid w:val="442D338C"/>
    <w:multiLevelType w:val="hybridMultilevel"/>
    <w:tmpl w:val="BF5225CE"/>
    <w:lvl w:ilvl="0" w:tplc="80CED10E">
      <w:start w:val="1"/>
      <w:numFmt w:val="bullet"/>
      <w:lvlText w:val=""/>
      <w:lvlJc w:val="left"/>
      <w:pPr>
        <w:ind w:left="720" w:hanging="360"/>
      </w:pPr>
      <w:rPr>
        <w:rFonts w:ascii="Symbol" w:hAnsi="Symbol" w:hint="default"/>
      </w:rPr>
    </w:lvl>
    <w:lvl w:ilvl="1" w:tplc="08090001">
      <w:start w:val="1"/>
      <w:numFmt w:val="bullet"/>
      <w:lvlText w:val=""/>
      <w:lvlJc w:val="left"/>
      <w:pPr>
        <w:ind w:left="786" w:hanging="360"/>
      </w:pPr>
      <w:rPr>
        <w:rFonts w:ascii="Symbol" w:hAnsi="Symbol" w:hint="default"/>
      </w:rPr>
    </w:lvl>
    <w:lvl w:ilvl="2" w:tplc="3666459A">
      <w:start w:val="1"/>
      <w:numFmt w:val="bullet"/>
      <w:lvlText w:val=""/>
      <w:lvlJc w:val="left"/>
      <w:pPr>
        <w:ind w:left="2160" w:hanging="360"/>
      </w:pPr>
      <w:rPr>
        <w:rFonts w:ascii="Wingdings" w:hAnsi="Wingdings" w:hint="default"/>
      </w:rPr>
    </w:lvl>
    <w:lvl w:ilvl="3" w:tplc="B4B4D618">
      <w:start w:val="1"/>
      <w:numFmt w:val="bullet"/>
      <w:lvlText w:val=""/>
      <w:lvlJc w:val="left"/>
      <w:pPr>
        <w:ind w:left="2880" w:hanging="360"/>
      </w:pPr>
      <w:rPr>
        <w:rFonts w:ascii="Symbol" w:hAnsi="Symbol" w:hint="default"/>
      </w:rPr>
    </w:lvl>
    <w:lvl w:ilvl="4" w:tplc="D7069D94">
      <w:start w:val="1"/>
      <w:numFmt w:val="bullet"/>
      <w:lvlText w:val="o"/>
      <w:lvlJc w:val="left"/>
      <w:pPr>
        <w:ind w:left="3600" w:hanging="360"/>
      </w:pPr>
      <w:rPr>
        <w:rFonts w:ascii="Courier New" w:hAnsi="Courier New" w:hint="default"/>
      </w:rPr>
    </w:lvl>
    <w:lvl w:ilvl="5" w:tplc="B47EBAB8">
      <w:start w:val="1"/>
      <w:numFmt w:val="bullet"/>
      <w:lvlText w:val=""/>
      <w:lvlJc w:val="left"/>
      <w:pPr>
        <w:ind w:left="4320" w:hanging="360"/>
      </w:pPr>
      <w:rPr>
        <w:rFonts w:ascii="Wingdings" w:hAnsi="Wingdings" w:hint="default"/>
      </w:rPr>
    </w:lvl>
    <w:lvl w:ilvl="6" w:tplc="965270A4">
      <w:start w:val="1"/>
      <w:numFmt w:val="bullet"/>
      <w:lvlText w:val=""/>
      <w:lvlJc w:val="left"/>
      <w:pPr>
        <w:ind w:left="5040" w:hanging="360"/>
      </w:pPr>
      <w:rPr>
        <w:rFonts w:ascii="Symbol" w:hAnsi="Symbol" w:hint="default"/>
      </w:rPr>
    </w:lvl>
    <w:lvl w:ilvl="7" w:tplc="B0B0C5CC">
      <w:start w:val="1"/>
      <w:numFmt w:val="bullet"/>
      <w:lvlText w:val="o"/>
      <w:lvlJc w:val="left"/>
      <w:pPr>
        <w:ind w:left="5760" w:hanging="360"/>
      </w:pPr>
      <w:rPr>
        <w:rFonts w:ascii="Courier New" w:hAnsi="Courier New" w:hint="default"/>
      </w:rPr>
    </w:lvl>
    <w:lvl w:ilvl="8" w:tplc="C81A0840">
      <w:start w:val="1"/>
      <w:numFmt w:val="bullet"/>
      <w:lvlText w:val=""/>
      <w:lvlJc w:val="left"/>
      <w:pPr>
        <w:ind w:left="6480" w:hanging="360"/>
      </w:pPr>
      <w:rPr>
        <w:rFonts w:ascii="Wingdings" w:hAnsi="Wingdings" w:hint="default"/>
      </w:rPr>
    </w:lvl>
  </w:abstractNum>
  <w:abstractNum w:abstractNumId="68" w15:restartNumberingAfterBreak="0">
    <w:nsid w:val="446F0A80"/>
    <w:multiLevelType w:val="multilevel"/>
    <w:tmpl w:val="F47E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A920BD"/>
    <w:multiLevelType w:val="hybridMultilevel"/>
    <w:tmpl w:val="6B24B140"/>
    <w:lvl w:ilvl="0" w:tplc="85C68212">
      <w:start w:val="1"/>
      <w:numFmt w:val="bullet"/>
      <w:lvlText w:val=""/>
      <w:lvlJc w:val="left"/>
      <w:pPr>
        <w:ind w:left="360" w:hanging="360"/>
      </w:pPr>
      <w:rPr>
        <w:rFonts w:ascii="Symbol" w:hAnsi="Symbol" w:hint="default"/>
      </w:rPr>
    </w:lvl>
    <w:lvl w:ilvl="1" w:tplc="679EB194">
      <w:start w:val="1"/>
      <w:numFmt w:val="bullet"/>
      <w:lvlText w:val="o"/>
      <w:lvlJc w:val="left"/>
      <w:pPr>
        <w:ind w:left="1440" w:hanging="360"/>
      </w:pPr>
      <w:rPr>
        <w:rFonts w:ascii="Courier New" w:hAnsi="Courier New" w:hint="default"/>
      </w:rPr>
    </w:lvl>
    <w:lvl w:ilvl="2" w:tplc="EFE0E704">
      <w:start w:val="1"/>
      <w:numFmt w:val="bullet"/>
      <w:lvlText w:val=""/>
      <w:lvlJc w:val="left"/>
      <w:pPr>
        <w:ind w:left="2160" w:hanging="360"/>
      </w:pPr>
      <w:rPr>
        <w:rFonts w:ascii="Wingdings" w:hAnsi="Wingdings" w:hint="default"/>
      </w:rPr>
    </w:lvl>
    <w:lvl w:ilvl="3" w:tplc="3FF28FC4">
      <w:start w:val="1"/>
      <w:numFmt w:val="bullet"/>
      <w:lvlText w:val=""/>
      <w:lvlJc w:val="left"/>
      <w:pPr>
        <w:ind w:left="2880" w:hanging="360"/>
      </w:pPr>
      <w:rPr>
        <w:rFonts w:ascii="Symbol" w:hAnsi="Symbol" w:hint="default"/>
      </w:rPr>
    </w:lvl>
    <w:lvl w:ilvl="4" w:tplc="EE2224DA">
      <w:start w:val="1"/>
      <w:numFmt w:val="bullet"/>
      <w:lvlText w:val="o"/>
      <w:lvlJc w:val="left"/>
      <w:pPr>
        <w:ind w:left="3600" w:hanging="360"/>
      </w:pPr>
      <w:rPr>
        <w:rFonts w:ascii="Courier New" w:hAnsi="Courier New" w:hint="default"/>
      </w:rPr>
    </w:lvl>
    <w:lvl w:ilvl="5" w:tplc="178A6866">
      <w:start w:val="1"/>
      <w:numFmt w:val="bullet"/>
      <w:lvlText w:val=""/>
      <w:lvlJc w:val="left"/>
      <w:pPr>
        <w:ind w:left="4320" w:hanging="360"/>
      </w:pPr>
      <w:rPr>
        <w:rFonts w:ascii="Wingdings" w:hAnsi="Wingdings" w:hint="default"/>
      </w:rPr>
    </w:lvl>
    <w:lvl w:ilvl="6" w:tplc="8C26F708">
      <w:start w:val="1"/>
      <w:numFmt w:val="bullet"/>
      <w:lvlText w:val=""/>
      <w:lvlJc w:val="left"/>
      <w:pPr>
        <w:ind w:left="5040" w:hanging="360"/>
      </w:pPr>
      <w:rPr>
        <w:rFonts w:ascii="Symbol" w:hAnsi="Symbol" w:hint="default"/>
      </w:rPr>
    </w:lvl>
    <w:lvl w:ilvl="7" w:tplc="7FEACA88">
      <w:start w:val="1"/>
      <w:numFmt w:val="bullet"/>
      <w:lvlText w:val="o"/>
      <w:lvlJc w:val="left"/>
      <w:pPr>
        <w:ind w:left="5760" w:hanging="360"/>
      </w:pPr>
      <w:rPr>
        <w:rFonts w:ascii="Courier New" w:hAnsi="Courier New" w:hint="default"/>
      </w:rPr>
    </w:lvl>
    <w:lvl w:ilvl="8" w:tplc="731C73CA">
      <w:start w:val="1"/>
      <w:numFmt w:val="bullet"/>
      <w:lvlText w:val=""/>
      <w:lvlJc w:val="left"/>
      <w:pPr>
        <w:ind w:left="6480" w:hanging="360"/>
      </w:pPr>
      <w:rPr>
        <w:rFonts w:ascii="Wingdings" w:hAnsi="Wingdings" w:hint="default"/>
      </w:rPr>
    </w:lvl>
  </w:abstractNum>
  <w:abstractNum w:abstractNumId="70" w15:restartNumberingAfterBreak="0">
    <w:nsid w:val="45113E75"/>
    <w:multiLevelType w:val="hybridMultilevel"/>
    <w:tmpl w:val="8B108E6E"/>
    <w:lvl w:ilvl="0" w:tplc="BDBA16D4">
      <w:start w:val="1"/>
      <w:numFmt w:val="bullet"/>
      <w:lvlText w:val=""/>
      <w:lvlJc w:val="left"/>
      <w:pPr>
        <w:ind w:left="720" w:hanging="360"/>
      </w:pPr>
      <w:rPr>
        <w:rFonts w:ascii="Symbol" w:hAnsi="Symbol" w:hint="default"/>
      </w:rPr>
    </w:lvl>
    <w:lvl w:ilvl="1" w:tplc="35AA2066">
      <w:start w:val="1"/>
      <w:numFmt w:val="bullet"/>
      <w:lvlText w:val="o"/>
      <w:lvlJc w:val="left"/>
      <w:pPr>
        <w:ind w:left="1440" w:hanging="360"/>
      </w:pPr>
      <w:rPr>
        <w:rFonts w:ascii="Courier New" w:hAnsi="Courier New" w:hint="default"/>
      </w:rPr>
    </w:lvl>
    <w:lvl w:ilvl="2" w:tplc="2EDC238C">
      <w:start w:val="1"/>
      <w:numFmt w:val="bullet"/>
      <w:lvlText w:val=""/>
      <w:lvlJc w:val="left"/>
      <w:pPr>
        <w:ind w:left="2160" w:hanging="360"/>
      </w:pPr>
      <w:rPr>
        <w:rFonts w:ascii="Wingdings" w:hAnsi="Wingdings" w:hint="default"/>
      </w:rPr>
    </w:lvl>
    <w:lvl w:ilvl="3" w:tplc="25F8DCB2">
      <w:start w:val="1"/>
      <w:numFmt w:val="bullet"/>
      <w:lvlText w:val=""/>
      <w:lvlJc w:val="left"/>
      <w:pPr>
        <w:ind w:left="502" w:hanging="360"/>
      </w:pPr>
      <w:rPr>
        <w:rFonts w:ascii="Symbol" w:hAnsi="Symbol" w:hint="default"/>
      </w:rPr>
    </w:lvl>
    <w:lvl w:ilvl="4" w:tplc="55587A7E">
      <w:start w:val="1"/>
      <w:numFmt w:val="bullet"/>
      <w:lvlText w:val="o"/>
      <w:lvlJc w:val="left"/>
      <w:pPr>
        <w:ind w:left="3600" w:hanging="360"/>
      </w:pPr>
      <w:rPr>
        <w:rFonts w:ascii="Courier New" w:hAnsi="Courier New" w:hint="default"/>
      </w:rPr>
    </w:lvl>
    <w:lvl w:ilvl="5" w:tplc="A9FCB85C">
      <w:start w:val="1"/>
      <w:numFmt w:val="bullet"/>
      <w:lvlText w:val=""/>
      <w:lvlJc w:val="left"/>
      <w:pPr>
        <w:ind w:left="4320" w:hanging="360"/>
      </w:pPr>
      <w:rPr>
        <w:rFonts w:ascii="Wingdings" w:hAnsi="Wingdings" w:hint="default"/>
      </w:rPr>
    </w:lvl>
    <w:lvl w:ilvl="6" w:tplc="33BE90F6">
      <w:start w:val="1"/>
      <w:numFmt w:val="bullet"/>
      <w:lvlText w:val=""/>
      <w:lvlJc w:val="left"/>
      <w:pPr>
        <w:ind w:left="5040" w:hanging="360"/>
      </w:pPr>
      <w:rPr>
        <w:rFonts w:ascii="Symbol" w:hAnsi="Symbol" w:hint="default"/>
      </w:rPr>
    </w:lvl>
    <w:lvl w:ilvl="7" w:tplc="A082251E">
      <w:start w:val="1"/>
      <w:numFmt w:val="bullet"/>
      <w:lvlText w:val="o"/>
      <w:lvlJc w:val="left"/>
      <w:pPr>
        <w:ind w:left="5760" w:hanging="360"/>
      </w:pPr>
      <w:rPr>
        <w:rFonts w:ascii="Courier New" w:hAnsi="Courier New" w:hint="default"/>
      </w:rPr>
    </w:lvl>
    <w:lvl w:ilvl="8" w:tplc="31A03AB8">
      <w:start w:val="1"/>
      <w:numFmt w:val="bullet"/>
      <w:lvlText w:val=""/>
      <w:lvlJc w:val="left"/>
      <w:pPr>
        <w:ind w:left="6480" w:hanging="360"/>
      </w:pPr>
      <w:rPr>
        <w:rFonts w:ascii="Wingdings" w:hAnsi="Wingdings" w:hint="default"/>
      </w:rPr>
    </w:lvl>
  </w:abstractNum>
  <w:abstractNum w:abstractNumId="71" w15:restartNumberingAfterBreak="0">
    <w:nsid w:val="45D41C3A"/>
    <w:multiLevelType w:val="multilevel"/>
    <w:tmpl w:val="8EE09A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5F4543A"/>
    <w:multiLevelType w:val="hybridMultilevel"/>
    <w:tmpl w:val="F6D049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3" w15:restartNumberingAfterBreak="0">
    <w:nsid w:val="473F6D8B"/>
    <w:multiLevelType w:val="hybridMultilevel"/>
    <w:tmpl w:val="816CB5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212"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85D658A"/>
    <w:multiLevelType w:val="multilevel"/>
    <w:tmpl w:val="6D2E1ABC"/>
    <w:lvl w:ilvl="0">
      <w:start w:val="1"/>
      <w:numFmt w:val="bullet"/>
      <w:lvlText w:val=""/>
      <w:lvlJc w:val="left"/>
      <w:pPr>
        <w:tabs>
          <w:tab w:val="num" w:pos="862"/>
        </w:tabs>
        <w:ind w:left="862" w:hanging="360"/>
      </w:pPr>
      <w:rPr>
        <w:rFonts w:ascii="Symbol" w:hAnsi="Symbol" w:hint="default"/>
        <w:sz w:val="20"/>
      </w:rPr>
    </w:lvl>
    <w:lvl w:ilvl="1">
      <w:start w:val="1"/>
      <w:numFmt w:val="decimal"/>
      <w:lvlText w:val="%2."/>
      <w:lvlJc w:val="left"/>
      <w:pPr>
        <w:ind w:left="502" w:hanging="360"/>
      </w:pPr>
    </w:lvl>
    <w:lvl w:ilvl="2">
      <w:start w:val="1"/>
      <w:numFmt w:val="bullet"/>
      <w:lvlText w:val="o"/>
      <w:lvlJc w:val="left"/>
      <w:pPr>
        <w:ind w:left="1070" w:hanging="360"/>
      </w:pPr>
      <w:rPr>
        <w:rFonts w:ascii="Courier New" w:hAnsi="Courier New" w:cs="Courier New" w:hint="default"/>
      </w:rPr>
    </w:lvl>
    <w:lvl w:ilvl="3" w:tentative="1">
      <w:start w:val="1"/>
      <w:numFmt w:val="bullet"/>
      <w:lvlText w:val=""/>
      <w:lvlJc w:val="left"/>
      <w:pPr>
        <w:tabs>
          <w:tab w:val="num" w:pos="3022"/>
        </w:tabs>
        <w:ind w:left="3022" w:hanging="360"/>
      </w:pPr>
      <w:rPr>
        <w:rFonts w:ascii="Symbol" w:hAnsi="Symbol" w:hint="default"/>
        <w:sz w:val="20"/>
      </w:rPr>
    </w:lvl>
    <w:lvl w:ilvl="4" w:tentative="1">
      <w:start w:val="1"/>
      <w:numFmt w:val="bullet"/>
      <w:lvlText w:val=""/>
      <w:lvlJc w:val="left"/>
      <w:pPr>
        <w:tabs>
          <w:tab w:val="num" w:pos="3742"/>
        </w:tabs>
        <w:ind w:left="3742" w:hanging="360"/>
      </w:pPr>
      <w:rPr>
        <w:rFonts w:ascii="Symbol" w:hAnsi="Symbol" w:hint="default"/>
        <w:sz w:val="20"/>
      </w:rPr>
    </w:lvl>
    <w:lvl w:ilvl="5" w:tentative="1">
      <w:start w:val="1"/>
      <w:numFmt w:val="bullet"/>
      <w:lvlText w:val=""/>
      <w:lvlJc w:val="left"/>
      <w:pPr>
        <w:tabs>
          <w:tab w:val="num" w:pos="4462"/>
        </w:tabs>
        <w:ind w:left="4462" w:hanging="360"/>
      </w:pPr>
      <w:rPr>
        <w:rFonts w:ascii="Symbol" w:hAnsi="Symbol" w:hint="default"/>
        <w:sz w:val="20"/>
      </w:rPr>
    </w:lvl>
    <w:lvl w:ilvl="6" w:tentative="1">
      <w:start w:val="1"/>
      <w:numFmt w:val="bullet"/>
      <w:lvlText w:val=""/>
      <w:lvlJc w:val="left"/>
      <w:pPr>
        <w:tabs>
          <w:tab w:val="num" w:pos="5182"/>
        </w:tabs>
        <w:ind w:left="5182" w:hanging="360"/>
      </w:pPr>
      <w:rPr>
        <w:rFonts w:ascii="Symbol" w:hAnsi="Symbol" w:hint="default"/>
        <w:sz w:val="20"/>
      </w:rPr>
    </w:lvl>
    <w:lvl w:ilvl="7" w:tentative="1">
      <w:start w:val="1"/>
      <w:numFmt w:val="bullet"/>
      <w:lvlText w:val=""/>
      <w:lvlJc w:val="left"/>
      <w:pPr>
        <w:tabs>
          <w:tab w:val="num" w:pos="5902"/>
        </w:tabs>
        <w:ind w:left="5902" w:hanging="360"/>
      </w:pPr>
      <w:rPr>
        <w:rFonts w:ascii="Symbol" w:hAnsi="Symbol" w:hint="default"/>
        <w:sz w:val="20"/>
      </w:rPr>
    </w:lvl>
    <w:lvl w:ilvl="8" w:tentative="1">
      <w:start w:val="1"/>
      <w:numFmt w:val="bullet"/>
      <w:lvlText w:val=""/>
      <w:lvlJc w:val="left"/>
      <w:pPr>
        <w:tabs>
          <w:tab w:val="num" w:pos="6622"/>
        </w:tabs>
        <w:ind w:left="6622" w:hanging="360"/>
      </w:pPr>
      <w:rPr>
        <w:rFonts w:ascii="Symbol" w:hAnsi="Symbol" w:hint="default"/>
        <w:sz w:val="20"/>
      </w:rPr>
    </w:lvl>
  </w:abstractNum>
  <w:abstractNum w:abstractNumId="75" w15:restartNumberingAfterBreak="0">
    <w:nsid w:val="489946CF"/>
    <w:multiLevelType w:val="hybridMultilevel"/>
    <w:tmpl w:val="4970E3CA"/>
    <w:lvl w:ilvl="0" w:tplc="52C4A386">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15:restartNumberingAfterBreak="0">
    <w:nsid w:val="48D66B81"/>
    <w:multiLevelType w:val="hybridMultilevel"/>
    <w:tmpl w:val="F35CC3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7" w15:restartNumberingAfterBreak="0">
    <w:nsid w:val="4A5A2ACB"/>
    <w:multiLevelType w:val="hybridMultilevel"/>
    <w:tmpl w:val="0B0A0140"/>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928" w:hanging="360"/>
      </w:pPr>
      <w:rPr>
        <w:rFonts w:ascii="Courier New" w:hAnsi="Courier New" w:cs="Courier New" w:hint="default"/>
      </w:rPr>
    </w:lvl>
    <w:lvl w:ilvl="2" w:tplc="08090005">
      <w:start w:val="1"/>
      <w:numFmt w:val="bullet"/>
      <w:lvlText w:val=""/>
      <w:lvlJc w:val="left"/>
      <w:pPr>
        <w:ind w:left="1734" w:hanging="360"/>
      </w:pPr>
      <w:rPr>
        <w:rFonts w:ascii="Wingdings" w:hAnsi="Wingdings" w:hint="default"/>
      </w:rPr>
    </w:lvl>
    <w:lvl w:ilvl="3" w:tplc="08090001" w:tentative="1">
      <w:start w:val="1"/>
      <w:numFmt w:val="bullet"/>
      <w:lvlText w:val=""/>
      <w:lvlJc w:val="left"/>
      <w:pPr>
        <w:ind w:left="2454" w:hanging="360"/>
      </w:pPr>
      <w:rPr>
        <w:rFonts w:ascii="Symbol" w:hAnsi="Symbol" w:hint="default"/>
      </w:rPr>
    </w:lvl>
    <w:lvl w:ilvl="4" w:tplc="08090003" w:tentative="1">
      <w:start w:val="1"/>
      <w:numFmt w:val="bullet"/>
      <w:lvlText w:val="o"/>
      <w:lvlJc w:val="left"/>
      <w:pPr>
        <w:ind w:left="3174" w:hanging="360"/>
      </w:pPr>
      <w:rPr>
        <w:rFonts w:ascii="Courier New" w:hAnsi="Courier New" w:cs="Courier New" w:hint="default"/>
      </w:rPr>
    </w:lvl>
    <w:lvl w:ilvl="5" w:tplc="08090005" w:tentative="1">
      <w:start w:val="1"/>
      <w:numFmt w:val="bullet"/>
      <w:lvlText w:val=""/>
      <w:lvlJc w:val="left"/>
      <w:pPr>
        <w:ind w:left="3894" w:hanging="360"/>
      </w:pPr>
      <w:rPr>
        <w:rFonts w:ascii="Wingdings" w:hAnsi="Wingdings" w:hint="default"/>
      </w:rPr>
    </w:lvl>
    <w:lvl w:ilvl="6" w:tplc="08090001" w:tentative="1">
      <w:start w:val="1"/>
      <w:numFmt w:val="bullet"/>
      <w:lvlText w:val=""/>
      <w:lvlJc w:val="left"/>
      <w:pPr>
        <w:ind w:left="4614" w:hanging="360"/>
      </w:pPr>
      <w:rPr>
        <w:rFonts w:ascii="Symbol" w:hAnsi="Symbol" w:hint="default"/>
      </w:rPr>
    </w:lvl>
    <w:lvl w:ilvl="7" w:tplc="08090003" w:tentative="1">
      <w:start w:val="1"/>
      <w:numFmt w:val="bullet"/>
      <w:lvlText w:val="o"/>
      <w:lvlJc w:val="left"/>
      <w:pPr>
        <w:ind w:left="5334" w:hanging="360"/>
      </w:pPr>
      <w:rPr>
        <w:rFonts w:ascii="Courier New" w:hAnsi="Courier New" w:cs="Courier New" w:hint="default"/>
      </w:rPr>
    </w:lvl>
    <w:lvl w:ilvl="8" w:tplc="08090005" w:tentative="1">
      <w:start w:val="1"/>
      <w:numFmt w:val="bullet"/>
      <w:lvlText w:val=""/>
      <w:lvlJc w:val="left"/>
      <w:pPr>
        <w:ind w:left="6054" w:hanging="360"/>
      </w:pPr>
      <w:rPr>
        <w:rFonts w:ascii="Wingdings" w:hAnsi="Wingdings" w:hint="default"/>
      </w:rPr>
    </w:lvl>
  </w:abstractNum>
  <w:abstractNum w:abstractNumId="78" w15:restartNumberingAfterBreak="0">
    <w:nsid w:val="4B79709C"/>
    <w:multiLevelType w:val="hybridMultilevel"/>
    <w:tmpl w:val="F95ABD5C"/>
    <w:lvl w:ilvl="0" w:tplc="09C64190">
      <w:start w:val="1"/>
      <w:numFmt w:val="bullet"/>
      <w:lvlText w:val=""/>
      <w:lvlJc w:val="left"/>
      <w:pPr>
        <w:ind w:left="502" w:hanging="360"/>
      </w:pPr>
      <w:rPr>
        <w:rFonts w:ascii="Symbol" w:hAnsi="Symbol" w:hint="default"/>
      </w:rPr>
    </w:lvl>
    <w:lvl w:ilvl="1" w:tplc="807200CE">
      <w:start w:val="1"/>
      <w:numFmt w:val="bullet"/>
      <w:lvlText w:val="o"/>
      <w:lvlJc w:val="left"/>
      <w:pPr>
        <w:ind w:left="1222" w:hanging="360"/>
      </w:pPr>
      <w:rPr>
        <w:rFonts w:ascii="Courier New" w:hAnsi="Courier New" w:hint="default"/>
      </w:rPr>
    </w:lvl>
    <w:lvl w:ilvl="2" w:tplc="410E111E">
      <w:start w:val="1"/>
      <w:numFmt w:val="bullet"/>
      <w:lvlText w:val=""/>
      <w:lvlJc w:val="left"/>
      <w:pPr>
        <w:ind w:left="1942" w:hanging="360"/>
      </w:pPr>
      <w:rPr>
        <w:rFonts w:ascii="Wingdings" w:hAnsi="Wingdings" w:hint="default"/>
      </w:rPr>
    </w:lvl>
    <w:lvl w:ilvl="3" w:tplc="E8A22DAA">
      <w:start w:val="1"/>
      <w:numFmt w:val="bullet"/>
      <w:lvlText w:val=""/>
      <w:lvlJc w:val="left"/>
      <w:pPr>
        <w:ind w:left="2662" w:hanging="360"/>
      </w:pPr>
      <w:rPr>
        <w:rFonts w:ascii="Symbol" w:hAnsi="Symbol" w:hint="default"/>
      </w:rPr>
    </w:lvl>
    <w:lvl w:ilvl="4" w:tplc="39C0CD72">
      <w:start w:val="1"/>
      <w:numFmt w:val="bullet"/>
      <w:lvlText w:val="o"/>
      <w:lvlJc w:val="left"/>
      <w:pPr>
        <w:ind w:left="3382" w:hanging="360"/>
      </w:pPr>
      <w:rPr>
        <w:rFonts w:ascii="Courier New" w:hAnsi="Courier New" w:hint="default"/>
      </w:rPr>
    </w:lvl>
    <w:lvl w:ilvl="5" w:tplc="1FE033E2">
      <w:start w:val="1"/>
      <w:numFmt w:val="bullet"/>
      <w:lvlText w:val=""/>
      <w:lvlJc w:val="left"/>
      <w:pPr>
        <w:ind w:left="4102" w:hanging="360"/>
      </w:pPr>
      <w:rPr>
        <w:rFonts w:ascii="Wingdings" w:hAnsi="Wingdings" w:hint="default"/>
      </w:rPr>
    </w:lvl>
    <w:lvl w:ilvl="6" w:tplc="F2D0D148">
      <w:start w:val="1"/>
      <w:numFmt w:val="bullet"/>
      <w:lvlText w:val=""/>
      <w:lvlJc w:val="left"/>
      <w:pPr>
        <w:ind w:left="4822" w:hanging="360"/>
      </w:pPr>
      <w:rPr>
        <w:rFonts w:ascii="Symbol" w:hAnsi="Symbol" w:hint="default"/>
      </w:rPr>
    </w:lvl>
    <w:lvl w:ilvl="7" w:tplc="50A43DC8">
      <w:start w:val="1"/>
      <w:numFmt w:val="bullet"/>
      <w:lvlText w:val="o"/>
      <w:lvlJc w:val="left"/>
      <w:pPr>
        <w:ind w:left="5542" w:hanging="360"/>
      </w:pPr>
      <w:rPr>
        <w:rFonts w:ascii="Courier New" w:hAnsi="Courier New" w:hint="default"/>
      </w:rPr>
    </w:lvl>
    <w:lvl w:ilvl="8" w:tplc="7C2AC630">
      <w:start w:val="1"/>
      <w:numFmt w:val="bullet"/>
      <w:lvlText w:val=""/>
      <w:lvlJc w:val="left"/>
      <w:pPr>
        <w:ind w:left="6262" w:hanging="360"/>
      </w:pPr>
      <w:rPr>
        <w:rFonts w:ascii="Wingdings" w:hAnsi="Wingdings" w:hint="default"/>
      </w:rPr>
    </w:lvl>
  </w:abstractNum>
  <w:abstractNum w:abstractNumId="79" w15:restartNumberingAfterBreak="0">
    <w:nsid w:val="4CC86910"/>
    <w:multiLevelType w:val="hybridMultilevel"/>
    <w:tmpl w:val="B4466214"/>
    <w:lvl w:ilvl="0" w:tplc="0C182E9E">
      <w:start w:val="1"/>
      <w:numFmt w:val="bullet"/>
      <w:lvlText w:val="•"/>
      <w:lvlJc w:val="left"/>
      <w:pPr>
        <w:tabs>
          <w:tab w:val="num" w:pos="360"/>
        </w:tabs>
        <w:ind w:left="360" w:hanging="360"/>
      </w:pPr>
      <w:rPr>
        <w:rFonts w:ascii="Arial" w:hAnsi="Arial" w:hint="default"/>
      </w:rPr>
    </w:lvl>
    <w:lvl w:ilvl="1" w:tplc="ABF8E7CC" w:tentative="1">
      <w:start w:val="1"/>
      <w:numFmt w:val="bullet"/>
      <w:lvlText w:val="•"/>
      <w:lvlJc w:val="left"/>
      <w:pPr>
        <w:tabs>
          <w:tab w:val="num" w:pos="1080"/>
        </w:tabs>
        <w:ind w:left="1080" w:hanging="360"/>
      </w:pPr>
      <w:rPr>
        <w:rFonts w:ascii="Arial" w:hAnsi="Arial" w:hint="default"/>
      </w:rPr>
    </w:lvl>
    <w:lvl w:ilvl="2" w:tplc="3066FE24" w:tentative="1">
      <w:start w:val="1"/>
      <w:numFmt w:val="bullet"/>
      <w:lvlText w:val="•"/>
      <w:lvlJc w:val="left"/>
      <w:pPr>
        <w:tabs>
          <w:tab w:val="num" w:pos="1800"/>
        </w:tabs>
        <w:ind w:left="1800" w:hanging="360"/>
      </w:pPr>
      <w:rPr>
        <w:rFonts w:ascii="Arial" w:hAnsi="Arial" w:hint="default"/>
      </w:rPr>
    </w:lvl>
    <w:lvl w:ilvl="3" w:tplc="450C32B4" w:tentative="1">
      <w:start w:val="1"/>
      <w:numFmt w:val="bullet"/>
      <w:lvlText w:val="•"/>
      <w:lvlJc w:val="left"/>
      <w:pPr>
        <w:tabs>
          <w:tab w:val="num" w:pos="2520"/>
        </w:tabs>
        <w:ind w:left="2520" w:hanging="360"/>
      </w:pPr>
      <w:rPr>
        <w:rFonts w:ascii="Arial" w:hAnsi="Arial" w:hint="default"/>
      </w:rPr>
    </w:lvl>
    <w:lvl w:ilvl="4" w:tplc="8A64B4E6" w:tentative="1">
      <w:start w:val="1"/>
      <w:numFmt w:val="bullet"/>
      <w:lvlText w:val="•"/>
      <w:lvlJc w:val="left"/>
      <w:pPr>
        <w:tabs>
          <w:tab w:val="num" w:pos="3240"/>
        </w:tabs>
        <w:ind w:left="3240" w:hanging="360"/>
      </w:pPr>
      <w:rPr>
        <w:rFonts w:ascii="Arial" w:hAnsi="Arial" w:hint="default"/>
      </w:rPr>
    </w:lvl>
    <w:lvl w:ilvl="5" w:tplc="63343FF8" w:tentative="1">
      <w:start w:val="1"/>
      <w:numFmt w:val="bullet"/>
      <w:lvlText w:val="•"/>
      <w:lvlJc w:val="left"/>
      <w:pPr>
        <w:tabs>
          <w:tab w:val="num" w:pos="3960"/>
        </w:tabs>
        <w:ind w:left="3960" w:hanging="360"/>
      </w:pPr>
      <w:rPr>
        <w:rFonts w:ascii="Arial" w:hAnsi="Arial" w:hint="default"/>
      </w:rPr>
    </w:lvl>
    <w:lvl w:ilvl="6" w:tplc="6426777C" w:tentative="1">
      <w:start w:val="1"/>
      <w:numFmt w:val="bullet"/>
      <w:lvlText w:val="•"/>
      <w:lvlJc w:val="left"/>
      <w:pPr>
        <w:tabs>
          <w:tab w:val="num" w:pos="4680"/>
        </w:tabs>
        <w:ind w:left="4680" w:hanging="360"/>
      </w:pPr>
      <w:rPr>
        <w:rFonts w:ascii="Arial" w:hAnsi="Arial" w:hint="default"/>
      </w:rPr>
    </w:lvl>
    <w:lvl w:ilvl="7" w:tplc="5E52C792" w:tentative="1">
      <w:start w:val="1"/>
      <w:numFmt w:val="bullet"/>
      <w:lvlText w:val="•"/>
      <w:lvlJc w:val="left"/>
      <w:pPr>
        <w:tabs>
          <w:tab w:val="num" w:pos="5400"/>
        </w:tabs>
        <w:ind w:left="5400" w:hanging="360"/>
      </w:pPr>
      <w:rPr>
        <w:rFonts w:ascii="Arial" w:hAnsi="Arial" w:hint="default"/>
      </w:rPr>
    </w:lvl>
    <w:lvl w:ilvl="8" w:tplc="BA222302" w:tentative="1">
      <w:start w:val="1"/>
      <w:numFmt w:val="bullet"/>
      <w:lvlText w:val="•"/>
      <w:lvlJc w:val="left"/>
      <w:pPr>
        <w:tabs>
          <w:tab w:val="num" w:pos="6120"/>
        </w:tabs>
        <w:ind w:left="6120" w:hanging="360"/>
      </w:pPr>
      <w:rPr>
        <w:rFonts w:ascii="Arial" w:hAnsi="Arial" w:hint="default"/>
      </w:rPr>
    </w:lvl>
  </w:abstractNum>
  <w:abstractNum w:abstractNumId="80" w15:restartNumberingAfterBreak="0">
    <w:nsid w:val="4F581DB1"/>
    <w:multiLevelType w:val="multilevel"/>
    <w:tmpl w:val="080033B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1" w15:restartNumberingAfterBreak="0">
    <w:nsid w:val="50710311"/>
    <w:multiLevelType w:val="hybridMultilevel"/>
    <w:tmpl w:val="CD18BF48"/>
    <w:lvl w:ilvl="0" w:tplc="17CA009E">
      <w:start w:val="1"/>
      <w:numFmt w:val="bullet"/>
      <w:lvlText w:val=""/>
      <w:lvlJc w:val="left"/>
      <w:pPr>
        <w:ind w:left="360" w:hanging="360"/>
      </w:pPr>
      <w:rPr>
        <w:rFonts w:ascii="Symbol" w:hAnsi="Symbol" w:hint="default"/>
      </w:rPr>
    </w:lvl>
    <w:lvl w:ilvl="1" w:tplc="E676BD24">
      <w:start w:val="1"/>
      <w:numFmt w:val="lowerLetter"/>
      <w:lvlText w:val="%2)"/>
      <w:lvlJc w:val="left"/>
      <w:pPr>
        <w:ind w:left="786" w:hanging="360"/>
      </w:pPr>
      <w:rPr>
        <w:rFonts w:asciiTheme="minorHAnsi" w:eastAsiaTheme="minorHAnsi" w:hAnsiTheme="minorHAnsi" w:cstheme="minorBidi"/>
      </w:rPr>
    </w:lvl>
    <w:lvl w:ilvl="2" w:tplc="CEB44E12">
      <w:start w:val="1"/>
      <w:numFmt w:val="bullet"/>
      <w:lvlText w:val=""/>
      <w:lvlJc w:val="left"/>
      <w:pPr>
        <w:ind w:left="1211" w:hanging="360"/>
      </w:pPr>
      <w:rPr>
        <w:rFonts w:ascii="Wingdings" w:hAnsi="Wingdings" w:hint="default"/>
      </w:rPr>
    </w:lvl>
    <w:lvl w:ilvl="3" w:tplc="8FAA0FB2">
      <w:start w:val="1"/>
      <w:numFmt w:val="bullet"/>
      <w:lvlText w:val=""/>
      <w:lvlJc w:val="left"/>
      <w:pPr>
        <w:ind w:left="2520" w:hanging="360"/>
      </w:pPr>
      <w:rPr>
        <w:rFonts w:ascii="Symbol" w:hAnsi="Symbol" w:hint="default"/>
      </w:rPr>
    </w:lvl>
    <w:lvl w:ilvl="4" w:tplc="5EC043FC">
      <w:start w:val="1"/>
      <w:numFmt w:val="bullet"/>
      <w:lvlText w:val="o"/>
      <w:lvlJc w:val="left"/>
      <w:pPr>
        <w:ind w:left="3240" w:hanging="360"/>
      </w:pPr>
      <w:rPr>
        <w:rFonts w:ascii="Courier New" w:hAnsi="Courier New" w:hint="default"/>
      </w:rPr>
    </w:lvl>
    <w:lvl w:ilvl="5" w:tplc="998E4A3E">
      <w:start w:val="1"/>
      <w:numFmt w:val="bullet"/>
      <w:lvlText w:val=""/>
      <w:lvlJc w:val="left"/>
      <w:pPr>
        <w:ind w:left="3960" w:hanging="360"/>
      </w:pPr>
      <w:rPr>
        <w:rFonts w:ascii="Wingdings" w:hAnsi="Wingdings" w:hint="default"/>
      </w:rPr>
    </w:lvl>
    <w:lvl w:ilvl="6" w:tplc="B8E84502">
      <w:start w:val="1"/>
      <w:numFmt w:val="bullet"/>
      <w:lvlText w:val=""/>
      <w:lvlJc w:val="left"/>
      <w:pPr>
        <w:ind w:left="4680" w:hanging="360"/>
      </w:pPr>
      <w:rPr>
        <w:rFonts w:ascii="Symbol" w:hAnsi="Symbol" w:hint="default"/>
      </w:rPr>
    </w:lvl>
    <w:lvl w:ilvl="7" w:tplc="C51405C8">
      <w:start w:val="1"/>
      <w:numFmt w:val="bullet"/>
      <w:lvlText w:val="o"/>
      <w:lvlJc w:val="left"/>
      <w:pPr>
        <w:ind w:left="5400" w:hanging="360"/>
      </w:pPr>
      <w:rPr>
        <w:rFonts w:ascii="Courier New" w:hAnsi="Courier New" w:hint="default"/>
      </w:rPr>
    </w:lvl>
    <w:lvl w:ilvl="8" w:tplc="3A3427A2">
      <w:start w:val="1"/>
      <w:numFmt w:val="bullet"/>
      <w:lvlText w:val=""/>
      <w:lvlJc w:val="left"/>
      <w:pPr>
        <w:ind w:left="6120" w:hanging="360"/>
      </w:pPr>
      <w:rPr>
        <w:rFonts w:ascii="Wingdings" w:hAnsi="Wingdings" w:hint="default"/>
      </w:rPr>
    </w:lvl>
  </w:abstractNum>
  <w:abstractNum w:abstractNumId="82" w15:restartNumberingAfterBreak="0">
    <w:nsid w:val="50B02694"/>
    <w:multiLevelType w:val="hybridMultilevel"/>
    <w:tmpl w:val="24C2990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86" w:hanging="360"/>
      </w:pPr>
      <w:rPr>
        <w:rFonts w:ascii="Symbol" w:hAnsi="Symbol" w:hint="default"/>
      </w:rPr>
    </w:lvl>
    <w:lvl w:ilvl="2" w:tplc="08090001">
      <w:start w:val="1"/>
      <w:numFmt w:val="bullet"/>
      <w:lvlText w:val=""/>
      <w:lvlJc w:val="left"/>
      <w:pPr>
        <w:ind w:left="108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3" w15:restartNumberingAfterBreak="0">
    <w:nsid w:val="52328332"/>
    <w:multiLevelType w:val="hybridMultilevel"/>
    <w:tmpl w:val="01CA227A"/>
    <w:lvl w:ilvl="0" w:tplc="EB4A350E">
      <w:start w:val="1"/>
      <w:numFmt w:val="bullet"/>
      <w:lvlText w:val=""/>
      <w:lvlJc w:val="left"/>
      <w:pPr>
        <w:ind w:left="786" w:hanging="360"/>
      </w:pPr>
      <w:rPr>
        <w:rFonts w:ascii="Symbol" w:hAnsi="Symbol" w:hint="default"/>
      </w:rPr>
    </w:lvl>
    <w:lvl w:ilvl="1" w:tplc="B074CA60">
      <w:start w:val="1"/>
      <w:numFmt w:val="bullet"/>
      <w:lvlText w:val="o"/>
      <w:lvlJc w:val="left"/>
      <w:pPr>
        <w:ind w:left="1506" w:hanging="360"/>
      </w:pPr>
      <w:rPr>
        <w:rFonts w:ascii="Courier New" w:hAnsi="Courier New" w:hint="default"/>
      </w:rPr>
    </w:lvl>
    <w:lvl w:ilvl="2" w:tplc="48CC4B42">
      <w:start w:val="1"/>
      <w:numFmt w:val="bullet"/>
      <w:lvlText w:val=""/>
      <w:lvlJc w:val="left"/>
      <w:pPr>
        <w:ind w:left="2226" w:hanging="360"/>
      </w:pPr>
      <w:rPr>
        <w:rFonts w:ascii="Wingdings" w:hAnsi="Wingdings" w:hint="default"/>
      </w:rPr>
    </w:lvl>
    <w:lvl w:ilvl="3" w:tplc="A0100050">
      <w:start w:val="1"/>
      <w:numFmt w:val="bullet"/>
      <w:lvlText w:val=""/>
      <w:lvlJc w:val="left"/>
      <w:pPr>
        <w:ind w:left="2946" w:hanging="360"/>
      </w:pPr>
      <w:rPr>
        <w:rFonts w:ascii="Symbol" w:hAnsi="Symbol" w:hint="default"/>
      </w:rPr>
    </w:lvl>
    <w:lvl w:ilvl="4" w:tplc="5434DDA4">
      <w:start w:val="1"/>
      <w:numFmt w:val="bullet"/>
      <w:lvlText w:val="o"/>
      <w:lvlJc w:val="left"/>
      <w:pPr>
        <w:ind w:left="3666" w:hanging="360"/>
      </w:pPr>
      <w:rPr>
        <w:rFonts w:ascii="Courier New" w:hAnsi="Courier New" w:hint="default"/>
      </w:rPr>
    </w:lvl>
    <w:lvl w:ilvl="5" w:tplc="5688F418">
      <w:start w:val="1"/>
      <w:numFmt w:val="bullet"/>
      <w:lvlText w:val=""/>
      <w:lvlJc w:val="left"/>
      <w:pPr>
        <w:ind w:left="4386" w:hanging="360"/>
      </w:pPr>
      <w:rPr>
        <w:rFonts w:ascii="Wingdings" w:hAnsi="Wingdings" w:hint="default"/>
      </w:rPr>
    </w:lvl>
    <w:lvl w:ilvl="6" w:tplc="0504DE1C">
      <w:start w:val="1"/>
      <w:numFmt w:val="bullet"/>
      <w:lvlText w:val=""/>
      <w:lvlJc w:val="left"/>
      <w:pPr>
        <w:ind w:left="5106" w:hanging="360"/>
      </w:pPr>
      <w:rPr>
        <w:rFonts w:ascii="Symbol" w:hAnsi="Symbol" w:hint="default"/>
      </w:rPr>
    </w:lvl>
    <w:lvl w:ilvl="7" w:tplc="5F084674">
      <w:start w:val="1"/>
      <w:numFmt w:val="bullet"/>
      <w:lvlText w:val="o"/>
      <w:lvlJc w:val="left"/>
      <w:pPr>
        <w:ind w:left="5826" w:hanging="360"/>
      </w:pPr>
      <w:rPr>
        <w:rFonts w:ascii="Courier New" w:hAnsi="Courier New" w:hint="default"/>
      </w:rPr>
    </w:lvl>
    <w:lvl w:ilvl="8" w:tplc="60C0009A">
      <w:start w:val="1"/>
      <w:numFmt w:val="bullet"/>
      <w:lvlText w:val=""/>
      <w:lvlJc w:val="left"/>
      <w:pPr>
        <w:ind w:left="6546" w:hanging="360"/>
      </w:pPr>
      <w:rPr>
        <w:rFonts w:ascii="Wingdings" w:hAnsi="Wingdings" w:hint="default"/>
      </w:rPr>
    </w:lvl>
  </w:abstractNum>
  <w:abstractNum w:abstractNumId="84" w15:restartNumberingAfterBreak="0">
    <w:nsid w:val="52B93CA6"/>
    <w:multiLevelType w:val="hybridMultilevel"/>
    <w:tmpl w:val="DA104E5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15:restartNumberingAfterBreak="0">
    <w:nsid w:val="52D32462"/>
    <w:multiLevelType w:val="hybridMultilevel"/>
    <w:tmpl w:val="C7E6412C"/>
    <w:lvl w:ilvl="0" w:tplc="ADEA79F0">
      <w:start w:val="1"/>
      <w:numFmt w:val="bullet"/>
      <w:lvlText w:val=""/>
      <w:lvlJc w:val="left"/>
      <w:pPr>
        <w:ind w:left="720" w:hanging="360"/>
      </w:pPr>
      <w:rPr>
        <w:rFonts w:ascii="Symbol" w:hAnsi="Symbol" w:hint="default"/>
      </w:rPr>
    </w:lvl>
    <w:lvl w:ilvl="1" w:tplc="5FE68F38">
      <w:start w:val="1"/>
      <w:numFmt w:val="bullet"/>
      <w:lvlText w:val="o"/>
      <w:lvlJc w:val="left"/>
      <w:pPr>
        <w:ind w:left="1440" w:hanging="360"/>
      </w:pPr>
      <w:rPr>
        <w:rFonts w:ascii="Courier New" w:hAnsi="Courier New" w:hint="default"/>
      </w:rPr>
    </w:lvl>
    <w:lvl w:ilvl="2" w:tplc="F9BAD5D2">
      <w:start w:val="1"/>
      <w:numFmt w:val="bullet"/>
      <w:lvlText w:val=""/>
      <w:lvlJc w:val="left"/>
      <w:pPr>
        <w:ind w:left="2160" w:hanging="360"/>
      </w:pPr>
      <w:rPr>
        <w:rFonts w:ascii="Wingdings" w:hAnsi="Wingdings" w:hint="default"/>
      </w:rPr>
    </w:lvl>
    <w:lvl w:ilvl="3" w:tplc="82A2EA7A">
      <w:start w:val="1"/>
      <w:numFmt w:val="bullet"/>
      <w:lvlText w:val=""/>
      <w:lvlJc w:val="left"/>
      <w:pPr>
        <w:ind w:left="2880" w:hanging="360"/>
      </w:pPr>
      <w:rPr>
        <w:rFonts w:ascii="Symbol" w:hAnsi="Symbol" w:hint="default"/>
      </w:rPr>
    </w:lvl>
    <w:lvl w:ilvl="4" w:tplc="0A4A1AE4">
      <w:start w:val="1"/>
      <w:numFmt w:val="bullet"/>
      <w:lvlText w:val="o"/>
      <w:lvlJc w:val="left"/>
      <w:pPr>
        <w:ind w:left="3600" w:hanging="360"/>
      </w:pPr>
      <w:rPr>
        <w:rFonts w:ascii="Courier New" w:hAnsi="Courier New" w:hint="default"/>
      </w:rPr>
    </w:lvl>
    <w:lvl w:ilvl="5" w:tplc="01D4A214">
      <w:start w:val="1"/>
      <w:numFmt w:val="bullet"/>
      <w:lvlText w:val=""/>
      <w:lvlJc w:val="left"/>
      <w:pPr>
        <w:ind w:left="4320" w:hanging="360"/>
      </w:pPr>
      <w:rPr>
        <w:rFonts w:ascii="Wingdings" w:hAnsi="Wingdings" w:hint="default"/>
      </w:rPr>
    </w:lvl>
    <w:lvl w:ilvl="6" w:tplc="5642B988">
      <w:start w:val="1"/>
      <w:numFmt w:val="bullet"/>
      <w:lvlText w:val=""/>
      <w:lvlJc w:val="left"/>
      <w:pPr>
        <w:ind w:left="5040" w:hanging="360"/>
      </w:pPr>
      <w:rPr>
        <w:rFonts w:ascii="Symbol" w:hAnsi="Symbol" w:hint="default"/>
      </w:rPr>
    </w:lvl>
    <w:lvl w:ilvl="7" w:tplc="4BC4FF38">
      <w:start w:val="1"/>
      <w:numFmt w:val="bullet"/>
      <w:lvlText w:val="o"/>
      <w:lvlJc w:val="left"/>
      <w:pPr>
        <w:ind w:left="5760" w:hanging="360"/>
      </w:pPr>
      <w:rPr>
        <w:rFonts w:ascii="Courier New" w:hAnsi="Courier New" w:hint="default"/>
      </w:rPr>
    </w:lvl>
    <w:lvl w:ilvl="8" w:tplc="CFF2FD8E">
      <w:start w:val="1"/>
      <w:numFmt w:val="bullet"/>
      <w:lvlText w:val=""/>
      <w:lvlJc w:val="left"/>
      <w:pPr>
        <w:ind w:left="6480" w:hanging="360"/>
      </w:pPr>
      <w:rPr>
        <w:rFonts w:ascii="Wingdings" w:hAnsi="Wingdings" w:hint="default"/>
      </w:rPr>
    </w:lvl>
  </w:abstractNum>
  <w:abstractNum w:abstractNumId="86" w15:restartNumberingAfterBreak="0">
    <w:nsid w:val="547DC907"/>
    <w:multiLevelType w:val="hybridMultilevel"/>
    <w:tmpl w:val="B1B86D5A"/>
    <w:lvl w:ilvl="0" w:tplc="79449798">
      <w:start w:val="1"/>
      <w:numFmt w:val="bullet"/>
      <w:lvlText w:val=""/>
      <w:lvlJc w:val="left"/>
      <w:pPr>
        <w:ind w:left="360" w:hanging="360"/>
      </w:pPr>
      <w:rPr>
        <w:rFonts w:ascii="Symbol" w:hAnsi="Symbol" w:hint="default"/>
      </w:rPr>
    </w:lvl>
    <w:lvl w:ilvl="1" w:tplc="0FF22248">
      <w:start w:val="1"/>
      <w:numFmt w:val="bullet"/>
      <w:lvlText w:val="o"/>
      <w:lvlJc w:val="left"/>
      <w:pPr>
        <w:ind w:left="1440" w:hanging="360"/>
      </w:pPr>
      <w:rPr>
        <w:rFonts w:ascii="Courier New" w:hAnsi="Courier New" w:hint="default"/>
      </w:rPr>
    </w:lvl>
    <w:lvl w:ilvl="2" w:tplc="99C49B50">
      <w:start w:val="1"/>
      <w:numFmt w:val="bullet"/>
      <w:lvlText w:val=""/>
      <w:lvlJc w:val="left"/>
      <w:pPr>
        <w:ind w:left="2160" w:hanging="360"/>
      </w:pPr>
      <w:rPr>
        <w:rFonts w:ascii="Wingdings" w:hAnsi="Wingdings" w:hint="default"/>
      </w:rPr>
    </w:lvl>
    <w:lvl w:ilvl="3" w:tplc="B83AF8A8">
      <w:start w:val="1"/>
      <w:numFmt w:val="bullet"/>
      <w:lvlText w:val=""/>
      <w:lvlJc w:val="left"/>
      <w:pPr>
        <w:ind w:left="2880" w:hanging="360"/>
      </w:pPr>
      <w:rPr>
        <w:rFonts w:ascii="Symbol" w:hAnsi="Symbol" w:hint="default"/>
      </w:rPr>
    </w:lvl>
    <w:lvl w:ilvl="4" w:tplc="E8FCD2E0">
      <w:start w:val="1"/>
      <w:numFmt w:val="bullet"/>
      <w:lvlText w:val="o"/>
      <w:lvlJc w:val="left"/>
      <w:pPr>
        <w:ind w:left="3600" w:hanging="360"/>
      </w:pPr>
      <w:rPr>
        <w:rFonts w:ascii="Courier New" w:hAnsi="Courier New" w:hint="default"/>
      </w:rPr>
    </w:lvl>
    <w:lvl w:ilvl="5" w:tplc="54AE0C8E">
      <w:start w:val="1"/>
      <w:numFmt w:val="bullet"/>
      <w:lvlText w:val=""/>
      <w:lvlJc w:val="left"/>
      <w:pPr>
        <w:ind w:left="4320" w:hanging="360"/>
      </w:pPr>
      <w:rPr>
        <w:rFonts w:ascii="Wingdings" w:hAnsi="Wingdings" w:hint="default"/>
      </w:rPr>
    </w:lvl>
    <w:lvl w:ilvl="6" w:tplc="20EA09E6">
      <w:start w:val="1"/>
      <w:numFmt w:val="bullet"/>
      <w:lvlText w:val=""/>
      <w:lvlJc w:val="left"/>
      <w:pPr>
        <w:ind w:left="5040" w:hanging="360"/>
      </w:pPr>
      <w:rPr>
        <w:rFonts w:ascii="Symbol" w:hAnsi="Symbol" w:hint="default"/>
      </w:rPr>
    </w:lvl>
    <w:lvl w:ilvl="7" w:tplc="13B8BA72">
      <w:start w:val="1"/>
      <w:numFmt w:val="bullet"/>
      <w:lvlText w:val="o"/>
      <w:lvlJc w:val="left"/>
      <w:pPr>
        <w:ind w:left="5760" w:hanging="360"/>
      </w:pPr>
      <w:rPr>
        <w:rFonts w:ascii="Courier New" w:hAnsi="Courier New" w:hint="default"/>
      </w:rPr>
    </w:lvl>
    <w:lvl w:ilvl="8" w:tplc="3AAE8D82">
      <w:start w:val="1"/>
      <w:numFmt w:val="bullet"/>
      <w:lvlText w:val=""/>
      <w:lvlJc w:val="left"/>
      <w:pPr>
        <w:ind w:left="6480" w:hanging="360"/>
      </w:pPr>
      <w:rPr>
        <w:rFonts w:ascii="Wingdings" w:hAnsi="Wingdings" w:hint="default"/>
      </w:rPr>
    </w:lvl>
  </w:abstractNum>
  <w:abstractNum w:abstractNumId="87" w15:restartNumberingAfterBreak="0">
    <w:nsid w:val="548B1B9D"/>
    <w:multiLevelType w:val="hybridMultilevel"/>
    <w:tmpl w:val="20AA7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559FAFD4"/>
    <w:multiLevelType w:val="hybridMultilevel"/>
    <w:tmpl w:val="A5DED440"/>
    <w:lvl w:ilvl="0" w:tplc="3B72D282">
      <w:start w:val="1"/>
      <w:numFmt w:val="bullet"/>
      <w:lvlText w:val=""/>
      <w:lvlJc w:val="left"/>
      <w:pPr>
        <w:ind w:left="360" w:hanging="360"/>
      </w:pPr>
      <w:rPr>
        <w:rFonts w:ascii="Symbol" w:hAnsi="Symbol" w:hint="default"/>
      </w:rPr>
    </w:lvl>
    <w:lvl w:ilvl="1" w:tplc="7C566C9E">
      <w:start w:val="1"/>
      <w:numFmt w:val="bullet"/>
      <w:lvlText w:val="o"/>
      <w:lvlJc w:val="left"/>
      <w:pPr>
        <w:ind w:left="786" w:hanging="360"/>
      </w:pPr>
      <w:rPr>
        <w:rFonts w:ascii="Courier New" w:hAnsi="Courier New" w:hint="default"/>
      </w:rPr>
    </w:lvl>
    <w:lvl w:ilvl="2" w:tplc="6E0AFF68">
      <w:start w:val="1"/>
      <w:numFmt w:val="bullet"/>
      <w:lvlText w:val=""/>
      <w:lvlJc w:val="left"/>
      <w:pPr>
        <w:ind w:left="1800" w:hanging="360"/>
      </w:pPr>
      <w:rPr>
        <w:rFonts w:ascii="Wingdings" w:hAnsi="Wingdings" w:hint="default"/>
      </w:rPr>
    </w:lvl>
    <w:lvl w:ilvl="3" w:tplc="DC2C0660">
      <w:start w:val="1"/>
      <w:numFmt w:val="bullet"/>
      <w:lvlText w:val=""/>
      <w:lvlJc w:val="left"/>
      <w:pPr>
        <w:ind w:left="2520" w:hanging="360"/>
      </w:pPr>
      <w:rPr>
        <w:rFonts w:ascii="Symbol" w:hAnsi="Symbol" w:hint="default"/>
      </w:rPr>
    </w:lvl>
    <w:lvl w:ilvl="4" w:tplc="062070CC">
      <w:start w:val="1"/>
      <w:numFmt w:val="bullet"/>
      <w:lvlText w:val="o"/>
      <w:lvlJc w:val="left"/>
      <w:pPr>
        <w:ind w:left="3240" w:hanging="360"/>
      </w:pPr>
      <w:rPr>
        <w:rFonts w:ascii="Courier New" w:hAnsi="Courier New" w:hint="default"/>
      </w:rPr>
    </w:lvl>
    <w:lvl w:ilvl="5" w:tplc="E5D25610">
      <w:start w:val="1"/>
      <w:numFmt w:val="bullet"/>
      <w:lvlText w:val=""/>
      <w:lvlJc w:val="left"/>
      <w:pPr>
        <w:ind w:left="3960" w:hanging="360"/>
      </w:pPr>
      <w:rPr>
        <w:rFonts w:ascii="Wingdings" w:hAnsi="Wingdings" w:hint="default"/>
      </w:rPr>
    </w:lvl>
    <w:lvl w:ilvl="6" w:tplc="20D046A8">
      <w:start w:val="1"/>
      <w:numFmt w:val="bullet"/>
      <w:lvlText w:val=""/>
      <w:lvlJc w:val="left"/>
      <w:pPr>
        <w:ind w:left="4680" w:hanging="360"/>
      </w:pPr>
      <w:rPr>
        <w:rFonts w:ascii="Symbol" w:hAnsi="Symbol" w:hint="default"/>
      </w:rPr>
    </w:lvl>
    <w:lvl w:ilvl="7" w:tplc="166EE306">
      <w:start w:val="1"/>
      <w:numFmt w:val="bullet"/>
      <w:lvlText w:val="o"/>
      <w:lvlJc w:val="left"/>
      <w:pPr>
        <w:ind w:left="5400" w:hanging="360"/>
      </w:pPr>
      <w:rPr>
        <w:rFonts w:ascii="Courier New" w:hAnsi="Courier New" w:hint="default"/>
      </w:rPr>
    </w:lvl>
    <w:lvl w:ilvl="8" w:tplc="D766E9C8">
      <w:start w:val="1"/>
      <w:numFmt w:val="bullet"/>
      <w:lvlText w:val=""/>
      <w:lvlJc w:val="left"/>
      <w:pPr>
        <w:ind w:left="6120" w:hanging="360"/>
      </w:pPr>
      <w:rPr>
        <w:rFonts w:ascii="Wingdings" w:hAnsi="Wingdings" w:hint="default"/>
      </w:rPr>
    </w:lvl>
  </w:abstractNum>
  <w:abstractNum w:abstractNumId="89" w15:restartNumberingAfterBreak="0">
    <w:nsid w:val="55A03567"/>
    <w:multiLevelType w:val="hybridMultilevel"/>
    <w:tmpl w:val="ED7680DC"/>
    <w:lvl w:ilvl="0" w:tplc="08090001">
      <w:start w:val="1"/>
      <w:numFmt w:val="bullet"/>
      <w:lvlText w:val=""/>
      <w:lvlJc w:val="left"/>
      <w:pPr>
        <w:ind w:left="928" w:hanging="360"/>
      </w:pPr>
      <w:rPr>
        <w:rFonts w:ascii="Symbol" w:hAnsi="Symbol"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90" w15:restartNumberingAfterBreak="0">
    <w:nsid w:val="55D1025D"/>
    <w:multiLevelType w:val="multilevel"/>
    <w:tmpl w:val="A7EC9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60A0418"/>
    <w:multiLevelType w:val="multilevel"/>
    <w:tmpl w:val="1F16DA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rPr>
    </w:lvl>
    <w:lvl w:ilvl="2">
      <w:start w:val="1"/>
      <w:numFmt w:val="bullet"/>
      <w:lvlText w:val=""/>
      <w:lvlJc w:val="left"/>
      <w:pPr>
        <w:tabs>
          <w:tab w:val="num" w:pos="786"/>
        </w:tabs>
        <w:ind w:left="786"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7117060"/>
    <w:multiLevelType w:val="multilevel"/>
    <w:tmpl w:val="DE92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121AF8"/>
    <w:multiLevelType w:val="hybridMultilevel"/>
    <w:tmpl w:val="C08A0248"/>
    <w:lvl w:ilvl="0" w:tplc="20C6A150">
      <w:start w:val="1"/>
      <w:numFmt w:val="decimal"/>
      <w:lvlText w:val="%1."/>
      <w:lvlJc w:val="left"/>
      <w:pPr>
        <w:ind w:left="360" w:hanging="360"/>
      </w:pPr>
      <w:rPr>
        <w:rFonts w:hint="default"/>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94" w15:restartNumberingAfterBreak="0">
    <w:nsid w:val="595B399B"/>
    <w:multiLevelType w:val="hybridMultilevel"/>
    <w:tmpl w:val="60F620A4"/>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95" w15:restartNumberingAfterBreak="0">
    <w:nsid w:val="5CAF0147"/>
    <w:multiLevelType w:val="hybridMultilevel"/>
    <w:tmpl w:val="5AE0D932"/>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96" w15:restartNumberingAfterBreak="0">
    <w:nsid w:val="5D1542E6"/>
    <w:multiLevelType w:val="hybridMultilevel"/>
    <w:tmpl w:val="755606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7" w15:restartNumberingAfterBreak="0">
    <w:nsid w:val="5E3317C0"/>
    <w:multiLevelType w:val="hybridMultilevel"/>
    <w:tmpl w:val="92B81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5F6B63A4"/>
    <w:multiLevelType w:val="hybridMultilevel"/>
    <w:tmpl w:val="C3BA4EFE"/>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99" w15:restartNumberingAfterBreak="0">
    <w:nsid w:val="5FA211AF"/>
    <w:multiLevelType w:val="hybridMultilevel"/>
    <w:tmpl w:val="45124F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5FDD70D3"/>
    <w:multiLevelType w:val="hybridMultilevel"/>
    <w:tmpl w:val="3440068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619E46B9"/>
    <w:multiLevelType w:val="multilevel"/>
    <w:tmpl w:val="E92E136A"/>
    <w:lvl w:ilvl="0">
      <w:start w:val="1"/>
      <w:numFmt w:val="bullet"/>
      <w:lvlText w:val=""/>
      <w:lvlJc w:val="left"/>
      <w:pPr>
        <w:tabs>
          <w:tab w:val="num" w:pos="502"/>
        </w:tabs>
        <w:ind w:left="502" w:hanging="360"/>
      </w:pPr>
      <w:rPr>
        <w:rFonts w:ascii="Symbol" w:hAnsi="Symbol" w:hint="default"/>
        <w:sz w:val="20"/>
      </w:rPr>
    </w:lvl>
    <w:lvl w:ilvl="1">
      <w:start w:val="1"/>
      <w:numFmt w:val="decimal"/>
      <w:lvlText w:val="%2."/>
      <w:lvlJc w:val="left"/>
      <w:pPr>
        <w:ind w:left="1222" w:hanging="360"/>
      </w:pPr>
      <w:rPr>
        <w:rFonts w:hint="default"/>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102" w15:restartNumberingAfterBreak="0">
    <w:nsid w:val="61A53073"/>
    <w:multiLevelType w:val="multilevel"/>
    <w:tmpl w:val="F012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2FA549B"/>
    <w:multiLevelType w:val="hybridMultilevel"/>
    <w:tmpl w:val="0D6C5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0C7B5D"/>
    <w:multiLevelType w:val="hybridMultilevel"/>
    <w:tmpl w:val="F73436F2"/>
    <w:lvl w:ilvl="0" w:tplc="B796708A">
      <w:start w:val="1"/>
      <w:numFmt w:val="decimal"/>
      <w:lvlText w:val="%1."/>
      <w:lvlJc w:val="left"/>
      <w:pPr>
        <w:ind w:left="86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05" w15:restartNumberingAfterBreak="0">
    <w:nsid w:val="656CEE76"/>
    <w:multiLevelType w:val="hybridMultilevel"/>
    <w:tmpl w:val="7C52F26A"/>
    <w:lvl w:ilvl="0" w:tplc="08090001">
      <w:start w:val="1"/>
      <w:numFmt w:val="bullet"/>
      <w:lvlText w:val=""/>
      <w:lvlJc w:val="left"/>
      <w:pPr>
        <w:ind w:left="786" w:hanging="360"/>
      </w:pPr>
      <w:rPr>
        <w:rFonts w:ascii="Symbol" w:hAnsi="Symbol" w:hint="default"/>
      </w:rPr>
    </w:lvl>
    <w:lvl w:ilvl="1" w:tplc="286AE0CE">
      <w:start w:val="1"/>
      <w:numFmt w:val="bullet"/>
      <w:lvlText w:val="o"/>
      <w:lvlJc w:val="left"/>
      <w:pPr>
        <w:ind w:left="1212" w:hanging="360"/>
      </w:pPr>
      <w:rPr>
        <w:rFonts w:ascii="Courier New" w:hAnsi="Courier New" w:hint="default"/>
      </w:rPr>
    </w:lvl>
    <w:lvl w:ilvl="2" w:tplc="E550E710">
      <w:start w:val="1"/>
      <w:numFmt w:val="bullet"/>
      <w:lvlText w:val=""/>
      <w:lvlJc w:val="left"/>
      <w:pPr>
        <w:ind w:left="2596" w:hanging="360"/>
      </w:pPr>
      <w:rPr>
        <w:rFonts w:ascii="Wingdings" w:hAnsi="Wingdings" w:hint="default"/>
      </w:rPr>
    </w:lvl>
    <w:lvl w:ilvl="3" w:tplc="E31C3E38">
      <w:start w:val="1"/>
      <w:numFmt w:val="bullet"/>
      <w:lvlText w:val=""/>
      <w:lvlJc w:val="left"/>
      <w:pPr>
        <w:ind w:left="3316" w:hanging="360"/>
      </w:pPr>
      <w:rPr>
        <w:rFonts w:ascii="Symbol" w:hAnsi="Symbol" w:hint="default"/>
      </w:rPr>
    </w:lvl>
    <w:lvl w:ilvl="4" w:tplc="34202AB8">
      <w:start w:val="1"/>
      <w:numFmt w:val="bullet"/>
      <w:lvlText w:val="o"/>
      <w:lvlJc w:val="left"/>
      <w:pPr>
        <w:ind w:left="4036" w:hanging="360"/>
      </w:pPr>
      <w:rPr>
        <w:rFonts w:ascii="Courier New" w:hAnsi="Courier New" w:hint="default"/>
      </w:rPr>
    </w:lvl>
    <w:lvl w:ilvl="5" w:tplc="33800374">
      <w:start w:val="1"/>
      <w:numFmt w:val="bullet"/>
      <w:lvlText w:val=""/>
      <w:lvlJc w:val="left"/>
      <w:pPr>
        <w:ind w:left="4756" w:hanging="360"/>
      </w:pPr>
      <w:rPr>
        <w:rFonts w:ascii="Wingdings" w:hAnsi="Wingdings" w:hint="default"/>
      </w:rPr>
    </w:lvl>
    <w:lvl w:ilvl="6" w:tplc="D0944270">
      <w:start w:val="1"/>
      <w:numFmt w:val="bullet"/>
      <w:lvlText w:val=""/>
      <w:lvlJc w:val="left"/>
      <w:pPr>
        <w:ind w:left="5476" w:hanging="360"/>
      </w:pPr>
      <w:rPr>
        <w:rFonts w:ascii="Symbol" w:hAnsi="Symbol" w:hint="default"/>
      </w:rPr>
    </w:lvl>
    <w:lvl w:ilvl="7" w:tplc="341EB850">
      <w:start w:val="1"/>
      <w:numFmt w:val="bullet"/>
      <w:lvlText w:val="o"/>
      <w:lvlJc w:val="left"/>
      <w:pPr>
        <w:ind w:left="6196" w:hanging="360"/>
      </w:pPr>
      <w:rPr>
        <w:rFonts w:ascii="Courier New" w:hAnsi="Courier New" w:hint="default"/>
      </w:rPr>
    </w:lvl>
    <w:lvl w:ilvl="8" w:tplc="4A74AC18">
      <w:start w:val="1"/>
      <w:numFmt w:val="bullet"/>
      <w:lvlText w:val=""/>
      <w:lvlJc w:val="left"/>
      <w:pPr>
        <w:ind w:left="6916" w:hanging="360"/>
      </w:pPr>
      <w:rPr>
        <w:rFonts w:ascii="Wingdings" w:hAnsi="Wingdings" w:hint="default"/>
      </w:rPr>
    </w:lvl>
  </w:abstractNum>
  <w:abstractNum w:abstractNumId="106" w15:restartNumberingAfterBreak="0">
    <w:nsid w:val="67AF0344"/>
    <w:multiLevelType w:val="hybridMultilevel"/>
    <w:tmpl w:val="9A46F7CA"/>
    <w:lvl w:ilvl="0" w:tplc="FFFFFFFF">
      <w:start w:val="1"/>
      <w:numFmt w:val="bullet"/>
      <w:lvlText w:val=""/>
      <w:lvlJc w:val="left"/>
      <w:pPr>
        <w:ind w:left="144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7" w15:restartNumberingAfterBreak="0">
    <w:nsid w:val="67D519C9"/>
    <w:multiLevelType w:val="hybridMultilevel"/>
    <w:tmpl w:val="B9183D46"/>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08" w15:restartNumberingAfterBreak="0">
    <w:nsid w:val="67DA7518"/>
    <w:multiLevelType w:val="hybridMultilevel"/>
    <w:tmpl w:val="6D0037B4"/>
    <w:lvl w:ilvl="0" w:tplc="40090001">
      <w:start w:val="1"/>
      <w:numFmt w:val="bullet"/>
      <w:lvlText w:val=""/>
      <w:lvlJc w:val="left"/>
      <w:pPr>
        <w:ind w:left="786" w:hanging="360"/>
      </w:pPr>
      <w:rPr>
        <w:rFonts w:ascii="Symbol" w:hAnsi="Symbol" w:hint="default"/>
      </w:rPr>
    </w:lvl>
    <w:lvl w:ilvl="1" w:tplc="08090003">
      <w:start w:val="1"/>
      <w:numFmt w:val="bullet"/>
      <w:lvlText w:val="o"/>
      <w:lvlJc w:val="left"/>
      <w:pPr>
        <w:ind w:left="852" w:hanging="360"/>
      </w:pPr>
      <w:rPr>
        <w:rFonts w:ascii="Courier New" w:hAnsi="Courier New" w:cs="Courier New" w:hint="default"/>
      </w:rPr>
    </w:lvl>
    <w:lvl w:ilvl="2" w:tplc="40090005">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09" w15:restartNumberingAfterBreak="0">
    <w:nsid w:val="69184BF2"/>
    <w:multiLevelType w:val="hybridMultilevel"/>
    <w:tmpl w:val="DFBCC0A8"/>
    <w:lvl w:ilvl="0" w:tplc="97A878E2">
      <w:start w:val="1"/>
      <w:numFmt w:val="bullet"/>
      <w:lvlText w:val=""/>
      <w:lvlJc w:val="left"/>
      <w:pPr>
        <w:ind w:left="360" w:hanging="360"/>
      </w:pPr>
      <w:rPr>
        <w:rFonts w:ascii="Symbol" w:hAnsi="Symbol" w:hint="default"/>
      </w:rPr>
    </w:lvl>
    <w:lvl w:ilvl="1" w:tplc="FE5CD7A6">
      <w:start w:val="1"/>
      <w:numFmt w:val="bullet"/>
      <w:lvlText w:val="o"/>
      <w:lvlJc w:val="left"/>
      <w:pPr>
        <w:ind w:left="928" w:hanging="360"/>
      </w:pPr>
      <w:rPr>
        <w:rFonts w:ascii="Courier New" w:hAnsi="Courier New" w:hint="default"/>
      </w:rPr>
    </w:lvl>
    <w:lvl w:ilvl="2" w:tplc="A5288E8A">
      <w:start w:val="1"/>
      <w:numFmt w:val="bullet"/>
      <w:lvlText w:val=""/>
      <w:lvlJc w:val="left"/>
      <w:pPr>
        <w:ind w:left="1800" w:hanging="360"/>
      </w:pPr>
      <w:rPr>
        <w:rFonts w:ascii="Wingdings" w:hAnsi="Wingdings" w:hint="default"/>
      </w:rPr>
    </w:lvl>
    <w:lvl w:ilvl="3" w:tplc="E6225118">
      <w:start w:val="1"/>
      <w:numFmt w:val="bullet"/>
      <w:lvlText w:val=""/>
      <w:lvlJc w:val="left"/>
      <w:pPr>
        <w:ind w:left="2520" w:hanging="360"/>
      </w:pPr>
      <w:rPr>
        <w:rFonts w:ascii="Symbol" w:hAnsi="Symbol" w:hint="default"/>
      </w:rPr>
    </w:lvl>
    <w:lvl w:ilvl="4" w:tplc="804C5060">
      <w:start w:val="1"/>
      <w:numFmt w:val="bullet"/>
      <w:lvlText w:val="o"/>
      <w:lvlJc w:val="left"/>
      <w:pPr>
        <w:ind w:left="3240" w:hanging="360"/>
      </w:pPr>
      <w:rPr>
        <w:rFonts w:ascii="Courier New" w:hAnsi="Courier New" w:hint="default"/>
      </w:rPr>
    </w:lvl>
    <w:lvl w:ilvl="5" w:tplc="0B7E3BE2">
      <w:start w:val="1"/>
      <w:numFmt w:val="bullet"/>
      <w:lvlText w:val=""/>
      <w:lvlJc w:val="left"/>
      <w:pPr>
        <w:ind w:left="3960" w:hanging="360"/>
      </w:pPr>
      <w:rPr>
        <w:rFonts w:ascii="Wingdings" w:hAnsi="Wingdings" w:hint="default"/>
      </w:rPr>
    </w:lvl>
    <w:lvl w:ilvl="6" w:tplc="CE54164E">
      <w:start w:val="1"/>
      <w:numFmt w:val="bullet"/>
      <w:lvlText w:val=""/>
      <w:lvlJc w:val="left"/>
      <w:pPr>
        <w:ind w:left="4680" w:hanging="360"/>
      </w:pPr>
      <w:rPr>
        <w:rFonts w:ascii="Symbol" w:hAnsi="Symbol" w:hint="default"/>
      </w:rPr>
    </w:lvl>
    <w:lvl w:ilvl="7" w:tplc="11A8B144">
      <w:start w:val="1"/>
      <w:numFmt w:val="bullet"/>
      <w:lvlText w:val="o"/>
      <w:lvlJc w:val="left"/>
      <w:pPr>
        <w:ind w:left="5400" w:hanging="360"/>
      </w:pPr>
      <w:rPr>
        <w:rFonts w:ascii="Courier New" w:hAnsi="Courier New" w:hint="default"/>
      </w:rPr>
    </w:lvl>
    <w:lvl w:ilvl="8" w:tplc="180A96EA">
      <w:start w:val="1"/>
      <w:numFmt w:val="bullet"/>
      <w:lvlText w:val=""/>
      <w:lvlJc w:val="left"/>
      <w:pPr>
        <w:ind w:left="6120" w:hanging="360"/>
      </w:pPr>
      <w:rPr>
        <w:rFonts w:ascii="Wingdings" w:hAnsi="Wingdings" w:hint="default"/>
      </w:rPr>
    </w:lvl>
  </w:abstractNum>
  <w:abstractNum w:abstractNumId="110" w15:restartNumberingAfterBreak="0">
    <w:nsid w:val="691A4B95"/>
    <w:multiLevelType w:val="hybridMultilevel"/>
    <w:tmpl w:val="2D407B12"/>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11" w15:restartNumberingAfterBreak="0">
    <w:nsid w:val="69D5597A"/>
    <w:multiLevelType w:val="hybridMultilevel"/>
    <w:tmpl w:val="DCA2CAF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2" w15:restartNumberingAfterBreak="0">
    <w:nsid w:val="6A064412"/>
    <w:multiLevelType w:val="hybridMultilevel"/>
    <w:tmpl w:val="F25C5B08"/>
    <w:lvl w:ilvl="0" w:tplc="08090003">
      <w:start w:val="1"/>
      <w:numFmt w:val="bullet"/>
      <w:lvlText w:val="o"/>
      <w:lvlJc w:val="left"/>
      <w:pPr>
        <w:ind w:left="644" w:hanging="360"/>
      </w:pPr>
      <w:rPr>
        <w:rFonts w:ascii="Courier New" w:hAnsi="Courier New" w:cs="Courier New"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13" w15:restartNumberingAfterBreak="0">
    <w:nsid w:val="6A627585"/>
    <w:multiLevelType w:val="multilevel"/>
    <w:tmpl w:val="8EDE87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B3513A0"/>
    <w:multiLevelType w:val="hybridMultilevel"/>
    <w:tmpl w:val="3F3E83D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15:restartNumberingAfterBreak="0">
    <w:nsid w:val="6B8A5A6B"/>
    <w:multiLevelType w:val="hybridMultilevel"/>
    <w:tmpl w:val="1AE06C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6BAC5086"/>
    <w:multiLevelType w:val="hybridMultilevel"/>
    <w:tmpl w:val="A29A73E0"/>
    <w:lvl w:ilvl="0" w:tplc="F878BD66">
      <w:start w:val="1"/>
      <w:numFmt w:val="bullet"/>
      <w:lvlText w:val=""/>
      <w:lvlJc w:val="left"/>
      <w:pPr>
        <w:ind w:left="360" w:hanging="360"/>
      </w:pPr>
      <w:rPr>
        <w:rFonts w:ascii="Symbol" w:hAnsi="Symbol" w:hint="default"/>
      </w:rPr>
    </w:lvl>
    <w:lvl w:ilvl="1" w:tplc="9F90E86C">
      <w:start w:val="1"/>
      <w:numFmt w:val="bullet"/>
      <w:lvlText w:val="o"/>
      <w:lvlJc w:val="left"/>
      <w:pPr>
        <w:ind w:left="1080" w:hanging="360"/>
      </w:pPr>
      <w:rPr>
        <w:rFonts w:ascii="Courier New" w:hAnsi="Courier New" w:hint="default"/>
      </w:rPr>
    </w:lvl>
    <w:lvl w:ilvl="2" w:tplc="09A2FEB6">
      <w:start w:val="1"/>
      <w:numFmt w:val="bullet"/>
      <w:lvlText w:val=""/>
      <w:lvlJc w:val="left"/>
      <w:pPr>
        <w:ind w:left="1800" w:hanging="360"/>
      </w:pPr>
      <w:rPr>
        <w:rFonts w:ascii="Wingdings" w:hAnsi="Wingdings" w:hint="default"/>
      </w:rPr>
    </w:lvl>
    <w:lvl w:ilvl="3" w:tplc="4F32841A">
      <w:start w:val="1"/>
      <w:numFmt w:val="bullet"/>
      <w:lvlText w:val=""/>
      <w:lvlJc w:val="left"/>
      <w:pPr>
        <w:ind w:left="2520" w:hanging="360"/>
      </w:pPr>
      <w:rPr>
        <w:rFonts w:ascii="Symbol" w:hAnsi="Symbol" w:hint="default"/>
      </w:rPr>
    </w:lvl>
    <w:lvl w:ilvl="4" w:tplc="5C9654AE">
      <w:start w:val="1"/>
      <w:numFmt w:val="bullet"/>
      <w:lvlText w:val="o"/>
      <w:lvlJc w:val="left"/>
      <w:pPr>
        <w:ind w:left="3240" w:hanging="360"/>
      </w:pPr>
      <w:rPr>
        <w:rFonts w:ascii="Courier New" w:hAnsi="Courier New" w:hint="default"/>
      </w:rPr>
    </w:lvl>
    <w:lvl w:ilvl="5" w:tplc="EEC80004">
      <w:start w:val="1"/>
      <w:numFmt w:val="bullet"/>
      <w:lvlText w:val=""/>
      <w:lvlJc w:val="left"/>
      <w:pPr>
        <w:ind w:left="3960" w:hanging="360"/>
      </w:pPr>
      <w:rPr>
        <w:rFonts w:ascii="Wingdings" w:hAnsi="Wingdings" w:hint="default"/>
      </w:rPr>
    </w:lvl>
    <w:lvl w:ilvl="6" w:tplc="E45676FE">
      <w:start w:val="1"/>
      <w:numFmt w:val="bullet"/>
      <w:lvlText w:val=""/>
      <w:lvlJc w:val="left"/>
      <w:pPr>
        <w:ind w:left="4680" w:hanging="360"/>
      </w:pPr>
      <w:rPr>
        <w:rFonts w:ascii="Symbol" w:hAnsi="Symbol" w:hint="default"/>
      </w:rPr>
    </w:lvl>
    <w:lvl w:ilvl="7" w:tplc="6706D292">
      <w:start w:val="1"/>
      <w:numFmt w:val="bullet"/>
      <w:lvlText w:val="o"/>
      <w:lvlJc w:val="left"/>
      <w:pPr>
        <w:ind w:left="5400" w:hanging="360"/>
      </w:pPr>
      <w:rPr>
        <w:rFonts w:ascii="Courier New" w:hAnsi="Courier New" w:hint="default"/>
      </w:rPr>
    </w:lvl>
    <w:lvl w:ilvl="8" w:tplc="D09C8B88">
      <w:start w:val="1"/>
      <w:numFmt w:val="bullet"/>
      <w:lvlText w:val=""/>
      <w:lvlJc w:val="left"/>
      <w:pPr>
        <w:ind w:left="6120" w:hanging="360"/>
      </w:pPr>
      <w:rPr>
        <w:rFonts w:ascii="Wingdings" w:hAnsi="Wingdings" w:hint="default"/>
      </w:rPr>
    </w:lvl>
  </w:abstractNum>
  <w:abstractNum w:abstractNumId="117" w15:restartNumberingAfterBreak="0">
    <w:nsid w:val="6C106895"/>
    <w:multiLevelType w:val="hybridMultilevel"/>
    <w:tmpl w:val="9274E868"/>
    <w:lvl w:ilvl="0" w:tplc="40090003">
      <w:start w:val="1"/>
      <w:numFmt w:val="bullet"/>
      <w:lvlText w:val="o"/>
      <w:lvlJc w:val="left"/>
      <w:pPr>
        <w:ind w:left="1080" w:hanging="360"/>
      </w:pPr>
      <w:rPr>
        <w:rFonts w:ascii="Courier New" w:hAnsi="Courier New" w:cs="Courier New" w:hint="default"/>
        <w:i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8" w15:restartNumberingAfterBreak="0">
    <w:nsid w:val="6C94BE7A"/>
    <w:multiLevelType w:val="hybridMultilevel"/>
    <w:tmpl w:val="5B94B252"/>
    <w:lvl w:ilvl="0" w:tplc="77BCDCE4">
      <w:start w:val="1"/>
      <w:numFmt w:val="bullet"/>
      <w:lvlText w:val=""/>
      <w:lvlJc w:val="left"/>
      <w:pPr>
        <w:ind w:left="360" w:hanging="360"/>
      </w:pPr>
      <w:rPr>
        <w:rFonts w:ascii="Symbol" w:hAnsi="Symbol" w:hint="default"/>
      </w:rPr>
    </w:lvl>
    <w:lvl w:ilvl="1" w:tplc="BF663860">
      <w:start w:val="1"/>
      <w:numFmt w:val="bullet"/>
      <w:lvlText w:val="o"/>
      <w:lvlJc w:val="left"/>
      <w:pPr>
        <w:ind w:left="1440" w:hanging="360"/>
      </w:pPr>
      <w:rPr>
        <w:rFonts w:ascii="Courier New" w:hAnsi="Courier New" w:hint="default"/>
      </w:rPr>
    </w:lvl>
    <w:lvl w:ilvl="2" w:tplc="054EBCE6">
      <w:start w:val="1"/>
      <w:numFmt w:val="bullet"/>
      <w:lvlText w:val=""/>
      <w:lvlJc w:val="left"/>
      <w:pPr>
        <w:ind w:left="2160" w:hanging="360"/>
      </w:pPr>
      <w:rPr>
        <w:rFonts w:ascii="Wingdings" w:hAnsi="Wingdings" w:hint="default"/>
      </w:rPr>
    </w:lvl>
    <w:lvl w:ilvl="3" w:tplc="4C2239FC">
      <w:start w:val="1"/>
      <w:numFmt w:val="bullet"/>
      <w:lvlText w:val=""/>
      <w:lvlJc w:val="left"/>
      <w:pPr>
        <w:ind w:left="2880" w:hanging="360"/>
      </w:pPr>
      <w:rPr>
        <w:rFonts w:ascii="Symbol" w:hAnsi="Symbol" w:hint="default"/>
      </w:rPr>
    </w:lvl>
    <w:lvl w:ilvl="4" w:tplc="F7FC2454">
      <w:start w:val="1"/>
      <w:numFmt w:val="bullet"/>
      <w:lvlText w:val="o"/>
      <w:lvlJc w:val="left"/>
      <w:pPr>
        <w:ind w:left="3600" w:hanging="360"/>
      </w:pPr>
      <w:rPr>
        <w:rFonts w:ascii="Courier New" w:hAnsi="Courier New" w:hint="default"/>
      </w:rPr>
    </w:lvl>
    <w:lvl w:ilvl="5" w:tplc="01CC562E">
      <w:start w:val="1"/>
      <w:numFmt w:val="bullet"/>
      <w:lvlText w:val=""/>
      <w:lvlJc w:val="left"/>
      <w:pPr>
        <w:ind w:left="4320" w:hanging="360"/>
      </w:pPr>
      <w:rPr>
        <w:rFonts w:ascii="Wingdings" w:hAnsi="Wingdings" w:hint="default"/>
      </w:rPr>
    </w:lvl>
    <w:lvl w:ilvl="6" w:tplc="B5900722">
      <w:start w:val="1"/>
      <w:numFmt w:val="bullet"/>
      <w:lvlText w:val=""/>
      <w:lvlJc w:val="left"/>
      <w:pPr>
        <w:ind w:left="5040" w:hanging="360"/>
      </w:pPr>
      <w:rPr>
        <w:rFonts w:ascii="Symbol" w:hAnsi="Symbol" w:hint="default"/>
      </w:rPr>
    </w:lvl>
    <w:lvl w:ilvl="7" w:tplc="081EBACE">
      <w:start w:val="1"/>
      <w:numFmt w:val="bullet"/>
      <w:lvlText w:val="o"/>
      <w:lvlJc w:val="left"/>
      <w:pPr>
        <w:ind w:left="5760" w:hanging="360"/>
      </w:pPr>
      <w:rPr>
        <w:rFonts w:ascii="Courier New" w:hAnsi="Courier New" w:hint="default"/>
      </w:rPr>
    </w:lvl>
    <w:lvl w:ilvl="8" w:tplc="2926E0F6">
      <w:start w:val="1"/>
      <w:numFmt w:val="bullet"/>
      <w:lvlText w:val=""/>
      <w:lvlJc w:val="left"/>
      <w:pPr>
        <w:ind w:left="6480" w:hanging="360"/>
      </w:pPr>
      <w:rPr>
        <w:rFonts w:ascii="Wingdings" w:hAnsi="Wingdings" w:hint="default"/>
      </w:rPr>
    </w:lvl>
  </w:abstractNum>
  <w:abstractNum w:abstractNumId="119" w15:restartNumberingAfterBreak="0">
    <w:nsid w:val="6CE13373"/>
    <w:multiLevelType w:val="hybridMultilevel"/>
    <w:tmpl w:val="4DD0AF98"/>
    <w:lvl w:ilvl="0" w:tplc="4E684152">
      <w:start w:val="1"/>
      <w:numFmt w:val="decimal"/>
      <w:lvlText w:val="%1."/>
      <w:lvlJc w:val="left"/>
      <w:pPr>
        <w:ind w:left="1495" w:hanging="360"/>
      </w:pPr>
      <w:rPr>
        <w:rFonts w:hint="default"/>
        <w:b/>
        <w:i w:val="0"/>
      </w:rPr>
    </w:lvl>
    <w:lvl w:ilvl="1" w:tplc="08090019">
      <w:start w:val="1"/>
      <w:numFmt w:val="lowerLetter"/>
      <w:lvlText w:val="%2."/>
      <w:lvlJc w:val="left"/>
      <w:pPr>
        <w:ind w:left="2215" w:hanging="360"/>
      </w:pPr>
    </w:lvl>
    <w:lvl w:ilvl="2" w:tplc="0809001B">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120" w15:restartNumberingAfterBreak="0">
    <w:nsid w:val="6D5240D5"/>
    <w:multiLevelType w:val="hybridMultilevel"/>
    <w:tmpl w:val="EC04E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DAD6360"/>
    <w:multiLevelType w:val="hybridMultilevel"/>
    <w:tmpl w:val="49A84090"/>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22" w15:restartNumberingAfterBreak="0">
    <w:nsid w:val="6F625346"/>
    <w:multiLevelType w:val="hybridMultilevel"/>
    <w:tmpl w:val="FFFFFFFF"/>
    <w:lvl w:ilvl="0" w:tplc="DBCA8950">
      <w:start w:val="1"/>
      <w:numFmt w:val="bullet"/>
      <w:lvlText w:val=""/>
      <w:lvlJc w:val="left"/>
      <w:pPr>
        <w:ind w:left="360" w:hanging="360"/>
      </w:pPr>
      <w:rPr>
        <w:rFonts w:ascii="Symbol" w:hAnsi="Symbol" w:hint="default"/>
      </w:rPr>
    </w:lvl>
    <w:lvl w:ilvl="1" w:tplc="35AEDA98">
      <w:start w:val="1"/>
      <w:numFmt w:val="bullet"/>
      <w:lvlText w:val="o"/>
      <w:lvlJc w:val="left"/>
      <w:pPr>
        <w:ind w:left="1440" w:hanging="360"/>
      </w:pPr>
      <w:rPr>
        <w:rFonts w:ascii="Courier New" w:hAnsi="Courier New" w:hint="default"/>
      </w:rPr>
    </w:lvl>
    <w:lvl w:ilvl="2" w:tplc="BAEA3A84">
      <w:start w:val="1"/>
      <w:numFmt w:val="bullet"/>
      <w:lvlText w:val=""/>
      <w:lvlJc w:val="left"/>
      <w:pPr>
        <w:ind w:left="2160" w:hanging="360"/>
      </w:pPr>
      <w:rPr>
        <w:rFonts w:ascii="Wingdings" w:hAnsi="Wingdings" w:hint="default"/>
      </w:rPr>
    </w:lvl>
    <w:lvl w:ilvl="3" w:tplc="3D22A87C">
      <w:start w:val="1"/>
      <w:numFmt w:val="bullet"/>
      <w:lvlText w:val=""/>
      <w:lvlJc w:val="left"/>
      <w:pPr>
        <w:ind w:left="2880" w:hanging="360"/>
      </w:pPr>
      <w:rPr>
        <w:rFonts w:ascii="Symbol" w:hAnsi="Symbol" w:hint="default"/>
      </w:rPr>
    </w:lvl>
    <w:lvl w:ilvl="4" w:tplc="1792838E">
      <w:start w:val="1"/>
      <w:numFmt w:val="bullet"/>
      <w:lvlText w:val="o"/>
      <w:lvlJc w:val="left"/>
      <w:pPr>
        <w:ind w:left="3600" w:hanging="360"/>
      </w:pPr>
      <w:rPr>
        <w:rFonts w:ascii="Courier New" w:hAnsi="Courier New" w:hint="default"/>
      </w:rPr>
    </w:lvl>
    <w:lvl w:ilvl="5" w:tplc="6778D6C4">
      <w:start w:val="1"/>
      <w:numFmt w:val="bullet"/>
      <w:lvlText w:val=""/>
      <w:lvlJc w:val="left"/>
      <w:pPr>
        <w:ind w:left="4320" w:hanging="360"/>
      </w:pPr>
      <w:rPr>
        <w:rFonts w:ascii="Wingdings" w:hAnsi="Wingdings" w:hint="default"/>
      </w:rPr>
    </w:lvl>
    <w:lvl w:ilvl="6" w:tplc="C9101EC6">
      <w:start w:val="1"/>
      <w:numFmt w:val="bullet"/>
      <w:lvlText w:val=""/>
      <w:lvlJc w:val="left"/>
      <w:pPr>
        <w:ind w:left="5040" w:hanging="360"/>
      </w:pPr>
      <w:rPr>
        <w:rFonts w:ascii="Symbol" w:hAnsi="Symbol" w:hint="default"/>
      </w:rPr>
    </w:lvl>
    <w:lvl w:ilvl="7" w:tplc="ECD42A3A">
      <w:start w:val="1"/>
      <w:numFmt w:val="bullet"/>
      <w:lvlText w:val="o"/>
      <w:lvlJc w:val="left"/>
      <w:pPr>
        <w:ind w:left="5760" w:hanging="360"/>
      </w:pPr>
      <w:rPr>
        <w:rFonts w:ascii="Courier New" w:hAnsi="Courier New" w:hint="default"/>
      </w:rPr>
    </w:lvl>
    <w:lvl w:ilvl="8" w:tplc="5FACBEA6">
      <w:start w:val="1"/>
      <w:numFmt w:val="bullet"/>
      <w:lvlText w:val=""/>
      <w:lvlJc w:val="left"/>
      <w:pPr>
        <w:ind w:left="6480" w:hanging="360"/>
      </w:pPr>
      <w:rPr>
        <w:rFonts w:ascii="Wingdings" w:hAnsi="Wingdings" w:hint="default"/>
      </w:rPr>
    </w:lvl>
  </w:abstractNum>
  <w:abstractNum w:abstractNumId="123" w15:restartNumberingAfterBreak="0">
    <w:nsid w:val="6FDB05B8"/>
    <w:multiLevelType w:val="hybridMultilevel"/>
    <w:tmpl w:val="223E313E"/>
    <w:lvl w:ilvl="0" w:tplc="9340923C">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07C4CAA"/>
    <w:multiLevelType w:val="hybridMultilevel"/>
    <w:tmpl w:val="0FE08370"/>
    <w:lvl w:ilvl="0" w:tplc="D75A4610">
      <w:start w:val="1"/>
      <w:numFmt w:val="bullet"/>
      <w:lvlText w:val=""/>
      <w:lvlJc w:val="left"/>
      <w:pPr>
        <w:ind w:left="360" w:hanging="360"/>
      </w:pPr>
      <w:rPr>
        <w:rFonts w:ascii="Symbol" w:hAnsi="Symbol" w:hint="default"/>
      </w:rPr>
    </w:lvl>
    <w:lvl w:ilvl="1" w:tplc="2EB683CC">
      <w:start w:val="1"/>
      <w:numFmt w:val="bullet"/>
      <w:lvlText w:val="o"/>
      <w:lvlJc w:val="left"/>
      <w:pPr>
        <w:ind w:left="1440" w:hanging="360"/>
      </w:pPr>
      <w:rPr>
        <w:rFonts w:ascii="Courier New" w:hAnsi="Courier New" w:hint="default"/>
      </w:rPr>
    </w:lvl>
    <w:lvl w:ilvl="2" w:tplc="B2CE1FEC">
      <w:start w:val="1"/>
      <w:numFmt w:val="bullet"/>
      <w:lvlText w:val=""/>
      <w:lvlJc w:val="left"/>
      <w:pPr>
        <w:ind w:left="2160" w:hanging="360"/>
      </w:pPr>
      <w:rPr>
        <w:rFonts w:ascii="Wingdings" w:hAnsi="Wingdings" w:hint="default"/>
      </w:rPr>
    </w:lvl>
    <w:lvl w:ilvl="3" w:tplc="12C4631A">
      <w:start w:val="1"/>
      <w:numFmt w:val="bullet"/>
      <w:lvlText w:val=""/>
      <w:lvlJc w:val="left"/>
      <w:pPr>
        <w:ind w:left="2880" w:hanging="360"/>
      </w:pPr>
      <w:rPr>
        <w:rFonts w:ascii="Symbol" w:hAnsi="Symbol" w:hint="default"/>
      </w:rPr>
    </w:lvl>
    <w:lvl w:ilvl="4" w:tplc="70B8D39E">
      <w:start w:val="1"/>
      <w:numFmt w:val="bullet"/>
      <w:lvlText w:val="o"/>
      <w:lvlJc w:val="left"/>
      <w:pPr>
        <w:ind w:left="3600" w:hanging="360"/>
      </w:pPr>
      <w:rPr>
        <w:rFonts w:ascii="Courier New" w:hAnsi="Courier New" w:hint="default"/>
      </w:rPr>
    </w:lvl>
    <w:lvl w:ilvl="5" w:tplc="F7DA2C3C">
      <w:start w:val="1"/>
      <w:numFmt w:val="bullet"/>
      <w:lvlText w:val=""/>
      <w:lvlJc w:val="left"/>
      <w:pPr>
        <w:ind w:left="4320" w:hanging="360"/>
      </w:pPr>
      <w:rPr>
        <w:rFonts w:ascii="Wingdings" w:hAnsi="Wingdings" w:hint="default"/>
      </w:rPr>
    </w:lvl>
    <w:lvl w:ilvl="6" w:tplc="4C2A4C7C">
      <w:start w:val="1"/>
      <w:numFmt w:val="bullet"/>
      <w:lvlText w:val=""/>
      <w:lvlJc w:val="left"/>
      <w:pPr>
        <w:ind w:left="5040" w:hanging="360"/>
      </w:pPr>
      <w:rPr>
        <w:rFonts w:ascii="Symbol" w:hAnsi="Symbol" w:hint="default"/>
      </w:rPr>
    </w:lvl>
    <w:lvl w:ilvl="7" w:tplc="85F6A4FA">
      <w:start w:val="1"/>
      <w:numFmt w:val="bullet"/>
      <w:lvlText w:val="o"/>
      <w:lvlJc w:val="left"/>
      <w:pPr>
        <w:ind w:left="5760" w:hanging="360"/>
      </w:pPr>
      <w:rPr>
        <w:rFonts w:ascii="Courier New" w:hAnsi="Courier New" w:hint="default"/>
      </w:rPr>
    </w:lvl>
    <w:lvl w:ilvl="8" w:tplc="943E96B8">
      <w:start w:val="1"/>
      <w:numFmt w:val="bullet"/>
      <w:lvlText w:val=""/>
      <w:lvlJc w:val="left"/>
      <w:pPr>
        <w:ind w:left="6480" w:hanging="360"/>
      </w:pPr>
      <w:rPr>
        <w:rFonts w:ascii="Wingdings" w:hAnsi="Wingdings" w:hint="default"/>
      </w:rPr>
    </w:lvl>
  </w:abstractNum>
  <w:abstractNum w:abstractNumId="125" w15:restartNumberingAfterBreak="0">
    <w:nsid w:val="71D725C3"/>
    <w:multiLevelType w:val="hybridMultilevel"/>
    <w:tmpl w:val="A582009A"/>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26" w15:restartNumberingAfterBreak="0">
    <w:nsid w:val="724A5344"/>
    <w:multiLevelType w:val="multilevel"/>
    <w:tmpl w:val="4724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035EE0"/>
    <w:multiLevelType w:val="hybridMultilevel"/>
    <w:tmpl w:val="1D186BEA"/>
    <w:lvl w:ilvl="0" w:tplc="FFFFFFFF">
      <w:start w:val="1"/>
      <w:numFmt w:val="bullet"/>
      <w:lvlText w:val=""/>
      <w:lvlJc w:val="left"/>
      <w:pPr>
        <w:ind w:left="502" w:hanging="360"/>
      </w:pPr>
      <w:rPr>
        <w:rFonts w:ascii="Symbol" w:hAnsi="Symbol" w:hint="default"/>
      </w:rPr>
    </w:lvl>
    <w:lvl w:ilvl="1" w:tplc="08090003">
      <w:start w:val="1"/>
      <w:numFmt w:val="bullet"/>
      <w:lvlText w:val="o"/>
      <w:lvlJc w:val="left"/>
      <w:pPr>
        <w:ind w:left="928"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75A74EAB"/>
    <w:multiLevelType w:val="hybridMultilevel"/>
    <w:tmpl w:val="07A6CBC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71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9" w15:restartNumberingAfterBreak="0">
    <w:nsid w:val="76B00B06"/>
    <w:multiLevelType w:val="hybridMultilevel"/>
    <w:tmpl w:val="6CDCA85A"/>
    <w:lvl w:ilvl="0" w:tplc="FFFFFFFF">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374" w:hanging="360"/>
      </w:pPr>
      <w:rPr>
        <w:rFonts w:ascii="Wingdings" w:hAnsi="Wingdings" w:hint="default"/>
      </w:rPr>
    </w:lvl>
    <w:lvl w:ilvl="3" w:tplc="FFFFFFFF" w:tentative="1">
      <w:start w:val="1"/>
      <w:numFmt w:val="bullet"/>
      <w:lvlText w:val=""/>
      <w:lvlJc w:val="left"/>
      <w:pPr>
        <w:ind w:left="2094" w:hanging="360"/>
      </w:pPr>
      <w:rPr>
        <w:rFonts w:ascii="Symbol" w:hAnsi="Symbol" w:hint="default"/>
      </w:rPr>
    </w:lvl>
    <w:lvl w:ilvl="4" w:tplc="FFFFFFFF" w:tentative="1">
      <w:start w:val="1"/>
      <w:numFmt w:val="bullet"/>
      <w:lvlText w:val="o"/>
      <w:lvlJc w:val="left"/>
      <w:pPr>
        <w:ind w:left="2814" w:hanging="360"/>
      </w:pPr>
      <w:rPr>
        <w:rFonts w:ascii="Courier New" w:hAnsi="Courier New" w:cs="Courier New" w:hint="default"/>
      </w:rPr>
    </w:lvl>
    <w:lvl w:ilvl="5" w:tplc="FFFFFFFF" w:tentative="1">
      <w:start w:val="1"/>
      <w:numFmt w:val="bullet"/>
      <w:lvlText w:val=""/>
      <w:lvlJc w:val="left"/>
      <w:pPr>
        <w:ind w:left="3534" w:hanging="360"/>
      </w:pPr>
      <w:rPr>
        <w:rFonts w:ascii="Wingdings" w:hAnsi="Wingdings" w:hint="default"/>
      </w:rPr>
    </w:lvl>
    <w:lvl w:ilvl="6" w:tplc="FFFFFFFF" w:tentative="1">
      <w:start w:val="1"/>
      <w:numFmt w:val="bullet"/>
      <w:lvlText w:val=""/>
      <w:lvlJc w:val="left"/>
      <w:pPr>
        <w:ind w:left="4254" w:hanging="360"/>
      </w:pPr>
      <w:rPr>
        <w:rFonts w:ascii="Symbol" w:hAnsi="Symbol" w:hint="default"/>
      </w:rPr>
    </w:lvl>
    <w:lvl w:ilvl="7" w:tplc="FFFFFFFF" w:tentative="1">
      <w:start w:val="1"/>
      <w:numFmt w:val="bullet"/>
      <w:lvlText w:val="o"/>
      <w:lvlJc w:val="left"/>
      <w:pPr>
        <w:ind w:left="4974" w:hanging="360"/>
      </w:pPr>
      <w:rPr>
        <w:rFonts w:ascii="Courier New" w:hAnsi="Courier New" w:cs="Courier New" w:hint="default"/>
      </w:rPr>
    </w:lvl>
    <w:lvl w:ilvl="8" w:tplc="FFFFFFFF" w:tentative="1">
      <w:start w:val="1"/>
      <w:numFmt w:val="bullet"/>
      <w:lvlText w:val=""/>
      <w:lvlJc w:val="left"/>
      <w:pPr>
        <w:ind w:left="5694" w:hanging="360"/>
      </w:pPr>
      <w:rPr>
        <w:rFonts w:ascii="Wingdings" w:hAnsi="Wingdings" w:hint="default"/>
      </w:rPr>
    </w:lvl>
  </w:abstractNum>
  <w:abstractNum w:abstractNumId="130" w15:restartNumberingAfterBreak="0">
    <w:nsid w:val="76BC4C02"/>
    <w:multiLevelType w:val="hybridMultilevel"/>
    <w:tmpl w:val="5B0AE9B8"/>
    <w:lvl w:ilvl="0" w:tplc="A6FED404">
      <w:start w:val="1"/>
      <w:numFmt w:val="decimal"/>
      <w:lvlText w:val="%1."/>
      <w:lvlJc w:val="left"/>
      <w:pPr>
        <w:ind w:left="360" w:hanging="360"/>
      </w:pPr>
      <w:rPr>
        <w:rFonts w:hint="default"/>
      </w:rPr>
    </w:lvl>
    <w:lvl w:ilvl="1" w:tplc="08090019" w:tentative="1">
      <w:start w:val="1"/>
      <w:numFmt w:val="lowerLetter"/>
      <w:lvlText w:val="%2."/>
      <w:lvlJc w:val="left"/>
      <w:pPr>
        <w:ind w:left="1517" w:hanging="360"/>
      </w:pPr>
    </w:lvl>
    <w:lvl w:ilvl="2" w:tplc="0809001B" w:tentative="1">
      <w:start w:val="1"/>
      <w:numFmt w:val="lowerRoman"/>
      <w:lvlText w:val="%3."/>
      <w:lvlJc w:val="right"/>
      <w:pPr>
        <w:ind w:left="2237" w:hanging="180"/>
      </w:pPr>
    </w:lvl>
    <w:lvl w:ilvl="3" w:tplc="0809000F" w:tentative="1">
      <w:start w:val="1"/>
      <w:numFmt w:val="decimal"/>
      <w:lvlText w:val="%4."/>
      <w:lvlJc w:val="left"/>
      <w:pPr>
        <w:ind w:left="2957" w:hanging="360"/>
      </w:pPr>
    </w:lvl>
    <w:lvl w:ilvl="4" w:tplc="08090019" w:tentative="1">
      <w:start w:val="1"/>
      <w:numFmt w:val="lowerLetter"/>
      <w:lvlText w:val="%5."/>
      <w:lvlJc w:val="left"/>
      <w:pPr>
        <w:ind w:left="3677" w:hanging="360"/>
      </w:pPr>
    </w:lvl>
    <w:lvl w:ilvl="5" w:tplc="0809001B" w:tentative="1">
      <w:start w:val="1"/>
      <w:numFmt w:val="lowerRoman"/>
      <w:lvlText w:val="%6."/>
      <w:lvlJc w:val="right"/>
      <w:pPr>
        <w:ind w:left="4397" w:hanging="180"/>
      </w:pPr>
    </w:lvl>
    <w:lvl w:ilvl="6" w:tplc="0809000F" w:tentative="1">
      <w:start w:val="1"/>
      <w:numFmt w:val="decimal"/>
      <w:lvlText w:val="%7."/>
      <w:lvlJc w:val="left"/>
      <w:pPr>
        <w:ind w:left="5117" w:hanging="360"/>
      </w:pPr>
    </w:lvl>
    <w:lvl w:ilvl="7" w:tplc="08090019" w:tentative="1">
      <w:start w:val="1"/>
      <w:numFmt w:val="lowerLetter"/>
      <w:lvlText w:val="%8."/>
      <w:lvlJc w:val="left"/>
      <w:pPr>
        <w:ind w:left="5837" w:hanging="360"/>
      </w:pPr>
    </w:lvl>
    <w:lvl w:ilvl="8" w:tplc="0809001B" w:tentative="1">
      <w:start w:val="1"/>
      <w:numFmt w:val="lowerRoman"/>
      <w:lvlText w:val="%9."/>
      <w:lvlJc w:val="right"/>
      <w:pPr>
        <w:ind w:left="6557" w:hanging="180"/>
      </w:pPr>
    </w:lvl>
  </w:abstractNum>
  <w:abstractNum w:abstractNumId="131" w15:restartNumberingAfterBreak="0">
    <w:nsid w:val="76DC2A36"/>
    <w:multiLevelType w:val="hybridMultilevel"/>
    <w:tmpl w:val="46F23E30"/>
    <w:lvl w:ilvl="0" w:tplc="08090001">
      <w:start w:val="1"/>
      <w:numFmt w:val="bullet"/>
      <w:lvlText w:val=""/>
      <w:lvlJc w:val="left"/>
      <w:pPr>
        <w:ind w:left="786" w:hanging="360"/>
      </w:pPr>
      <w:rPr>
        <w:rFonts w:ascii="Symbol" w:hAnsi="Symbol" w:hint="default"/>
      </w:rPr>
    </w:lvl>
    <w:lvl w:ilvl="1" w:tplc="08090003">
      <w:start w:val="1"/>
      <w:numFmt w:val="bullet"/>
      <w:lvlText w:val="o"/>
      <w:lvlJc w:val="left"/>
      <w:pPr>
        <w:ind w:left="1212"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7124F17"/>
    <w:multiLevelType w:val="hybridMultilevel"/>
    <w:tmpl w:val="C7EAF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776704D7"/>
    <w:multiLevelType w:val="hybridMultilevel"/>
    <w:tmpl w:val="20C6B98E"/>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21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34" w15:restartNumberingAfterBreak="0">
    <w:nsid w:val="78B74E75"/>
    <w:multiLevelType w:val="hybridMultilevel"/>
    <w:tmpl w:val="C5EA52EA"/>
    <w:lvl w:ilvl="0" w:tplc="08090001">
      <w:start w:val="1"/>
      <w:numFmt w:val="bullet"/>
      <w:lvlText w:val=""/>
      <w:lvlJc w:val="left"/>
      <w:pPr>
        <w:ind w:left="786" w:hanging="360"/>
      </w:pPr>
      <w:rPr>
        <w:rFonts w:ascii="Symbol" w:hAnsi="Symbol" w:hint="default"/>
      </w:rPr>
    </w:lvl>
    <w:lvl w:ilvl="1" w:tplc="08090003">
      <w:start w:val="1"/>
      <w:numFmt w:val="bullet"/>
      <w:lvlText w:val="o"/>
      <w:lvlJc w:val="left"/>
      <w:pPr>
        <w:ind w:left="1212"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78CB4C2D"/>
    <w:multiLevelType w:val="hybridMultilevel"/>
    <w:tmpl w:val="2A289626"/>
    <w:lvl w:ilvl="0" w:tplc="FFFFFFFF">
      <w:start w:val="1"/>
      <w:numFmt w:val="bullet"/>
      <w:lvlText w:val=""/>
      <w:lvlJc w:val="left"/>
      <w:pPr>
        <w:ind w:left="502" w:hanging="360"/>
      </w:pPr>
      <w:rPr>
        <w:rFonts w:ascii="Symbol" w:hAnsi="Symbol" w:hint="default"/>
      </w:rPr>
    </w:lvl>
    <w:lvl w:ilvl="1" w:tplc="08090001">
      <w:start w:val="1"/>
      <w:numFmt w:val="bullet"/>
      <w:lvlText w:val=""/>
      <w:lvlJc w:val="left"/>
      <w:pPr>
        <w:ind w:left="502"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793E0340"/>
    <w:multiLevelType w:val="multilevel"/>
    <w:tmpl w:val="495CDB1A"/>
    <w:lvl w:ilvl="0">
      <w:start w:val="1"/>
      <w:numFmt w:val="decimal"/>
      <w:lvlText w:val="%1."/>
      <w:lvlJc w:val="left"/>
      <w:pPr>
        <w:tabs>
          <w:tab w:val="num" w:pos="1211"/>
        </w:tabs>
        <w:ind w:left="1211" w:hanging="360"/>
      </w:pPr>
      <w:rPr>
        <w:rFonts w:hint="default"/>
        <w:sz w:val="20"/>
      </w:rPr>
    </w:lvl>
    <w:lvl w:ilvl="1">
      <w:start w:val="1"/>
      <w:numFmt w:val="decimal"/>
      <w:lvlText w:val="%2."/>
      <w:lvlJc w:val="left"/>
      <w:pPr>
        <w:ind w:left="851" w:hanging="360"/>
      </w:pPr>
    </w:lvl>
    <w:lvl w:ilvl="2">
      <w:start w:val="1"/>
      <w:numFmt w:val="bullet"/>
      <w:lvlText w:val=""/>
      <w:lvlJc w:val="left"/>
      <w:pPr>
        <w:tabs>
          <w:tab w:val="num" w:pos="2651"/>
        </w:tabs>
        <w:ind w:left="2651" w:hanging="360"/>
      </w:pPr>
      <w:rPr>
        <w:rFonts w:ascii="Symbol" w:hAnsi="Symbol" w:hint="default"/>
        <w:sz w:val="20"/>
      </w:rPr>
    </w:lvl>
    <w:lvl w:ilvl="3" w:tentative="1">
      <w:start w:val="1"/>
      <w:numFmt w:val="bullet"/>
      <w:lvlText w:val=""/>
      <w:lvlJc w:val="left"/>
      <w:pPr>
        <w:tabs>
          <w:tab w:val="num" w:pos="3371"/>
        </w:tabs>
        <w:ind w:left="3371" w:hanging="360"/>
      </w:pPr>
      <w:rPr>
        <w:rFonts w:ascii="Symbol" w:hAnsi="Symbol" w:hint="default"/>
        <w:sz w:val="20"/>
      </w:rPr>
    </w:lvl>
    <w:lvl w:ilvl="4" w:tentative="1">
      <w:start w:val="1"/>
      <w:numFmt w:val="bullet"/>
      <w:lvlText w:val=""/>
      <w:lvlJc w:val="left"/>
      <w:pPr>
        <w:tabs>
          <w:tab w:val="num" w:pos="4091"/>
        </w:tabs>
        <w:ind w:left="4091" w:hanging="360"/>
      </w:pPr>
      <w:rPr>
        <w:rFonts w:ascii="Symbol" w:hAnsi="Symbol" w:hint="default"/>
        <w:sz w:val="20"/>
      </w:rPr>
    </w:lvl>
    <w:lvl w:ilvl="5" w:tentative="1">
      <w:start w:val="1"/>
      <w:numFmt w:val="bullet"/>
      <w:lvlText w:val=""/>
      <w:lvlJc w:val="left"/>
      <w:pPr>
        <w:tabs>
          <w:tab w:val="num" w:pos="4811"/>
        </w:tabs>
        <w:ind w:left="4811" w:hanging="360"/>
      </w:pPr>
      <w:rPr>
        <w:rFonts w:ascii="Symbol" w:hAnsi="Symbol" w:hint="default"/>
        <w:sz w:val="20"/>
      </w:rPr>
    </w:lvl>
    <w:lvl w:ilvl="6" w:tentative="1">
      <w:start w:val="1"/>
      <w:numFmt w:val="bullet"/>
      <w:lvlText w:val=""/>
      <w:lvlJc w:val="left"/>
      <w:pPr>
        <w:tabs>
          <w:tab w:val="num" w:pos="5531"/>
        </w:tabs>
        <w:ind w:left="5531" w:hanging="360"/>
      </w:pPr>
      <w:rPr>
        <w:rFonts w:ascii="Symbol" w:hAnsi="Symbol" w:hint="default"/>
        <w:sz w:val="20"/>
      </w:rPr>
    </w:lvl>
    <w:lvl w:ilvl="7" w:tentative="1">
      <w:start w:val="1"/>
      <w:numFmt w:val="bullet"/>
      <w:lvlText w:val=""/>
      <w:lvlJc w:val="left"/>
      <w:pPr>
        <w:tabs>
          <w:tab w:val="num" w:pos="6251"/>
        </w:tabs>
        <w:ind w:left="6251" w:hanging="360"/>
      </w:pPr>
      <w:rPr>
        <w:rFonts w:ascii="Symbol" w:hAnsi="Symbol" w:hint="default"/>
        <w:sz w:val="20"/>
      </w:rPr>
    </w:lvl>
    <w:lvl w:ilvl="8" w:tentative="1">
      <w:start w:val="1"/>
      <w:numFmt w:val="bullet"/>
      <w:lvlText w:val=""/>
      <w:lvlJc w:val="left"/>
      <w:pPr>
        <w:tabs>
          <w:tab w:val="num" w:pos="6971"/>
        </w:tabs>
        <w:ind w:left="6971" w:hanging="360"/>
      </w:pPr>
      <w:rPr>
        <w:rFonts w:ascii="Symbol" w:hAnsi="Symbol" w:hint="default"/>
        <w:sz w:val="20"/>
      </w:rPr>
    </w:lvl>
  </w:abstractNum>
  <w:abstractNum w:abstractNumId="137" w15:restartNumberingAfterBreak="0">
    <w:nsid w:val="7B594882"/>
    <w:multiLevelType w:val="hybridMultilevel"/>
    <w:tmpl w:val="E7A6530E"/>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8" w15:restartNumberingAfterBreak="0">
    <w:nsid w:val="7BE1287A"/>
    <w:multiLevelType w:val="hybridMultilevel"/>
    <w:tmpl w:val="329AC3C2"/>
    <w:lvl w:ilvl="0" w:tplc="08090001">
      <w:start w:val="1"/>
      <w:numFmt w:val="bullet"/>
      <w:lvlText w:val=""/>
      <w:lvlJc w:val="left"/>
      <w:pPr>
        <w:ind w:left="786" w:hanging="360"/>
      </w:pPr>
      <w:rPr>
        <w:rFonts w:ascii="Symbol" w:hAnsi="Symbol" w:hint="default"/>
      </w:rPr>
    </w:lvl>
    <w:lvl w:ilvl="1" w:tplc="08090003">
      <w:start w:val="1"/>
      <w:numFmt w:val="bullet"/>
      <w:lvlText w:val="o"/>
      <w:lvlJc w:val="left"/>
      <w:pPr>
        <w:ind w:left="1212"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39" w15:restartNumberingAfterBreak="0">
    <w:nsid w:val="7BE844C6"/>
    <w:multiLevelType w:val="hybridMultilevel"/>
    <w:tmpl w:val="3A205776"/>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40" w15:restartNumberingAfterBreak="0">
    <w:nsid w:val="7D5F01B2"/>
    <w:multiLevelType w:val="hybridMultilevel"/>
    <w:tmpl w:val="B40CB8E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7E8B7D5B"/>
    <w:multiLevelType w:val="hybridMultilevel"/>
    <w:tmpl w:val="E0025E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7ECE7D0C"/>
    <w:multiLevelType w:val="hybridMultilevel"/>
    <w:tmpl w:val="1AD859CA"/>
    <w:lvl w:ilvl="0" w:tplc="08090001">
      <w:start w:val="1"/>
      <w:numFmt w:val="bullet"/>
      <w:lvlText w:val=""/>
      <w:lvlJc w:val="left"/>
      <w:pPr>
        <w:ind w:left="786" w:hanging="360"/>
      </w:pPr>
      <w:rPr>
        <w:rFonts w:ascii="Symbol" w:hAnsi="Symbol" w:hint="default"/>
      </w:rPr>
    </w:lvl>
    <w:lvl w:ilvl="1" w:tplc="08090003">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num w:numId="1" w16cid:durableId="369502239">
    <w:abstractNumId w:val="116"/>
  </w:num>
  <w:num w:numId="2" w16cid:durableId="603075428">
    <w:abstractNumId w:val="81"/>
  </w:num>
  <w:num w:numId="3" w16cid:durableId="946352197">
    <w:abstractNumId w:val="88"/>
  </w:num>
  <w:num w:numId="4" w16cid:durableId="1714308802">
    <w:abstractNumId w:val="18"/>
  </w:num>
  <w:num w:numId="5" w16cid:durableId="1168904063">
    <w:abstractNumId w:val="109"/>
  </w:num>
  <w:num w:numId="6" w16cid:durableId="619455394">
    <w:abstractNumId w:val="13"/>
  </w:num>
  <w:num w:numId="7" w16cid:durableId="323051550">
    <w:abstractNumId w:val="70"/>
  </w:num>
  <w:num w:numId="8" w16cid:durableId="1843354390">
    <w:abstractNumId w:val="59"/>
  </w:num>
  <w:num w:numId="9" w16cid:durableId="2127039633">
    <w:abstractNumId w:val="85"/>
  </w:num>
  <w:num w:numId="10" w16cid:durableId="936788721">
    <w:abstractNumId w:val="41"/>
  </w:num>
  <w:num w:numId="11" w16cid:durableId="2119249416">
    <w:abstractNumId w:val="78"/>
  </w:num>
  <w:num w:numId="12" w16cid:durableId="1432318567">
    <w:abstractNumId w:val="83"/>
  </w:num>
  <w:num w:numId="13" w16cid:durableId="1475952356">
    <w:abstractNumId w:val="2"/>
  </w:num>
  <w:num w:numId="14" w16cid:durableId="253244984">
    <w:abstractNumId w:val="77"/>
  </w:num>
  <w:num w:numId="15" w16cid:durableId="1470900078">
    <w:abstractNumId w:val="118"/>
  </w:num>
  <w:num w:numId="16" w16cid:durableId="1106072875">
    <w:abstractNumId w:val="31"/>
  </w:num>
  <w:num w:numId="17" w16cid:durableId="434402020">
    <w:abstractNumId w:val="69"/>
  </w:num>
  <w:num w:numId="18" w16cid:durableId="131334362">
    <w:abstractNumId w:val="124"/>
  </w:num>
  <w:num w:numId="19" w16cid:durableId="704912938">
    <w:abstractNumId w:val="9"/>
  </w:num>
  <w:num w:numId="20" w16cid:durableId="778988025">
    <w:abstractNumId w:val="86"/>
  </w:num>
  <w:num w:numId="21" w16cid:durableId="1623539046">
    <w:abstractNumId w:val="15"/>
  </w:num>
  <w:num w:numId="22" w16cid:durableId="1755784352">
    <w:abstractNumId w:val="105"/>
  </w:num>
  <w:num w:numId="23" w16cid:durableId="679042857">
    <w:abstractNumId w:val="67"/>
  </w:num>
  <w:num w:numId="24" w16cid:durableId="399792377">
    <w:abstractNumId w:val="23"/>
  </w:num>
  <w:num w:numId="25" w16cid:durableId="323583375">
    <w:abstractNumId w:val="40"/>
  </w:num>
  <w:num w:numId="26" w16cid:durableId="2147162816">
    <w:abstractNumId w:val="134"/>
  </w:num>
  <w:num w:numId="27" w16cid:durableId="546456386">
    <w:abstractNumId w:val="8"/>
  </w:num>
  <w:num w:numId="28" w16cid:durableId="961960688">
    <w:abstractNumId w:val="100"/>
  </w:num>
  <w:num w:numId="29" w16cid:durableId="744030339">
    <w:abstractNumId w:val="60"/>
  </w:num>
  <w:num w:numId="30" w16cid:durableId="1811896071">
    <w:abstractNumId w:val="131"/>
  </w:num>
  <w:num w:numId="31" w16cid:durableId="599992632">
    <w:abstractNumId w:val="21"/>
  </w:num>
  <w:num w:numId="32" w16cid:durableId="760952526">
    <w:abstractNumId w:val="3"/>
  </w:num>
  <w:num w:numId="33" w16cid:durableId="1467629196">
    <w:abstractNumId w:val="49"/>
  </w:num>
  <w:num w:numId="34" w16cid:durableId="1264144383">
    <w:abstractNumId w:val="62"/>
  </w:num>
  <w:num w:numId="35" w16cid:durableId="125051068">
    <w:abstractNumId w:val="42"/>
  </w:num>
  <w:num w:numId="36" w16cid:durableId="988553602">
    <w:abstractNumId w:val="52"/>
  </w:num>
  <w:num w:numId="37" w16cid:durableId="986204620">
    <w:abstractNumId w:val="94"/>
  </w:num>
  <w:num w:numId="38" w16cid:durableId="1783913684">
    <w:abstractNumId w:val="110"/>
  </w:num>
  <w:num w:numId="39" w16cid:durableId="563492970">
    <w:abstractNumId w:val="38"/>
  </w:num>
  <w:num w:numId="40" w16cid:durableId="626862887">
    <w:abstractNumId w:val="36"/>
  </w:num>
  <w:num w:numId="41" w16cid:durableId="1578788783">
    <w:abstractNumId w:val="141"/>
  </w:num>
  <w:num w:numId="42" w16cid:durableId="1328558269">
    <w:abstractNumId w:val="26"/>
  </w:num>
  <w:num w:numId="43" w16cid:durableId="1795561492">
    <w:abstractNumId w:val="61"/>
  </w:num>
  <w:num w:numId="44" w16cid:durableId="706805883">
    <w:abstractNumId w:val="82"/>
  </w:num>
  <w:num w:numId="45" w16cid:durableId="1778058188">
    <w:abstractNumId w:val="104"/>
  </w:num>
  <w:num w:numId="46" w16cid:durableId="311493576">
    <w:abstractNumId w:val="53"/>
  </w:num>
  <w:num w:numId="47" w16cid:durableId="1708531093">
    <w:abstractNumId w:val="1"/>
  </w:num>
  <w:num w:numId="48" w16cid:durableId="227154541">
    <w:abstractNumId w:val="133"/>
  </w:num>
  <w:num w:numId="49" w16cid:durableId="1924803737">
    <w:abstractNumId w:val="28"/>
  </w:num>
  <w:num w:numId="50" w16cid:durableId="1744596302">
    <w:abstractNumId w:val="29"/>
  </w:num>
  <w:num w:numId="51" w16cid:durableId="99957202">
    <w:abstractNumId w:val="115"/>
  </w:num>
  <w:num w:numId="52" w16cid:durableId="211427817">
    <w:abstractNumId w:val="99"/>
  </w:num>
  <w:num w:numId="53" w16cid:durableId="753934632">
    <w:abstractNumId w:val="4"/>
  </w:num>
  <w:num w:numId="54" w16cid:durableId="1042633463">
    <w:abstractNumId w:val="12"/>
  </w:num>
  <w:num w:numId="55" w16cid:durableId="1432506122">
    <w:abstractNumId w:val="108"/>
  </w:num>
  <w:num w:numId="56" w16cid:durableId="1755855797">
    <w:abstractNumId w:val="106"/>
  </w:num>
  <w:num w:numId="57" w16cid:durableId="8264456">
    <w:abstractNumId w:val="45"/>
  </w:num>
  <w:num w:numId="58" w16cid:durableId="730036127">
    <w:abstractNumId w:val="58"/>
  </w:num>
  <w:num w:numId="59" w16cid:durableId="537935400">
    <w:abstractNumId w:val="73"/>
  </w:num>
  <w:num w:numId="60" w16cid:durableId="1828746143">
    <w:abstractNumId w:val="125"/>
  </w:num>
  <w:num w:numId="61" w16cid:durableId="1592659233">
    <w:abstractNumId w:val="87"/>
  </w:num>
  <w:num w:numId="62" w16cid:durableId="146215311">
    <w:abstractNumId w:val="6"/>
  </w:num>
  <w:num w:numId="63" w16cid:durableId="1129517509">
    <w:abstractNumId w:val="140"/>
  </w:num>
  <w:num w:numId="64" w16cid:durableId="52122059">
    <w:abstractNumId w:val="121"/>
  </w:num>
  <w:num w:numId="65" w16cid:durableId="1736277873">
    <w:abstractNumId w:val="0"/>
  </w:num>
  <w:num w:numId="66" w16cid:durableId="161896393">
    <w:abstractNumId w:val="7"/>
  </w:num>
  <w:num w:numId="67" w16cid:durableId="191265179">
    <w:abstractNumId w:val="129"/>
  </w:num>
  <w:num w:numId="68" w16cid:durableId="1933657967">
    <w:abstractNumId w:val="122"/>
  </w:num>
  <w:num w:numId="69" w16cid:durableId="411435131">
    <w:abstractNumId w:val="135"/>
  </w:num>
  <w:num w:numId="70" w16cid:durableId="2018464766">
    <w:abstractNumId w:val="127"/>
  </w:num>
  <w:num w:numId="71" w16cid:durableId="639530529">
    <w:abstractNumId w:val="50"/>
  </w:num>
  <w:num w:numId="72" w16cid:durableId="320473223">
    <w:abstractNumId w:val="103"/>
  </w:num>
  <w:num w:numId="73" w16cid:durableId="503787898">
    <w:abstractNumId w:val="97"/>
  </w:num>
  <w:num w:numId="74" w16cid:durableId="702824134">
    <w:abstractNumId w:val="138"/>
  </w:num>
  <w:num w:numId="75" w16cid:durableId="2100902724">
    <w:abstractNumId w:val="95"/>
  </w:num>
  <w:num w:numId="76" w16cid:durableId="1003901329">
    <w:abstractNumId w:val="98"/>
  </w:num>
  <w:num w:numId="77" w16cid:durableId="790829448">
    <w:abstractNumId w:val="102"/>
  </w:num>
  <w:num w:numId="78" w16cid:durableId="806506862">
    <w:abstractNumId w:val="113"/>
  </w:num>
  <w:num w:numId="79" w16cid:durableId="84154011">
    <w:abstractNumId w:val="71"/>
  </w:num>
  <w:num w:numId="80" w16cid:durableId="1017737953">
    <w:abstractNumId w:val="10"/>
  </w:num>
  <w:num w:numId="81" w16cid:durableId="1258758922">
    <w:abstractNumId w:val="91"/>
  </w:num>
  <w:num w:numId="82" w16cid:durableId="239483092">
    <w:abstractNumId w:val="54"/>
  </w:num>
  <w:num w:numId="83" w16cid:durableId="625084900">
    <w:abstractNumId w:val="33"/>
  </w:num>
  <w:num w:numId="84" w16cid:durableId="883448311">
    <w:abstractNumId w:val="37"/>
  </w:num>
  <w:num w:numId="85" w16cid:durableId="690837067">
    <w:abstractNumId w:val="101"/>
  </w:num>
  <w:num w:numId="86" w16cid:durableId="1617564234">
    <w:abstractNumId w:val="74"/>
  </w:num>
  <w:num w:numId="87" w16cid:durableId="1328247983">
    <w:abstractNumId w:val="119"/>
  </w:num>
  <w:num w:numId="88" w16cid:durableId="2113434609">
    <w:abstractNumId w:val="72"/>
  </w:num>
  <w:num w:numId="89" w16cid:durableId="773011587">
    <w:abstractNumId w:val="47"/>
  </w:num>
  <w:num w:numId="90" w16cid:durableId="1985431635">
    <w:abstractNumId w:val="120"/>
  </w:num>
  <w:num w:numId="91" w16cid:durableId="1015381752">
    <w:abstractNumId w:val="84"/>
  </w:num>
  <w:num w:numId="92" w16cid:durableId="2014186004">
    <w:abstractNumId w:val="75"/>
  </w:num>
  <w:num w:numId="93" w16cid:durableId="305935476">
    <w:abstractNumId w:val="142"/>
  </w:num>
  <w:num w:numId="94" w16cid:durableId="236549720">
    <w:abstractNumId w:val="89"/>
  </w:num>
  <w:num w:numId="95" w16cid:durableId="1480269596">
    <w:abstractNumId w:val="43"/>
  </w:num>
  <w:num w:numId="96" w16cid:durableId="566957531">
    <w:abstractNumId w:val="30"/>
  </w:num>
  <w:num w:numId="97" w16cid:durableId="2071154161">
    <w:abstractNumId w:val="64"/>
  </w:num>
  <w:num w:numId="98" w16cid:durableId="2105296911">
    <w:abstractNumId w:val="46"/>
  </w:num>
  <w:num w:numId="99" w16cid:durableId="2120029163">
    <w:abstractNumId w:val="65"/>
  </w:num>
  <w:num w:numId="100" w16cid:durableId="1865554754">
    <w:abstractNumId w:val="111"/>
  </w:num>
  <w:num w:numId="101" w16cid:durableId="552543099">
    <w:abstractNumId w:val="112"/>
  </w:num>
  <w:num w:numId="102" w16cid:durableId="1092316099">
    <w:abstractNumId w:val="123"/>
  </w:num>
  <w:num w:numId="103" w16cid:durableId="134611946">
    <w:abstractNumId w:val="93"/>
  </w:num>
  <w:num w:numId="104" w16cid:durableId="735318360">
    <w:abstractNumId w:val="5"/>
  </w:num>
  <w:num w:numId="105" w16cid:durableId="751122748">
    <w:abstractNumId w:val="107"/>
  </w:num>
  <w:num w:numId="106" w16cid:durableId="665526">
    <w:abstractNumId w:val="27"/>
  </w:num>
  <w:num w:numId="107" w16cid:durableId="1628664182">
    <w:abstractNumId w:val="17"/>
  </w:num>
  <w:num w:numId="108" w16cid:durableId="1193810206">
    <w:abstractNumId w:val="92"/>
  </w:num>
  <w:num w:numId="109" w16cid:durableId="697240642">
    <w:abstractNumId w:val="68"/>
  </w:num>
  <w:num w:numId="110" w16cid:durableId="452138589">
    <w:abstractNumId w:val="90"/>
  </w:num>
  <w:num w:numId="111" w16cid:durableId="1360546992">
    <w:abstractNumId w:val="16"/>
  </w:num>
  <w:num w:numId="112" w16cid:durableId="950627077">
    <w:abstractNumId w:val="51"/>
  </w:num>
  <w:num w:numId="113" w16cid:durableId="929193818">
    <w:abstractNumId w:val="80"/>
  </w:num>
  <w:num w:numId="114" w16cid:durableId="1832212331">
    <w:abstractNumId w:val="137"/>
  </w:num>
  <w:num w:numId="115" w16cid:durableId="1423452361">
    <w:abstractNumId w:val="130"/>
  </w:num>
  <w:num w:numId="116" w16cid:durableId="1199968480">
    <w:abstractNumId w:val="14"/>
  </w:num>
  <w:num w:numId="117" w16cid:durableId="316233110">
    <w:abstractNumId w:val="32"/>
  </w:num>
  <w:num w:numId="118" w16cid:durableId="945967526">
    <w:abstractNumId w:val="35"/>
  </w:num>
  <w:num w:numId="119" w16cid:durableId="808672224">
    <w:abstractNumId w:val="114"/>
  </w:num>
  <w:num w:numId="120" w16cid:durableId="1319462896">
    <w:abstractNumId w:val="57"/>
  </w:num>
  <w:num w:numId="121" w16cid:durableId="2040233606">
    <w:abstractNumId w:val="63"/>
  </w:num>
  <w:num w:numId="122" w16cid:durableId="1676808527">
    <w:abstractNumId w:val="44"/>
  </w:num>
  <w:num w:numId="123" w16cid:durableId="1390224675">
    <w:abstractNumId w:val="128"/>
  </w:num>
  <w:num w:numId="124" w16cid:durableId="879436993">
    <w:abstractNumId w:val="34"/>
  </w:num>
  <w:num w:numId="125" w16cid:durableId="1302494295">
    <w:abstractNumId w:val="66"/>
  </w:num>
  <w:num w:numId="126" w16cid:durableId="1941136725">
    <w:abstractNumId w:val="11"/>
  </w:num>
  <w:num w:numId="127" w16cid:durableId="211619392">
    <w:abstractNumId w:val="117"/>
  </w:num>
  <w:num w:numId="128" w16cid:durableId="1035544756">
    <w:abstractNumId w:val="79"/>
  </w:num>
  <w:num w:numId="129" w16cid:durableId="507646799">
    <w:abstractNumId w:val="55"/>
  </w:num>
  <w:num w:numId="130" w16cid:durableId="29696155">
    <w:abstractNumId w:val="25"/>
  </w:num>
  <w:num w:numId="131" w16cid:durableId="1302810994">
    <w:abstractNumId w:val="76"/>
  </w:num>
  <w:num w:numId="132" w16cid:durableId="68505604">
    <w:abstractNumId w:val="96"/>
  </w:num>
  <w:num w:numId="133" w16cid:durableId="621884089">
    <w:abstractNumId w:val="20"/>
  </w:num>
  <w:num w:numId="134" w16cid:durableId="2121801857">
    <w:abstractNumId w:val="39"/>
  </w:num>
  <w:num w:numId="135" w16cid:durableId="1156528138">
    <w:abstractNumId w:val="22"/>
  </w:num>
  <w:num w:numId="136" w16cid:durableId="83116913">
    <w:abstractNumId w:val="48"/>
  </w:num>
  <w:num w:numId="137" w16cid:durableId="784007570">
    <w:abstractNumId w:val="132"/>
  </w:num>
  <w:num w:numId="138" w16cid:durableId="352464765">
    <w:abstractNumId w:val="139"/>
  </w:num>
  <w:num w:numId="139" w16cid:durableId="152841821">
    <w:abstractNumId w:val="56"/>
  </w:num>
  <w:num w:numId="140" w16cid:durableId="1332224188">
    <w:abstractNumId w:val="126"/>
  </w:num>
  <w:num w:numId="141" w16cid:durableId="1119564780">
    <w:abstractNumId w:val="19"/>
  </w:num>
  <w:num w:numId="142" w16cid:durableId="2067945290">
    <w:abstractNumId w:val="24"/>
  </w:num>
  <w:num w:numId="143" w16cid:durableId="1849363323">
    <w:abstractNumId w:val="136"/>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5F8"/>
    <w:rsid w:val="00000420"/>
    <w:rsid w:val="00000F6C"/>
    <w:rsid w:val="00001148"/>
    <w:rsid w:val="00001298"/>
    <w:rsid w:val="0000171B"/>
    <w:rsid w:val="00001799"/>
    <w:rsid w:val="00001AAC"/>
    <w:rsid w:val="00001EA9"/>
    <w:rsid w:val="00001EB7"/>
    <w:rsid w:val="00001F26"/>
    <w:rsid w:val="000029C2"/>
    <w:rsid w:val="00002EB9"/>
    <w:rsid w:val="00003216"/>
    <w:rsid w:val="000045D5"/>
    <w:rsid w:val="00005768"/>
    <w:rsid w:val="00005B79"/>
    <w:rsid w:val="00005F12"/>
    <w:rsid w:val="00005F17"/>
    <w:rsid w:val="0000683A"/>
    <w:rsid w:val="000070BF"/>
    <w:rsid w:val="000079F8"/>
    <w:rsid w:val="00007FEC"/>
    <w:rsid w:val="0001032E"/>
    <w:rsid w:val="00012CEE"/>
    <w:rsid w:val="00013474"/>
    <w:rsid w:val="00014673"/>
    <w:rsid w:val="00014C10"/>
    <w:rsid w:val="000159F6"/>
    <w:rsid w:val="00016665"/>
    <w:rsid w:val="0002057B"/>
    <w:rsid w:val="00021579"/>
    <w:rsid w:val="0002180A"/>
    <w:rsid w:val="0002213B"/>
    <w:rsid w:val="00023D1A"/>
    <w:rsid w:val="00024671"/>
    <w:rsid w:val="00024EE1"/>
    <w:rsid w:val="0003069E"/>
    <w:rsid w:val="0003091C"/>
    <w:rsid w:val="00031510"/>
    <w:rsid w:val="0003313D"/>
    <w:rsid w:val="0003348E"/>
    <w:rsid w:val="00034A3D"/>
    <w:rsid w:val="00034F80"/>
    <w:rsid w:val="00036123"/>
    <w:rsid w:val="00040188"/>
    <w:rsid w:val="00040319"/>
    <w:rsid w:val="00040754"/>
    <w:rsid w:val="000407CD"/>
    <w:rsid w:val="00041860"/>
    <w:rsid w:val="000438A4"/>
    <w:rsid w:val="000439BD"/>
    <w:rsid w:val="0004404D"/>
    <w:rsid w:val="00044BCD"/>
    <w:rsid w:val="00044FCE"/>
    <w:rsid w:val="000455C3"/>
    <w:rsid w:val="0004589F"/>
    <w:rsid w:val="00046CDD"/>
    <w:rsid w:val="000471AB"/>
    <w:rsid w:val="000478B8"/>
    <w:rsid w:val="00047DA8"/>
    <w:rsid w:val="00047F14"/>
    <w:rsid w:val="00050665"/>
    <w:rsid w:val="000509DF"/>
    <w:rsid w:val="00051BCA"/>
    <w:rsid w:val="000521A3"/>
    <w:rsid w:val="00052A3B"/>
    <w:rsid w:val="000539C8"/>
    <w:rsid w:val="00053E58"/>
    <w:rsid w:val="000551B2"/>
    <w:rsid w:val="000569C1"/>
    <w:rsid w:val="00057A1A"/>
    <w:rsid w:val="00060325"/>
    <w:rsid w:val="00060A60"/>
    <w:rsid w:val="00061346"/>
    <w:rsid w:val="0006139B"/>
    <w:rsid w:val="00061913"/>
    <w:rsid w:val="0006230C"/>
    <w:rsid w:val="0006274A"/>
    <w:rsid w:val="000627DB"/>
    <w:rsid w:val="00062F47"/>
    <w:rsid w:val="00063179"/>
    <w:rsid w:val="0006319F"/>
    <w:rsid w:val="0006322E"/>
    <w:rsid w:val="00063393"/>
    <w:rsid w:val="00063599"/>
    <w:rsid w:val="000638D1"/>
    <w:rsid w:val="00063D8B"/>
    <w:rsid w:val="00064C47"/>
    <w:rsid w:val="00065347"/>
    <w:rsid w:val="000653D8"/>
    <w:rsid w:val="000654D4"/>
    <w:rsid w:val="00065F9F"/>
    <w:rsid w:val="00066313"/>
    <w:rsid w:val="000709F8"/>
    <w:rsid w:val="00070BA6"/>
    <w:rsid w:val="000710B9"/>
    <w:rsid w:val="000722CF"/>
    <w:rsid w:val="00072EE3"/>
    <w:rsid w:val="00073518"/>
    <w:rsid w:val="000736CD"/>
    <w:rsid w:val="00073B84"/>
    <w:rsid w:val="0007591A"/>
    <w:rsid w:val="00075F9A"/>
    <w:rsid w:val="00080B60"/>
    <w:rsid w:val="0008178A"/>
    <w:rsid w:val="0008195D"/>
    <w:rsid w:val="00082BEC"/>
    <w:rsid w:val="0008303E"/>
    <w:rsid w:val="00083799"/>
    <w:rsid w:val="00083849"/>
    <w:rsid w:val="00084590"/>
    <w:rsid w:val="00085659"/>
    <w:rsid w:val="00087549"/>
    <w:rsid w:val="0008797E"/>
    <w:rsid w:val="00090DE5"/>
    <w:rsid w:val="00090E38"/>
    <w:rsid w:val="0009196A"/>
    <w:rsid w:val="000920E7"/>
    <w:rsid w:val="00092196"/>
    <w:rsid w:val="00092C8D"/>
    <w:rsid w:val="000935D5"/>
    <w:rsid w:val="00093DE0"/>
    <w:rsid w:val="000954E1"/>
    <w:rsid w:val="00095BA6"/>
    <w:rsid w:val="000968F2"/>
    <w:rsid w:val="00097048"/>
    <w:rsid w:val="000971E2"/>
    <w:rsid w:val="00097868"/>
    <w:rsid w:val="000A058E"/>
    <w:rsid w:val="000A06A0"/>
    <w:rsid w:val="000A08F5"/>
    <w:rsid w:val="000A0D01"/>
    <w:rsid w:val="000A26C2"/>
    <w:rsid w:val="000A30C3"/>
    <w:rsid w:val="000A3293"/>
    <w:rsid w:val="000A3A66"/>
    <w:rsid w:val="000A4A74"/>
    <w:rsid w:val="000A5141"/>
    <w:rsid w:val="000A6723"/>
    <w:rsid w:val="000A710E"/>
    <w:rsid w:val="000A75AE"/>
    <w:rsid w:val="000B02C4"/>
    <w:rsid w:val="000B069D"/>
    <w:rsid w:val="000B2352"/>
    <w:rsid w:val="000B422D"/>
    <w:rsid w:val="000B49E1"/>
    <w:rsid w:val="000B5BF7"/>
    <w:rsid w:val="000B6029"/>
    <w:rsid w:val="000C02F4"/>
    <w:rsid w:val="000C1430"/>
    <w:rsid w:val="000C1589"/>
    <w:rsid w:val="000C1D82"/>
    <w:rsid w:val="000C43FE"/>
    <w:rsid w:val="000C469D"/>
    <w:rsid w:val="000C6D3D"/>
    <w:rsid w:val="000C7284"/>
    <w:rsid w:val="000C79D0"/>
    <w:rsid w:val="000D006F"/>
    <w:rsid w:val="000D0287"/>
    <w:rsid w:val="000D03DD"/>
    <w:rsid w:val="000D2F58"/>
    <w:rsid w:val="000D31CD"/>
    <w:rsid w:val="000D3B9E"/>
    <w:rsid w:val="000D3EE8"/>
    <w:rsid w:val="000D41EE"/>
    <w:rsid w:val="000D4FC5"/>
    <w:rsid w:val="000D514C"/>
    <w:rsid w:val="000D6471"/>
    <w:rsid w:val="000D6652"/>
    <w:rsid w:val="000D7020"/>
    <w:rsid w:val="000D7CBD"/>
    <w:rsid w:val="000D7DC7"/>
    <w:rsid w:val="000E113D"/>
    <w:rsid w:val="000E203F"/>
    <w:rsid w:val="000E28F8"/>
    <w:rsid w:val="000E2E03"/>
    <w:rsid w:val="000E43D8"/>
    <w:rsid w:val="000E4D6A"/>
    <w:rsid w:val="000E5423"/>
    <w:rsid w:val="000E6562"/>
    <w:rsid w:val="000E68FF"/>
    <w:rsid w:val="000E7836"/>
    <w:rsid w:val="000F02B4"/>
    <w:rsid w:val="000F0383"/>
    <w:rsid w:val="000F07B4"/>
    <w:rsid w:val="000F1734"/>
    <w:rsid w:val="000F2D96"/>
    <w:rsid w:val="000F2ED9"/>
    <w:rsid w:val="000F34A0"/>
    <w:rsid w:val="000F441D"/>
    <w:rsid w:val="000F49C3"/>
    <w:rsid w:val="000F4A34"/>
    <w:rsid w:val="000F4D50"/>
    <w:rsid w:val="000F4F6F"/>
    <w:rsid w:val="000F5A1D"/>
    <w:rsid w:val="000F6BFE"/>
    <w:rsid w:val="000F7BB8"/>
    <w:rsid w:val="000F7C72"/>
    <w:rsid w:val="000F7E5E"/>
    <w:rsid w:val="00100232"/>
    <w:rsid w:val="001007EA"/>
    <w:rsid w:val="00101259"/>
    <w:rsid w:val="0010230D"/>
    <w:rsid w:val="00104400"/>
    <w:rsid w:val="00105C56"/>
    <w:rsid w:val="00105CDF"/>
    <w:rsid w:val="001060C0"/>
    <w:rsid w:val="00110744"/>
    <w:rsid w:val="00110EF1"/>
    <w:rsid w:val="001110F8"/>
    <w:rsid w:val="00111719"/>
    <w:rsid w:val="0011206D"/>
    <w:rsid w:val="001121D3"/>
    <w:rsid w:val="001128FF"/>
    <w:rsid w:val="00112D29"/>
    <w:rsid w:val="001133B3"/>
    <w:rsid w:val="00113654"/>
    <w:rsid w:val="0011382B"/>
    <w:rsid w:val="00114107"/>
    <w:rsid w:val="001148E3"/>
    <w:rsid w:val="00115024"/>
    <w:rsid w:val="0011564F"/>
    <w:rsid w:val="00115719"/>
    <w:rsid w:val="001165D6"/>
    <w:rsid w:val="00116682"/>
    <w:rsid w:val="00116950"/>
    <w:rsid w:val="00117139"/>
    <w:rsid w:val="001203BD"/>
    <w:rsid w:val="00120A47"/>
    <w:rsid w:val="001210DD"/>
    <w:rsid w:val="00121A6E"/>
    <w:rsid w:val="001236C1"/>
    <w:rsid w:val="00123C73"/>
    <w:rsid w:val="00123CD4"/>
    <w:rsid w:val="00123FF3"/>
    <w:rsid w:val="0012466A"/>
    <w:rsid w:val="00124A57"/>
    <w:rsid w:val="001251F6"/>
    <w:rsid w:val="0012586B"/>
    <w:rsid w:val="0012627C"/>
    <w:rsid w:val="0012637D"/>
    <w:rsid w:val="0012675F"/>
    <w:rsid w:val="00126FDC"/>
    <w:rsid w:val="00130AD2"/>
    <w:rsid w:val="001314BA"/>
    <w:rsid w:val="001314CF"/>
    <w:rsid w:val="00131614"/>
    <w:rsid w:val="00132358"/>
    <w:rsid w:val="001336AE"/>
    <w:rsid w:val="00133BCC"/>
    <w:rsid w:val="00133CE8"/>
    <w:rsid w:val="001345F8"/>
    <w:rsid w:val="00134881"/>
    <w:rsid w:val="00134C07"/>
    <w:rsid w:val="00135006"/>
    <w:rsid w:val="00136561"/>
    <w:rsid w:val="00136F32"/>
    <w:rsid w:val="00140533"/>
    <w:rsid w:val="00140540"/>
    <w:rsid w:val="00140584"/>
    <w:rsid w:val="001409C3"/>
    <w:rsid w:val="00141770"/>
    <w:rsid w:val="00141D04"/>
    <w:rsid w:val="00141EC8"/>
    <w:rsid w:val="00142218"/>
    <w:rsid w:val="0014367F"/>
    <w:rsid w:val="00143FE8"/>
    <w:rsid w:val="001447BB"/>
    <w:rsid w:val="00144AD7"/>
    <w:rsid w:val="00144D00"/>
    <w:rsid w:val="001464C3"/>
    <w:rsid w:val="0014677E"/>
    <w:rsid w:val="001467E3"/>
    <w:rsid w:val="001468B4"/>
    <w:rsid w:val="00146B2F"/>
    <w:rsid w:val="00147103"/>
    <w:rsid w:val="0014715D"/>
    <w:rsid w:val="001473F1"/>
    <w:rsid w:val="00147A9E"/>
    <w:rsid w:val="00147EC3"/>
    <w:rsid w:val="00151650"/>
    <w:rsid w:val="00151DBD"/>
    <w:rsid w:val="001523B6"/>
    <w:rsid w:val="0015297B"/>
    <w:rsid w:val="00152E8C"/>
    <w:rsid w:val="00152EC7"/>
    <w:rsid w:val="0015341D"/>
    <w:rsid w:val="00153CA5"/>
    <w:rsid w:val="00154350"/>
    <w:rsid w:val="00154B2F"/>
    <w:rsid w:val="00154BE5"/>
    <w:rsid w:val="00155C30"/>
    <w:rsid w:val="00155D80"/>
    <w:rsid w:val="0015635E"/>
    <w:rsid w:val="0015645D"/>
    <w:rsid w:val="00156D26"/>
    <w:rsid w:val="00156EFC"/>
    <w:rsid w:val="00160305"/>
    <w:rsid w:val="00160423"/>
    <w:rsid w:val="0016070C"/>
    <w:rsid w:val="00161116"/>
    <w:rsid w:val="0016170E"/>
    <w:rsid w:val="00161E38"/>
    <w:rsid w:val="001621F6"/>
    <w:rsid w:val="0016311B"/>
    <w:rsid w:val="00163B3C"/>
    <w:rsid w:val="001646DB"/>
    <w:rsid w:val="001649E8"/>
    <w:rsid w:val="00164C57"/>
    <w:rsid w:val="00164D14"/>
    <w:rsid w:val="00165915"/>
    <w:rsid w:val="00165F20"/>
    <w:rsid w:val="00166713"/>
    <w:rsid w:val="0016767A"/>
    <w:rsid w:val="00170172"/>
    <w:rsid w:val="001706BD"/>
    <w:rsid w:val="00171301"/>
    <w:rsid w:val="00171D30"/>
    <w:rsid w:val="00172145"/>
    <w:rsid w:val="00173159"/>
    <w:rsid w:val="0017352F"/>
    <w:rsid w:val="00173F8E"/>
    <w:rsid w:val="00174795"/>
    <w:rsid w:val="00174DAC"/>
    <w:rsid w:val="00175226"/>
    <w:rsid w:val="0017602C"/>
    <w:rsid w:val="00176E5D"/>
    <w:rsid w:val="00177078"/>
    <w:rsid w:val="00177624"/>
    <w:rsid w:val="0017798E"/>
    <w:rsid w:val="00177A7E"/>
    <w:rsid w:val="001814E9"/>
    <w:rsid w:val="001818F3"/>
    <w:rsid w:val="00181935"/>
    <w:rsid w:val="00181E08"/>
    <w:rsid w:val="00181FF7"/>
    <w:rsid w:val="0018262C"/>
    <w:rsid w:val="00183267"/>
    <w:rsid w:val="0018337A"/>
    <w:rsid w:val="00183B35"/>
    <w:rsid w:val="00183B9D"/>
    <w:rsid w:val="00184ACA"/>
    <w:rsid w:val="00185E91"/>
    <w:rsid w:val="001861E7"/>
    <w:rsid w:val="00187F6A"/>
    <w:rsid w:val="001910CB"/>
    <w:rsid w:val="00191131"/>
    <w:rsid w:val="0019181B"/>
    <w:rsid w:val="00193F9A"/>
    <w:rsid w:val="00194137"/>
    <w:rsid w:val="001941D9"/>
    <w:rsid w:val="001946AB"/>
    <w:rsid w:val="001956EA"/>
    <w:rsid w:val="001A09A1"/>
    <w:rsid w:val="001A1A4D"/>
    <w:rsid w:val="001A1BDC"/>
    <w:rsid w:val="001A2263"/>
    <w:rsid w:val="001A29B0"/>
    <w:rsid w:val="001A30D8"/>
    <w:rsid w:val="001A30F6"/>
    <w:rsid w:val="001A4193"/>
    <w:rsid w:val="001A49F1"/>
    <w:rsid w:val="001A593B"/>
    <w:rsid w:val="001A5F0E"/>
    <w:rsid w:val="001A6352"/>
    <w:rsid w:val="001A6F02"/>
    <w:rsid w:val="001A7804"/>
    <w:rsid w:val="001A7949"/>
    <w:rsid w:val="001A7C12"/>
    <w:rsid w:val="001B032A"/>
    <w:rsid w:val="001B1C4B"/>
    <w:rsid w:val="001B1C4D"/>
    <w:rsid w:val="001B43E8"/>
    <w:rsid w:val="001B460C"/>
    <w:rsid w:val="001B4671"/>
    <w:rsid w:val="001B4CE8"/>
    <w:rsid w:val="001B52EE"/>
    <w:rsid w:val="001B52F7"/>
    <w:rsid w:val="001B5B63"/>
    <w:rsid w:val="001B5EC1"/>
    <w:rsid w:val="001B5ECC"/>
    <w:rsid w:val="001B692A"/>
    <w:rsid w:val="001B6AE7"/>
    <w:rsid w:val="001B6D6D"/>
    <w:rsid w:val="001B71DF"/>
    <w:rsid w:val="001B7894"/>
    <w:rsid w:val="001B7BDC"/>
    <w:rsid w:val="001C04FD"/>
    <w:rsid w:val="001C0D3A"/>
    <w:rsid w:val="001C0EAC"/>
    <w:rsid w:val="001C1E84"/>
    <w:rsid w:val="001C232E"/>
    <w:rsid w:val="001C274F"/>
    <w:rsid w:val="001C3D55"/>
    <w:rsid w:val="001C41DF"/>
    <w:rsid w:val="001C4E28"/>
    <w:rsid w:val="001C4FA0"/>
    <w:rsid w:val="001C5414"/>
    <w:rsid w:val="001C5A8F"/>
    <w:rsid w:val="001C7337"/>
    <w:rsid w:val="001C7395"/>
    <w:rsid w:val="001D0630"/>
    <w:rsid w:val="001D14CE"/>
    <w:rsid w:val="001D189A"/>
    <w:rsid w:val="001D1F7C"/>
    <w:rsid w:val="001D24B7"/>
    <w:rsid w:val="001D2EB7"/>
    <w:rsid w:val="001D367B"/>
    <w:rsid w:val="001D3D8C"/>
    <w:rsid w:val="001D459E"/>
    <w:rsid w:val="001D4BFA"/>
    <w:rsid w:val="001D4D03"/>
    <w:rsid w:val="001D5465"/>
    <w:rsid w:val="001D58B5"/>
    <w:rsid w:val="001E0128"/>
    <w:rsid w:val="001E1ED2"/>
    <w:rsid w:val="001E2A2C"/>
    <w:rsid w:val="001E2F47"/>
    <w:rsid w:val="001E3307"/>
    <w:rsid w:val="001E3A73"/>
    <w:rsid w:val="001E4056"/>
    <w:rsid w:val="001E4086"/>
    <w:rsid w:val="001E4201"/>
    <w:rsid w:val="001E4AF5"/>
    <w:rsid w:val="001E504F"/>
    <w:rsid w:val="001E55CD"/>
    <w:rsid w:val="001E5A49"/>
    <w:rsid w:val="001E6383"/>
    <w:rsid w:val="001E66B2"/>
    <w:rsid w:val="001E6AE9"/>
    <w:rsid w:val="001E6B2D"/>
    <w:rsid w:val="001E6DA1"/>
    <w:rsid w:val="001E79B3"/>
    <w:rsid w:val="001E7E2F"/>
    <w:rsid w:val="001E7E6A"/>
    <w:rsid w:val="001E7F91"/>
    <w:rsid w:val="001F0299"/>
    <w:rsid w:val="001F0A3B"/>
    <w:rsid w:val="001F0AD5"/>
    <w:rsid w:val="001F26F6"/>
    <w:rsid w:val="001F2EEF"/>
    <w:rsid w:val="001F2FFE"/>
    <w:rsid w:val="001F3E95"/>
    <w:rsid w:val="001F4335"/>
    <w:rsid w:val="001F45F5"/>
    <w:rsid w:val="001F49EA"/>
    <w:rsid w:val="001F4CFB"/>
    <w:rsid w:val="001F58E3"/>
    <w:rsid w:val="001F5D92"/>
    <w:rsid w:val="001F6F81"/>
    <w:rsid w:val="001F7423"/>
    <w:rsid w:val="001F742E"/>
    <w:rsid w:val="001F74DF"/>
    <w:rsid w:val="001F7C59"/>
    <w:rsid w:val="001F7C60"/>
    <w:rsid w:val="00201DD0"/>
    <w:rsid w:val="00201FAE"/>
    <w:rsid w:val="00201FFB"/>
    <w:rsid w:val="00202404"/>
    <w:rsid w:val="002027BB"/>
    <w:rsid w:val="002033C4"/>
    <w:rsid w:val="00204A49"/>
    <w:rsid w:val="00204E11"/>
    <w:rsid w:val="002072CC"/>
    <w:rsid w:val="002101E4"/>
    <w:rsid w:val="002107FC"/>
    <w:rsid w:val="002110B1"/>
    <w:rsid w:val="002116BE"/>
    <w:rsid w:val="00211CD2"/>
    <w:rsid w:val="002138DF"/>
    <w:rsid w:val="002138F8"/>
    <w:rsid w:val="0021407C"/>
    <w:rsid w:val="0021426C"/>
    <w:rsid w:val="00214402"/>
    <w:rsid w:val="00214578"/>
    <w:rsid w:val="0021488E"/>
    <w:rsid w:val="00215850"/>
    <w:rsid w:val="002162B8"/>
    <w:rsid w:val="00217435"/>
    <w:rsid w:val="00217793"/>
    <w:rsid w:val="00217832"/>
    <w:rsid w:val="00220170"/>
    <w:rsid w:val="00220737"/>
    <w:rsid w:val="00221A11"/>
    <w:rsid w:val="00221F3B"/>
    <w:rsid w:val="002233B4"/>
    <w:rsid w:val="002241CA"/>
    <w:rsid w:val="002246D9"/>
    <w:rsid w:val="0022478F"/>
    <w:rsid w:val="00224A77"/>
    <w:rsid w:val="00224EBC"/>
    <w:rsid w:val="00225335"/>
    <w:rsid w:val="00226275"/>
    <w:rsid w:val="00226449"/>
    <w:rsid w:val="00226868"/>
    <w:rsid w:val="00230380"/>
    <w:rsid w:val="00231AEC"/>
    <w:rsid w:val="00231F5D"/>
    <w:rsid w:val="00232215"/>
    <w:rsid w:val="002328A0"/>
    <w:rsid w:val="00232C8C"/>
    <w:rsid w:val="00233BFE"/>
    <w:rsid w:val="002344B7"/>
    <w:rsid w:val="00234BAF"/>
    <w:rsid w:val="00234DC1"/>
    <w:rsid w:val="00235036"/>
    <w:rsid w:val="0023573F"/>
    <w:rsid w:val="0023581B"/>
    <w:rsid w:val="002363A4"/>
    <w:rsid w:val="0023780C"/>
    <w:rsid w:val="0024035E"/>
    <w:rsid w:val="00240362"/>
    <w:rsid w:val="00240382"/>
    <w:rsid w:val="002407CC"/>
    <w:rsid w:val="002414E5"/>
    <w:rsid w:val="002417FA"/>
    <w:rsid w:val="00241B95"/>
    <w:rsid w:val="00241DDC"/>
    <w:rsid w:val="00242891"/>
    <w:rsid w:val="00242F65"/>
    <w:rsid w:val="0024409F"/>
    <w:rsid w:val="00244434"/>
    <w:rsid w:val="00245551"/>
    <w:rsid w:val="00246BFF"/>
    <w:rsid w:val="0024784B"/>
    <w:rsid w:val="00247A21"/>
    <w:rsid w:val="00251EF8"/>
    <w:rsid w:val="00252506"/>
    <w:rsid w:val="00252768"/>
    <w:rsid w:val="002562F9"/>
    <w:rsid w:val="0025751D"/>
    <w:rsid w:val="002576CC"/>
    <w:rsid w:val="00257AAB"/>
    <w:rsid w:val="00260AE7"/>
    <w:rsid w:val="00260DA5"/>
    <w:rsid w:val="00261580"/>
    <w:rsid w:val="00261707"/>
    <w:rsid w:val="00262A3F"/>
    <w:rsid w:val="00262E4D"/>
    <w:rsid w:val="00263571"/>
    <w:rsid w:val="00263A3C"/>
    <w:rsid w:val="00263E13"/>
    <w:rsid w:val="00264382"/>
    <w:rsid w:val="0026450E"/>
    <w:rsid w:val="00264E96"/>
    <w:rsid w:val="002651BB"/>
    <w:rsid w:val="0026542E"/>
    <w:rsid w:val="00265469"/>
    <w:rsid w:val="002657BD"/>
    <w:rsid w:val="00266003"/>
    <w:rsid w:val="00267B9F"/>
    <w:rsid w:val="00267C85"/>
    <w:rsid w:val="002706F8"/>
    <w:rsid w:val="00271F0D"/>
    <w:rsid w:val="002724BA"/>
    <w:rsid w:val="00274E23"/>
    <w:rsid w:val="002753D0"/>
    <w:rsid w:val="0027681E"/>
    <w:rsid w:val="00276C9D"/>
    <w:rsid w:val="00276F7F"/>
    <w:rsid w:val="00277097"/>
    <w:rsid w:val="00277467"/>
    <w:rsid w:val="0027787B"/>
    <w:rsid w:val="00277D7A"/>
    <w:rsid w:val="0028061F"/>
    <w:rsid w:val="002809D5"/>
    <w:rsid w:val="00280D18"/>
    <w:rsid w:val="00281201"/>
    <w:rsid w:val="0028216D"/>
    <w:rsid w:val="002828EA"/>
    <w:rsid w:val="00282A59"/>
    <w:rsid w:val="00282ABC"/>
    <w:rsid w:val="00283642"/>
    <w:rsid w:val="00283D7D"/>
    <w:rsid w:val="00284567"/>
    <w:rsid w:val="00284AE3"/>
    <w:rsid w:val="00285921"/>
    <w:rsid w:val="002860F7"/>
    <w:rsid w:val="002862B8"/>
    <w:rsid w:val="002862CB"/>
    <w:rsid w:val="002865A8"/>
    <w:rsid w:val="002866A4"/>
    <w:rsid w:val="002866FC"/>
    <w:rsid w:val="002868EA"/>
    <w:rsid w:val="002870A1"/>
    <w:rsid w:val="002875A8"/>
    <w:rsid w:val="002909EC"/>
    <w:rsid w:val="002909F4"/>
    <w:rsid w:val="00290D3B"/>
    <w:rsid w:val="00291037"/>
    <w:rsid w:val="00291ADA"/>
    <w:rsid w:val="002920D5"/>
    <w:rsid w:val="0029239E"/>
    <w:rsid w:val="00292846"/>
    <w:rsid w:val="00292958"/>
    <w:rsid w:val="002932BA"/>
    <w:rsid w:val="00293622"/>
    <w:rsid w:val="00293F91"/>
    <w:rsid w:val="00295E60"/>
    <w:rsid w:val="0029699B"/>
    <w:rsid w:val="002975B9"/>
    <w:rsid w:val="00297D27"/>
    <w:rsid w:val="002A16BA"/>
    <w:rsid w:val="002A1A2B"/>
    <w:rsid w:val="002A1A4E"/>
    <w:rsid w:val="002A22C4"/>
    <w:rsid w:val="002A2F6A"/>
    <w:rsid w:val="002A37AD"/>
    <w:rsid w:val="002A3A86"/>
    <w:rsid w:val="002A3F77"/>
    <w:rsid w:val="002A400D"/>
    <w:rsid w:val="002A429B"/>
    <w:rsid w:val="002A485F"/>
    <w:rsid w:val="002A5621"/>
    <w:rsid w:val="002A5B3D"/>
    <w:rsid w:val="002A5E0D"/>
    <w:rsid w:val="002B0089"/>
    <w:rsid w:val="002B0A86"/>
    <w:rsid w:val="002B2184"/>
    <w:rsid w:val="002B2A54"/>
    <w:rsid w:val="002B2B87"/>
    <w:rsid w:val="002B3C70"/>
    <w:rsid w:val="002B44A3"/>
    <w:rsid w:val="002B4D4E"/>
    <w:rsid w:val="002B4E7B"/>
    <w:rsid w:val="002B5F62"/>
    <w:rsid w:val="002B61EE"/>
    <w:rsid w:val="002B6CD3"/>
    <w:rsid w:val="002B7B2A"/>
    <w:rsid w:val="002B7F38"/>
    <w:rsid w:val="002C1CC4"/>
    <w:rsid w:val="002C3409"/>
    <w:rsid w:val="002C40D8"/>
    <w:rsid w:val="002C44DC"/>
    <w:rsid w:val="002C599B"/>
    <w:rsid w:val="002C66F4"/>
    <w:rsid w:val="002C6ABF"/>
    <w:rsid w:val="002C78EA"/>
    <w:rsid w:val="002C7C7F"/>
    <w:rsid w:val="002C7D1E"/>
    <w:rsid w:val="002C7FEB"/>
    <w:rsid w:val="002D0095"/>
    <w:rsid w:val="002D0BC0"/>
    <w:rsid w:val="002D11D0"/>
    <w:rsid w:val="002D17CA"/>
    <w:rsid w:val="002D1BAA"/>
    <w:rsid w:val="002D1FFF"/>
    <w:rsid w:val="002D23F0"/>
    <w:rsid w:val="002D26E1"/>
    <w:rsid w:val="002D2E59"/>
    <w:rsid w:val="002D3010"/>
    <w:rsid w:val="002D3A79"/>
    <w:rsid w:val="002D3AD9"/>
    <w:rsid w:val="002D4E36"/>
    <w:rsid w:val="002D57D2"/>
    <w:rsid w:val="002D5ADB"/>
    <w:rsid w:val="002D60BC"/>
    <w:rsid w:val="002D65E1"/>
    <w:rsid w:val="002D67BC"/>
    <w:rsid w:val="002D79BD"/>
    <w:rsid w:val="002D7EB9"/>
    <w:rsid w:val="002E0507"/>
    <w:rsid w:val="002E0DA8"/>
    <w:rsid w:val="002E1818"/>
    <w:rsid w:val="002E1AF8"/>
    <w:rsid w:val="002E1B3C"/>
    <w:rsid w:val="002E3DBF"/>
    <w:rsid w:val="002E3F57"/>
    <w:rsid w:val="002E43D3"/>
    <w:rsid w:val="002E4489"/>
    <w:rsid w:val="002E48E0"/>
    <w:rsid w:val="002E5B6A"/>
    <w:rsid w:val="002E65EF"/>
    <w:rsid w:val="002E67D4"/>
    <w:rsid w:val="002E720A"/>
    <w:rsid w:val="002F01E7"/>
    <w:rsid w:val="002F0416"/>
    <w:rsid w:val="002F0557"/>
    <w:rsid w:val="002F062D"/>
    <w:rsid w:val="002F084B"/>
    <w:rsid w:val="002F0995"/>
    <w:rsid w:val="002F1110"/>
    <w:rsid w:val="002F195D"/>
    <w:rsid w:val="002F39BA"/>
    <w:rsid w:val="002F49B8"/>
    <w:rsid w:val="002F5487"/>
    <w:rsid w:val="002F5D1D"/>
    <w:rsid w:val="002F5FEE"/>
    <w:rsid w:val="002F681A"/>
    <w:rsid w:val="002F6843"/>
    <w:rsid w:val="002F6FAE"/>
    <w:rsid w:val="002F7D4B"/>
    <w:rsid w:val="002F7DFE"/>
    <w:rsid w:val="00300081"/>
    <w:rsid w:val="0030008D"/>
    <w:rsid w:val="00301717"/>
    <w:rsid w:val="00301870"/>
    <w:rsid w:val="00302429"/>
    <w:rsid w:val="00302924"/>
    <w:rsid w:val="0030305B"/>
    <w:rsid w:val="00303DB7"/>
    <w:rsid w:val="00303E07"/>
    <w:rsid w:val="00303E96"/>
    <w:rsid w:val="003040F4"/>
    <w:rsid w:val="00304441"/>
    <w:rsid w:val="003049E9"/>
    <w:rsid w:val="003053A2"/>
    <w:rsid w:val="003053B2"/>
    <w:rsid w:val="003073EA"/>
    <w:rsid w:val="00310212"/>
    <w:rsid w:val="003105C9"/>
    <w:rsid w:val="00310808"/>
    <w:rsid w:val="00311D72"/>
    <w:rsid w:val="00313EFD"/>
    <w:rsid w:val="0031422B"/>
    <w:rsid w:val="00314823"/>
    <w:rsid w:val="00315644"/>
    <w:rsid w:val="0031643D"/>
    <w:rsid w:val="00316D5A"/>
    <w:rsid w:val="0032058A"/>
    <w:rsid w:val="00320872"/>
    <w:rsid w:val="00320B6B"/>
    <w:rsid w:val="00320C4D"/>
    <w:rsid w:val="00321416"/>
    <w:rsid w:val="00321DF2"/>
    <w:rsid w:val="003225FD"/>
    <w:rsid w:val="00322933"/>
    <w:rsid w:val="00322CDE"/>
    <w:rsid w:val="003249AF"/>
    <w:rsid w:val="003251DB"/>
    <w:rsid w:val="0032525F"/>
    <w:rsid w:val="003259F5"/>
    <w:rsid w:val="00325D67"/>
    <w:rsid w:val="003263AA"/>
    <w:rsid w:val="00326729"/>
    <w:rsid w:val="0032733C"/>
    <w:rsid w:val="00330166"/>
    <w:rsid w:val="00330AA1"/>
    <w:rsid w:val="00332546"/>
    <w:rsid w:val="0033291E"/>
    <w:rsid w:val="00333CC4"/>
    <w:rsid w:val="00334859"/>
    <w:rsid w:val="003351A0"/>
    <w:rsid w:val="00336E90"/>
    <w:rsid w:val="003371F5"/>
    <w:rsid w:val="00337299"/>
    <w:rsid w:val="00337A08"/>
    <w:rsid w:val="00340432"/>
    <w:rsid w:val="00340B97"/>
    <w:rsid w:val="003414FF"/>
    <w:rsid w:val="00341C6C"/>
    <w:rsid w:val="0034200B"/>
    <w:rsid w:val="0034208B"/>
    <w:rsid w:val="003431A5"/>
    <w:rsid w:val="00343723"/>
    <w:rsid w:val="003438DD"/>
    <w:rsid w:val="0034513A"/>
    <w:rsid w:val="0034547F"/>
    <w:rsid w:val="00345929"/>
    <w:rsid w:val="00346037"/>
    <w:rsid w:val="003460BE"/>
    <w:rsid w:val="0034648C"/>
    <w:rsid w:val="003465CB"/>
    <w:rsid w:val="00346D1D"/>
    <w:rsid w:val="00347137"/>
    <w:rsid w:val="00350627"/>
    <w:rsid w:val="00350A6A"/>
    <w:rsid w:val="00351957"/>
    <w:rsid w:val="00351C17"/>
    <w:rsid w:val="00352E07"/>
    <w:rsid w:val="00352E59"/>
    <w:rsid w:val="00352EF7"/>
    <w:rsid w:val="00352F25"/>
    <w:rsid w:val="00353D25"/>
    <w:rsid w:val="00354362"/>
    <w:rsid w:val="00354969"/>
    <w:rsid w:val="00354F83"/>
    <w:rsid w:val="00355A4E"/>
    <w:rsid w:val="00355B62"/>
    <w:rsid w:val="0035609E"/>
    <w:rsid w:val="00356457"/>
    <w:rsid w:val="0035655F"/>
    <w:rsid w:val="00356C3E"/>
    <w:rsid w:val="0036024E"/>
    <w:rsid w:val="0036234B"/>
    <w:rsid w:val="003623A3"/>
    <w:rsid w:val="00362FFA"/>
    <w:rsid w:val="003634FF"/>
    <w:rsid w:val="00363D02"/>
    <w:rsid w:val="0036465E"/>
    <w:rsid w:val="00364971"/>
    <w:rsid w:val="00364D69"/>
    <w:rsid w:val="0036548A"/>
    <w:rsid w:val="003657D3"/>
    <w:rsid w:val="00367348"/>
    <w:rsid w:val="00367BB4"/>
    <w:rsid w:val="0037098F"/>
    <w:rsid w:val="00370D78"/>
    <w:rsid w:val="00371F48"/>
    <w:rsid w:val="0037240F"/>
    <w:rsid w:val="00372674"/>
    <w:rsid w:val="00372977"/>
    <w:rsid w:val="00372CB9"/>
    <w:rsid w:val="00372EE6"/>
    <w:rsid w:val="003730A0"/>
    <w:rsid w:val="0037384E"/>
    <w:rsid w:val="00373A3E"/>
    <w:rsid w:val="00375C69"/>
    <w:rsid w:val="00375D84"/>
    <w:rsid w:val="00375DED"/>
    <w:rsid w:val="003760AF"/>
    <w:rsid w:val="003760D4"/>
    <w:rsid w:val="00376F13"/>
    <w:rsid w:val="003776C6"/>
    <w:rsid w:val="00377A07"/>
    <w:rsid w:val="00377B35"/>
    <w:rsid w:val="00377C5B"/>
    <w:rsid w:val="00377E73"/>
    <w:rsid w:val="0038043F"/>
    <w:rsid w:val="00380576"/>
    <w:rsid w:val="00381FAE"/>
    <w:rsid w:val="003831EC"/>
    <w:rsid w:val="00383278"/>
    <w:rsid w:val="003855B5"/>
    <w:rsid w:val="0038692B"/>
    <w:rsid w:val="00386BD1"/>
    <w:rsid w:val="00390932"/>
    <w:rsid w:val="0039150F"/>
    <w:rsid w:val="00391B8D"/>
    <w:rsid w:val="00391DAE"/>
    <w:rsid w:val="003927E4"/>
    <w:rsid w:val="003933A6"/>
    <w:rsid w:val="00393D82"/>
    <w:rsid w:val="00393E76"/>
    <w:rsid w:val="00394A23"/>
    <w:rsid w:val="00394C7C"/>
    <w:rsid w:val="00395582"/>
    <w:rsid w:val="00396487"/>
    <w:rsid w:val="00396C2C"/>
    <w:rsid w:val="003973FA"/>
    <w:rsid w:val="0039777A"/>
    <w:rsid w:val="00397C1A"/>
    <w:rsid w:val="003A128A"/>
    <w:rsid w:val="003A1C60"/>
    <w:rsid w:val="003A2C3F"/>
    <w:rsid w:val="003A3F77"/>
    <w:rsid w:val="003A4876"/>
    <w:rsid w:val="003A5043"/>
    <w:rsid w:val="003A5379"/>
    <w:rsid w:val="003A5418"/>
    <w:rsid w:val="003A592C"/>
    <w:rsid w:val="003A6DF5"/>
    <w:rsid w:val="003A760E"/>
    <w:rsid w:val="003B007C"/>
    <w:rsid w:val="003B0185"/>
    <w:rsid w:val="003B0266"/>
    <w:rsid w:val="003B0AF3"/>
    <w:rsid w:val="003B0BF5"/>
    <w:rsid w:val="003B126C"/>
    <w:rsid w:val="003B4847"/>
    <w:rsid w:val="003B50EB"/>
    <w:rsid w:val="003B5257"/>
    <w:rsid w:val="003B53E2"/>
    <w:rsid w:val="003B56DA"/>
    <w:rsid w:val="003B56FD"/>
    <w:rsid w:val="003B6398"/>
    <w:rsid w:val="003B7041"/>
    <w:rsid w:val="003B7061"/>
    <w:rsid w:val="003B7A34"/>
    <w:rsid w:val="003C192F"/>
    <w:rsid w:val="003C2329"/>
    <w:rsid w:val="003C2651"/>
    <w:rsid w:val="003C2905"/>
    <w:rsid w:val="003C4000"/>
    <w:rsid w:val="003C4497"/>
    <w:rsid w:val="003C496A"/>
    <w:rsid w:val="003C4B7B"/>
    <w:rsid w:val="003C596F"/>
    <w:rsid w:val="003C59D2"/>
    <w:rsid w:val="003C6A5E"/>
    <w:rsid w:val="003C7D36"/>
    <w:rsid w:val="003C7F66"/>
    <w:rsid w:val="003D0F21"/>
    <w:rsid w:val="003D124B"/>
    <w:rsid w:val="003D17FC"/>
    <w:rsid w:val="003D1FF6"/>
    <w:rsid w:val="003D2291"/>
    <w:rsid w:val="003D3CC7"/>
    <w:rsid w:val="003D4A9C"/>
    <w:rsid w:val="003D4B2D"/>
    <w:rsid w:val="003D5031"/>
    <w:rsid w:val="003D5675"/>
    <w:rsid w:val="003D5F4B"/>
    <w:rsid w:val="003D654D"/>
    <w:rsid w:val="003D68E2"/>
    <w:rsid w:val="003D6BA1"/>
    <w:rsid w:val="003E0D55"/>
    <w:rsid w:val="003E0DEE"/>
    <w:rsid w:val="003E13B9"/>
    <w:rsid w:val="003E14E8"/>
    <w:rsid w:val="003E15FF"/>
    <w:rsid w:val="003E18E4"/>
    <w:rsid w:val="003E223A"/>
    <w:rsid w:val="003E2A85"/>
    <w:rsid w:val="003E2AC6"/>
    <w:rsid w:val="003E2C50"/>
    <w:rsid w:val="003E3495"/>
    <w:rsid w:val="003E3E52"/>
    <w:rsid w:val="003E41DD"/>
    <w:rsid w:val="003E5018"/>
    <w:rsid w:val="003E6241"/>
    <w:rsid w:val="003E6774"/>
    <w:rsid w:val="003E75BB"/>
    <w:rsid w:val="003E761A"/>
    <w:rsid w:val="003E7AA8"/>
    <w:rsid w:val="003F1E2F"/>
    <w:rsid w:val="003F2510"/>
    <w:rsid w:val="003F2548"/>
    <w:rsid w:val="003F358B"/>
    <w:rsid w:val="003F3BA3"/>
    <w:rsid w:val="003F48E1"/>
    <w:rsid w:val="003F4C5C"/>
    <w:rsid w:val="003F5821"/>
    <w:rsid w:val="003F58E3"/>
    <w:rsid w:val="003F594C"/>
    <w:rsid w:val="003F5D6D"/>
    <w:rsid w:val="003F63CE"/>
    <w:rsid w:val="003F662F"/>
    <w:rsid w:val="003F6DC7"/>
    <w:rsid w:val="004001C3"/>
    <w:rsid w:val="00400261"/>
    <w:rsid w:val="00401C2B"/>
    <w:rsid w:val="00403391"/>
    <w:rsid w:val="00403F4C"/>
    <w:rsid w:val="00404D89"/>
    <w:rsid w:val="00405021"/>
    <w:rsid w:val="004052E7"/>
    <w:rsid w:val="004107A3"/>
    <w:rsid w:val="0041125F"/>
    <w:rsid w:val="00411E13"/>
    <w:rsid w:val="00413291"/>
    <w:rsid w:val="004143BE"/>
    <w:rsid w:val="004146CA"/>
    <w:rsid w:val="00414836"/>
    <w:rsid w:val="00414EDE"/>
    <w:rsid w:val="00415EC3"/>
    <w:rsid w:val="00416F3A"/>
    <w:rsid w:val="00417415"/>
    <w:rsid w:val="004178B5"/>
    <w:rsid w:val="00417F96"/>
    <w:rsid w:val="00420649"/>
    <w:rsid w:val="0042155B"/>
    <w:rsid w:val="00421913"/>
    <w:rsid w:val="00423239"/>
    <w:rsid w:val="00424CDD"/>
    <w:rsid w:val="00425244"/>
    <w:rsid w:val="00425362"/>
    <w:rsid w:val="00426E2F"/>
    <w:rsid w:val="004274B5"/>
    <w:rsid w:val="004309CF"/>
    <w:rsid w:val="00430D40"/>
    <w:rsid w:val="00432790"/>
    <w:rsid w:val="0043356C"/>
    <w:rsid w:val="00433C6D"/>
    <w:rsid w:val="00434169"/>
    <w:rsid w:val="00434176"/>
    <w:rsid w:val="00435836"/>
    <w:rsid w:val="00435EFF"/>
    <w:rsid w:val="0043633B"/>
    <w:rsid w:val="00436860"/>
    <w:rsid w:val="00436DE3"/>
    <w:rsid w:val="0043728C"/>
    <w:rsid w:val="0043731A"/>
    <w:rsid w:val="00437841"/>
    <w:rsid w:val="004379C2"/>
    <w:rsid w:val="004400FB"/>
    <w:rsid w:val="00440415"/>
    <w:rsid w:val="00440DCD"/>
    <w:rsid w:val="00440EB9"/>
    <w:rsid w:val="004411F8"/>
    <w:rsid w:val="00441E58"/>
    <w:rsid w:val="004424CB"/>
    <w:rsid w:val="00443629"/>
    <w:rsid w:val="00444AFA"/>
    <w:rsid w:val="00444CEE"/>
    <w:rsid w:val="00446A66"/>
    <w:rsid w:val="00446F04"/>
    <w:rsid w:val="00447198"/>
    <w:rsid w:val="00447375"/>
    <w:rsid w:val="00447545"/>
    <w:rsid w:val="004476DE"/>
    <w:rsid w:val="00447DC6"/>
    <w:rsid w:val="0045045A"/>
    <w:rsid w:val="00450B8F"/>
    <w:rsid w:val="00450D0F"/>
    <w:rsid w:val="0045143C"/>
    <w:rsid w:val="00452FD8"/>
    <w:rsid w:val="0045391E"/>
    <w:rsid w:val="00453FE9"/>
    <w:rsid w:val="004541A6"/>
    <w:rsid w:val="00455065"/>
    <w:rsid w:val="00455437"/>
    <w:rsid w:val="00455CA8"/>
    <w:rsid w:val="00455F01"/>
    <w:rsid w:val="004561A8"/>
    <w:rsid w:val="00456518"/>
    <w:rsid w:val="0045662C"/>
    <w:rsid w:val="004569FF"/>
    <w:rsid w:val="00456DE4"/>
    <w:rsid w:val="004573C3"/>
    <w:rsid w:val="004602BD"/>
    <w:rsid w:val="0046134F"/>
    <w:rsid w:val="00461A65"/>
    <w:rsid w:val="00461F8B"/>
    <w:rsid w:val="004625AD"/>
    <w:rsid w:val="00462634"/>
    <w:rsid w:val="00463A0A"/>
    <w:rsid w:val="00464868"/>
    <w:rsid w:val="00465AA5"/>
    <w:rsid w:val="00465DB4"/>
    <w:rsid w:val="00466833"/>
    <w:rsid w:val="00466E09"/>
    <w:rsid w:val="00466FC4"/>
    <w:rsid w:val="00467107"/>
    <w:rsid w:val="004673C2"/>
    <w:rsid w:val="004676C7"/>
    <w:rsid w:val="004700A3"/>
    <w:rsid w:val="00471206"/>
    <w:rsid w:val="004713FE"/>
    <w:rsid w:val="004716F9"/>
    <w:rsid w:val="004719D4"/>
    <w:rsid w:val="00472439"/>
    <w:rsid w:val="00473C3B"/>
    <w:rsid w:val="00474DA3"/>
    <w:rsid w:val="00474DE7"/>
    <w:rsid w:val="00474FD5"/>
    <w:rsid w:val="004758B0"/>
    <w:rsid w:val="00476AF9"/>
    <w:rsid w:val="004770EF"/>
    <w:rsid w:val="004773F3"/>
    <w:rsid w:val="00477AAE"/>
    <w:rsid w:val="004807FE"/>
    <w:rsid w:val="00480EEC"/>
    <w:rsid w:val="0048110A"/>
    <w:rsid w:val="0048125F"/>
    <w:rsid w:val="00481D18"/>
    <w:rsid w:val="004842D6"/>
    <w:rsid w:val="004846BF"/>
    <w:rsid w:val="00484A73"/>
    <w:rsid w:val="004858AD"/>
    <w:rsid w:val="004859FC"/>
    <w:rsid w:val="00485A4A"/>
    <w:rsid w:val="00485FE9"/>
    <w:rsid w:val="0048744D"/>
    <w:rsid w:val="00487AC8"/>
    <w:rsid w:val="00487B4B"/>
    <w:rsid w:val="0049138A"/>
    <w:rsid w:val="00491593"/>
    <w:rsid w:val="004915CC"/>
    <w:rsid w:val="00493FF5"/>
    <w:rsid w:val="0049431D"/>
    <w:rsid w:val="00494892"/>
    <w:rsid w:val="00494FC9"/>
    <w:rsid w:val="004962EE"/>
    <w:rsid w:val="00496B45"/>
    <w:rsid w:val="00497208"/>
    <w:rsid w:val="00497503"/>
    <w:rsid w:val="00497979"/>
    <w:rsid w:val="004A0204"/>
    <w:rsid w:val="004A0D14"/>
    <w:rsid w:val="004A0E9C"/>
    <w:rsid w:val="004A11A9"/>
    <w:rsid w:val="004A1272"/>
    <w:rsid w:val="004A1DF6"/>
    <w:rsid w:val="004A2FEA"/>
    <w:rsid w:val="004A43D0"/>
    <w:rsid w:val="004A47A5"/>
    <w:rsid w:val="004A58F5"/>
    <w:rsid w:val="004A5B29"/>
    <w:rsid w:val="004A66EC"/>
    <w:rsid w:val="004A6A92"/>
    <w:rsid w:val="004B1083"/>
    <w:rsid w:val="004B1B0E"/>
    <w:rsid w:val="004B1C03"/>
    <w:rsid w:val="004B2571"/>
    <w:rsid w:val="004B3162"/>
    <w:rsid w:val="004B34DB"/>
    <w:rsid w:val="004B3554"/>
    <w:rsid w:val="004B3CE1"/>
    <w:rsid w:val="004B45BE"/>
    <w:rsid w:val="004B4CDB"/>
    <w:rsid w:val="004B5680"/>
    <w:rsid w:val="004B5EB0"/>
    <w:rsid w:val="004B7605"/>
    <w:rsid w:val="004B7B1D"/>
    <w:rsid w:val="004B7EC1"/>
    <w:rsid w:val="004C02D8"/>
    <w:rsid w:val="004C06CE"/>
    <w:rsid w:val="004C0D0E"/>
    <w:rsid w:val="004C1A51"/>
    <w:rsid w:val="004C21F5"/>
    <w:rsid w:val="004C232A"/>
    <w:rsid w:val="004C2B05"/>
    <w:rsid w:val="004C2E1D"/>
    <w:rsid w:val="004C38F3"/>
    <w:rsid w:val="004C5000"/>
    <w:rsid w:val="004C537D"/>
    <w:rsid w:val="004C5480"/>
    <w:rsid w:val="004C5537"/>
    <w:rsid w:val="004C5549"/>
    <w:rsid w:val="004C6002"/>
    <w:rsid w:val="004C752D"/>
    <w:rsid w:val="004C7851"/>
    <w:rsid w:val="004C7945"/>
    <w:rsid w:val="004C7CD4"/>
    <w:rsid w:val="004D0517"/>
    <w:rsid w:val="004D0FC0"/>
    <w:rsid w:val="004D1485"/>
    <w:rsid w:val="004D189C"/>
    <w:rsid w:val="004D27F8"/>
    <w:rsid w:val="004D29E7"/>
    <w:rsid w:val="004D3B04"/>
    <w:rsid w:val="004D56F0"/>
    <w:rsid w:val="004D57D2"/>
    <w:rsid w:val="004D629D"/>
    <w:rsid w:val="004D6698"/>
    <w:rsid w:val="004D6C4C"/>
    <w:rsid w:val="004D71A5"/>
    <w:rsid w:val="004D7479"/>
    <w:rsid w:val="004D76AA"/>
    <w:rsid w:val="004E0B2C"/>
    <w:rsid w:val="004E1A3B"/>
    <w:rsid w:val="004E1D99"/>
    <w:rsid w:val="004E2CCC"/>
    <w:rsid w:val="004E480C"/>
    <w:rsid w:val="004E52CD"/>
    <w:rsid w:val="004E563B"/>
    <w:rsid w:val="004E6220"/>
    <w:rsid w:val="004E6356"/>
    <w:rsid w:val="004E6413"/>
    <w:rsid w:val="004E670F"/>
    <w:rsid w:val="004E6B21"/>
    <w:rsid w:val="004E71F0"/>
    <w:rsid w:val="004E7F4D"/>
    <w:rsid w:val="004F2377"/>
    <w:rsid w:val="004F278A"/>
    <w:rsid w:val="004F2BE1"/>
    <w:rsid w:val="004F30C5"/>
    <w:rsid w:val="004F41AB"/>
    <w:rsid w:val="004F4277"/>
    <w:rsid w:val="004F48C2"/>
    <w:rsid w:val="004F4DF1"/>
    <w:rsid w:val="004F4EDF"/>
    <w:rsid w:val="004F5226"/>
    <w:rsid w:val="004F5D69"/>
    <w:rsid w:val="004F5FC5"/>
    <w:rsid w:val="004F601E"/>
    <w:rsid w:val="004F64A7"/>
    <w:rsid w:val="00500683"/>
    <w:rsid w:val="0050079C"/>
    <w:rsid w:val="00502DD4"/>
    <w:rsid w:val="00502F3D"/>
    <w:rsid w:val="00503DB8"/>
    <w:rsid w:val="0050411E"/>
    <w:rsid w:val="00504241"/>
    <w:rsid w:val="00505A4A"/>
    <w:rsid w:val="00505CF2"/>
    <w:rsid w:val="00506FA6"/>
    <w:rsid w:val="00510FD8"/>
    <w:rsid w:val="00512070"/>
    <w:rsid w:val="0051300F"/>
    <w:rsid w:val="00513C02"/>
    <w:rsid w:val="00514016"/>
    <w:rsid w:val="0051454C"/>
    <w:rsid w:val="00514BDE"/>
    <w:rsid w:val="00514CA7"/>
    <w:rsid w:val="00514F76"/>
    <w:rsid w:val="0051579F"/>
    <w:rsid w:val="00516638"/>
    <w:rsid w:val="00516814"/>
    <w:rsid w:val="00516992"/>
    <w:rsid w:val="00517527"/>
    <w:rsid w:val="00517B9E"/>
    <w:rsid w:val="0052078F"/>
    <w:rsid w:val="00521868"/>
    <w:rsid w:val="00522DCF"/>
    <w:rsid w:val="0052350F"/>
    <w:rsid w:val="00523E68"/>
    <w:rsid w:val="0052479B"/>
    <w:rsid w:val="00524837"/>
    <w:rsid w:val="0052492E"/>
    <w:rsid w:val="00525602"/>
    <w:rsid w:val="0052604D"/>
    <w:rsid w:val="005263D4"/>
    <w:rsid w:val="00527842"/>
    <w:rsid w:val="00527CDE"/>
    <w:rsid w:val="00530072"/>
    <w:rsid w:val="00530228"/>
    <w:rsid w:val="005309F8"/>
    <w:rsid w:val="00531659"/>
    <w:rsid w:val="0053191B"/>
    <w:rsid w:val="0053322A"/>
    <w:rsid w:val="0053401F"/>
    <w:rsid w:val="005340E0"/>
    <w:rsid w:val="00534ED6"/>
    <w:rsid w:val="0053539A"/>
    <w:rsid w:val="00535757"/>
    <w:rsid w:val="00536395"/>
    <w:rsid w:val="00536D4E"/>
    <w:rsid w:val="00540498"/>
    <w:rsid w:val="00540A2F"/>
    <w:rsid w:val="00541296"/>
    <w:rsid w:val="00541384"/>
    <w:rsid w:val="0054230D"/>
    <w:rsid w:val="00542343"/>
    <w:rsid w:val="00542687"/>
    <w:rsid w:val="00542C7A"/>
    <w:rsid w:val="005432AB"/>
    <w:rsid w:val="0054341E"/>
    <w:rsid w:val="0054344E"/>
    <w:rsid w:val="0054354F"/>
    <w:rsid w:val="00544E3A"/>
    <w:rsid w:val="005452D4"/>
    <w:rsid w:val="005457CC"/>
    <w:rsid w:val="00545DE7"/>
    <w:rsid w:val="005462AB"/>
    <w:rsid w:val="00546C64"/>
    <w:rsid w:val="00546F9D"/>
    <w:rsid w:val="00550920"/>
    <w:rsid w:val="00551DCD"/>
    <w:rsid w:val="005524D8"/>
    <w:rsid w:val="00552A3A"/>
    <w:rsid w:val="00552B33"/>
    <w:rsid w:val="00552C84"/>
    <w:rsid w:val="00553787"/>
    <w:rsid w:val="00555502"/>
    <w:rsid w:val="00555E0A"/>
    <w:rsid w:val="00556594"/>
    <w:rsid w:val="00556942"/>
    <w:rsid w:val="005573D0"/>
    <w:rsid w:val="005601BF"/>
    <w:rsid w:val="005607ED"/>
    <w:rsid w:val="00560891"/>
    <w:rsid w:val="00560C28"/>
    <w:rsid w:val="005614BF"/>
    <w:rsid w:val="005616EB"/>
    <w:rsid w:val="00562C3B"/>
    <w:rsid w:val="00563B20"/>
    <w:rsid w:val="00563CE9"/>
    <w:rsid w:val="00564655"/>
    <w:rsid w:val="0056493A"/>
    <w:rsid w:val="00564A7D"/>
    <w:rsid w:val="005665A9"/>
    <w:rsid w:val="0056789B"/>
    <w:rsid w:val="0057040F"/>
    <w:rsid w:val="00570597"/>
    <w:rsid w:val="00570F20"/>
    <w:rsid w:val="00571603"/>
    <w:rsid w:val="0057166A"/>
    <w:rsid w:val="00571989"/>
    <w:rsid w:val="00571C40"/>
    <w:rsid w:val="00572400"/>
    <w:rsid w:val="005727F8"/>
    <w:rsid w:val="005729C1"/>
    <w:rsid w:val="00573179"/>
    <w:rsid w:val="00574BEA"/>
    <w:rsid w:val="00574EBD"/>
    <w:rsid w:val="0057559A"/>
    <w:rsid w:val="005755E4"/>
    <w:rsid w:val="00575763"/>
    <w:rsid w:val="00575C58"/>
    <w:rsid w:val="005768C8"/>
    <w:rsid w:val="0057782B"/>
    <w:rsid w:val="005779E2"/>
    <w:rsid w:val="00580732"/>
    <w:rsid w:val="00580B01"/>
    <w:rsid w:val="00581139"/>
    <w:rsid w:val="0058163E"/>
    <w:rsid w:val="00582168"/>
    <w:rsid w:val="00582C05"/>
    <w:rsid w:val="00582E17"/>
    <w:rsid w:val="00582F37"/>
    <w:rsid w:val="00582F50"/>
    <w:rsid w:val="0058393B"/>
    <w:rsid w:val="00585E34"/>
    <w:rsid w:val="00586693"/>
    <w:rsid w:val="00586D64"/>
    <w:rsid w:val="00587FBB"/>
    <w:rsid w:val="00590125"/>
    <w:rsid w:val="00592376"/>
    <w:rsid w:val="00592BB5"/>
    <w:rsid w:val="005930FF"/>
    <w:rsid w:val="00594320"/>
    <w:rsid w:val="005949CC"/>
    <w:rsid w:val="00594C83"/>
    <w:rsid w:val="00595D7D"/>
    <w:rsid w:val="0059653A"/>
    <w:rsid w:val="00596557"/>
    <w:rsid w:val="00596CA1"/>
    <w:rsid w:val="00596D08"/>
    <w:rsid w:val="0059742A"/>
    <w:rsid w:val="00597E2B"/>
    <w:rsid w:val="005A12B3"/>
    <w:rsid w:val="005A2E0A"/>
    <w:rsid w:val="005A359A"/>
    <w:rsid w:val="005A36AE"/>
    <w:rsid w:val="005A36B4"/>
    <w:rsid w:val="005A382E"/>
    <w:rsid w:val="005A3D91"/>
    <w:rsid w:val="005A4351"/>
    <w:rsid w:val="005A4A7F"/>
    <w:rsid w:val="005A4EE5"/>
    <w:rsid w:val="005A5B32"/>
    <w:rsid w:val="005A7231"/>
    <w:rsid w:val="005A7DB6"/>
    <w:rsid w:val="005B084D"/>
    <w:rsid w:val="005B1D50"/>
    <w:rsid w:val="005B21E5"/>
    <w:rsid w:val="005B3BF0"/>
    <w:rsid w:val="005B3DC6"/>
    <w:rsid w:val="005B40A3"/>
    <w:rsid w:val="005B46C4"/>
    <w:rsid w:val="005B4B64"/>
    <w:rsid w:val="005B4FA1"/>
    <w:rsid w:val="005B5DFB"/>
    <w:rsid w:val="005B606D"/>
    <w:rsid w:val="005B61B8"/>
    <w:rsid w:val="005B65AC"/>
    <w:rsid w:val="005B678F"/>
    <w:rsid w:val="005B6F38"/>
    <w:rsid w:val="005B6FD0"/>
    <w:rsid w:val="005B7735"/>
    <w:rsid w:val="005B7B33"/>
    <w:rsid w:val="005B7D6E"/>
    <w:rsid w:val="005C03B6"/>
    <w:rsid w:val="005C0C6B"/>
    <w:rsid w:val="005C13EA"/>
    <w:rsid w:val="005C17B6"/>
    <w:rsid w:val="005C3343"/>
    <w:rsid w:val="005C457F"/>
    <w:rsid w:val="005C4DB2"/>
    <w:rsid w:val="005C5965"/>
    <w:rsid w:val="005C5FB7"/>
    <w:rsid w:val="005C663F"/>
    <w:rsid w:val="005C6E4E"/>
    <w:rsid w:val="005C7B16"/>
    <w:rsid w:val="005C7B6D"/>
    <w:rsid w:val="005D0174"/>
    <w:rsid w:val="005D05D4"/>
    <w:rsid w:val="005D0603"/>
    <w:rsid w:val="005D07EC"/>
    <w:rsid w:val="005D0B43"/>
    <w:rsid w:val="005D1410"/>
    <w:rsid w:val="005D1EE2"/>
    <w:rsid w:val="005D1F46"/>
    <w:rsid w:val="005D2952"/>
    <w:rsid w:val="005D3351"/>
    <w:rsid w:val="005D3811"/>
    <w:rsid w:val="005D4A34"/>
    <w:rsid w:val="005D512E"/>
    <w:rsid w:val="005D62E8"/>
    <w:rsid w:val="005D6A74"/>
    <w:rsid w:val="005E02EA"/>
    <w:rsid w:val="005E060A"/>
    <w:rsid w:val="005E157B"/>
    <w:rsid w:val="005E1E57"/>
    <w:rsid w:val="005E23A6"/>
    <w:rsid w:val="005E2951"/>
    <w:rsid w:val="005E3144"/>
    <w:rsid w:val="005E3177"/>
    <w:rsid w:val="005E367A"/>
    <w:rsid w:val="005E3797"/>
    <w:rsid w:val="005E3A38"/>
    <w:rsid w:val="005E3DFA"/>
    <w:rsid w:val="005E6661"/>
    <w:rsid w:val="005E66EE"/>
    <w:rsid w:val="005E70A4"/>
    <w:rsid w:val="005E77EB"/>
    <w:rsid w:val="005E7F0D"/>
    <w:rsid w:val="005F0AE8"/>
    <w:rsid w:val="005F0F1A"/>
    <w:rsid w:val="005F175F"/>
    <w:rsid w:val="005F1A9F"/>
    <w:rsid w:val="005F23CA"/>
    <w:rsid w:val="005F3AF1"/>
    <w:rsid w:val="005F3C65"/>
    <w:rsid w:val="005F4F57"/>
    <w:rsid w:val="005F5195"/>
    <w:rsid w:val="005F521F"/>
    <w:rsid w:val="005F55FC"/>
    <w:rsid w:val="005F5862"/>
    <w:rsid w:val="005F66B8"/>
    <w:rsid w:val="00600224"/>
    <w:rsid w:val="0060180C"/>
    <w:rsid w:val="00601B6F"/>
    <w:rsid w:val="00601F86"/>
    <w:rsid w:val="00602351"/>
    <w:rsid w:val="0060288E"/>
    <w:rsid w:val="00602BC2"/>
    <w:rsid w:val="00603149"/>
    <w:rsid w:val="00603D0D"/>
    <w:rsid w:val="00603E7E"/>
    <w:rsid w:val="0060427D"/>
    <w:rsid w:val="00604CEA"/>
    <w:rsid w:val="0060556A"/>
    <w:rsid w:val="00606058"/>
    <w:rsid w:val="0060630F"/>
    <w:rsid w:val="006074C6"/>
    <w:rsid w:val="006074D0"/>
    <w:rsid w:val="00607C08"/>
    <w:rsid w:val="00607CE1"/>
    <w:rsid w:val="0061278A"/>
    <w:rsid w:val="00612B30"/>
    <w:rsid w:val="00613822"/>
    <w:rsid w:val="006139F1"/>
    <w:rsid w:val="0061507F"/>
    <w:rsid w:val="006151A1"/>
    <w:rsid w:val="006151F7"/>
    <w:rsid w:val="00615278"/>
    <w:rsid w:val="0061629A"/>
    <w:rsid w:val="00616A48"/>
    <w:rsid w:val="00616B0F"/>
    <w:rsid w:val="006170E7"/>
    <w:rsid w:val="006173AC"/>
    <w:rsid w:val="00617CC9"/>
    <w:rsid w:val="00620205"/>
    <w:rsid w:val="006208A2"/>
    <w:rsid w:val="00622224"/>
    <w:rsid w:val="006225C8"/>
    <w:rsid w:val="0062264B"/>
    <w:rsid w:val="00622CB1"/>
    <w:rsid w:val="00623F88"/>
    <w:rsid w:val="006251CE"/>
    <w:rsid w:val="006254FF"/>
    <w:rsid w:val="00625879"/>
    <w:rsid w:val="006259E7"/>
    <w:rsid w:val="00626393"/>
    <w:rsid w:val="00627045"/>
    <w:rsid w:val="00627655"/>
    <w:rsid w:val="0063001A"/>
    <w:rsid w:val="00630252"/>
    <w:rsid w:val="0063040F"/>
    <w:rsid w:val="00630919"/>
    <w:rsid w:val="00631014"/>
    <w:rsid w:val="00631182"/>
    <w:rsid w:val="0063299D"/>
    <w:rsid w:val="00634689"/>
    <w:rsid w:val="006347B9"/>
    <w:rsid w:val="00634E99"/>
    <w:rsid w:val="00635DA2"/>
    <w:rsid w:val="00636604"/>
    <w:rsid w:val="0063715D"/>
    <w:rsid w:val="00637582"/>
    <w:rsid w:val="0063763A"/>
    <w:rsid w:val="0064112F"/>
    <w:rsid w:val="006411A5"/>
    <w:rsid w:val="00641270"/>
    <w:rsid w:val="00641E36"/>
    <w:rsid w:val="006428A9"/>
    <w:rsid w:val="00642B9E"/>
    <w:rsid w:val="00642CEB"/>
    <w:rsid w:val="0064368D"/>
    <w:rsid w:val="006438EF"/>
    <w:rsid w:val="0064476E"/>
    <w:rsid w:val="006468A4"/>
    <w:rsid w:val="006500AE"/>
    <w:rsid w:val="00651601"/>
    <w:rsid w:val="00651C98"/>
    <w:rsid w:val="006524BB"/>
    <w:rsid w:val="00652FF7"/>
    <w:rsid w:val="0065349A"/>
    <w:rsid w:val="006539CE"/>
    <w:rsid w:val="00654AB4"/>
    <w:rsid w:val="00655117"/>
    <w:rsid w:val="00655583"/>
    <w:rsid w:val="006559E0"/>
    <w:rsid w:val="00657E51"/>
    <w:rsid w:val="00660998"/>
    <w:rsid w:val="00661A63"/>
    <w:rsid w:val="006627F6"/>
    <w:rsid w:val="00662BC6"/>
    <w:rsid w:val="0066469E"/>
    <w:rsid w:val="00665022"/>
    <w:rsid w:val="00665F12"/>
    <w:rsid w:val="00666DF5"/>
    <w:rsid w:val="006672B7"/>
    <w:rsid w:val="006675A9"/>
    <w:rsid w:val="00667F5D"/>
    <w:rsid w:val="0067058B"/>
    <w:rsid w:val="00670CEE"/>
    <w:rsid w:val="00670D50"/>
    <w:rsid w:val="00671169"/>
    <w:rsid w:val="00671980"/>
    <w:rsid w:val="0067267E"/>
    <w:rsid w:val="00672924"/>
    <w:rsid w:val="00672D9A"/>
    <w:rsid w:val="00673EDD"/>
    <w:rsid w:val="006744D4"/>
    <w:rsid w:val="006754A4"/>
    <w:rsid w:val="006756AE"/>
    <w:rsid w:val="0067682C"/>
    <w:rsid w:val="006800F9"/>
    <w:rsid w:val="006809B5"/>
    <w:rsid w:val="00681762"/>
    <w:rsid w:val="00681E8F"/>
    <w:rsid w:val="006825A3"/>
    <w:rsid w:val="00683AB0"/>
    <w:rsid w:val="00684920"/>
    <w:rsid w:val="00684FA7"/>
    <w:rsid w:val="0068543A"/>
    <w:rsid w:val="006857BB"/>
    <w:rsid w:val="00685905"/>
    <w:rsid w:val="00685CED"/>
    <w:rsid w:val="006869FA"/>
    <w:rsid w:val="00686B01"/>
    <w:rsid w:val="00686CA4"/>
    <w:rsid w:val="006873F5"/>
    <w:rsid w:val="00687C19"/>
    <w:rsid w:val="00687DCA"/>
    <w:rsid w:val="0069048A"/>
    <w:rsid w:val="00691A0D"/>
    <w:rsid w:val="00691A5A"/>
    <w:rsid w:val="00691E77"/>
    <w:rsid w:val="006922DB"/>
    <w:rsid w:val="0069255C"/>
    <w:rsid w:val="00692FC4"/>
    <w:rsid w:val="00693417"/>
    <w:rsid w:val="006938AD"/>
    <w:rsid w:val="00693D63"/>
    <w:rsid w:val="006940EC"/>
    <w:rsid w:val="00694186"/>
    <w:rsid w:val="00694280"/>
    <w:rsid w:val="00694966"/>
    <w:rsid w:val="00694DD7"/>
    <w:rsid w:val="00695168"/>
    <w:rsid w:val="00695E4F"/>
    <w:rsid w:val="006969F5"/>
    <w:rsid w:val="006976B7"/>
    <w:rsid w:val="006977C2"/>
    <w:rsid w:val="006A02FA"/>
    <w:rsid w:val="006A0368"/>
    <w:rsid w:val="006A040B"/>
    <w:rsid w:val="006A1670"/>
    <w:rsid w:val="006A1726"/>
    <w:rsid w:val="006A1C4F"/>
    <w:rsid w:val="006A1E2F"/>
    <w:rsid w:val="006A212F"/>
    <w:rsid w:val="006A281F"/>
    <w:rsid w:val="006A2AF6"/>
    <w:rsid w:val="006A2CB4"/>
    <w:rsid w:val="006A3803"/>
    <w:rsid w:val="006A473B"/>
    <w:rsid w:val="006A500E"/>
    <w:rsid w:val="006A644F"/>
    <w:rsid w:val="006A6590"/>
    <w:rsid w:val="006A66E2"/>
    <w:rsid w:val="006A70F1"/>
    <w:rsid w:val="006A7112"/>
    <w:rsid w:val="006A7C5F"/>
    <w:rsid w:val="006A7FA3"/>
    <w:rsid w:val="006B0031"/>
    <w:rsid w:val="006B056C"/>
    <w:rsid w:val="006B0B34"/>
    <w:rsid w:val="006B21C2"/>
    <w:rsid w:val="006B27DC"/>
    <w:rsid w:val="006B3244"/>
    <w:rsid w:val="006B3869"/>
    <w:rsid w:val="006B4025"/>
    <w:rsid w:val="006B46EA"/>
    <w:rsid w:val="006B5476"/>
    <w:rsid w:val="006B5735"/>
    <w:rsid w:val="006B579C"/>
    <w:rsid w:val="006B5CA6"/>
    <w:rsid w:val="006B716A"/>
    <w:rsid w:val="006C047C"/>
    <w:rsid w:val="006C07D9"/>
    <w:rsid w:val="006C0998"/>
    <w:rsid w:val="006C1C39"/>
    <w:rsid w:val="006C2397"/>
    <w:rsid w:val="006C2862"/>
    <w:rsid w:val="006C3355"/>
    <w:rsid w:val="006C3AC2"/>
    <w:rsid w:val="006C3D44"/>
    <w:rsid w:val="006C49A6"/>
    <w:rsid w:val="006C4C51"/>
    <w:rsid w:val="006C5F22"/>
    <w:rsid w:val="006C6093"/>
    <w:rsid w:val="006C6D07"/>
    <w:rsid w:val="006C6EB6"/>
    <w:rsid w:val="006C70AE"/>
    <w:rsid w:val="006C7CF7"/>
    <w:rsid w:val="006D03EB"/>
    <w:rsid w:val="006D0E8B"/>
    <w:rsid w:val="006D159A"/>
    <w:rsid w:val="006D358B"/>
    <w:rsid w:val="006D4622"/>
    <w:rsid w:val="006D53D4"/>
    <w:rsid w:val="006D5758"/>
    <w:rsid w:val="006D5CDC"/>
    <w:rsid w:val="006D624D"/>
    <w:rsid w:val="006D6ACC"/>
    <w:rsid w:val="006D7A8A"/>
    <w:rsid w:val="006E075D"/>
    <w:rsid w:val="006E0BE8"/>
    <w:rsid w:val="006E1088"/>
    <w:rsid w:val="006E220A"/>
    <w:rsid w:val="006E23ED"/>
    <w:rsid w:val="006E2B0E"/>
    <w:rsid w:val="006E2C68"/>
    <w:rsid w:val="006E4CA8"/>
    <w:rsid w:val="006E5629"/>
    <w:rsid w:val="006E667B"/>
    <w:rsid w:val="006E6844"/>
    <w:rsid w:val="006E6C8F"/>
    <w:rsid w:val="006E7839"/>
    <w:rsid w:val="006E7A2D"/>
    <w:rsid w:val="006F0DA3"/>
    <w:rsid w:val="006F1010"/>
    <w:rsid w:val="006F179A"/>
    <w:rsid w:val="006F1BC2"/>
    <w:rsid w:val="006F1EFB"/>
    <w:rsid w:val="006F37E0"/>
    <w:rsid w:val="006F3F65"/>
    <w:rsid w:val="006F4357"/>
    <w:rsid w:val="006F4D88"/>
    <w:rsid w:val="006F5130"/>
    <w:rsid w:val="006F5344"/>
    <w:rsid w:val="006F5FDE"/>
    <w:rsid w:val="006F62A4"/>
    <w:rsid w:val="006F6339"/>
    <w:rsid w:val="006F645D"/>
    <w:rsid w:val="006F671D"/>
    <w:rsid w:val="006F7912"/>
    <w:rsid w:val="006F7AFE"/>
    <w:rsid w:val="0070052C"/>
    <w:rsid w:val="00700F6B"/>
    <w:rsid w:val="00701222"/>
    <w:rsid w:val="007014A8"/>
    <w:rsid w:val="00701CEA"/>
    <w:rsid w:val="00701ECE"/>
    <w:rsid w:val="0070233C"/>
    <w:rsid w:val="0070318D"/>
    <w:rsid w:val="00703311"/>
    <w:rsid w:val="00703603"/>
    <w:rsid w:val="007045C6"/>
    <w:rsid w:val="00705864"/>
    <w:rsid w:val="007058FF"/>
    <w:rsid w:val="00705C90"/>
    <w:rsid w:val="00706009"/>
    <w:rsid w:val="007069DF"/>
    <w:rsid w:val="00706B54"/>
    <w:rsid w:val="00706BA1"/>
    <w:rsid w:val="00706C47"/>
    <w:rsid w:val="00707CA4"/>
    <w:rsid w:val="00707ECE"/>
    <w:rsid w:val="007113F7"/>
    <w:rsid w:val="007117AC"/>
    <w:rsid w:val="00712E4D"/>
    <w:rsid w:val="00714299"/>
    <w:rsid w:val="00714648"/>
    <w:rsid w:val="00715042"/>
    <w:rsid w:val="00716154"/>
    <w:rsid w:val="007164FD"/>
    <w:rsid w:val="007175F8"/>
    <w:rsid w:val="007176AD"/>
    <w:rsid w:val="007177BA"/>
    <w:rsid w:val="00722570"/>
    <w:rsid w:val="00722CC9"/>
    <w:rsid w:val="00723089"/>
    <w:rsid w:val="007247BA"/>
    <w:rsid w:val="00724B7A"/>
    <w:rsid w:val="007252CC"/>
    <w:rsid w:val="00726039"/>
    <w:rsid w:val="00726ED9"/>
    <w:rsid w:val="00726F6C"/>
    <w:rsid w:val="00727169"/>
    <w:rsid w:val="00727932"/>
    <w:rsid w:val="007303E9"/>
    <w:rsid w:val="007306DA"/>
    <w:rsid w:val="0073122C"/>
    <w:rsid w:val="00731A24"/>
    <w:rsid w:val="00731C9F"/>
    <w:rsid w:val="00731E3D"/>
    <w:rsid w:val="007328B8"/>
    <w:rsid w:val="00732FEF"/>
    <w:rsid w:val="00733034"/>
    <w:rsid w:val="00734075"/>
    <w:rsid w:val="0073528E"/>
    <w:rsid w:val="00735B9B"/>
    <w:rsid w:val="00735C35"/>
    <w:rsid w:val="0073682B"/>
    <w:rsid w:val="00736988"/>
    <w:rsid w:val="0073756C"/>
    <w:rsid w:val="00737F19"/>
    <w:rsid w:val="00740088"/>
    <w:rsid w:val="00740290"/>
    <w:rsid w:val="007402E2"/>
    <w:rsid w:val="00740D91"/>
    <w:rsid w:val="007410CF"/>
    <w:rsid w:val="00741860"/>
    <w:rsid w:val="00742122"/>
    <w:rsid w:val="0074374D"/>
    <w:rsid w:val="0074388B"/>
    <w:rsid w:val="00743CEF"/>
    <w:rsid w:val="00744D4C"/>
    <w:rsid w:val="007451EB"/>
    <w:rsid w:val="00745BF1"/>
    <w:rsid w:val="0074600E"/>
    <w:rsid w:val="007468BD"/>
    <w:rsid w:val="00747552"/>
    <w:rsid w:val="007477EE"/>
    <w:rsid w:val="007478D3"/>
    <w:rsid w:val="0075220B"/>
    <w:rsid w:val="00752445"/>
    <w:rsid w:val="00752610"/>
    <w:rsid w:val="00753408"/>
    <w:rsid w:val="0075363C"/>
    <w:rsid w:val="007537A9"/>
    <w:rsid w:val="00753AF8"/>
    <w:rsid w:val="007546FF"/>
    <w:rsid w:val="00754765"/>
    <w:rsid w:val="0075488C"/>
    <w:rsid w:val="00754C87"/>
    <w:rsid w:val="00756167"/>
    <w:rsid w:val="0075726C"/>
    <w:rsid w:val="007579C7"/>
    <w:rsid w:val="00760BFC"/>
    <w:rsid w:val="0076134C"/>
    <w:rsid w:val="00761767"/>
    <w:rsid w:val="00762384"/>
    <w:rsid w:val="00762D5A"/>
    <w:rsid w:val="007639EF"/>
    <w:rsid w:val="007646D8"/>
    <w:rsid w:val="00764F1D"/>
    <w:rsid w:val="007652FC"/>
    <w:rsid w:val="00765831"/>
    <w:rsid w:val="007658DC"/>
    <w:rsid w:val="00765D9D"/>
    <w:rsid w:val="00765F70"/>
    <w:rsid w:val="0077023E"/>
    <w:rsid w:val="00770C67"/>
    <w:rsid w:val="0077124A"/>
    <w:rsid w:val="007712AA"/>
    <w:rsid w:val="007712D6"/>
    <w:rsid w:val="007718A1"/>
    <w:rsid w:val="00771E80"/>
    <w:rsid w:val="0077357B"/>
    <w:rsid w:val="00773CA0"/>
    <w:rsid w:val="00773E64"/>
    <w:rsid w:val="007747D5"/>
    <w:rsid w:val="00774A9B"/>
    <w:rsid w:val="00774E19"/>
    <w:rsid w:val="00775BD6"/>
    <w:rsid w:val="00775CE3"/>
    <w:rsid w:val="00776603"/>
    <w:rsid w:val="007769D1"/>
    <w:rsid w:val="00776CCD"/>
    <w:rsid w:val="0077743C"/>
    <w:rsid w:val="00777927"/>
    <w:rsid w:val="00777F4D"/>
    <w:rsid w:val="007807A3"/>
    <w:rsid w:val="00780E62"/>
    <w:rsid w:val="00781125"/>
    <w:rsid w:val="00782B34"/>
    <w:rsid w:val="007830C0"/>
    <w:rsid w:val="00783540"/>
    <w:rsid w:val="00784B6C"/>
    <w:rsid w:val="00785467"/>
    <w:rsid w:val="00791B6F"/>
    <w:rsid w:val="00791F04"/>
    <w:rsid w:val="00792B96"/>
    <w:rsid w:val="00792FC6"/>
    <w:rsid w:val="00794650"/>
    <w:rsid w:val="00795A04"/>
    <w:rsid w:val="00795B33"/>
    <w:rsid w:val="00795D34"/>
    <w:rsid w:val="0079692A"/>
    <w:rsid w:val="00796DD2"/>
    <w:rsid w:val="007A04DA"/>
    <w:rsid w:val="007A0603"/>
    <w:rsid w:val="007A0724"/>
    <w:rsid w:val="007A09FF"/>
    <w:rsid w:val="007A0B63"/>
    <w:rsid w:val="007A0EA6"/>
    <w:rsid w:val="007A1271"/>
    <w:rsid w:val="007A1962"/>
    <w:rsid w:val="007A29A6"/>
    <w:rsid w:val="007A2A2D"/>
    <w:rsid w:val="007A31CF"/>
    <w:rsid w:val="007A4009"/>
    <w:rsid w:val="007A4613"/>
    <w:rsid w:val="007A4735"/>
    <w:rsid w:val="007A4CD5"/>
    <w:rsid w:val="007A5938"/>
    <w:rsid w:val="007A5F88"/>
    <w:rsid w:val="007A62E8"/>
    <w:rsid w:val="007A69DC"/>
    <w:rsid w:val="007B14B1"/>
    <w:rsid w:val="007B1F75"/>
    <w:rsid w:val="007B3072"/>
    <w:rsid w:val="007B313D"/>
    <w:rsid w:val="007B3BDB"/>
    <w:rsid w:val="007B455C"/>
    <w:rsid w:val="007B460F"/>
    <w:rsid w:val="007B5DBA"/>
    <w:rsid w:val="007B5FCA"/>
    <w:rsid w:val="007B60A0"/>
    <w:rsid w:val="007B636E"/>
    <w:rsid w:val="007B677A"/>
    <w:rsid w:val="007B6797"/>
    <w:rsid w:val="007B7DAD"/>
    <w:rsid w:val="007B7FAC"/>
    <w:rsid w:val="007C0C8C"/>
    <w:rsid w:val="007C0D65"/>
    <w:rsid w:val="007C0F59"/>
    <w:rsid w:val="007C106F"/>
    <w:rsid w:val="007C1DA4"/>
    <w:rsid w:val="007C238D"/>
    <w:rsid w:val="007C2A32"/>
    <w:rsid w:val="007C35B5"/>
    <w:rsid w:val="007C4A85"/>
    <w:rsid w:val="007C542A"/>
    <w:rsid w:val="007C57D4"/>
    <w:rsid w:val="007C582B"/>
    <w:rsid w:val="007C589B"/>
    <w:rsid w:val="007C604A"/>
    <w:rsid w:val="007C6DFD"/>
    <w:rsid w:val="007C795E"/>
    <w:rsid w:val="007C7A80"/>
    <w:rsid w:val="007D053F"/>
    <w:rsid w:val="007D0841"/>
    <w:rsid w:val="007D10FC"/>
    <w:rsid w:val="007D1B4E"/>
    <w:rsid w:val="007D1B55"/>
    <w:rsid w:val="007D1F0A"/>
    <w:rsid w:val="007D308D"/>
    <w:rsid w:val="007D372C"/>
    <w:rsid w:val="007D3AC1"/>
    <w:rsid w:val="007D44B7"/>
    <w:rsid w:val="007D459A"/>
    <w:rsid w:val="007D4BEE"/>
    <w:rsid w:val="007D5021"/>
    <w:rsid w:val="007D537C"/>
    <w:rsid w:val="007D5492"/>
    <w:rsid w:val="007D573B"/>
    <w:rsid w:val="007D5A87"/>
    <w:rsid w:val="007D6BC3"/>
    <w:rsid w:val="007D76A7"/>
    <w:rsid w:val="007D78D0"/>
    <w:rsid w:val="007E04CC"/>
    <w:rsid w:val="007E0E50"/>
    <w:rsid w:val="007E1242"/>
    <w:rsid w:val="007E15AE"/>
    <w:rsid w:val="007E15E6"/>
    <w:rsid w:val="007E1812"/>
    <w:rsid w:val="007E191A"/>
    <w:rsid w:val="007E216E"/>
    <w:rsid w:val="007E3DCE"/>
    <w:rsid w:val="007E3F19"/>
    <w:rsid w:val="007E421A"/>
    <w:rsid w:val="007E4B8E"/>
    <w:rsid w:val="007E60FF"/>
    <w:rsid w:val="007E651F"/>
    <w:rsid w:val="007E6CD1"/>
    <w:rsid w:val="007E73B5"/>
    <w:rsid w:val="007F0233"/>
    <w:rsid w:val="007F0707"/>
    <w:rsid w:val="007F0E0E"/>
    <w:rsid w:val="007F0E5E"/>
    <w:rsid w:val="007F0E7A"/>
    <w:rsid w:val="007F14A6"/>
    <w:rsid w:val="007F2226"/>
    <w:rsid w:val="007F2386"/>
    <w:rsid w:val="007F2D21"/>
    <w:rsid w:val="007F5A0B"/>
    <w:rsid w:val="007F64E6"/>
    <w:rsid w:val="007F6D36"/>
    <w:rsid w:val="00801785"/>
    <w:rsid w:val="0080182E"/>
    <w:rsid w:val="00801B31"/>
    <w:rsid w:val="00801BE4"/>
    <w:rsid w:val="00802218"/>
    <w:rsid w:val="008023C5"/>
    <w:rsid w:val="0080441C"/>
    <w:rsid w:val="00804745"/>
    <w:rsid w:val="00805B6B"/>
    <w:rsid w:val="00805C1F"/>
    <w:rsid w:val="008063C5"/>
    <w:rsid w:val="00806580"/>
    <w:rsid w:val="0080665F"/>
    <w:rsid w:val="00806E0E"/>
    <w:rsid w:val="00807260"/>
    <w:rsid w:val="00807856"/>
    <w:rsid w:val="00807E1D"/>
    <w:rsid w:val="00810063"/>
    <w:rsid w:val="008102BD"/>
    <w:rsid w:val="00810F7D"/>
    <w:rsid w:val="008119AE"/>
    <w:rsid w:val="00812180"/>
    <w:rsid w:val="00813089"/>
    <w:rsid w:val="0081385A"/>
    <w:rsid w:val="0081397C"/>
    <w:rsid w:val="008139AB"/>
    <w:rsid w:val="00813FB5"/>
    <w:rsid w:val="0081473C"/>
    <w:rsid w:val="00814C2B"/>
    <w:rsid w:val="00815897"/>
    <w:rsid w:val="008161EF"/>
    <w:rsid w:val="0081756A"/>
    <w:rsid w:val="00821C0A"/>
    <w:rsid w:val="00822041"/>
    <w:rsid w:val="00822D43"/>
    <w:rsid w:val="0082371D"/>
    <w:rsid w:val="00824958"/>
    <w:rsid w:val="00824EE1"/>
    <w:rsid w:val="0082546B"/>
    <w:rsid w:val="00826127"/>
    <w:rsid w:val="00826746"/>
    <w:rsid w:val="00826CA6"/>
    <w:rsid w:val="00827027"/>
    <w:rsid w:val="00830327"/>
    <w:rsid w:val="0083090E"/>
    <w:rsid w:val="00832539"/>
    <w:rsid w:val="00832863"/>
    <w:rsid w:val="0083367B"/>
    <w:rsid w:val="00833815"/>
    <w:rsid w:val="0083397A"/>
    <w:rsid w:val="008349A8"/>
    <w:rsid w:val="00834DD1"/>
    <w:rsid w:val="00834E0B"/>
    <w:rsid w:val="00834EEF"/>
    <w:rsid w:val="00835229"/>
    <w:rsid w:val="00835270"/>
    <w:rsid w:val="008353C9"/>
    <w:rsid w:val="00835806"/>
    <w:rsid w:val="00835DC6"/>
    <w:rsid w:val="008417EC"/>
    <w:rsid w:val="00841D27"/>
    <w:rsid w:val="00841EC5"/>
    <w:rsid w:val="00842854"/>
    <w:rsid w:val="00844F2F"/>
    <w:rsid w:val="00845B81"/>
    <w:rsid w:val="008474C5"/>
    <w:rsid w:val="00847D1B"/>
    <w:rsid w:val="00850E45"/>
    <w:rsid w:val="0085113B"/>
    <w:rsid w:val="008511B6"/>
    <w:rsid w:val="008515D4"/>
    <w:rsid w:val="00851A64"/>
    <w:rsid w:val="008525E0"/>
    <w:rsid w:val="00852C54"/>
    <w:rsid w:val="00852C9D"/>
    <w:rsid w:val="00852D7F"/>
    <w:rsid w:val="0085451C"/>
    <w:rsid w:val="00854D5D"/>
    <w:rsid w:val="00857E30"/>
    <w:rsid w:val="008635B2"/>
    <w:rsid w:val="00863B26"/>
    <w:rsid w:val="00864622"/>
    <w:rsid w:val="0086463E"/>
    <w:rsid w:val="008649D9"/>
    <w:rsid w:val="0086612C"/>
    <w:rsid w:val="00866B64"/>
    <w:rsid w:val="00866D17"/>
    <w:rsid w:val="00867BF6"/>
    <w:rsid w:val="00870054"/>
    <w:rsid w:val="008701F0"/>
    <w:rsid w:val="00870337"/>
    <w:rsid w:val="00870F71"/>
    <w:rsid w:val="00871A56"/>
    <w:rsid w:val="00871C6C"/>
    <w:rsid w:val="00871E8F"/>
    <w:rsid w:val="00874184"/>
    <w:rsid w:val="00874A32"/>
    <w:rsid w:val="0087528B"/>
    <w:rsid w:val="0087544A"/>
    <w:rsid w:val="0087781E"/>
    <w:rsid w:val="00877D78"/>
    <w:rsid w:val="0088038C"/>
    <w:rsid w:val="00882467"/>
    <w:rsid w:val="00882ACE"/>
    <w:rsid w:val="0088392C"/>
    <w:rsid w:val="00884707"/>
    <w:rsid w:val="00884C2D"/>
    <w:rsid w:val="00884C5D"/>
    <w:rsid w:val="00885B5D"/>
    <w:rsid w:val="00885BF1"/>
    <w:rsid w:val="00885C6E"/>
    <w:rsid w:val="008866EA"/>
    <w:rsid w:val="008872EC"/>
    <w:rsid w:val="0088730D"/>
    <w:rsid w:val="008878AE"/>
    <w:rsid w:val="0089080B"/>
    <w:rsid w:val="0089144F"/>
    <w:rsid w:val="008916DF"/>
    <w:rsid w:val="00891A59"/>
    <w:rsid w:val="00891D29"/>
    <w:rsid w:val="00891D64"/>
    <w:rsid w:val="00892DC0"/>
    <w:rsid w:val="008937DC"/>
    <w:rsid w:val="00894886"/>
    <w:rsid w:val="00895AF9"/>
    <w:rsid w:val="00896347"/>
    <w:rsid w:val="00896CD6"/>
    <w:rsid w:val="008971DB"/>
    <w:rsid w:val="008A0061"/>
    <w:rsid w:val="008A006B"/>
    <w:rsid w:val="008A016A"/>
    <w:rsid w:val="008A0227"/>
    <w:rsid w:val="008A098C"/>
    <w:rsid w:val="008A2F76"/>
    <w:rsid w:val="008A4E46"/>
    <w:rsid w:val="008A5658"/>
    <w:rsid w:val="008A5BF8"/>
    <w:rsid w:val="008A6447"/>
    <w:rsid w:val="008A71AE"/>
    <w:rsid w:val="008A72BF"/>
    <w:rsid w:val="008A776E"/>
    <w:rsid w:val="008B04E7"/>
    <w:rsid w:val="008B05E5"/>
    <w:rsid w:val="008B0C24"/>
    <w:rsid w:val="008B2958"/>
    <w:rsid w:val="008B3CFE"/>
    <w:rsid w:val="008B4729"/>
    <w:rsid w:val="008B4732"/>
    <w:rsid w:val="008B479F"/>
    <w:rsid w:val="008B4B61"/>
    <w:rsid w:val="008B4BBB"/>
    <w:rsid w:val="008B594F"/>
    <w:rsid w:val="008B5CDC"/>
    <w:rsid w:val="008B5FF1"/>
    <w:rsid w:val="008B62DE"/>
    <w:rsid w:val="008B6F94"/>
    <w:rsid w:val="008B761D"/>
    <w:rsid w:val="008B7894"/>
    <w:rsid w:val="008C1AD1"/>
    <w:rsid w:val="008C1FBA"/>
    <w:rsid w:val="008C2359"/>
    <w:rsid w:val="008C3287"/>
    <w:rsid w:val="008C33E7"/>
    <w:rsid w:val="008C3F9C"/>
    <w:rsid w:val="008C469D"/>
    <w:rsid w:val="008C4F81"/>
    <w:rsid w:val="008C51C0"/>
    <w:rsid w:val="008C5255"/>
    <w:rsid w:val="008C5A8E"/>
    <w:rsid w:val="008C6A0D"/>
    <w:rsid w:val="008C76CB"/>
    <w:rsid w:val="008C77AB"/>
    <w:rsid w:val="008C7833"/>
    <w:rsid w:val="008C7922"/>
    <w:rsid w:val="008D0377"/>
    <w:rsid w:val="008D0559"/>
    <w:rsid w:val="008D0689"/>
    <w:rsid w:val="008D0B03"/>
    <w:rsid w:val="008D0EB7"/>
    <w:rsid w:val="008D13DD"/>
    <w:rsid w:val="008D2102"/>
    <w:rsid w:val="008D32A2"/>
    <w:rsid w:val="008D4918"/>
    <w:rsid w:val="008D5BAF"/>
    <w:rsid w:val="008D6173"/>
    <w:rsid w:val="008D6C0D"/>
    <w:rsid w:val="008D6D65"/>
    <w:rsid w:val="008D7185"/>
    <w:rsid w:val="008D72EE"/>
    <w:rsid w:val="008D7349"/>
    <w:rsid w:val="008D7473"/>
    <w:rsid w:val="008D74D2"/>
    <w:rsid w:val="008D74DD"/>
    <w:rsid w:val="008E0464"/>
    <w:rsid w:val="008E05BA"/>
    <w:rsid w:val="008E0D14"/>
    <w:rsid w:val="008E0EA8"/>
    <w:rsid w:val="008E1BF0"/>
    <w:rsid w:val="008E3F2E"/>
    <w:rsid w:val="008E454D"/>
    <w:rsid w:val="008E46AC"/>
    <w:rsid w:val="008E5636"/>
    <w:rsid w:val="008E5730"/>
    <w:rsid w:val="008E7F97"/>
    <w:rsid w:val="008F03F3"/>
    <w:rsid w:val="008F067E"/>
    <w:rsid w:val="008F1374"/>
    <w:rsid w:val="008F1D68"/>
    <w:rsid w:val="008F240D"/>
    <w:rsid w:val="008F275D"/>
    <w:rsid w:val="008F28A9"/>
    <w:rsid w:val="008F2DD0"/>
    <w:rsid w:val="008F3293"/>
    <w:rsid w:val="008F410B"/>
    <w:rsid w:val="008F4520"/>
    <w:rsid w:val="008F6C9D"/>
    <w:rsid w:val="00900E37"/>
    <w:rsid w:val="00901071"/>
    <w:rsid w:val="0090115E"/>
    <w:rsid w:val="009015E3"/>
    <w:rsid w:val="0090168F"/>
    <w:rsid w:val="00901722"/>
    <w:rsid w:val="00901969"/>
    <w:rsid w:val="00902173"/>
    <w:rsid w:val="009021D0"/>
    <w:rsid w:val="00902CEC"/>
    <w:rsid w:val="00904EA0"/>
    <w:rsid w:val="009068AF"/>
    <w:rsid w:val="009071CD"/>
    <w:rsid w:val="009073B8"/>
    <w:rsid w:val="0090760F"/>
    <w:rsid w:val="009100FF"/>
    <w:rsid w:val="00910297"/>
    <w:rsid w:val="00910C0D"/>
    <w:rsid w:val="00911616"/>
    <w:rsid w:val="00912DE8"/>
    <w:rsid w:val="009139E5"/>
    <w:rsid w:val="00913B38"/>
    <w:rsid w:val="009142A5"/>
    <w:rsid w:val="009143C4"/>
    <w:rsid w:val="009151B6"/>
    <w:rsid w:val="00915332"/>
    <w:rsid w:val="0091534E"/>
    <w:rsid w:val="0091579C"/>
    <w:rsid w:val="00915CBB"/>
    <w:rsid w:val="009162FA"/>
    <w:rsid w:val="00916780"/>
    <w:rsid w:val="00916B06"/>
    <w:rsid w:val="00916DE2"/>
    <w:rsid w:val="0091725F"/>
    <w:rsid w:val="00920161"/>
    <w:rsid w:val="0092054D"/>
    <w:rsid w:val="00920716"/>
    <w:rsid w:val="0092079D"/>
    <w:rsid w:val="00920F9B"/>
    <w:rsid w:val="009211FD"/>
    <w:rsid w:val="00922A67"/>
    <w:rsid w:val="0092331C"/>
    <w:rsid w:val="0092390D"/>
    <w:rsid w:val="00923FF7"/>
    <w:rsid w:val="009247D7"/>
    <w:rsid w:val="0092525C"/>
    <w:rsid w:val="00926538"/>
    <w:rsid w:val="0092740A"/>
    <w:rsid w:val="0092742D"/>
    <w:rsid w:val="00927469"/>
    <w:rsid w:val="009317F5"/>
    <w:rsid w:val="00931953"/>
    <w:rsid w:val="00932246"/>
    <w:rsid w:val="00932722"/>
    <w:rsid w:val="009331F9"/>
    <w:rsid w:val="00933AF3"/>
    <w:rsid w:val="00934F85"/>
    <w:rsid w:val="009362CC"/>
    <w:rsid w:val="0093655C"/>
    <w:rsid w:val="009365CE"/>
    <w:rsid w:val="00937220"/>
    <w:rsid w:val="00940CD8"/>
    <w:rsid w:val="00941766"/>
    <w:rsid w:val="0094183F"/>
    <w:rsid w:val="00941EFE"/>
    <w:rsid w:val="00944280"/>
    <w:rsid w:val="009449A2"/>
    <w:rsid w:val="00944BE7"/>
    <w:rsid w:val="00944F46"/>
    <w:rsid w:val="00945CBB"/>
    <w:rsid w:val="0094762B"/>
    <w:rsid w:val="00947A4F"/>
    <w:rsid w:val="00950017"/>
    <w:rsid w:val="009503D7"/>
    <w:rsid w:val="009512EF"/>
    <w:rsid w:val="009512FA"/>
    <w:rsid w:val="00951757"/>
    <w:rsid w:val="009517A2"/>
    <w:rsid w:val="00951DE9"/>
    <w:rsid w:val="0095304B"/>
    <w:rsid w:val="00953867"/>
    <w:rsid w:val="00953873"/>
    <w:rsid w:val="009540E9"/>
    <w:rsid w:val="00954203"/>
    <w:rsid w:val="009546C2"/>
    <w:rsid w:val="009551C7"/>
    <w:rsid w:val="00955733"/>
    <w:rsid w:val="00955D43"/>
    <w:rsid w:val="00956BF8"/>
    <w:rsid w:val="0096037C"/>
    <w:rsid w:val="009603B1"/>
    <w:rsid w:val="0096087B"/>
    <w:rsid w:val="00960B02"/>
    <w:rsid w:val="00961640"/>
    <w:rsid w:val="00961702"/>
    <w:rsid w:val="0096184F"/>
    <w:rsid w:val="00961B83"/>
    <w:rsid w:val="0096287F"/>
    <w:rsid w:val="00962AC5"/>
    <w:rsid w:val="009638F3"/>
    <w:rsid w:val="00963FBC"/>
    <w:rsid w:val="00964C76"/>
    <w:rsid w:val="009656B5"/>
    <w:rsid w:val="00965789"/>
    <w:rsid w:val="009667DD"/>
    <w:rsid w:val="00966E80"/>
    <w:rsid w:val="009675E0"/>
    <w:rsid w:val="009704B2"/>
    <w:rsid w:val="00970B26"/>
    <w:rsid w:val="00970ED1"/>
    <w:rsid w:val="009734F5"/>
    <w:rsid w:val="009737C7"/>
    <w:rsid w:val="00973885"/>
    <w:rsid w:val="00973A6A"/>
    <w:rsid w:val="00973C80"/>
    <w:rsid w:val="00973E74"/>
    <w:rsid w:val="00973E85"/>
    <w:rsid w:val="009750A9"/>
    <w:rsid w:val="00975228"/>
    <w:rsid w:val="0097579E"/>
    <w:rsid w:val="00975896"/>
    <w:rsid w:val="00975A0E"/>
    <w:rsid w:val="00975F1B"/>
    <w:rsid w:val="00976F0E"/>
    <w:rsid w:val="0097716F"/>
    <w:rsid w:val="009771D4"/>
    <w:rsid w:val="0097747E"/>
    <w:rsid w:val="00977CEB"/>
    <w:rsid w:val="009804CD"/>
    <w:rsid w:val="00980B64"/>
    <w:rsid w:val="00980C15"/>
    <w:rsid w:val="00980D63"/>
    <w:rsid w:val="00981111"/>
    <w:rsid w:val="009811F1"/>
    <w:rsid w:val="009813D7"/>
    <w:rsid w:val="00981739"/>
    <w:rsid w:val="00981756"/>
    <w:rsid w:val="00981B12"/>
    <w:rsid w:val="00982413"/>
    <w:rsid w:val="00982A8C"/>
    <w:rsid w:val="00984A7B"/>
    <w:rsid w:val="00984EDD"/>
    <w:rsid w:val="00986689"/>
    <w:rsid w:val="00986DB4"/>
    <w:rsid w:val="009872CF"/>
    <w:rsid w:val="00990E0E"/>
    <w:rsid w:val="00991649"/>
    <w:rsid w:val="00991BE8"/>
    <w:rsid w:val="00991E3C"/>
    <w:rsid w:val="00992707"/>
    <w:rsid w:val="0099277F"/>
    <w:rsid w:val="00992A8A"/>
    <w:rsid w:val="00992B7B"/>
    <w:rsid w:val="009934FB"/>
    <w:rsid w:val="00993938"/>
    <w:rsid w:val="00993D55"/>
    <w:rsid w:val="00994C60"/>
    <w:rsid w:val="00994CCC"/>
    <w:rsid w:val="00995550"/>
    <w:rsid w:val="00995C65"/>
    <w:rsid w:val="00996684"/>
    <w:rsid w:val="009969D5"/>
    <w:rsid w:val="009970E1"/>
    <w:rsid w:val="0099711A"/>
    <w:rsid w:val="00997B94"/>
    <w:rsid w:val="009A05A0"/>
    <w:rsid w:val="009A084C"/>
    <w:rsid w:val="009A09BC"/>
    <w:rsid w:val="009A0F79"/>
    <w:rsid w:val="009A108A"/>
    <w:rsid w:val="009A13DA"/>
    <w:rsid w:val="009A15BE"/>
    <w:rsid w:val="009A2219"/>
    <w:rsid w:val="009A2F5E"/>
    <w:rsid w:val="009A3373"/>
    <w:rsid w:val="009A3503"/>
    <w:rsid w:val="009A405A"/>
    <w:rsid w:val="009A507F"/>
    <w:rsid w:val="009A558D"/>
    <w:rsid w:val="009A5900"/>
    <w:rsid w:val="009A6DB8"/>
    <w:rsid w:val="009A7CAF"/>
    <w:rsid w:val="009B1B81"/>
    <w:rsid w:val="009B2DDB"/>
    <w:rsid w:val="009B359D"/>
    <w:rsid w:val="009B43AB"/>
    <w:rsid w:val="009B46BA"/>
    <w:rsid w:val="009B4700"/>
    <w:rsid w:val="009B4798"/>
    <w:rsid w:val="009B47F3"/>
    <w:rsid w:val="009B5436"/>
    <w:rsid w:val="009B580A"/>
    <w:rsid w:val="009B5906"/>
    <w:rsid w:val="009B5E1B"/>
    <w:rsid w:val="009B63EF"/>
    <w:rsid w:val="009B643B"/>
    <w:rsid w:val="009B69A0"/>
    <w:rsid w:val="009B6B39"/>
    <w:rsid w:val="009B78AE"/>
    <w:rsid w:val="009C0037"/>
    <w:rsid w:val="009C09D2"/>
    <w:rsid w:val="009C16CA"/>
    <w:rsid w:val="009C1A7E"/>
    <w:rsid w:val="009C2471"/>
    <w:rsid w:val="009C280F"/>
    <w:rsid w:val="009C2876"/>
    <w:rsid w:val="009C4E5C"/>
    <w:rsid w:val="009C565C"/>
    <w:rsid w:val="009C5BF7"/>
    <w:rsid w:val="009C6209"/>
    <w:rsid w:val="009C69C2"/>
    <w:rsid w:val="009C69F6"/>
    <w:rsid w:val="009C6A2F"/>
    <w:rsid w:val="009C6B79"/>
    <w:rsid w:val="009C743C"/>
    <w:rsid w:val="009C78C0"/>
    <w:rsid w:val="009D1B15"/>
    <w:rsid w:val="009D2936"/>
    <w:rsid w:val="009D35AC"/>
    <w:rsid w:val="009D3F65"/>
    <w:rsid w:val="009D4259"/>
    <w:rsid w:val="009D44CF"/>
    <w:rsid w:val="009D46D6"/>
    <w:rsid w:val="009D5373"/>
    <w:rsid w:val="009D5C1C"/>
    <w:rsid w:val="009D67F6"/>
    <w:rsid w:val="009D6F1B"/>
    <w:rsid w:val="009D745D"/>
    <w:rsid w:val="009D7801"/>
    <w:rsid w:val="009D7F11"/>
    <w:rsid w:val="009E0617"/>
    <w:rsid w:val="009E0DF4"/>
    <w:rsid w:val="009E1492"/>
    <w:rsid w:val="009E2271"/>
    <w:rsid w:val="009E2285"/>
    <w:rsid w:val="009E25B6"/>
    <w:rsid w:val="009E2B3A"/>
    <w:rsid w:val="009E2D3A"/>
    <w:rsid w:val="009E35DE"/>
    <w:rsid w:val="009E4CFE"/>
    <w:rsid w:val="009E5305"/>
    <w:rsid w:val="009E5C05"/>
    <w:rsid w:val="009E72A7"/>
    <w:rsid w:val="009E7AA9"/>
    <w:rsid w:val="009E7FCB"/>
    <w:rsid w:val="009F1275"/>
    <w:rsid w:val="009F4273"/>
    <w:rsid w:val="009F6FA4"/>
    <w:rsid w:val="009F73F5"/>
    <w:rsid w:val="00A005AA"/>
    <w:rsid w:val="00A01E95"/>
    <w:rsid w:val="00A04599"/>
    <w:rsid w:val="00A04685"/>
    <w:rsid w:val="00A046A8"/>
    <w:rsid w:val="00A04FD4"/>
    <w:rsid w:val="00A050D4"/>
    <w:rsid w:val="00A05B1F"/>
    <w:rsid w:val="00A108D5"/>
    <w:rsid w:val="00A11309"/>
    <w:rsid w:val="00A11894"/>
    <w:rsid w:val="00A120F5"/>
    <w:rsid w:val="00A12674"/>
    <w:rsid w:val="00A127C2"/>
    <w:rsid w:val="00A12998"/>
    <w:rsid w:val="00A12A25"/>
    <w:rsid w:val="00A12DCF"/>
    <w:rsid w:val="00A13090"/>
    <w:rsid w:val="00A140CB"/>
    <w:rsid w:val="00A14192"/>
    <w:rsid w:val="00A142B8"/>
    <w:rsid w:val="00A1441F"/>
    <w:rsid w:val="00A14A03"/>
    <w:rsid w:val="00A14F59"/>
    <w:rsid w:val="00A1502A"/>
    <w:rsid w:val="00A155DC"/>
    <w:rsid w:val="00A15D96"/>
    <w:rsid w:val="00A16101"/>
    <w:rsid w:val="00A1612A"/>
    <w:rsid w:val="00A233A2"/>
    <w:rsid w:val="00A233CC"/>
    <w:rsid w:val="00A24EC4"/>
    <w:rsid w:val="00A254D8"/>
    <w:rsid w:val="00A2571C"/>
    <w:rsid w:val="00A259BD"/>
    <w:rsid w:val="00A261FD"/>
    <w:rsid w:val="00A26304"/>
    <w:rsid w:val="00A268DB"/>
    <w:rsid w:val="00A2751F"/>
    <w:rsid w:val="00A30246"/>
    <w:rsid w:val="00A305E7"/>
    <w:rsid w:val="00A30672"/>
    <w:rsid w:val="00A30911"/>
    <w:rsid w:val="00A30998"/>
    <w:rsid w:val="00A31ACD"/>
    <w:rsid w:val="00A3220A"/>
    <w:rsid w:val="00A32704"/>
    <w:rsid w:val="00A331D2"/>
    <w:rsid w:val="00A33221"/>
    <w:rsid w:val="00A335A9"/>
    <w:rsid w:val="00A33CCC"/>
    <w:rsid w:val="00A33F04"/>
    <w:rsid w:val="00A3432E"/>
    <w:rsid w:val="00A34F9C"/>
    <w:rsid w:val="00A358EB"/>
    <w:rsid w:val="00A36180"/>
    <w:rsid w:val="00A3728D"/>
    <w:rsid w:val="00A40D8F"/>
    <w:rsid w:val="00A4149E"/>
    <w:rsid w:val="00A41F8E"/>
    <w:rsid w:val="00A422A1"/>
    <w:rsid w:val="00A43E80"/>
    <w:rsid w:val="00A44111"/>
    <w:rsid w:val="00A44C4A"/>
    <w:rsid w:val="00A454C3"/>
    <w:rsid w:val="00A461C3"/>
    <w:rsid w:val="00A469F7"/>
    <w:rsid w:val="00A46E6B"/>
    <w:rsid w:val="00A50C2A"/>
    <w:rsid w:val="00A528A9"/>
    <w:rsid w:val="00A52A13"/>
    <w:rsid w:val="00A52D3D"/>
    <w:rsid w:val="00A52DED"/>
    <w:rsid w:val="00A54ADB"/>
    <w:rsid w:val="00A5511B"/>
    <w:rsid w:val="00A5645A"/>
    <w:rsid w:val="00A5660F"/>
    <w:rsid w:val="00A569A8"/>
    <w:rsid w:val="00A606DC"/>
    <w:rsid w:val="00A60D3E"/>
    <w:rsid w:val="00A618F9"/>
    <w:rsid w:val="00A6242A"/>
    <w:rsid w:val="00A62F60"/>
    <w:rsid w:val="00A63B92"/>
    <w:rsid w:val="00A63D7A"/>
    <w:rsid w:val="00A63DE2"/>
    <w:rsid w:val="00A6468F"/>
    <w:rsid w:val="00A66321"/>
    <w:rsid w:val="00A668F9"/>
    <w:rsid w:val="00A67D24"/>
    <w:rsid w:val="00A7011E"/>
    <w:rsid w:val="00A708F9"/>
    <w:rsid w:val="00A711C7"/>
    <w:rsid w:val="00A71351"/>
    <w:rsid w:val="00A71D95"/>
    <w:rsid w:val="00A733CD"/>
    <w:rsid w:val="00A7444E"/>
    <w:rsid w:val="00A74737"/>
    <w:rsid w:val="00A75240"/>
    <w:rsid w:val="00A76B23"/>
    <w:rsid w:val="00A7710B"/>
    <w:rsid w:val="00A773D3"/>
    <w:rsid w:val="00A81996"/>
    <w:rsid w:val="00A826E1"/>
    <w:rsid w:val="00A827E6"/>
    <w:rsid w:val="00A82D69"/>
    <w:rsid w:val="00A82EFB"/>
    <w:rsid w:val="00A8339D"/>
    <w:rsid w:val="00A83B82"/>
    <w:rsid w:val="00A84DB1"/>
    <w:rsid w:val="00A85A8B"/>
    <w:rsid w:val="00A85ECA"/>
    <w:rsid w:val="00A86C25"/>
    <w:rsid w:val="00A8747D"/>
    <w:rsid w:val="00A87C9A"/>
    <w:rsid w:val="00A87E53"/>
    <w:rsid w:val="00A90507"/>
    <w:rsid w:val="00A92D4D"/>
    <w:rsid w:val="00A94B9D"/>
    <w:rsid w:val="00A9511F"/>
    <w:rsid w:val="00A95651"/>
    <w:rsid w:val="00A95FFE"/>
    <w:rsid w:val="00A97442"/>
    <w:rsid w:val="00A97D11"/>
    <w:rsid w:val="00AA0160"/>
    <w:rsid w:val="00AA02D5"/>
    <w:rsid w:val="00AA0500"/>
    <w:rsid w:val="00AA2E47"/>
    <w:rsid w:val="00AA3022"/>
    <w:rsid w:val="00AA351F"/>
    <w:rsid w:val="00AA37C8"/>
    <w:rsid w:val="00AA3FE6"/>
    <w:rsid w:val="00AA4AD1"/>
    <w:rsid w:val="00AA55CF"/>
    <w:rsid w:val="00AA577C"/>
    <w:rsid w:val="00AA6335"/>
    <w:rsid w:val="00AA6BD5"/>
    <w:rsid w:val="00AA6EBE"/>
    <w:rsid w:val="00AA75F9"/>
    <w:rsid w:val="00AB384E"/>
    <w:rsid w:val="00AB3EB1"/>
    <w:rsid w:val="00AB48B5"/>
    <w:rsid w:val="00AB48BE"/>
    <w:rsid w:val="00AB4A62"/>
    <w:rsid w:val="00AB52F4"/>
    <w:rsid w:val="00AB5375"/>
    <w:rsid w:val="00AB54CD"/>
    <w:rsid w:val="00AB554E"/>
    <w:rsid w:val="00AB5C13"/>
    <w:rsid w:val="00AB5D4D"/>
    <w:rsid w:val="00AB6624"/>
    <w:rsid w:val="00AB672C"/>
    <w:rsid w:val="00AB71E2"/>
    <w:rsid w:val="00AC07F9"/>
    <w:rsid w:val="00AC11B7"/>
    <w:rsid w:val="00AC16B2"/>
    <w:rsid w:val="00AC17B5"/>
    <w:rsid w:val="00AC3A57"/>
    <w:rsid w:val="00AC3B63"/>
    <w:rsid w:val="00AC49C3"/>
    <w:rsid w:val="00AC54C6"/>
    <w:rsid w:val="00AD0049"/>
    <w:rsid w:val="00AD05F9"/>
    <w:rsid w:val="00AD0EC5"/>
    <w:rsid w:val="00AD17D8"/>
    <w:rsid w:val="00AD25FD"/>
    <w:rsid w:val="00AD2954"/>
    <w:rsid w:val="00AD3112"/>
    <w:rsid w:val="00AD34B7"/>
    <w:rsid w:val="00AD378F"/>
    <w:rsid w:val="00AD3AAC"/>
    <w:rsid w:val="00AD3CED"/>
    <w:rsid w:val="00AD3E7F"/>
    <w:rsid w:val="00AD4A98"/>
    <w:rsid w:val="00AD5481"/>
    <w:rsid w:val="00AD62B4"/>
    <w:rsid w:val="00AD7227"/>
    <w:rsid w:val="00AD7F84"/>
    <w:rsid w:val="00AE01FB"/>
    <w:rsid w:val="00AE06E6"/>
    <w:rsid w:val="00AE0B7C"/>
    <w:rsid w:val="00AE1806"/>
    <w:rsid w:val="00AE269D"/>
    <w:rsid w:val="00AE2E4F"/>
    <w:rsid w:val="00AE3645"/>
    <w:rsid w:val="00AE3924"/>
    <w:rsid w:val="00AE3C54"/>
    <w:rsid w:val="00AE5161"/>
    <w:rsid w:val="00AE5320"/>
    <w:rsid w:val="00AE56FA"/>
    <w:rsid w:val="00AE664A"/>
    <w:rsid w:val="00AE6A9B"/>
    <w:rsid w:val="00AF028F"/>
    <w:rsid w:val="00AF04EA"/>
    <w:rsid w:val="00AF0D10"/>
    <w:rsid w:val="00AF178C"/>
    <w:rsid w:val="00AF17E3"/>
    <w:rsid w:val="00AF1DA7"/>
    <w:rsid w:val="00AF2CC4"/>
    <w:rsid w:val="00AF2EED"/>
    <w:rsid w:val="00AF3562"/>
    <w:rsid w:val="00AF3A65"/>
    <w:rsid w:val="00AF4D98"/>
    <w:rsid w:val="00AF4E4F"/>
    <w:rsid w:val="00AF4F70"/>
    <w:rsid w:val="00AF58BA"/>
    <w:rsid w:val="00AF66E3"/>
    <w:rsid w:val="00AF6B45"/>
    <w:rsid w:val="00AF7CA3"/>
    <w:rsid w:val="00B00EE2"/>
    <w:rsid w:val="00B017CB"/>
    <w:rsid w:val="00B0187E"/>
    <w:rsid w:val="00B01A0D"/>
    <w:rsid w:val="00B024B6"/>
    <w:rsid w:val="00B0364C"/>
    <w:rsid w:val="00B03E62"/>
    <w:rsid w:val="00B04ACF"/>
    <w:rsid w:val="00B04AE5"/>
    <w:rsid w:val="00B05A24"/>
    <w:rsid w:val="00B06A05"/>
    <w:rsid w:val="00B10021"/>
    <w:rsid w:val="00B108AB"/>
    <w:rsid w:val="00B11A2F"/>
    <w:rsid w:val="00B134C7"/>
    <w:rsid w:val="00B1365E"/>
    <w:rsid w:val="00B13B6E"/>
    <w:rsid w:val="00B13C3D"/>
    <w:rsid w:val="00B13F46"/>
    <w:rsid w:val="00B14737"/>
    <w:rsid w:val="00B155FC"/>
    <w:rsid w:val="00B15A1A"/>
    <w:rsid w:val="00B160BF"/>
    <w:rsid w:val="00B161ED"/>
    <w:rsid w:val="00B1636D"/>
    <w:rsid w:val="00B165B9"/>
    <w:rsid w:val="00B211BD"/>
    <w:rsid w:val="00B22504"/>
    <w:rsid w:val="00B227ED"/>
    <w:rsid w:val="00B23A28"/>
    <w:rsid w:val="00B23B7A"/>
    <w:rsid w:val="00B241F0"/>
    <w:rsid w:val="00B243A4"/>
    <w:rsid w:val="00B247A9"/>
    <w:rsid w:val="00B24832"/>
    <w:rsid w:val="00B253A0"/>
    <w:rsid w:val="00B25977"/>
    <w:rsid w:val="00B25B09"/>
    <w:rsid w:val="00B25C87"/>
    <w:rsid w:val="00B2695A"/>
    <w:rsid w:val="00B27A38"/>
    <w:rsid w:val="00B318D5"/>
    <w:rsid w:val="00B3195C"/>
    <w:rsid w:val="00B31D86"/>
    <w:rsid w:val="00B32A3C"/>
    <w:rsid w:val="00B33F0B"/>
    <w:rsid w:val="00B348C0"/>
    <w:rsid w:val="00B34ACD"/>
    <w:rsid w:val="00B3559A"/>
    <w:rsid w:val="00B3559D"/>
    <w:rsid w:val="00B3578C"/>
    <w:rsid w:val="00B361BE"/>
    <w:rsid w:val="00B40E4D"/>
    <w:rsid w:val="00B41607"/>
    <w:rsid w:val="00B4163D"/>
    <w:rsid w:val="00B4168C"/>
    <w:rsid w:val="00B4210A"/>
    <w:rsid w:val="00B422BB"/>
    <w:rsid w:val="00B42ACD"/>
    <w:rsid w:val="00B43841"/>
    <w:rsid w:val="00B43A23"/>
    <w:rsid w:val="00B4401D"/>
    <w:rsid w:val="00B44F1E"/>
    <w:rsid w:val="00B45100"/>
    <w:rsid w:val="00B45611"/>
    <w:rsid w:val="00B45D3A"/>
    <w:rsid w:val="00B46A87"/>
    <w:rsid w:val="00B46BF0"/>
    <w:rsid w:val="00B47F57"/>
    <w:rsid w:val="00B503DC"/>
    <w:rsid w:val="00B508C2"/>
    <w:rsid w:val="00B5173E"/>
    <w:rsid w:val="00B51AFF"/>
    <w:rsid w:val="00B520CD"/>
    <w:rsid w:val="00B52AE0"/>
    <w:rsid w:val="00B52C65"/>
    <w:rsid w:val="00B52CA0"/>
    <w:rsid w:val="00B5477B"/>
    <w:rsid w:val="00B54970"/>
    <w:rsid w:val="00B55429"/>
    <w:rsid w:val="00B55C5D"/>
    <w:rsid w:val="00B56C71"/>
    <w:rsid w:val="00B57303"/>
    <w:rsid w:val="00B5751A"/>
    <w:rsid w:val="00B57589"/>
    <w:rsid w:val="00B575EC"/>
    <w:rsid w:val="00B600F5"/>
    <w:rsid w:val="00B60FAC"/>
    <w:rsid w:val="00B6176C"/>
    <w:rsid w:val="00B62DEE"/>
    <w:rsid w:val="00B631D3"/>
    <w:rsid w:val="00B637BD"/>
    <w:rsid w:val="00B63A60"/>
    <w:rsid w:val="00B63C2F"/>
    <w:rsid w:val="00B63E3C"/>
    <w:rsid w:val="00B64629"/>
    <w:rsid w:val="00B64ACC"/>
    <w:rsid w:val="00B65699"/>
    <w:rsid w:val="00B65B85"/>
    <w:rsid w:val="00B65B8B"/>
    <w:rsid w:val="00B6643C"/>
    <w:rsid w:val="00B702BF"/>
    <w:rsid w:val="00B70354"/>
    <w:rsid w:val="00B70600"/>
    <w:rsid w:val="00B70DC9"/>
    <w:rsid w:val="00B713A1"/>
    <w:rsid w:val="00B71831"/>
    <w:rsid w:val="00B723C5"/>
    <w:rsid w:val="00B72911"/>
    <w:rsid w:val="00B72A23"/>
    <w:rsid w:val="00B72CCD"/>
    <w:rsid w:val="00B7332E"/>
    <w:rsid w:val="00B7466B"/>
    <w:rsid w:val="00B74D43"/>
    <w:rsid w:val="00B74DC8"/>
    <w:rsid w:val="00B75099"/>
    <w:rsid w:val="00B752EC"/>
    <w:rsid w:val="00B76E95"/>
    <w:rsid w:val="00B80B90"/>
    <w:rsid w:val="00B81715"/>
    <w:rsid w:val="00B8243E"/>
    <w:rsid w:val="00B82B37"/>
    <w:rsid w:val="00B82C69"/>
    <w:rsid w:val="00B82D0E"/>
    <w:rsid w:val="00B83684"/>
    <w:rsid w:val="00B83DBF"/>
    <w:rsid w:val="00B83F8A"/>
    <w:rsid w:val="00B85B72"/>
    <w:rsid w:val="00B865B4"/>
    <w:rsid w:val="00B86C4D"/>
    <w:rsid w:val="00B8781C"/>
    <w:rsid w:val="00B903D8"/>
    <w:rsid w:val="00B909F3"/>
    <w:rsid w:val="00B90B2D"/>
    <w:rsid w:val="00B90BD3"/>
    <w:rsid w:val="00B90CBD"/>
    <w:rsid w:val="00B910CC"/>
    <w:rsid w:val="00B9251E"/>
    <w:rsid w:val="00B92EB6"/>
    <w:rsid w:val="00B934E3"/>
    <w:rsid w:val="00B93A09"/>
    <w:rsid w:val="00B93C8B"/>
    <w:rsid w:val="00B93F06"/>
    <w:rsid w:val="00B96E5F"/>
    <w:rsid w:val="00B975F3"/>
    <w:rsid w:val="00B97AC0"/>
    <w:rsid w:val="00BA07E6"/>
    <w:rsid w:val="00BA09CE"/>
    <w:rsid w:val="00BA0A7B"/>
    <w:rsid w:val="00BA0FE7"/>
    <w:rsid w:val="00BA1334"/>
    <w:rsid w:val="00BA14F6"/>
    <w:rsid w:val="00BA15B7"/>
    <w:rsid w:val="00BA1998"/>
    <w:rsid w:val="00BA24BE"/>
    <w:rsid w:val="00BA36C2"/>
    <w:rsid w:val="00BA38D7"/>
    <w:rsid w:val="00BA3A2C"/>
    <w:rsid w:val="00BA40BE"/>
    <w:rsid w:val="00BA5014"/>
    <w:rsid w:val="00BA5BE4"/>
    <w:rsid w:val="00BA5E65"/>
    <w:rsid w:val="00BA6046"/>
    <w:rsid w:val="00BA6172"/>
    <w:rsid w:val="00BA62DE"/>
    <w:rsid w:val="00BB01DA"/>
    <w:rsid w:val="00BB0D8E"/>
    <w:rsid w:val="00BB1255"/>
    <w:rsid w:val="00BB12B7"/>
    <w:rsid w:val="00BB29DF"/>
    <w:rsid w:val="00BB327A"/>
    <w:rsid w:val="00BB5740"/>
    <w:rsid w:val="00BB6301"/>
    <w:rsid w:val="00BB6578"/>
    <w:rsid w:val="00BB6751"/>
    <w:rsid w:val="00BB75CE"/>
    <w:rsid w:val="00BC08B2"/>
    <w:rsid w:val="00BC0A60"/>
    <w:rsid w:val="00BC1A44"/>
    <w:rsid w:val="00BC1BC7"/>
    <w:rsid w:val="00BC2965"/>
    <w:rsid w:val="00BC2A17"/>
    <w:rsid w:val="00BC36C4"/>
    <w:rsid w:val="00BC4AFB"/>
    <w:rsid w:val="00BC5FE4"/>
    <w:rsid w:val="00BC646D"/>
    <w:rsid w:val="00BC667C"/>
    <w:rsid w:val="00BC6747"/>
    <w:rsid w:val="00BC75EC"/>
    <w:rsid w:val="00BC7621"/>
    <w:rsid w:val="00BC78D2"/>
    <w:rsid w:val="00BD08F6"/>
    <w:rsid w:val="00BD0DFB"/>
    <w:rsid w:val="00BD1251"/>
    <w:rsid w:val="00BD195C"/>
    <w:rsid w:val="00BD1F16"/>
    <w:rsid w:val="00BD31C7"/>
    <w:rsid w:val="00BD33FD"/>
    <w:rsid w:val="00BD39B6"/>
    <w:rsid w:val="00BD48D4"/>
    <w:rsid w:val="00BD4B87"/>
    <w:rsid w:val="00BD4E30"/>
    <w:rsid w:val="00BD5A19"/>
    <w:rsid w:val="00BD7C8B"/>
    <w:rsid w:val="00BE141E"/>
    <w:rsid w:val="00BE1BE8"/>
    <w:rsid w:val="00BE2642"/>
    <w:rsid w:val="00BE2DA2"/>
    <w:rsid w:val="00BE40B2"/>
    <w:rsid w:val="00BE44E3"/>
    <w:rsid w:val="00BE5258"/>
    <w:rsid w:val="00BE626C"/>
    <w:rsid w:val="00BE64A2"/>
    <w:rsid w:val="00BE7785"/>
    <w:rsid w:val="00BE7F7F"/>
    <w:rsid w:val="00BF132A"/>
    <w:rsid w:val="00BF21A9"/>
    <w:rsid w:val="00BF2E14"/>
    <w:rsid w:val="00BF3CFF"/>
    <w:rsid w:val="00BF4038"/>
    <w:rsid w:val="00BF45C7"/>
    <w:rsid w:val="00BF49C2"/>
    <w:rsid w:val="00BF4A08"/>
    <w:rsid w:val="00BF4AFE"/>
    <w:rsid w:val="00BF5579"/>
    <w:rsid w:val="00BF6A1F"/>
    <w:rsid w:val="00BF6BB1"/>
    <w:rsid w:val="00BF6BC8"/>
    <w:rsid w:val="00BF6F99"/>
    <w:rsid w:val="00BF712F"/>
    <w:rsid w:val="00BF786A"/>
    <w:rsid w:val="00C003F6"/>
    <w:rsid w:val="00C017F6"/>
    <w:rsid w:val="00C019C7"/>
    <w:rsid w:val="00C021F7"/>
    <w:rsid w:val="00C03298"/>
    <w:rsid w:val="00C03F87"/>
    <w:rsid w:val="00C044C7"/>
    <w:rsid w:val="00C05022"/>
    <w:rsid w:val="00C068B7"/>
    <w:rsid w:val="00C101E6"/>
    <w:rsid w:val="00C114D9"/>
    <w:rsid w:val="00C11874"/>
    <w:rsid w:val="00C11ABE"/>
    <w:rsid w:val="00C125C0"/>
    <w:rsid w:val="00C15595"/>
    <w:rsid w:val="00C1580B"/>
    <w:rsid w:val="00C15A57"/>
    <w:rsid w:val="00C17059"/>
    <w:rsid w:val="00C17685"/>
    <w:rsid w:val="00C17B74"/>
    <w:rsid w:val="00C20336"/>
    <w:rsid w:val="00C205F8"/>
    <w:rsid w:val="00C20CBE"/>
    <w:rsid w:val="00C21193"/>
    <w:rsid w:val="00C212F3"/>
    <w:rsid w:val="00C2286C"/>
    <w:rsid w:val="00C22AAA"/>
    <w:rsid w:val="00C22B88"/>
    <w:rsid w:val="00C22BEF"/>
    <w:rsid w:val="00C22C14"/>
    <w:rsid w:val="00C22EA5"/>
    <w:rsid w:val="00C22FBC"/>
    <w:rsid w:val="00C22FD8"/>
    <w:rsid w:val="00C24171"/>
    <w:rsid w:val="00C24CE5"/>
    <w:rsid w:val="00C24E49"/>
    <w:rsid w:val="00C25971"/>
    <w:rsid w:val="00C25DA8"/>
    <w:rsid w:val="00C2604B"/>
    <w:rsid w:val="00C265C1"/>
    <w:rsid w:val="00C269C6"/>
    <w:rsid w:val="00C270F0"/>
    <w:rsid w:val="00C271C5"/>
    <w:rsid w:val="00C27AD9"/>
    <w:rsid w:val="00C3045F"/>
    <w:rsid w:val="00C30E9D"/>
    <w:rsid w:val="00C315E4"/>
    <w:rsid w:val="00C319DA"/>
    <w:rsid w:val="00C32100"/>
    <w:rsid w:val="00C33E65"/>
    <w:rsid w:val="00C34258"/>
    <w:rsid w:val="00C34443"/>
    <w:rsid w:val="00C34C5C"/>
    <w:rsid w:val="00C37DB8"/>
    <w:rsid w:val="00C37EF2"/>
    <w:rsid w:val="00C400BC"/>
    <w:rsid w:val="00C40246"/>
    <w:rsid w:val="00C40296"/>
    <w:rsid w:val="00C40DA0"/>
    <w:rsid w:val="00C41191"/>
    <w:rsid w:val="00C42422"/>
    <w:rsid w:val="00C42569"/>
    <w:rsid w:val="00C42CB0"/>
    <w:rsid w:val="00C439ED"/>
    <w:rsid w:val="00C43A38"/>
    <w:rsid w:val="00C43FFF"/>
    <w:rsid w:val="00C460EC"/>
    <w:rsid w:val="00C46C6A"/>
    <w:rsid w:val="00C516BA"/>
    <w:rsid w:val="00C519EE"/>
    <w:rsid w:val="00C52C02"/>
    <w:rsid w:val="00C53089"/>
    <w:rsid w:val="00C530FE"/>
    <w:rsid w:val="00C544FD"/>
    <w:rsid w:val="00C546AA"/>
    <w:rsid w:val="00C552DA"/>
    <w:rsid w:val="00C56D0B"/>
    <w:rsid w:val="00C56F36"/>
    <w:rsid w:val="00C57025"/>
    <w:rsid w:val="00C6046F"/>
    <w:rsid w:val="00C60645"/>
    <w:rsid w:val="00C622DD"/>
    <w:rsid w:val="00C6230D"/>
    <w:rsid w:val="00C6252E"/>
    <w:rsid w:val="00C62625"/>
    <w:rsid w:val="00C62DAF"/>
    <w:rsid w:val="00C630D9"/>
    <w:rsid w:val="00C6338E"/>
    <w:rsid w:val="00C63418"/>
    <w:rsid w:val="00C63FB0"/>
    <w:rsid w:val="00C64551"/>
    <w:rsid w:val="00C64B1A"/>
    <w:rsid w:val="00C65536"/>
    <w:rsid w:val="00C659D4"/>
    <w:rsid w:val="00C65A62"/>
    <w:rsid w:val="00C65C44"/>
    <w:rsid w:val="00C65D2E"/>
    <w:rsid w:val="00C66665"/>
    <w:rsid w:val="00C70229"/>
    <w:rsid w:val="00C70254"/>
    <w:rsid w:val="00C7055B"/>
    <w:rsid w:val="00C71447"/>
    <w:rsid w:val="00C719CD"/>
    <w:rsid w:val="00C72856"/>
    <w:rsid w:val="00C74849"/>
    <w:rsid w:val="00C7577A"/>
    <w:rsid w:val="00C7673F"/>
    <w:rsid w:val="00C776E5"/>
    <w:rsid w:val="00C81037"/>
    <w:rsid w:val="00C81719"/>
    <w:rsid w:val="00C817A7"/>
    <w:rsid w:val="00C82287"/>
    <w:rsid w:val="00C82601"/>
    <w:rsid w:val="00C82EA5"/>
    <w:rsid w:val="00C82F1F"/>
    <w:rsid w:val="00C84046"/>
    <w:rsid w:val="00C84616"/>
    <w:rsid w:val="00C84F47"/>
    <w:rsid w:val="00C8530B"/>
    <w:rsid w:val="00C85430"/>
    <w:rsid w:val="00C85471"/>
    <w:rsid w:val="00C8654E"/>
    <w:rsid w:val="00C8693E"/>
    <w:rsid w:val="00C87416"/>
    <w:rsid w:val="00C87AD8"/>
    <w:rsid w:val="00C87D3B"/>
    <w:rsid w:val="00C87E55"/>
    <w:rsid w:val="00C902DD"/>
    <w:rsid w:val="00C911A0"/>
    <w:rsid w:val="00C911B8"/>
    <w:rsid w:val="00C92332"/>
    <w:rsid w:val="00C925A1"/>
    <w:rsid w:val="00C93A55"/>
    <w:rsid w:val="00C95109"/>
    <w:rsid w:val="00C95B2C"/>
    <w:rsid w:val="00C964BF"/>
    <w:rsid w:val="00C96CBD"/>
    <w:rsid w:val="00C97322"/>
    <w:rsid w:val="00C97C94"/>
    <w:rsid w:val="00CA0A0F"/>
    <w:rsid w:val="00CA1C53"/>
    <w:rsid w:val="00CA1F76"/>
    <w:rsid w:val="00CA26D7"/>
    <w:rsid w:val="00CA2893"/>
    <w:rsid w:val="00CA2D82"/>
    <w:rsid w:val="00CA37F6"/>
    <w:rsid w:val="00CA457A"/>
    <w:rsid w:val="00CA4F5A"/>
    <w:rsid w:val="00CA53C5"/>
    <w:rsid w:val="00CA5553"/>
    <w:rsid w:val="00CA563F"/>
    <w:rsid w:val="00CA66D8"/>
    <w:rsid w:val="00CA767A"/>
    <w:rsid w:val="00CA77E9"/>
    <w:rsid w:val="00CA7E20"/>
    <w:rsid w:val="00CA7F40"/>
    <w:rsid w:val="00CB00BF"/>
    <w:rsid w:val="00CB01F3"/>
    <w:rsid w:val="00CB0D0E"/>
    <w:rsid w:val="00CB0EBD"/>
    <w:rsid w:val="00CB1281"/>
    <w:rsid w:val="00CB140C"/>
    <w:rsid w:val="00CB247E"/>
    <w:rsid w:val="00CB2C99"/>
    <w:rsid w:val="00CB358B"/>
    <w:rsid w:val="00CB463C"/>
    <w:rsid w:val="00CB48C5"/>
    <w:rsid w:val="00CB4A18"/>
    <w:rsid w:val="00CB5187"/>
    <w:rsid w:val="00CB5944"/>
    <w:rsid w:val="00CB5AEB"/>
    <w:rsid w:val="00CB5F84"/>
    <w:rsid w:val="00CB64DE"/>
    <w:rsid w:val="00CB67C6"/>
    <w:rsid w:val="00CB7E60"/>
    <w:rsid w:val="00CC0086"/>
    <w:rsid w:val="00CC0242"/>
    <w:rsid w:val="00CC095C"/>
    <w:rsid w:val="00CC2328"/>
    <w:rsid w:val="00CC2333"/>
    <w:rsid w:val="00CC27EC"/>
    <w:rsid w:val="00CC294D"/>
    <w:rsid w:val="00CC386E"/>
    <w:rsid w:val="00CC391E"/>
    <w:rsid w:val="00CC3B5E"/>
    <w:rsid w:val="00CC3D74"/>
    <w:rsid w:val="00CC55CB"/>
    <w:rsid w:val="00CC612F"/>
    <w:rsid w:val="00CC71A3"/>
    <w:rsid w:val="00CC7ACC"/>
    <w:rsid w:val="00CC7BD7"/>
    <w:rsid w:val="00CC7F91"/>
    <w:rsid w:val="00CD08D3"/>
    <w:rsid w:val="00CD1744"/>
    <w:rsid w:val="00CD183A"/>
    <w:rsid w:val="00CD2567"/>
    <w:rsid w:val="00CD2D8F"/>
    <w:rsid w:val="00CD33EC"/>
    <w:rsid w:val="00CD40CA"/>
    <w:rsid w:val="00CD41C0"/>
    <w:rsid w:val="00CD4559"/>
    <w:rsid w:val="00CD46AF"/>
    <w:rsid w:val="00CD4988"/>
    <w:rsid w:val="00CD4A33"/>
    <w:rsid w:val="00CD4EFD"/>
    <w:rsid w:val="00CD523E"/>
    <w:rsid w:val="00CD53B5"/>
    <w:rsid w:val="00CE07B5"/>
    <w:rsid w:val="00CE1CC8"/>
    <w:rsid w:val="00CE1DA7"/>
    <w:rsid w:val="00CE43EC"/>
    <w:rsid w:val="00CE4579"/>
    <w:rsid w:val="00CE47C3"/>
    <w:rsid w:val="00CE4888"/>
    <w:rsid w:val="00CE49A0"/>
    <w:rsid w:val="00CE4F70"/>
    <w:rsid w:val="00CE4F7F"/>
    <w:rsid w:val="00CE5E28"/>
    <w:rsid w:val="00CE6238"/>
    <w:rsid w:val="00CE6659"/>
    <w:rsid w:val="00CE782B"/>
    <w:rsid w:val="00CF019C"/>
    <w:rsid w:val="00CF1291"/>
    <w:rsid w:val="00CF151A"/>
    <w:rsid w:val="00CF2DA7"/>
    <w:rsid w:val="00CF4407"/>
    <w:rsid w:val="00CF4949"/>
    <w:rsid w:val="00CF4E9F"/>
    <w:rsid w:val="00CF67B6"/>
    <w:rsid w:val="00CF67D2"/>
    <w:rsid w:val="00CF6CCC"/>
    <w:rsid w:val="00CF74BC"/>
    <w:rsid w:val="00CF79BA"/>
    <w:rsid w:val="00D00260"/>
    <w:rsid w:val="00D0039D"/>
    <w:rsid w:val="00D00B06"/>
    <w:rsid w:val="00D00E41"/>
    <w:rsid w:val="00D0111F"/>
    <w:rsid w:val="00D013D4"/>
    <w:rsid w:val="00D013E1"/>
    <w:rsid w:val="00D01814"/>
    <w:rsid w:val="00D02BB6"/>
    <w:rsid w:val="00D02D57"/>
    <w:rsid w:val="00D037D6"/>
    <w:rsid w:val="00D04C02"/>
    <w:rsid w:val="00D04D53"/>
    <w:rsid w:val="00D052EE"/>
    <w:rsid w:val="00D053BC"/>
    <w:rsid w:val="00D05D31"/>
    <w:rsid w:val="00D061D2"/>
    <w:rsid w:val="00D066FD"/>
    <w:rsid w:val="00D06E7B"/>
    <w:rsid w:val="00D07065"/>
    <w:rsid w:val="00D07451"/>
    <w:rsid w:val="00D075EF"/>
    <w:rsid w:val="00D07CAF"/>
    <w:rsid w:val="00D11134"/>
    <w:rsid w:val="00D1149A"/>
    <w:rsid w:val="00D11E36"/>
    <w:rsid w:val="00D12531"/>
    <w:rsid w:val="00D13103"/>
    <w:rsid w:val="00D13720"/>
    <w:rsid w:val="00D13852"/>
    <w:rsid w:val="00D13923"/>
    <w:rsid w:val="00D13EB3"/>
    <w:rsid w:val="00D14A32"/>
    <w:rsid w:val="00D157B5"/>
    <w:rsid w:val="00D15A07"/>
    <w:rsid w:val="00D15B71"/>
    <w:rsid w:val="00D16A11"/>
    <w:rsid w:val="00D17163"/>
    <w:rsid w:val="00D20DE0"/>
    <w:rsid w:val="00D20EBA"/>
    <w:rsid w:val="00D21038"/>
    <w:rsid w:val="00D21873"/>
    <w:rsid w:val="00D2236A"/>
    <w:rsid w:val="00D23438"/>
    <w:rsid w:val="00D235E2"/>
    <w:rsid w:val="00D23875"/>
    <w:rsid w:val="00D244CE"/>
    <w:rsid w:val="00D24792"/>
    <w:rsid w:val="00D24AD4"/>
    <w:rsid w:val="00D25131"/>
    <w:rsid w:val="00D25CEC"/>
    <w:rsid w:val="00D25D4F"/>
    <w:rsid w:val="00D25FA5"/>
    <w:rsid w:val="00D2632E"/>
    <w:rsid w:val="00D26500"/>
    <w:rsid w:val="00D27A48"/>
    <w:rsid w:val="00D305C8"/>
    <w:rsid w:val="00D30B8D"/>
    <w:rsid w:val="00D30E22"/>
    <w:rsid w:val="00D31701"/>
    <w:rsid w:val="00D33378"/>
    <w:rsid w:val="00D33934"/>
    <w:rsid w:val="00D3414D"/>
    <w:rsid w:val="00D34625"/>
    <w:rsid w:val="00D34EA4"/>
    <w:rsid w:val="00D368ED"/>
    <w:rsid w:val="00D40105"/>
    <w:rsid w:val="00D409E0"/>
    <w:rsid w:val="00D41027"/>
    <w:rsid w:val="00D41146"/>
    <w:rsid w:val="00D41CE7"/>
    <w:rsid w:val="00D423FA"/>
    <w:rsid w:val="00D42531"/>
    <w:rsid w:val="00D4283A"/>
    <w:rsid w:val="00D431CE"/>
    <w:rsid w:val="00D43271"/>
    <w:rsid w:val="00D43362"/>
    <w:rsid w:val="00D45609"/>
    <w:rsid w:val="00D45FA8"/>
    <w:rsid w:val="00D46467"/>
    <w:rsid w:val="00D468EF"/>
    <w:rsid w:val="00D4728E"/>
    <w:rsid w:val="00D4771F"/>
    <w:rsid w:val="00D47CC0"/>
    <w:rsid w:val="00D50519"/>
    <w:rsid w:val="00D51341"/>
    <w:rsid w:val="00D5154B"/>
    <w:rsid w:val="00D51800"/>
    <w:rsid w:val="00D518E1"/>
    <w:rsid w:val="00D51D59"/>
    <w:rsid w:val="00D5389F"/>
    <w:rsid w:val="00D53965"/>
    <w:rsid w:val="00D53EC2"/>
    <w:rsid w:val="00D540A6"/>
    <w:rsid w:val="00D5414E"/>
    <w:rsid w:val="00D54408"/>
    <w:rsid w:val="00D55232"/>
    <w:rsid w:val="00D560B9"/>
    <w:rsid w:val="00D62CC4"/>
    <w:rsid w:val="00D62FB4"/>
    <w:rsid w:val="00D63D5D"/>
    <w:rsid w:val="00D64A4D"/>
    <w:rsid w:val="00D65037"/>
    <w:rsid w:val="00D65934"/>
    <w:rsid w:val="00D65D8F"/>
    <w:rsid w:val="00D669CE"/>
    <w:rsid w:val="00D67218"/>
    <w:rsid w:val="00D6745D"/>
    <w:rsid w:val="00D6758B"/>
    <w:rsid w:val="00D67BBB"/>
    <w:rsid w:val="00D70330"/>
    <w:rsid w:val="00D71297"/>
    <w:rsid w:val="00D7134C"/>
    <w:rsid w:val="00D72AC6"/>
    <w:rsid w:val="00D73CFA"/>
    <w:rsid w:val="00D743D4"/>
    <w:rsid w:val="00D749BD"/>
    <w:rsid w:val="00D75B66"/>
    <w:rsid w:val="00D767E4"/>
    <w:rsid w:val="00D7754D"/>
    <w:rsid w:val="00D812AC"/>
    <w:rsid w:val="00D8136C"/>
    <w:rsid w:val="00D81C19"/>
    <w:rsid w:val="00D82A48"/>
    <w:rsid w:val="00D82CD7"/>
    <w:rsid w:val="00D83A51"/>
    <w:rsid w:val="00D84204"/>
    <w:rsid w:val="00D84E1D"/>
    <w:rsid w:val="00D85195"/>
    <w:rsid w:val="00D85CA9"/>
    <w:rsid w:val="00D86071"/>
    <w:rsid w:val="00D86320"/>
    <w:rsid w:val="00D8701B"/>
    <w:rsid w:val="00D87A37"/>
    <w:rsid w:val="00D90141"/>
    <w:rsid w:val="00D91899"/>
    <w:rsid w:val="00D922EF"/>
    <w:rsid w:val="00D92E26"/>
    <w:rsid w:val="00D933B1"/>
    <w:rsid w:val="00D93948"/>
    <w:rsid w:val="00D94348"/>
    <w:rsid w:val="00D949C2"/>
    <w:rsid w:val="00D957C9"/>
    <w:rsid w:val="00D95D0A"/>
    <w:rsid w:val="00D965FA"/>
    <w:rsid w:val="00DA018B"/>
    <w:rsid w:val="00DA0993"/>
    <w:rsid w:val="00DA0EDF"/>
    <w:rsid w:val="00DA19F9"/>
    <w:rsid w:val="00DA1ABF"/>
    <w:rsid w:val="00DA1CA7"/>
    <w:rsid w:val="00DA2B48"/>
    <w:rsid w:val="00DA333A"/>
    <w:rsid w:val="00DA3DFC"/>
    <w:rsid w:val="00DA48E8"/>
    <w:rsid w:val="00DA6058"/>
    <w:rsid w:val="00DA652A"/>
    <w:rsid w:val="00DA710E"/>
    <w:rsid w:val="00DA76C8"/>
    <w:rsid w:val="00DA7DB7"/>
    <w:rsid w:val="00DB047B"/>
    <w:rsid w:val="00DB04C7"/>
    <w:rsid w:val="00DB06FC"/>
    <w:rsid w:val="00DB0FD5"/>
    <w:rsid w:val="00DB18C2"/>
    <w:rsid w:val="00DB22A3"/>
    <w:rsid w:val="00DB2CC6"/>
    <w:rsid w:val="00DB2FDB"/>
    <w:rsid w:val="00DB32ED"/>
    <w:rsid w:val="00DB33F7"/>
    <w:rsid w:val="00DB4192"/>
    <w:rsid w:val="00DB428A"/>
    <w:rsid w:val="00DB44A1"/>
    <w:rsid w:val="00DB60A2"/>
    <w:rsid w:val="00DB67F4"/>
    <w:rsid w:val="00DB6A21"/>
    <w:rsid w:val="00DB6D2D"/>
    <w:rsid w:val="00DB76B6"/>
    <w:rsid w:val="00DB7721"/>
    <w:rsid w:val="00DC0137"/>
    <w:rsid w:val="00DC0245"/>
    <w:rsid w:val="00DC09D7"/>
    <w:rsid w:val="00DC09DF"/>
    <w:rsid w:val="00DC2589"/>
    <w:rsid w:val="00DC278E"/>
    <w:rsid w:val="00DC3109"/>
    <w:rsid w:val="00DC31F0"/>
    <w:rsid w:val="00DC50BB"/>
    <w:rsid w:val="00DC53A2"/>
    <w:rsid w:val="00DC5441"/>
    <w:rsid w:val="00DC582F"/>
    <w:rsid w:val="00DC5C9D"/>
    <w:rsid w:val="00DC5FE0"/>
    <w:rsid w:val="00DC647A"/>
    <w:rsid w:val="00DC64F5"/>
    <w:rsid w:val="00DC6B64"/>
    <w:rsid w:val="00DC76DD"/>
    <w:rsid w:val="00DD0010"/>
    <w:rsid w:val="00DD05F4"/>
    <w:rsid w:val="00DD1E7F"/>
    <w:rsid w:val="00DD29A1"/>
    <w:rsid w:val="00DD3D35"/>
    <w:rsid w:val="00DD4918"/>
    <w:rsid w:val="00DD4BB7"/>
    <w:rsid w:val="00DD4BE7"/>
    <w:rsid w:val="00DD5090"/>
    <w:rsid w:val="00DD51D6"/>
    <w:rsid w:val="00DD65BA"/>
    <w:rsid w:val="00DD70E4"/>
    <w:rsid w:val="00DD749E"/>
    <w:rsid w:val="00DE0727"/>
    <w:rsid w:val="00DE1716"/>
    <w:rsid w:val="00DE1EE0"/>
    <w:rsid w:val="00DE2133"/>
    <w:rsid w:val="00DE21B7"/>
    <w:rsid w:val="00DE3CA6"/>
    <w:rsid w:val="00DE5447"/>
    <w:rsid w:val="00DE576D"/>
    <w:rsid w:val="00DE5A5F"/>
    <w:rsid w:val="00DE60DE"/>
    <w:rsid w:val="00DE6391"/>
    <w:rsid w:val="00DE6EEF"/>
    <w:rsid w:val="00DE7A7E"/>
    <w:rsid w:val="00DE7FC8"/>
    <w:rsid w:val="00DF0133"/>
    <w:rsid w:val="00DF0685"/>
    <w:rsid w:val="00DF12FE"/>
    <w:rsid w:val="00DF13E3"/>
    <w:rsid w:val="00DF326B"/>
    <w:rsid w:val="00DF343F"/>
    <w:rsid w:val="00DF3D1B"/>
    <w:rsid w:val="00DF45F1"/>
    <w:rsid w:val="00DF4684"/>
    <w:rsid w:val="00DF46DC"/>
    <w:rsid w:val="00DF4DC5"/>
    <w:rsid w:val="00DF5D29"/>
    <w:rsid w:val="00DF6DC8"/>
    <w:rsid w:val="00DF6DD3"/>
    <w:rsid w:val="00DF786D"/>
    <w:rsid w:val="00DF7B56"/>
    <w:rsid w:val="00E00213"/>
    <w:rsid w:val="00E0053B"/>
    <w:rsid w:val="00E006AB"/>
    <w:rsid w:val="00E01362"/>
    <w:rsid w:val="00E01E6F"/>
    <w:rsid w:val="00E02170"/>
    <w:rsid w:val="00E024AD"/>
    <w:rsid w:val="00E02782"/>
    <w:rsid w:val="00E03186"/>
    <w:rsid w:val="00E03197"/>
    <w:rsid w:val="00E05097"/>
    <w:rsid w:val="00E0535B"/>
    <w:rsid w:val="00E05390"/>
    <w:rsid w:val="00E05DB6"/>
    <w:rsid w:val="00E05E0A"/>
    <w:rsid w:val="00E06258"/>
    <w:rsid w:val="00E06288"/>
    <w:rsid w:val="00E07684"/>
    <w:rsid w:val="00E07B4E"/>
    <w:rsid w:val="00E10C89"/>
    <w:rsid w:val="00E11906"/>
    <w:rsid w:val="00E123C3"/>
    <w:rsid w:val="00E13EBF"/>
    <w:rsid w:val="00E13EC6"/>
    <w:rsid w:val="00E1498F"/>
    <w:rsid w:val="00E14A73"/>
    <w:rsid w:val="00E155FC"/>
    <w:rsid w:val="00E1588C"/>
    <w:rsid w:val="00E17F06"/>
    <w:rsid w:val="00E20553"/>
    <w:rsid w:val="00E20D48"/>
    <w:rsid w:val="00E2104E"/>
    <w:rsid w:val="00E21967"/>
    <w:rsid w:val="00E21B4B"/>
    <w:rsid w:val="00E22058"/>
    <w:rsid w:val="00E22823"/>
    <w:rsid w:val="00E2333D"/>
    <w:rsid w:val="00E2354A"/>
    <w:rsid w:val="00E23C7F"/>
    <w:rsid w:val="00E24353"/>
    <w:rsid w:val="00E24F35"/>
    <w:rsid w:val="00E25EFB"/>
    <w:rsid w:val="00E26969"/>
    <w:rsid w:val="00E2737C"/>
    <w:rsid w:val="00E27397"/>
    <w:rsid w:val="00E273AF"/>
    <w:rsid w:val="00E279B9"/>
    <w:rsid w:val="00E27EED"/>
    <w:rsid w:val="00E309D7"/>
    <w:rsid w:val="00E30DCB"/>
    <w:rsid w:val="00E30FDA"/>
    <w:rsid w:val="00E31A34"/>
    <w:rsid w:val="00E31C51"/>
    <w:rsid w:val="00E325B9"/>
    <w:rsid w:val="00E3273B"/>
    <w:rsid w:val="00E32F6F"/>
    <w:rsid w:val="00E33574"/>
    <w:rsid w:val="00E341CF"/>
    <w:rsid w:val="00E351A7"/>
    <w:rsid w:val="00E35215"/>
    <w:rsid w:val="00E35A27"/>
    <w:rsid w:val="00E35AAF"/>
    <w:rsid w:val="00E368F2"/>
    <w:rsid w:val="00E37493"/>
    <w:rsid w:val="00E40317"/>
    <w:rsid w:val="00E412C2"/>
    <w:rsid w:val="00E41C8B"/>
    <w:rsid w:val="00E42ADB"/>
    <w:rsid w:val="00E42E9A"/>
    <w:rsid w:val="00E43619"/>
    <w:rsid w:val="00E4377D"/>
    <w:rsid w:val="00E44C6D"/>
    <w:rsid w:val="00E450CF"/>
    <w:rsid w:val="00E45136"/>
    <w:rsid w:val="00E45F47"/>
    <w:rsid w:val="00E46315"/>
    <w:rsid w:val="00E46822"/>
    <w:rsid w:val="00E46E48"/>
    <w:rsid w:val="00E4739C"/>
    <w:rsid w:val="00E50259"/>
    <w:rsid w:val="00E5157D"/>
    <w:rsid w:val="00E51E9B"/>
    <w:rsid w:val="00E52F5F"/>
    <w:rsid w:val="00E533FF"/>
    <w:rsid w:val="00E546AC"/>
    <w:rsid w:val="00E54A9A"/>
    <w:rsid w:val="00E55007"/>
    <w:rsid w:val="00E55B75"/>
    <w:rsid w:val="00E55CC4"/>
    <w:rsid w:val="00E56453"/>
    <w:rsid w:val="00E56A0A"/>
    <w:rsid w:val="00E56EA6"/>
    <w:rsid w:val="00E5721B"/>
    <w:rsid w:val="00E57797"/>
    <w:rsid w:val="00E57A25"/>
    <w:rsid w:val="00E57E3D"/>
    <w:rsid w:val="00E60834"/>
    <w:rsid w:val="00E60DDD"/>
    <w:rsid w:val="00E6170E"/>
    <w:rsid w:val="00E6300D"/>
    <w:rsid w:val="00E633EE"/>
    <w:rsid w:val="00E63AB2"/>
    <w:rsid w:val="00E6482E"/>
    <w:rsid w:val="00E65399"/>
    <w:rsid w:val="00E6640C"/>
    <w:rsid w:val="00E667A3"/>
    <w:rsid w:val="00E66D4F"/>
    <w:rsid w:val="00E66EC0"/>
    <w:rsid w:val="00E66F94"/>
    <w:rsid w:val="00E675BD"/>
    <w:rsid w:val="00E6763B"/>
    <w:rsid w:val="00E676B6"/>
    <w:rsid w:val="00E67CFC"/>
    <w:rsid w:val="00E71344"/>
    <w:rsid w:val="00E7245A"/>
    <w:rsid w:val="00E7277F"/>
    <w:rsid w:val="00E72F17"/>
    <w:rsid w:val="00E731D5"/>
    <w:rsid w:val="00E733EE"/>
    <w:rsid w:val="00E74041"/>
    <w:rsid w:val="00E748E7"/>
    <w:rsid w:val="00E751A8"/>
    <w:rsid w:val="00E76573"/>
    <w:rsid w:val="00E767B1"/>
    <w:rsid w:val="00E773A1"/>
    <w:rsid w:val="00E77476"/>
    <w:rsid w:val="00E80B64"/>
    <w:rsid w:val="00E81769"/>
    <w:rsid w:val="00E81B99"/>
    <w:rsid w:val="00E827B3"/>
    <w:rsid w:val="00E82B15"/>
    <w:rsid w:val="00E82F4B"/>
    <w:rsid w:val="00E832AA"/>
    <w:rsid w:val="00E83411"/>
    <w:rsid w:val="00E844A9"/>
    <w:rsid w:val="00E84F53"/>
    <w:rsid w:val="00E85472"/>
    <w:rsid w:val="00E85649"/>
    <w:rsid w:val="00E85659"/>
    <w:rsid w:val="00E85965"/>
    <w:rsid w:val="00E87088"/>
    <w:rsid w:val="00E908C4"/>
    <w:rsid w:val="00E9128D"/>
    <w:rsid w:val="00E91F30"/>
    <w:rsid w:val="00E933F1"/>
    <w:rsid w:val="00E93DCF"/>
    <w:rsid w:val="00E946FE"/>
    <w:rsid w:val="00E95362"/>
    <w:rsid w:val="00E96435"/>
    <w:rsid w:val="00E96588"/>
    <w:rsid w:val="00E96D4F"/>
    <w:rsid w:val="00E97685"/>
    <w:rsid w:val="00EA1E22"/>
    <w:rsid w:val="00EA26CE"/>
    <w:rsid w:val="00EA2A65"/>
    <w:rsid w:val="00EA34F1"/>
    <w:rsid w:val="00EA3B1E"/>
    <w:rsid w:val="00EA3BAA"/>
    <w:rsid w:val="00EA4871"/>
    <w:rsid w:val="00EA4A71"/>
    <w:rsid w:val="00EA4F87"/>
    <w:rsid w:val="00EA4F93"/>
    <w:rsid w:val="00EA593E"/>
    <w:rsid w:val="00EA5DD1"/>
    <w:rsid w:val="00EA631C"/>
    <w:rsid w:val="00EA7CA3"/>
    <w:rsid w:val="00EB03AB"/>
    <w:rsid w:val="00EB057D"/>
    <w:rsid w:val="00EB0A83"/>
    <w:rsid w:val="00EB17C1"/>
    <w:rsid w:val="00EB1A2A"/>
    <w:rsid w:val="00EB2089"/>
    <w:rsid w:val="00EB2495"/>
    <w:rsid w:val="00EB3D8F"/>
    <w:rsid w:val="00EB3DBD"/>
    <w:rsid w:val="00EB4530"/>
    <w:rsid w:val="00EB4EA7"/>
    <w:rsid w:val="00EB5C6E"/>
    <w:rsid w:val="00EB744E"/>
    <w:rsid w:val="00EC0008"/>
    <w:rsid w:val="00EC0457"/>
    <w:rsid w:val="00EC164F"/>
    <w:rsid w:val="00EC1B84"/>
    <w:rsid w:val="00EC1E1A"/>
    <w:rsid w:val="00EC1FB4"/>
    <w:rsid w:val="00EC349C"/>
    <w:rsid w:val="00EC37C8"/>
    <w:rsid w:val="00EC6D9B"/>
    <w:rsid w:val="00EC720F"/>
    <w:rsid w:val="00EC7239"/>
    <w:rsid w:val="00EC747B"/>
    <w:rsid w:val="00EC79C3"/>
    <w:rsid w:val="00EC7BE0"/>
    <w:rsid w:val="00EC7CAB"/>
    <w:rsid w:val="00EC7DA7"/>
    <w:rsid w:val="00EC7DE3"/>
    <w:rsid w:val="00ED086F"/>
    <w:rsid w:val="00ED0B1B"/>
    <w:rsid w:val="00ED1132"/>
    <w:rsid w:val="00ED2806"/>
    <w:rsid w:val="00ED2ECD"/>
    <w:rsid w:val="00ED3873"/>
    <w:rsid w:val="00ED4108"/>
    <w:rsid w:val="00ED4168"/>
    <w:rsid w:val="00ED683C"/>
    <w:rsid w:val="00ED6CD9"/>
    <w:rsid w:val="00ED6E8A"/>
    <w:rsid w:val="00EE02D1"/>
    <w:rsid w:val="00EE1291"/>
    <w:rsid w:val="00EE1962"/>
    <w:rsid w:val="00EE23B5"/>
    <w:rsid w:val="00EE27BF"/>
    <w:rsid w:val="00EE349F"/>
    <w:rsid w:val="00EE3C46"/>
    <w:rsid w:val="00EE5128"/>
    <w:rsid w:val="00EE5499"/>
    <w:rsid w:val="00EE5CEC"/>
    <w:rsid w:val="00EE6FC8"/>
    <w:rsid w:val="00EE7238"/>
    <w:rsid w:val="00EE7AE8"/>
    <w:rsid w:val="00EE7EF8"/>
    <w:rsid w:val="00EEAC98"/>
    <w:rsid w:val="00EF003A"/>
    <w:rsid w:val="00EF0945"/>
    <w:rsid w:val="00EF1325"/>
    <w:rsid w:val="00EF20FB"/>
    <w:rsid w:val="00EF21C3"/>
    <w:rsid w:val="00EF2240"/>
    <w:rsid w:val="00EF232D"/>
    <w:rsid w:val="00EF2893"/>
    <w:rsid w:val="00EF3173"/>
    <w:rsid w:val="00EF334A"/>
    <w:rsid w:val="00EF3C7E"/>
    <w:rsid w:val="00EF4811"/>
    <w:rsid w:val="00EF525F"/>
    <w:rsid w:val="00EF5440"/>
    <w:rsid w:val="00EF6244"/>
    <w:rsid w:val="00EF6416"/>
    <w:rsid w:val="00EF6B1A"/>
    <w:rsid w:val="00EF6E1B"/>
    <w:rsid w:val="00EF78AE"/>
    <w:rsid w:val="00EF7FDE"/>
    <w:rsid w:val="00F009A6"/>
    <w:rsid w:val="00F00A0D"/>
    <w:rsid w:val="00F014DB"/>
    <w:rsid w:val="00F01756"/>
    <w:rsid w:val="00F01A99"/>
    <w:rsid w:val="00F02567"/>
    <w:rsid w:val="00F02A43"/>
    <w:rsid w:val="00F02B27"/>
    <w:rsid w:val="00F02FCB"/>
    <w:rsid w:val="00F0392F"/>
    <w:rsid w:val="00F03F2E"/>
    <w:rsid w:val="00F059C0"/>
    <w:rsid w:val="00F05E87"/>
    <w:rsid w:val="00F060E8"/>
    <w:rsid w:val="00F07EBD"/>
    <w:rsid w:val="00F11419"/>
    <w:rsid w:val="00F11A31"/>
    <w:rsid w:val="00F1291F"/>
    <w:rsid w:val="00F12DFC"/>
    <w:rsid w:val="00F13AB9"/>
    <w:rsid w:val="00F13B6F"/>
    <w:rsid w:val="00F1514A"/>
    <w:rsid w:val="00F151F0"/>
    <w:rsid w:val="00F16D2F"/>
    <w:rsid w:val="00F17E46"/>
    <w:rsid w:val="00F20564"/>
    <w:rsid w:val="00F20BAF"/>
    <w:rsid w:val="00F217DD"/>
    <w:rsid w:val="00F21C84"/>
    <w:rsid w:val="00F224A5"/>
    <w:rsid w:val="00F225F2"/>
    <w:rsid w:val="00F23962"/>
    <w:rsid w:val="00F23CD4"/>
    <w:rsid w:val="00F241C1"/>
    <w:rsid w:val="00F244CF"/>
    <w:rsid w:val="00F24754"/>
    <w:rsid w:val="00F254D2"/>
    <w:rsid w:val="00F25770"/>
    <w:rsid w:val="00F25946"/>
    <w:rsid w:val="00F25D09"/>
    <w:rsid w:val="00F25F52"/>
    <w:rsid w:val="00F26220"/>
    <w:rsid w:val="00F2655C"/>
    <w:rsid w:val="00F26EAE"/>
    <w:rsid w:val="00F301CB"/>
    <w:rsid w:val="00F30C62"/>
    <w:rsid w:val="00F31426"/>
    <w:rsid w:val="00F31A6E"/>
    <w:rsid w:val="00F3208B"/>
    <w:rsid w:val="00F32452"/>
    <w:rsid w:val="00F326A2"/>
    <w:rsid w:val="00F32ADB"/>
    <w:rsid w:val="00F32F93"/>
    <w:rsid w:val="00F33A8F"/>
    <w:rsid w:val="00F33BE7"/>
    <w:rsid w:val="00F33CE9"/>
    <w:rsid w:val="00F35D56"/>
    <w:rsid w:val="00F41472"/>
    <w:rsid w:val="00F4151D"/>
    <w:rsid w:val="00F41E0B"/>
    <w:rsid w:val="00F4262C"/>
    <w:rsid w:val="00F4280C"/>
    <w:rsid w:val="00F42C52"/>
    <w:rsid w:val="00F43206"/>
    <w:rsid w:val="00F43C1B"/>
    <w:rsid w:val="00F43D1F"/>
    <w:rsid w:val="00F443FB"/>
    <w:rsid w:val="00F450DC"/>
    <w:rsid w:val="00F478AA"/>
    <w:rsid w:val="00F5016D"/>
    <w:rsid w:val="00F502B2"/>
    <w:rsid w:val="00F50631"/>
    <w:rsid w:val="00F5122C"/>
    <w:rsid w:val="00F51B2B"/>
    <w:rsid w:val="00F51DD4"/>
    <w:rsid w:val="00F5200A"/>
    <w:rsid w:val="00F52F63"/>
    <w:rsid w:val="00F5338A"/>
    <w:rsid w:val="00F53D62"/>
    <w:rsid w:val="00F54B21"/>
    <w:rsid w:val="00F5521B"/>
    <w:rsid w:val="00F55C68"/>
    <w:rsid w:val="00F55E3E"/>
    <w:rsid w:val="00F57FB6"/>
    <w:rsid w:val="00F60B1E"/>
    <w:rsid w:val="00F632C0"/>
    <w:rsid w:val="00F63316"/>
    <w:rsid w:val="00F657D6"/>
    <w:rsid w:val="00F671F6"/>
    <w:rsid w:val="00F67BA2"/>
    <w:rsid w:val="00F67D9D"/>
    <w:rsid w:val="00F70627"/>
    <w:rsid w:val="00F70AEA"/>
    <w:rsid w:val="00F70B1D"/>
    <w:rsid w:val="00F70BF4"/>
    <w:rsid w:val="00F715C6"/>
    <w:rsid w:val="00F71F2E"/>
    <w:rsid w:val="00F72E3F"/>
    <w:rsid w:val="00F741D1"/>
    <w:rsid w:val="00F74688"/>
    <w:rsid w:val="00F74E4A"/>
    <w:rsid w:val="00F75184"/>
    <w:rsid w:val="00F75204"/>
    <w:rsid w:val="00F7564D"/>
    <w:rsid w:val="00F756C5"/>
    <w:rsid w:val="00F75C28"/>
    <w:rsid w:val="00F77486"/>
    <w:rsid w:val="00F77A3F"/>
    <w:rsid w:val="00F801D9"/>
    <w:rsid w:val="00F806BF"/>
    <w:rsid w:val="00F80ADB"/>
    <w:rsid w:val="00F81282"/>
    <w:rsid w:val="00F8361E"/>
    <w:rsid w:val="00F83BEE"/>
    <w:rsid w:val="00F84CE4"/>
    <w:rsid w:val="00F85C7B"/>
    <w:rsid w:val="00F85D3F"/>
    <w:rsid w:val="00F86372"/>
    <w:rsid w:val="00F8649A"/>
    <w:rsid w:val="00F8698B"/>
    <w:rsid w:val="00F90077"/>
    <w:rsid w:val="00F90949"/>
    <w:rsid w:val="00F91410"/>
    <w:rsid w:val="00F9163C"/>
    <w:rsid w:val="00F91715"/>
    <w:rsid w:val="00F91DE4"/>
    <w:rsid w:val="00F91E14"/>
    <w:rsid w:val="00F9252D"/>
    <w:rsid w:val="00F93E4D"/>
    <w:rsid w:val="00F94517"/>
    <w:rsid w:val="00F94722"/>
    <w:rsid w:val="00F94BF5"/>
    <w:rsid w:val="00F94D26"/>
    <w:rsid w:val="00F9529D"/>
    <w:rsid w:val="00F95C8F"/>
    <w:rsid w:val="00F96BF5"/>
    <w:rsid w:val="00F96D8B"/>
    <w:rsid w:val="00F9714E"/>
    <w:rsid w:val="00F97246"/>
    <w:rsid w:val="00F97FA5"/>
    <w:rsid w:val="00FA0685"/>
    <w:rsid w:val="00FA2121"/>
    <w:rsid w:val="00FA2256"/>
    <w:rsid w:val="00FA271B"/>
    <w:rsid w:val="00FA6A68"/>
    <w:rsid w:val="00FB0290"/>
    <w:rsid w:val="00FB0549"/>
    <w:rsid w:val="00FB1D9E"/>
    <w:rsid w:val="00FB228D"/>
    <w:rsid w:val="00FB3525"/>
    <w:rsid w:val="00FB3575"/>
    <w:rsid w:val="00FB3939"/>
    <w:rsid w:val="00FB47A7"/>
    <w:rsid w:val="00FB4DA1"/>
    <w:rsid w:val="00FB5B24"/>
    <w:rsid w:val="00FB5EEA"/>
    <w:rsid w:val="00FB60C2"/>
    <w:rsid w:val="00FB79A2"/>
    <w:rsid w:val="00FB7DDF"/>
    <w:rsid w:val="00FC0561"/>
    <w:rsid w:val="00FC075A"/>
    <w:rsid w:val="00FC0E09"/>
    <w:rsid w:val="00FC0F1A"/>
    <w:rsid w:val="00FC18CC"/>
    <w:rsid w:val="00FC1B26"/>
    <w:rsid w:val="00FC3B25"/>
    <w:rsid w:val="00FC3B35"/>
    <w:rsid w:val="00FC3FA4"/>
    <w:rsid w:val="00FC42AF"/>
    <w:rsid w:val="00FC4F80"/>
    <w:rsid w:val="00FC56B9"/>
    <w:rsid w:val="00FC56E0"/>
    <w:rsid w:val="00FC5A21"/>
    <w:rsid w:val="00FC612D"/>
    <w:rsid w:val="00FC73F6"/>
    <w:rsid w:val="00FC7512"/>
    <w:rsid w:val="00FD0046"/>
    <w:rsid w:val="00FD034D"/>
    <w:rsid w:val="00FD03AD"/>
    <w:rsid w:val="00FD11B2"/>
    <w:rsid w:val="00FD1DA4"/>
    <w:rsid w:val="00FD21D7"/>
    <w:rsid w:val="00FD2206"/>
    <w:rsid w:val="00FD2918"/>
    <w:rsid w:val="00FD2BBE"/>
    <w:rsid w:val="00FD356B"/>
    <w:rsid w:val="00FD3596"/>
    <w:rsid w:val="00FD3CE0"/>
    <w:rsid w:val="00FD3E9C"/>
    <w:rsid w:val="00FD447D"/>
    <w:rsid w:val="00FD4737"/>
    <w:rsid w:val="00FD5294"/>
    <w:rsid w:val="00FD5640"/>
    <w:rsid w:val="00FD6151"/>
    <w:rsid w:val="00FD7794"/>
    <w:rsid w:val="00FD7C2C"/>
    <w:rsid w:val="00FD7CFF"/>
    <w:rsid w:val="00FD7D0B"/>
    <w:rsid w:val="00FD7F34"/>
    <w:rsid w:val="00FE0158"/>
    <w:rsid w:val="00FE01C4"/>
    <w:rsid w:val="00FE04DF"/>
    <w:rsid w:val="00FE06CC"/>
    <w:rsid w:val="00FE0A4D"/>
    <w:rsid w:val="00FE0D17"/>
    <w:rsid w:val="00FE1B9A"/>
    <w:rsid w:val="00FE24B9"/>
    <w:rsid w:val="00FE34F2"/>
    <w:rsid w:val="00FE4164"/>
    <w:rsid w:val="00FE4D4F"/>
    <w:rsid w:val="00FE4D63"/>
    <w:rsid w:val="00FE5758"/>
    <w:rsid w:val="00FE5CB8"/>
    <w:rsid w:val="00FE639D"/>
    <w:rsid w:val="00FE7E10"/>
    <w:rsid w:val="00FE7F2A"/>
    <w:rsid w:val="00FF03A7"/>
    <w:rsid w:val="00FF1C59"/>
    <w:rsid w:val="00FF2BAD"/>
    <w:rsid w:val="00FF2D45"/>
    <w:rsid w:val="00FF30C5"/>
    <w:rsid w:val="00FF351F"/>
    <w:rsid w:val="00FF50AA"/>
    <w:rsid w:val="00FF5BB2"/>
    <w:rsid w:val="00FF6E75"/>
    <w:rsid w:val="00FF6EB7"/>
    <w:rsid w:val="00FF7D27"/>
    <w:rsid w:val="01837703"/>
    <w:rsid w:val="01F51B43"/>
    <w:rsid w:val="03EB5496"/>
    <w:rsid w:val="0427079F"/>
    <w:rsid w:val="0501AA85"/>
    <w:rsid w:val="060184C7"/>
    <w:rsid w:val="063AB29C"/>
    <w:rsid w:val="0691DC07"/>
    <w:rsid w:val="06A54873"/>
    <w:rsid w:val="06D01F07"/>
    <w:rsid w:val="076F1577"/>
    <w:rsid w:val="08C8C1E0"/>
    <w:rsid w:val="09B46DDA"/>
    <w:rsid w:val="0AB0858B"/>
    <w:rsid w:val="0E420A88"/>
    <w:rsid w:val="0E9653F1"/>
    <w:rsid w:val="0F47DA10"/>
    <w:rsid w:val="0F68543B"/>
    <w:rsid w:val="0FBFD6C0"/>
    <w:rsid w:val="11DA08EB"/>
    <w:rsid w:val="11E926ED"/>
    <w:rsid w:val="12AA92A8"/>
    <w:rsid w:val="142841CC"/>
    <w:rsid w:val="14C828A5"/>
    <w:rsid w:val="15889738"/>
    <w:rsid w:val="171CAAEE"/>
    <w:rsid w:val="17259C0C"/>
    <w:rsid w:val="1776F546"/>
    <w:rsid w:val="1792DB54"/>
    <w:rsid w:val="19BD4CF0"/>
    <w:rsid w:val="19C15F30"/>
    <w:rsid w:val="1A0E054C"/>
    <w:rsid w:val="1B8F5D09"/>
    <w:rsid w:val="1ED46551"/>
    <w:rsid w:val="1F32DDBB"/>
    <w:rsid w:val="2005F040"/>
    <w:rsid w:val="212BF1C6"/>
    <w:rsid w:val="21BF258E"/>
    <w:rsid w:val="2282596F"/>
    <w:rsid w:val="23F14449"/>
    <w:rsid w:val="24952C7C"/>
    <w:rsid w:val="266BD8D0"/>
    <w:rsid w:val="276C5F2F"/>
    <w:rsid w:val="280B7E1D"/>
    <w:rsid w:val="285969EF"/>
    <w:rsid w:val="2B4F392E"/>
    <w:rsid w:val="2B522EA8"/>
    <w:rsid w:val="2BAF45B1"/>
    <w:rsid w:val="2C018CAE"/>
    <w:rsid w:val="2C8748CC"/>
    <w:rsid w:val="2D49985D"/>
    <w:rsid w:val="2F3BF9E9"/>
    <w:rsid w:val="2FFB5EB7"/>
    <w:rsid w:val="3025E906"/>
    <w:rsid w:val="32D5AE66"/>
    <w:rsid w:val="332A8EF4"/>
    <w:rsid w:val="33E5DA36"/>
    <w:rsid w:val="350DC4CD"/>
    <w:rsid w:val="3876E62B"/>
    <w:rsid w:val="38B53259"/>
    <w:rsid w:val="3904A07E"/>
    <w:rsid w:val="3920618F"/>
    <w:rsid w:val="3973FDEB"/>
    <w:rsid w:val="3A85C9EF"/>
    <w:rsid w:val="3ABE1CFA"/>
    <w:rsid w:val="3BD1BB5C"/>
    <w:rsid w:val="3C2B05C2"/>
    <w:rsid w:val="3C5D2F0B"/>
    <w:rsid w:val="3C788277"/>
    <w:rsid w:val="3C8DDCA0"/>
    <w:rsid w:val="3CF3502E"/>
    <w:rsid w:val="3DA2F92B"/>
    <w:rsid w:val="3E2BF607"/>
    <w:rsid w:val="3F77B5DB"/>
    <w:rsid w:val="3FBC7BFB"/>
    <w:rsid w:val="3FF874CD"/>
    <w:rsid w:val="4240A1BC"/>
    <w:rsid w:val="43EBD230"/>
    <w:rsid w:val="44EAB2DE"/>
    <w:rsid w:val="44EFB6CE"/>
    <w:rsid w:val="45BF5FB1"/>
    <w:rsid w:val="463064EB"/>
    <w:rsid w:val="465AF738"/>
    <w:rsid w:val="47C20522"/>
    <w:rsid w:val="497BF514"/>
    <w:rsid w:val="4A69DC95"/>
    <w:rsid w:val="4A85791D"/>
    <w:rsid w:val="4B936F15"/>
    <w:rsid w:val="4C658173"/>
    <w:rsid w:val="4DA7F6CA"/>
    <w:rsid w:val="4DBE9681"/>
    <w:rsid w:val="4E24BE68"/>
    <w:rsid w:val="4E957582"/>
    <w:rsid w:val="4EC33D57"/>
    <w:rsid w:val="506921AF"/>
    <w:rsid w:val="519A4539"/>
    <w:rsid w:val="519CF940"/>
    <w:rsid w:val="51AE4AC5"/>
    <w:rsid w:val="51AFDBFD"/>
    <w:rsid w:val="51B5D6C3"/>
    <w:rsid w:val="51F7E4C6"/>
    <w:rsid w:val="52656E2F"/>
    <w:rsid w:val="52EFB2B1"/>
    <w:rsid w:val="53D6FEB6"/>
    <w:rsid w:val="54095F26"/>
    <w:rsid w:val="55775508"/>
    <w:rsid w:val="55FAA356"/>
    <w:rsid w:val="560AAB75"/>
    <w:rsid w:val="5613CB3A"/>
    <w:rsid w:val="5633942B"/>
    <w:rsid w:val="5670EDDB"/>
    <w:rsid w:val="56EA7067"/>
    <w:rsid w:val="586AF54A"/>
    <w:rsid w:val="592B1796"/>
    <w:rsid w:val="5954AED5"/>
    <w:rsid w:val="597CE831"/>
    <w:rsid w:val="5A028057"/>
    <w:rsid w:val="5A61906B"/>
    <w:rsid w:val="5B60F003"/>
    <w:rsid w:val="5C7512E0"/>
    <w:rsid w:val="5E8B59CB"/>
    <w:rsid w:val="5EED79AB"/>
    <w:rsid w:val="60A71D0C"/>
    <w:rsid w:val="60E04FA8"/>
    <w:rsid w:val="60E2F7C1"/>
    <w:rsid w:val="60F3D30C"/>
    <w:rsid w:val="615AE79B"/>
    <w:rsid w:val="619287EC"/>
    <w:rsid w:val="6192F93A"/>
    <w:rsid w:val="61AC68A3"/>
    <w:rsid w:val="61C35D57"/>
    <w:rsid w:val="625B3E70"/>
    <w:rsid w:val="62BDEB3B"/>
    <w:rsid w:val="6584D81B"/>
    <w:rsid w:val="65B94122"/>
    <w:rsid w:val="65DD6D20"/>
    <w:rsid w:val="65FE5B94"/>
    <w:rsid w:val="67395A3B"/>
    <w:rsid w:val="67429987"/>
    <w:rsid w:val="68C52ACA"/>
    <w:rsid w:val="6961FD11"/>
    <w:rsid w:val="6A67E7EE"/>
    <w:rsid w:val="6B8E944E"/>
    <w:rsid w:val="6BB7C23D"/>
    <w:rsid w:val="6C519595"/>
    <w:rsid w:val="6CCA8537"/>
    <w:rsid w:val="6D6B9189"/>
    <w:rsid w:val="6E204F9F"/>
    <w:rsid w:val="6E85D407"/>
    <w:rsid w:val="7050E6BE"/>
    <w:rsid w:val="706BDE9C"/>
    <w:rsid w:val="7120160E"/>
    <w:rsid w:val="7265EBB9"/>
    <w:rsid w:val="72A367C7"/>
    <w:rsid w:val="72CC462D"/>
    <w:rsid w:val="72F015C2"/>
    <w:rsid w:val="73C114F3"/>
    <w:rsid w:val="73E9EC13"/>
    <w:rsid w:val="7415F791"/>
    <w:rsid w:val="750592FC"/>
    <w:rsid w:val="76B62B5B"/>
    <w:rsid w:val="771AD5F3"/>
    <w:rsid w:val="7759E671"/>
    <w:rsid w:val="776AF46E"/>
    <w:rsid w:val="782F7296"/>
    <w:rsid w:val="78635B1F"/>
    <w:rsid w:val="787BA277"/>
    <w:rsid w:val="788820CC"/>
    <w:rsid w:val="78DE2B8D"/>
    <w:rsid w:val="7908BED5"/>
    <w:rsid w:val="79FA78A4"/>
    <w:rsid w:val="7A7E0BC3"/>
    <w:rsid w:val="7A973A3B"/>
    <w:rsid w:val="7BE793FD"/>
    <w:rsid w:val="7C2583D1"/>
    <w:rsid w:val="7E640E74"/>
    <w:rsid w:val="7F033AC8"/>
    <w:rsid w:val="7F8FE67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CF3F32F"/>
  <w15:chartTrackingRefBased/>
  <w15:docId w15:val="{066EBD76-7512-429D-98FE-26A19CD51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727"/>
    <w:pPr>
      <w:spacing w:before="120" w:after="120"/>
    </w:pPr>
    <w:rPr>
      <w:color w:val="595959" w:themeColor="text1" w:themeTint="A6"/>
      <w:kern w:val="0"/>
      <w:sz w:val="24"/>
      <w:szCs w:val="24"/>
      <w14:ligatures w14:val="none"/>
    </w:rPr>
  </w:style>
  <w:style w:type="paragraph" w:styleId="Heading1">
    <w:name w:val="heading 1"/>
    <w:basedOn w:val="Normal"/>
    <w:next w:val="Normal"/>
    <w:link w:val="Heading1Char"/>
    <w:uiPriority w:val="9"/>
    <w:qFormat/>
    <w:rsid w:val="007175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175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75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75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75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75F8"/>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7175F8"/>
    <w:pPr>
      <w:keepNext/>
      <w:keepLines/>
      <w:spacing w:before="40" w:after="0"/>
      <w:outlineLvl w:val="6"/>
    </w:pPr>
    <w:rPr>
      <w:rFonts w:eastAsiaTheme="majorEastAsia" w:cstheme="majorBidi"/>
    </w:rPr>
  </w:style>
  <w:style w:type="paragraph" w:styleId="Heading8">
    <w:name w:val="heading 8"/>
    <w:basedOn w:val="Normal"/>
    <w:next w:val="Normal"/>
    <w:link w:val="Heading8Char"/>
    <w:uiPriority w:val="9"/>
    <w:semiHidden/>
    <w:unhideWhenUsed/>
    <w:qFormat/>
    <w:rsid w:val="007175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75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5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175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75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75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75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75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75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75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75F8"/>
    <w:rPr>
      <w:rFonts w:eastAsiaTheme="majorEastAsia" w:cstheme="majorBidi"/>
      <w:color w:val="272727" w:themeColor="text1" w:themeTint="D8"/>
    </w:rPr>
  </w:style>
  <w:style w:type="paragraph" w:styleId="Title">
    <w:name w:val="Title"/>
    <w:basedOn w:val="Normal"/>
    <w:next w:val="Normal"/>
    <w:link w:val="TitleChar"/>
    <w:uiPriority w:val="10"/>
    <w:qFormat/>
    <w:rsid w:val="007175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75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75F8"/>
    <w:pPr>
      <w:numPr>
        <w:ilvl w:val="1"/>
      </w:numPr>
    </w:pPr>
    <w:rPr>
      <w:rFonts w:eastAsiaTheme="majorEastAsia" w:cstheme="majorBidi"/>
      <w:spacing w:val="15"/>
      <w:sz w:val="28"/>
      <w:szCs w:val="28"/>
    </w:rPr>
  </w:style>
  <w:style w:type="character" w:customStyle="1" w:styleId="SubtitleChar">
    <w:name w:val="Subtitle Char"/>
    <w:basedOn w:val="DefaultParagraphFont"/>
    <w:link w:val="Subtitle"/>
    <w:uiPriority w:val="11"/>
    <w:rsid w:val="007175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75F8"/>
    <w:pPr>
      <w:spacing w:before="160"/>
      <w:jc w:val="center"/>
    </w:pPr>
    <w:rPr>
      <w:i/>
      <w:iCs/>
      <w:color w:val="404040" w:themeColor="text1" w:themeTint="BF"/>
    </w:rPr>
  </w:style>
  <w:style w:type="character" w:customStyle="1" w:styleId="QuoteChar">
    <w:name w:val="Quote Char"/>
    <w:basedOn w:val="DefaultParagraphFont"/>
    <w:link w:val="Quote"/>
    <w:uiPriority w:val="29"/>
    <w:rsid w:val="007175F8"/>
    <w:rPr>
      <w:i/>
      <w:iCs/>
      <w:color w:val="404040" w:themeColor="text1" w:themeTint="BF"/>
    </w:rPr>
  </w:style>
  <w:style w:type="paragraph" w:styleId="ListParagraph">
    <w:name w:val="List Paragraph"/>
    <w:basedOn w:val="Normal"/>
    <w:uiPriority w:val="34"/>
    <w:qFormat/>
    <w:rsid w:val="007175F8"/>
    <w:pPr>
      <w:ind w:left="720"/>
      <w:contextualSpacing/>
    </w:pPr>
  </w:style>
  <w:style w:type="character" w:styleId="IntenseEmphasis">
    <w:name w:val="Intense Emphasis"/>
    <w:basedOn w:val="DefaultParagraphFont"/>
    <w:uiPriority w:val="21"/>
    <w:qFormat/>
    <w:rsid w:val="007175F8"/>
    <w:rPr>
      <w:i/>
      <w:iCs/>
      <w:color w:val="0F4761" w:themeColor="accent1" w:themeShade="BF"/>
    </w:rPr>
  </w:style>
  <w:style w:type="paragraph" w:styleId="IntenseQuote">
    <w:name w:val="Intense Quote"/>
    <w:basedOn w:val="Normal"/>
    <w:next w:val="Normal"/>
    <w:link w:val="IntenseQuoteChar"/>
    <w:uiPriority w:val="30"/>
    <w:qFormat/>
    <w:rsid w:val="007175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75F8"/>
    <w:rPr>
      <w:i/>
      <w:iCs/>
      <w:color w:val="0F4761" w:themeColor="accent1" w:themeShade="BF"/>
    </w:rPr>
  </w:style>
  <w:style w:type="character" w:styleId="IntenseReference">
    <w:name w:val="Intense Reference"/>
    <w:basedOn w:val="DefaultParagraphFont"/>
    <w:uiPriority w:val="32"/>
    <w:qFormat/>
    <w:rsid w:val="007175F8"/>
    <w:rPr>
      <w:b/>
      <w:bCs/>
      <w:smallCaps/>
      <w:color w:val="0F4761" w:themeColor="accent1" w:themeShade="BF"/>
      <w:spacing w:val="5"/>
    </w:rPr>
  </w:style>
  <w:style w:type="paragraph" w:styleId="Header">
    <w:name w:val="header"/>
    <w:basedOn w:val="Normal"/>
    <w:link w:val="HeaderChar"/>
    <w:uiPriority w:val="99"/>
    <w:unhideWhenUsed/>
    <w:rsid w:val="007175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75F8"/>
  </w:style>
  <w:style w:type="paragraph" w:styleId="Footer">
    <w:name w:val="footer"/>
    <w:basedOn w:val="Normal"/>
    <w:link w:val="FooterChar"/>
    <w:uiPriority w:val="99"/>
    <w:unhideWhenUsed/>
    <w:rsid w:val="007175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75F8"/>
  </w:style>
  <w:style w:type="paragraph" w:styleId="TOCHeading">
    <w:name w:val="TOC Heading"/>
    <w:basedOn w:val="Heading1"/>
    <w:next w:val="Normal"/>
    <w:uiPriority w:val="39"/>
    <w:unhideWhenUsed/>
    <w:qFormat/>
    <w:rsid w:val="007175F8"/>
    <w:pPr>
      <w:spacing w:before="240" w:after="0"/>
      <w:outlineLvl w:val="9"/>
    </w:pPr>
    <w:rPr>
      <w:sz w:val="32"/>
      <w:szCs w:val="32"/>
      <w:lang w:val="en-US"/>
    </w:rPr>
  </w:style>
  <w:style w:type="paragraph" w:customStyle="1" w:styleId="paragraph">
    <w:name w:val="paragraph"/>
    <w:basedOn w:val="Normal"/>
    <w:rsid w:val="007175F8"/>
    <w:pPr>
      <w:spacing w:beforeAutospacing="1" w:afterAutospacing="1"/>
    </w:pPr>
    <w:rPr>
      <w:rFonts w:ascii="Times New Roman" w:eastAsia="Times New Roman" w:hAnsi="Times New Roman" w:cs="Times New Roman"/>
      <w:color w:val="auto"/>
      <w:lang w:eastAsia="zh-TW"/>
    </w:rPr>
  </w:style>
  <w:style w:type="character" w:customStyle="1" w:styleId="normaltextrun">
    <w:name w:val="normaltextrun"/>
    <w:basedOn w:val="DefaultParagraphFont"/>
    <w:rsid w:val="007175F8"/>
  </w:style>
  <w:style w:type="paragraph" w:styleId="ListNumber">
    <w:name w:val="List Number"/>
    <w:basedOn w:val="Normal"/>
    <w:uiPriority w:val="99"/>
    <w:rsid w:val="007175F8"/>
    <w:pPr>
      <w:numPr>
        <w:numId w:val="65"/>
      </w:numPr>
      <w:spacing w:before="0" w:after="200"/>
    </w:pPr>
  </w:style>
  <w:style w:type="character" w:customStyle="1" w:styleId="apple-converted-space">
    <w:name w:val="apple-converted-space"/>
    <w:basedOn w:val="DefaultParagraphFont"/>
    <w:rsid w:val="007175F8"/>
  </w:style>
  <w:style w:type="paragraph" w:styleId="TOC1">
    <w:name w:val="toc 1"/>
    <w:basedOn w:val="Normal"/>
    <w:next w:val="Normal"/>
    <w:autoRedefine/>
    <w:uiPriority w:val="39"/>
    <w:unhideWhenUsed/>
    <w:rsid w:val="005263D4"/>
    <w:pPr>
      <w:tabs>
        <w:tab w:val="right" w:leader="dot" w:pos="10480"/>
      </w:tabs>
      <w:spacing w:after="100"/>
    </w:pPr>
    <w:rPr>
      <w:b/>
      <w:bCs/>
      <w:noProof/>
      <w:color w:val="215E99" w:themeColor="text2" w:themeTint="BF"/>
    </w:rPr>
  </w:style>
  <w:style w:type="character" w:styleId="Hyperlink">
    <w:name w:val="Hyperlink"/>
    <w:basedOn w:val="DefaultParagraphFont"/>
    <w:uiPriority w:val="99"/>
    <w:unhideWhenUsed/>
    <w:rsid w:val="00D07065"/>
    <w:rPr>
      <w:color w:val="467886" w:themeColor="hyperlink"/>
      <w:u w:val="single"/>
    </w:rPr>
  </w:style>
  <w:style w:type="paragraph" w:styleId="TOC2">
    <w:name w:val="toc 2"/>
    <w:basedOn w:val="Normal"/>
    <w:next w:val="Normal"/>
    <w:autoRedefine/>
    <w:uiPriority w:val="39"/>
    <w:unhideWhenUsed/>
    <w:rsid w:val="00B51AFF"/>
    <w:pPr>
      <w:tabs>
        <w:tab w:val="left" w:pos="720"/>
        <w:tab w:val="right" w:leader="dot" w:pos="10070"/>
      </w:tabs>
      <w:spacing w:after="100"/>
      <w:ind w:left="240"/>
    </w:pPr>
    <w:rPr>
      <w:b/>
      <w:bCs/>
      <w:noProof/>
      <w:color w:val="D17406"/>
    </w:rPr>
  </w:style>
  <w:style w:type="character" w:styleId="SubtleEmphasis">
    <w:name w:val="Subtle Emphasis"/>
    <w:uiPriority w:val="19"/>
    <w:qFormat/>
    <w:rsid w:val="00E57797"/>
    <w:rPr>
      <w:rFonts w:asciiTheme="majorHAnsi" w:hAnsiTheme="majorHAnsi"/>
      <w:b/>
      <w:i w:val="0"/>
      <w:color w:val="E97132" w:themeColor="accent2"/>
      <w:sz w:val="28"/>
    </w:rPr>
  </w:style>
  <w:style w:type="character" w:styleId="CommentReference">
    <w:name w:val="annotation reference"/>
    <w:basedOn w:val="DefaultParagraphFont"/>
    <w:uiPriority w:val="99"/>
    <w:semiHidden/>
    <w:unhideWhenUsed/>
    <w:rsid w:val="00E57797"/>
    <w:rPr>
      <w:sz w:val="16"/>
      <w:szCs w:val="16"/>
    </w:rPr>
  </w:style>
  <w:style w:type="paragraph" w:styleId="ListBullet">
    <w:name w:val="List Bullet"/>
    <w:basedOn w:val="Normal"/>
    <w:uiPriority w:val="99"/>
    <w:rsid w:val="00E57797"/>
    <w:pPr>
      <w:numPr>
        <w:numId w:val="47"/>
      </w:numPr>
      <w:spacing w:before="0" w:after="200"/>
    </w:pPr>
  </w:style>
  <w:style w:type="character" w:customStyle="1" w:styleId="eop">
    <w:name w:val="eop"/>
    <w:basedOn w:val="DefaultParagraphFont"/>
    <w:rsid w:val="00E57797"/>
  </w:style>
  <w:style w:type="paragraph" w:styleId="TOC3">
    <w:name w:val="toc 3"/>
    <w:basedOn w:val="Normal"/>
    <w:next w:val="Normal"/>
    <w:autoRedefine/>
    <w:uiPriority w:val="39"/>
    <w:unhideWhenUsed/>
    <w:rsid w:val="00B51AFF"/>
    <w:pPr>
      <w:tabs>
        <w:tab w:val="right" w:leader="dot" w:pos="10070"/>
      </w:tabs>
      <w:spacing w:after="100"/>
      <w:ind w:left="480"/>
    </w:pPr>
    <w:rPr>
      <w:rFonts w:cs="Segoe UI Emoji"/>
      <w:noProof/>
      <w:color w:val="auto"/>
    </w:rPr>
  </w:style>
  <w:style w:type="table" w:styleId="TableGrid">
    <w:name w:val="Table Grid"/>
    <w:basedOn w:val="TableNormal"/>
    <w:uiPriority w:val="39"/>
    <w:rsid w:val="00977CE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354362"/>
    <w:rPr>
      <w:rFonts w:cstheme="minorHAnsi"/>
      <w:i/>
      <w:color w:val="331D01"/>
    </w:rPr>
  </w:style>
  <w:style w:type="paragraph" w:styleId="Caption">
    <w:name w:val="caption"/>
    <w:basedOn w:val="Normal"/>
    <w:next w:val="Normal"/>
    <w:uiPriority w:val="35"/>
    <w:unhideWhenUsed/>
    <w:qFormat/>
    <w:rsid w:val="001D2EB7"/>
    <w:pPr>
      <w:spacing w:before="0" w:after="200" w:line="240" w:lineRule="auto"/>
    </w:pPr>
    <w:rPr>
      <w:i/>
      <w:iCs/>
      <w:color w:val="0E2841" w:themeColor="text2"/>
      <w:sz w:val="18"/>
      <w:szCs w:val="18"/>
    </w:rPr>
  </w:style>
  <w:style w:type="paragraph" w:styleId="CommentText">
    <w:name w:val="annotation text"/>
    <w:basedOn w:val="Normal"/>
    <w:link w:val="CommentTextChar"/>
    <w:uiPriority w:val="99"/>
    <w:unhideWhenUsed/>
    <w:rsid w:val="003B4847"/>
    <w:pPr>
      <w:spacing w:line="240" w:lineRule="auto"/>
    </w:pPr>
    <w:rPr>
      <w:sz w:val="20"/>
      <w:szCs w:val="20"/>
    </w:rPr>
  </w:style>
  <w:style w:type="character" w:customStyle="1" w:styleId="CommentTextChar">
    <w:name w:val="Comment Text Char"/>
    <w:basedOn w:val="DefaultParagraphFont"/>
    <w:link w:val="CommentText"/>
    <w:uiPriority w:val="99"/>
    <w:rsid w:val="003B4847"/>
    <w:rPr>
      <w:color w:val="595959" w:themeColor="text1" w:themeTint="A6"/>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B4847"/>
    <w:rPr>
      <w:b/>
      <w:bCs/>
    </w:rPr>
  </w:style>
  <w:style w:type="character" w:customStyle="1" w:styleId="CommentSubjectChar">
    <w:name w:val="Comment Subject Char"/>
    <w:basedOn w:val="CommentTextChar"/>
    <w:link w:val="CommentSubject"/>
    <w:uiPriority w:val="99"/>
    <w:semiHidden/>
    <w:rsid w:val="003B4847"/>
    <w:rPr>
      <w:b/>
      <w:bCs/>
      <w:color w:val="595959" w:themeColor="text1" w:themeTint="A6"/>
      <w:kern w:val="0"/>
      <w:sz w:val="20"/>
      <w:szCs w:val="20"/>
      <w14:ligatures w14:val="none"/>
    </w:rPr>
  </w:style>
  <w:style w:type="table" w:styleId="GridTable2-Accent5">
    <w:name w:val="Grid Table 2 Accent 5"/>
    <w:basedOn w:val="TableNormal"/>
    <w:uiPriority w:val="47"/>
    <w:rsid w:val="00631182"/>
    <w:pPr>
      <w:spacing w:after="0" w:line="240" w:lineRule="auto"/>
    </w:pPr>
    <w:rPr>
      <w:kern w:val="0"/>
      <w:lang w:val="en-US"/>
      <w14:ligatures w14:val="none"/>
    </w:r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4">
    <w:name w:val="Grid Table 2 Accent 4"/>
    <w:basedOn w:val="TableNormal"/>
    <w:uiPriority w:val="47"/>
    <w:rsid w:val="00631182"/>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2">
    <w:name w:val="Grid Table 2 Accent 2"/>
    <w:basedOn w:val="TableNormal"/>
    <w:uiPriority w:val="47"/>
    <w:rsid w:val="00EC164F"/>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urfulAccent2">
    <w:name w:val="Grid Table 6 Colorful Accent 2"/>
    <w:basedOn w:val="TableNormal"/>
    <w:uiPriority w:val="51"/>
    <w:rsid w:val="00BA1998"/>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paragraph" w:styleId="Revision">
    <w:name w:val="Revision"/>
    <w:hidden/>
    <w:uiPriority w:val="99"/>
    <w:semiHidden/>
    <w:rsid w:val="00BD4B87"/>
    <w:pPr>
      <w:spacing w:after="0" w:line="240" w:lineRule="auto"/>
    </w:pPr>
    <w:rPr>
      <w:color w:val="595959" w:themeColor="text1" w:themeTint="A6"/>
      <w:kern w:val="0"/>
      <w:sz w:val="24"/>
      <w:szCs w:val="24"/>
      <w14:ligatures w14:val="none"/>
    </w:rPr>
  </w:style>
  <w:style w:type="table" w:styleId="GridTable1LightAccent2">
    <w:name w:val="Grid Table 1 Light Accent 2"/>
    <w:basedOn w:val="TableNormal"/>
    <w:uiPriority w:val="46"/>
    <w:rsid w:val="00130AD2"/>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B85B72"/>
    <w:rPr>
      <w:color w:val="605E5C"/>
      <w:shd w:val="clear" w:color="auto" w:fill="E1DFDD"/>
    </w:rPr>
  </w:style>
  <w:style w:type="character" w:styleId="FollowedHyperlink">
    <w:name w:val="FollowedHyperlink"/>
    <w:basedOn w:val="DefaultParagraphFont"/>
    <w:uiPriority w:val="99"/>
    <w:semiHidden/>
    <w:unhideWhenUsed/>
    <w:rsid w:val="00B85B72"/>
    <w:rPr>
      <w:color w:val="96607D" w:themeColor="followedHyperlink"/>
      <w:u w:val="single"/>
    </w:rPr>
  </w:style>
  <w:style w:type="character" w:customStyle="1" w:styleId="tabchar">
    <w:name w:val="tabchar"/>
    <w:basedOn w:val="DefaultParagraphFont"/>
    <w:rsid w:val="00891D64"/>
  </w:style>
  <w:style w:type="paragraph" w:styleId="TOC4">
    <w:name w:val="toc 4"/>
    <w:basedOn w:val="Normal"/>
    <w:next w:val="Normal"/>
    <w:autoRedefine/>
    <w:uiPriority w:val="39"/>
    <w:unhideWhenUsed/>
    <w:rsid w:val="00685905"/>
    <w:pPr>
      <w:spacing w:before="0" w:after="100" w:line="278" w:lineRule="auto"/>
      <w:ind w:left="720"/>
    </w:pPr>
    <w:rPr>
      <w:rFonts w:eastAsiaTheme="minorEastAsia"/>
      <w:color w:val="auto"/>
      <w:kern w:val="2"/>
      <w:lang w:eastAsia="en-GB"/>
      <w14:ligatures w14:val="standardContextual"/>
    </w:rPr>
  </w:style>
  <w:style w:type="paragraph" w:styleId="TOC5">
    <w:name w:val="toc 5"/>
    <w:basedOn w:val="Normal"/>
    <w:next w:val="Normal"/>
    <w:autoRedefine/>
    <w:uiPriority w:val="39"/>
    <w:unhideWhenUsed/>
    <w:rsid w:val="00685905"/>
    <w:pPr>
      <w:spacing w:before="0" w:after="100" w:line="278" w:lineRule="auto"/>
      <w:ind w:left="960"/>
    </w:pPr>
    <w:rPr>
      <w:rFonts w:eastAsiaTheme="minorEastAsia"/>
      <w:color w:val="auto"/>
      <w:kern w:val="2"/>
      <w:lang w:eastAsia="en-GB"/>
      <w14:ligatures w14:val="standardContextual"/>
    </w:rPr>
  </w:style>
  <w:style w:type="paragraph" w:styleId="TOC6">
    <w:name w:val="toc 6"/>
    <w:basedOn w:val="Normal"/>
    <w:next w:val="Normal"/>
    <w:autoRedefine/>
    <w:uiPriority w:val="39"/>
    <w:unhideWhenUsed/>
    <w:rsid w:val="00685905"/>
    <w:pPr>
      <w:spacing w:before="0" w:after="100" w:line="278" w:lineRule="auto"/>
      <w:ind w:left="1200"/>
    </w:pPr>
    <w:rPr>
      <w:rFonts w:eastAsiaTheme="minorEastAsia"/>
      <w:color w:val="auto"/>
      <w:kern w:val="2"/>
      <w:lang w:eastAsia="en-GB"/>
      <w14:ligatures w14:val="standardContextual"/>
    </w:rPr>
  </w:style>
  <w:style w:type="paragraph" w:styleId="TOC7">
    <w:name w:val="toc 7"/>
    <w:basedOn w:val="Normal"/>
    <w:next w:val="Normal"/>
    <w:autoRedefine/>
    <w:uiPriority w:val="39"/>
    <w:unhideWhenUsed/>
    <w:rsid w:val="00685905"/>
    <w:pPr>
      <w:spacing w:before="0" w:after="100" w:line="278" w:lineRule="auto"/>
      <w:ind w:left="1440"/>
    </w:pPr>
    <w:rPr>
      <w:rFonts w:eastAsiaTheme="minorEastAsia"/>
      <w:color w:val="auto"/>
      <w:kern w:val="2"/>
      <w:lang w:eastAsia="en-GB"/>
      <w14:ligatures w14:val="standardContextual"/>
    </w:rPr>
  </w:style>
  <w:style w:type="paragraph" w:styleId="TOC8">
    <w:name w:val="toc 8"/>
    <w:basedOn w:val="Normal"/>
    <w:next w:val="Normal"/>
    <w:autoRedefine/>
    <w:uiPriority w:val="39"/>
    <w:unhideWhenUsed/>
    <w:rsid w:val="00685905"/>
    <w:pPr>
      <w:spacing w:before="0" w:after="100" w:line="278" w:lineRule="auto"/>
      <w:ind w:left="1680"/>
    </w:pPr>
    <w:rPr>
      <w:rFonts w:eastAsiaTheme="minorEastAsia"/>
      <w:color w:val="auto"/>
      <w:kern w:val="2"/>
      <w:lang w:eastAsia="en-GB"/>
      <w14:ligatures w14:val="standardContextual"/>
    </w:rPr>
  </w:style>
  <w:style w:type="paragraph" w:styleId="TOC9">
    <w:name w:val="toc 9"/>
    <w:basedOn w:val="Normal"/>
    <w:next w:val="Normal"/>
    <w:autoRedefine/>
    <w:uiPriority w:val="39"/>
    <w:unhideWhenUsed/>
    <w:rsid w:val="00685905"/>
    <w:pPr>
      <w:spacing w:before="0" w:after="100" w:line="278" w:lineRule="auto"/>
      <w:ind w:left="1920"/>
    </w:pPr>
    <w:rPr>
      <w:rFonts w:eastAsiaTheme="minorEastAsia"/>
      <w:color w:val="auto"/>
      <w:kern w:val="2"/>
      <w:lang w:eastAsia="en-GB"/>
      <w14:ligatures w14:val="standardContextual"/>
    </w:rPr>
  </w:style>
  <w:style w:type="paragraph" w:styleId="NormalWeb">
    <w:name w:val="Normal (Web)"/>
    <w:basedOn w:val="Normal"/>
    <w:uiPriority w:val="99"/>
    <w:unhideWhenUsed/>
    <w:rsid w:val="00D922EF"/>
    <w:pPr>
      <w:spacing w:before="100" w:beforeAutospacing="1" w:after="100" w:afterAutospacing="1" w:line="240" w:lineRule="auto"/>
    </w:pPr>
    <w:rPr>
      <w:rFonts w:ascii="Times New Roman" w:eastAsia="Times New Roman" w:hAnsi="Times New Roman" w:cs="Times New Roman"/>
      <w:color w:val="auto"/>
      <w:lang w:eastAsia="en-GB"/>
    </w:rPr>
  </w:style>
  <w:style w:type="paragraph" w:styleId="NoSpacing">
    <w:name w:val="No Spacing"/>
    <w:link w:val="NoSpacingChar"/>
    <w:uiPriority w:val="1"/>
    <w:qFormat/>
    <w:rsid w:val="00941766"/>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941766"/>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04745">
      <w:bodyDiv w:val="1"/>
      <w:marLeft w:val="0"/>
      <w:marRight w:val="0"/>
      <w:marTop w:val="0"/>
      <w:marBottom w:val="0"/>
      <w:divBdr>
        <w:top w:val="none" w:sz="0" w:space="0" w:color="auto"/>
        <w:left w:val="none" w:sz="0" w:space="0" w:color="auto"/>
        <w:bottom w:val="none" w:sz="0" w:space="0" w:color="auto"/>
        <w:right w:val="none" w:sz="0" w:space="0" w:color="auto"/>
      </w:divBdr>
    </w:div>
    <w:div w:id="66847720">
      <w:bodyDiv w:val="1"/>
      <w:marLeft w:val="0"/>
      <w:marRight w:val="0"/>
      <w:marTop w:val="0"/>
      <w:marBottom w:val="0"/>
      <w:divBdr>
        <w:top w:val="none" w:sz="0" w:space="0" w:color="auto"/>
        <w:left w:val="none" w:sz="0" w:space="0" w:color="auto"/>
        <w:bottom w:val="none" w:sz="0" w:space="0" w:color="auto"/>
        <w:right w:val="none" w:sz="0" w:space="0" w:color="auto"/>
      </w:divBdr>
    </w:div>
    <w:div w:id="149251289">
      <w:bodyDiv w:val="1"/>
      <w:marLeft w:val="0"/>
      <w:marRight w:val="0"/>
      <w:marTop w:val="0"/>
      <w:marBottom w:val="0"/>
      <w:divBdr>
        <w:top w:val="none" w:sz="0" w:space="0" w:color="auto"/>
        <w:left w:val="none" w:sz="0" w:space="0" w:color="auto"/>
        <w:bottom w:val="none" w:sz="0" w:space="0" w:color="auto"/>
        <w:right w:val="none" w:sz="0" w:space="0" w:color="auto"/>
      </w:divBdr>
    </w:div>
    <w:div w:id="203905111">
      <w:bodyDiv w:val="1"/>
      <w:marLeft w:val="0"/>
      <w:marRight w:val="0"/>
      <w:marTop w:val="0"/>
      <w:marBottom w:val="0"/>
      <w:divBdr>
        <w:top w:val="none" w:sz="0" w:space="0" w:color="auto"/>
        <w:left w:val="none" w:sz="0" w:space="0" w:color="auto"/>
        <w:bottom w:val="none" w:sz="0" w:space="0" w:color="auto"/>
        <w:right w:val="none" w:sz="0" w:space="0" w:color="auto"/>
      </w:divBdr>
      <w:divsChild>
        <w:div w:id="856699437">
          <w:marLeft w:val="547"/>
          <w:marRight w:val="0"/>
          <w:marTop w:val="0"/>
          <w:marBottom w:val="0"/>
          <w:divBdr>
            <w:top w:val="none" w:sz="0" w:space="0" w:color="auto"/>
            <w:left w:val="none" w:sz="0" w:space="0" w:color="auto"/>
            <w:bottom w:val="none" w:sz="0" w:space="0" w:color="auto"/>
            <w:right w:val="none" w:sz="0" w:space="0" w:color="auto"/>
          </w:divBdr>
        </w:div>
      </w:divsChild>
    </w:div>
    <w:div w:id="207374838">
      <w:bodyDiv w:val="1"/>
      <w:marLeft w:val="0"/>
      <w:marRight w:val="0"/>
      <w:marTop w:val="0"/>
      <w:marBottom w:val="0"/>
      <w:divBdr>
        <w:top w:val="none" w:sz="0" w:space="0" w:color="auto"/>
        <w:left w:val="none" w:sz="0" w:space="0" w:color="auto"/>
        <w:bottom w:val="none" w:sz="0" w:space="0" w:color="auto"/>
        <w:right w:val="none" w:sz="0" w:space="0" w:color="auto"/>
      </w:divBdr>
      <w:divsChild>
        <w:div w:id="333840931">
          <w:marLeft w:val="547"/>
          <w:marRight w:val="0"/>
          <w:marTop w:val="0"/>
          <w:marBottom w:val="0"/>
          <w:divBdr>
            <w:top w:val="none" w:sz="0" w:space="0" w:color="auto"/>
            <w:left w:val="none" w:sz="0" w:space="0" w:color="auto"/>
            <w:bottom w:val="none" w:sz="0" w:space="0" w:color="auto"/>
            <w:right w:val="none" w:sz="0" w:space="0" w:color="auto"/>
          </w:divBdr>
        </w:div>
      </w:divsChild>
    </w:div>
    <w:div w:id="234779528">
      <w:bodyDiv w:val="1"/>
      <w:marLeft w:val="0"/>
      <w:marRight w:val="0"/>
      <w:marTop w:val="0"/>
      <w:marBottom w:val="0"/>
      <w:divBdr>
        <w:top w:val="none" w:sz="0" w:space="0" w:color="auto"/>
        <w:left w:val="none" w:sz="0" w:space="0" w:color="auto"/>
        <w:bottom w:val="none" w:sz="0" w:space="0" w:color="auto"/>
        <w:right w:val="none" w:sz="0" w:space="0" w:color="auto"/>
      </w:divBdr>
      <w:divsChild>
        <w:div w:id="745689898">
          <w:marLeft w:val="446"/>
          <w:marRight w:val="0"/>
          <w:marTop w:val="0"/>
          <w:marBottom w:val="120"/>
          <w:divBdr>
            <w:top w:val="none" w:sz="0" w:space="0" w:color="auto"/>
            <w:left w:val="none" w:sz="0" w:space="0" w:color="auto"/>
            <w:bottom w:val="none" w:sz="0" w:space="0" w:color="auto"/>
            <w:right w:val="none" w:sz="0" w:space="0" w:color="auto"/>
          </w:divBdr>
        </w:div>
        <w:div w:id="988827017">
          <w:marLeft w:val="1166"/>
          <w:marRight w:val="0"/>
          <w:marTop w:val="0"/>
          <w:marBottom w:val="120"/>
          <w:divBdr>
            <w:top w:val="none" w:sz="0" w:space="0" w:color="auto"/>
            <w:left w:val="none" w:sz="0" w:space="0" w:color="auto"/>
            <w:bottom w:val="none" w:sz="0" w:space="0" w:color="auto"/>
            <w:right w:val="none" w:sz="0" w:space="0" w:color="auto"/>
          </w:divBdr>
        </w:div>
        <w:div w:id="1284537370">
          <w:marLeft w:val="1166"/>
          <w:marRight w:val="0"/>
          <w:marTop w:val="0"/>
          <w:marBottom w:val="120"/>
          <w:divBdr>
            <w:top w:val="none" w:sz="0" w:space="0" w:color="auto"/>
            <w:left w:val="none" w:sz="0" w:space="0" w:color="auto"/>
            <w:bottom w:val="none" w:sz="0" w:space="0" w:color="auto"/>
            <w:right w:val="none" w:sz="0" w:space="0" w:color="auto"/>
          </w:divBdr>
        </w:div>
        <w:div w:id="1627660720">
          <w:marLeft w:val="720"/>
          <w:marRight w:val="0"/>
          <w:marTop w:val="0"/>
          <w:marBottom w:val="120"/>
          <w:divBdr>
            <w:top w:val="none" w:sz="0" w:space="0" w:color="auto"/>
            <w:left w:val="none" w:sz="0" w:space="0" w:color="auto"/>
            <w:bottom w:val="none" w:sz="0" w:space="0" w:color="auto"/>
            <w:right w:val="none" w:sz="0" w:space="0" w:color="auto"/>
          </w:divBdr>
        </w:div>
        <w:div w:id="1915166775">
          <w:marLeft w:val="0"/>
          <w:marRight w:val="0"/>
          <w:marTop w:val="0"/>
          <w:marBottom w:val="120"/>
          <w:divBdr>
            <w:top w:val="none" w:sz="0" w:space="0" w:color="auto"/>
            <w:left w:val="none" w:sz="0" w:space="0" w:color="auto"/>
            <w:bottom w:val="none" w:sz="0" w:space="0" w:color="auto"/>
            <w:right w:val="none" w:sz="0" w:space="0" w:color="auto"/>
          </w:divBdr>
        </w:div>
      </w:divsChild>
    </w:div>
    <w:div w:id="256791702">
      <w:bodyDiv w:val="1"/>
      <w:marLeft w:val="0"/>
      <w:marRight w:val="0"/>
      <w:marTop w:val="0"/>
      <w:marBottom w:val="0"/>
      <w:divBdr>
        <w:top w:val="none" w:sz="0" w:space="0" w:color="auto"/>
        <w:left w:val="none" w:sz="0" w:space="0" w:color="auto"/>
        <w:bottom w:val="none" w:sz="0" w:space="0" w:color="auto"/>
        <w:right w:val="none" w:sz="0" w:space="0" w:color="auto"/>
      </w:divBdr>
    </w:div>
    <w:div w:id="292830496">
      <w:bodyDiv w:val="1"/>
      <w:marLeft w:val="0"/>
      <w:marRight w:val="0"/>
      <w:marTop w:val="0"/>
      <w:marBottom w:val="0"/>
      <w:divBdr>
        <w:top w:val="none" w:sz="0" w:space="0" w:color="auto"/>
        <w:left w:val="none" w:sz="0" w:space="0" w:color="auto"/>
        <w:bottom w:val="none" w:sz="0" w:space="0" w:color="auto"/>
        <w:right w:val="none" w:sz="0" w:space="0" w:color="auto"/>
      </w:divBdr>
    </w:div>
    <w:div w:id="362487916">
      <w:bodyDiv w:val="1"/>
      <w:marLeft w:val="0"/>
      <w:marRight w:val="0"/>
      <w:marTop w:val="0"/>
      <w:marBottom w:val="0"/>
      <w:divBdr>
        <w:top w:val="none" w:sz="0" w:space="0" w:color="auto"/>
        <w:left w:val="none" w:sz="0" w:space="0" w:color="auto"/>
        <w:bottom w:val="none" w:sz="0" w:space="0" w:color="auto"/>
        <w:right w:val="none" w:sz="0" w:space="0" w:color="auto"/>
      </w:divBdr>
    </w:div>
    <w:div w:id="367072048">
      <w:bodyDiv w:val="1"/>
      <w:marLeft w:val="0"/>
      <w:marRight w:val="0"/>
      <w:marTop w:val="0"/>
      <w:marBottom w:val="0"/>
      <w:divBdr>
        <w:top w:val="none" w:sz="0" w:space="0" w:color="auto"/>
        <w:left w:val="none" w:sz="0" w:space="0" w:color="auto"/>
        <w:bottom w:val="none" w:sz="0" w:space="0" w:color="auto"/>
        <w:right w:val="none" w:sz="0" w:space="0" w:color="auto"/>
      </w:divBdr>
    </w:div>
    <w:div w:id="376583644">
      <w:bodyDiv w:val="1"/>
      <w:marLeft w:val="0"/>
      <w:marRight w:val="0"/>
      <w:marTop w:val="0"/>
      <w:marBottom w:val="0"/>
      <w:divBdr>
        <w:top w:val="none" w:sz="0" w:space="0" w:color="auto"/>
        <w:left w:val="none" w:sz="0" w:space="0" w:color="auto"/>
        <w:bottom w:val="none" w:sz="0" w:space="0" w:color="auto"/>
        <w:right w:val="none" w:sz="0" w:space="0" w:color="auto"/>
      </w:divBdr>
    </w:div>
    <w:div w:id="387919898">
      <w:bodyDiv w:val="1"/>
      <w:marLeft w:val="0"/>
      <w:marRight w:val="0"/>
      <w:marTop w:val="0"/>
      <w:marBottom w:val="0"/>
      <w:divBdr>
        <w:top w:val="none" w:sz="0" w:space="0" w:color="auto"/>
        <w:left w:val="none" w:sz="0" w:space="0" w:color="auto"/>
        <w:bottom w:val="none" w:sz="0" w:space="0" w:color="auto"/>
        <w:right w:val="none" w:sz="0" w:space="0" w:color="auto"/>
      </w:divBdr>
    </w:div>
    <w:div w:id="431441577">
      <w:bodyDiv w:val="1"/>
      <w:marLeft w:val="0"/>
      <w:marRight w:val="0"/>
      <w:marTop w:val="0"/>
      <w:marBottom w:val="0"/>
      <w:divBdr>
        <w:top w:val="none" w:sz="0" w:space="0" w:color="auto"/>
        <w:left w:val="none" w:sz="0" w:space="0" w:color="auto"/>
        <w:bottom w:val="none" w:sz="0" w:space="0" w:color="auto"/>
        <w:right w:val="none" w:sz="0" w:space="0" w:color="auto"/>
      </w:divBdr>
      <w:divsChild>
        <w:div w:id="964309960">
          <w:marLeft w:val="547"/>
          <w:marRight w:val="0"/>
          <w:marTop w:val="0"/>
          <w:marBottom w:val="0"/>
          <w:divBdr>
            <w:top w:val="none" w:sz="0" w:space="0" w:color="auto"/>
            <w:left w:val="none" w:sz="0" w:space="0" w:color="auto"/>
            <w:bottom w:val="none" w:sz="0" w:space="0" w:color="auto"/>
            <w:right w:val="none" w:sz="0" w:space="0" w:color="auto"/>
          </w:divBdr>
        </w:div>
      </w:divsChild>
    </w:div>
    <w:div w:id="437872767">
      <w:bodyDiv w:val="1"/>
      <w:marLeft w:val="0"/>
      <w:marRight w:val="0"/>
      <w:marTop w:val="0"/>
      <w:marBottom w:val="0"/>
      <w:divBdr>
        <w:top w:val="none" w:sz="0" w:space="0" w:color="auto"/>
        <w:left w:val="none" w:sz="0" w:space="0" w:color="auto"/>
        <w:bottom w:val="none" w:sz="0" w:space="0" w:color="auto"/>
        <w:right w:val="none" w:sz="0" w:space="0" w:color="auto"/>
      </w:divBdr>
    </w:div>
    <w:div w:id="491026633">
      <w:bodyDiv w:val="1"/>
      <w:marLeft w:val="0"/>
      <w:marRight w:val="0"/>
      <w:marTop w:val="0"/>
      <w:marBottom w:val="0"/>
      <w:divBdr>
        <w:top w:val="none" w:sz="0" w:space="0" w:color="auto"/>
        <w:left w:val="none" w:sz="0" w:space="0" w:color="auto"/>
        <w:bottom w:val="none" w:sz="0" w:space="0" w:color="auto"/>
        <w:right w:val="none" w:sz="0" w:space="0" w:color="auto"/>
      </w:divBdr>
      <w:divsChild>
        <w:div w:id="1259945245">
          <w:marLeft w:val="0"/>
          <w:marRight w:val="0"/>
          <w:marTop w:val="0"/>
          <w:marBottom w:val="0"/>
          <w:divBdr>
            <w:top w:val="none" w:sz="0" w:space="0" w:color="auto"/>
            <w:left w:val="none" w:sz="0" w:space="0" w:color="auto"/>
            <w:bottom w:val="none" w:sz="0" w:space="0" w:color="auto"/>
            <w:right w:val="none" w:sz="0" w:space="0" w:color="auto"/>
          </w:divBdr>
          <w:divsChild>
            <w:div w:id="12328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34929">
      <w:bodyDiv w:val="1"/>
      <w:marLeft w:val="0"/>
      <w:marRight w:val="0"/>
      <w:marTop w:val="0"/>
      <w:marBottom w:val="0"/>
      <w:divBdr>
        <w:top w:val="none" w:sz="0" w:space="0" w:color="auto"/>
        <w:left w:val="none" w:sz="0" w:space="0" w:color="auto"/>
        <w:bottom w:val="none" w:sz="0" w:space="0" w:color="auto"/>
        <w:right w:val="none" w:sz="0" w:space="0" w:color="auto"/>
      </w:divBdr>
    </w:div>
    <w:div w:id="535000409">
      <w:bodyDiv w:val="1"/>
      <w:marLeft w:val="0"/>
      <w:marRight w:val="0"/>
      <w:marTop w:val="0"/>
      <w:marBottom w:val="0"/>
      <w:divBdr>
        <w:top w:val="none" w:sz="0" w:space="0" w:color="auto"/>
        <w:left w:val="none" w:sz="0" w:space="0" w:color="auto"/>
        <w:bottom w:val="none" w:sz="0" w:space="0" w:color="auto"/>
        <w:right w:val="none" w:sz="0" w:space="0" w:color="auto"/>
      </w:divBdr>
      <w:divsChild>
        <w:div w:id="1336617387">
          <w:marLeft w:val="547"/>
          <w:marRight w:val="0"/>
          <w:marTop w:val="0"/>
          <w:marBottom w:val="0"/>
          <w:divBdr>
            <w:top w:val="none" w:sz="0" w:space="0" w:color="auto"/>
            <w:left w:val="none" w:sz="0" w:space="0" w:color="auto"/>
            <w:bottom w:val="none" w:sz="0" w:space="0" w:color="auto"/>
            <w:right w:val="none" w:sz="0" w:space="0" w:color="auto"/>
          </w:divBdr>
        </w:div>
      </w:divsChild>
    </w:div>
    <w:div w:id="538393861">
      <w:bodyDiv w:val="1"/>
      <w:marLeft w:val="0"/>
      <w:marRight w:val="0"/>
      <w:marTop w:val="0"/>
      <w:marBottom w:val="0"/>
      <w:divBdr>
        <w:top w:val="none" w:sz="0" w:space="0" w:color="auto"/>
        <w:left w:val="none" w:sz="0" w:space="0" w:color="auto"/>
        <w:bottom w:val="none" w:sz="0" w:space="0" w:color="auto"/>
        <w:right w:val="none" w:sz="0" w:space="0" w:color="auto"/>
      </w:divBdr>
    </w:div>
    <w:div w:id="549458373">
      <w:bodyDiv w:val="1"/>
      <w:marLeft w:val="0"/>
      <w:marRight w:val="0"/>
      <w:marTop w:val="0"/>
      <w:marBottom w:val="0"/>
      <w:divBdr>
        <w:top w:val="none" w:sz="0" w:space="0" w:color="auto"/>
        <w:left w:val="none" w:sz="0" w:space="0" w:color="auto"/>
        <w:bottom w:val="none" w:sz="0" w:space="0" w:color="auto"/>
        <w:right w:val="none" w:sz="0" w:space="0" w:color="auto"/>
      </w:divBdr>
    </w:div>
    <w:div w:id="576129666">
      <w:bodyDiv w:val="1"/>
      <w:marLeft w:val="0"/>
      <w:marRight w:val="0"/>
      <w:marTop w:val="0"/>
      <w:marBottom w:val="0"/>
      <w:divBdr>
        <w:top w:val="none" w:sz="0" w:space="0" w:color="auto"/>
        <w:left w:val="none" w:sz="0" w:space="0" w:color="auto"/>
        <w:bottom w:val="none" w:sz="0" w:space="0" w:color="auto"/>
        <w:right w:val="none" w:sz="0" w:space="0" w:color="auto"/>
      </w:divBdr>
      <w:divsChild>
        <w:div w:id="102311708">
          <w:marLeft w:val="0"/>
          <w:marRight w:val="0"/>
          <w:marTop w:val="0"/>
          <w:marBottom w:val="0"/>
          <w:divBdr>
            <w:top w:val="none" w:sz="0" w:space="0" w:color="auto"/>
            <w:left w:val="none" w:sz="0" w:space="0" w:color="auto"/>
            <w:bottom w:val="none" w:sz="0" w:space="0" w:color="auto"/>
            <w:right w:val="none" w:sz="0" w:space="0" w:color="auto"/>
          </w:divBdr>
          <w:divsChild>
            <w:div w:id="302857180">
              <w:marLeft w:val="0"/>
              <w:marRight w:val="0"/>
              <w:marTop w:val="0"/>
              <w:marBottom w:val="0"/>
              <w:divBdr>
                <w:top w:val="none" w:sz="0" w:space="0" w:color="auto"/>
                <w:left w:val="none" w:sz="0" w:space="0" w:color="auto"/>
                <w:bottom w:val="none" w:sz="0" w:space="0" w:color="auto"/>
                <w:right w:val="none" w:sz="0" w:space="0" w:color="auto"/>
              </w:divBdr>
              <w:divsChild>
                <w:div w:id="2076005903">
                  <w:marLeft w:val="0"/>
                  <w:marRight w:val="0"/>
                  <w:marTop w:val="0"/>
                  <w:marBottom w:val="0"/>
                  <w:divBdr>
                    <w:top w:val="none" w:sz="0" w:space="0" w:color="auto"/>
                    <w:left w:val="none" w:sz="0" w:space="0" w:color="auto"/>
                    <w:bottom w:val="none" w:sz="0" w:space="0" w:color="auto"/>
                    <w:right w:val="none" w:sz="0" w:space="0" w:color="auto"/>
                  </w:divBdr>
                  <w:divsChild>
                    <w:div w:id="869805402">
                      <w:marLeft w:val="0"/>
                      <w:marRight w:val="0"/>
                      <w:marTop w:val="0"/>
                      <w:marBottom w:val="0"/>
                      <w:divBdr>
                        <w:top w:val="none" w:sz="0" w:space="0" w:color="auto"/>
                        <w:left w:val="none" w:sz="0" w:space="0" w:color="auto"/>
                        <w:bottom w:val="none" w:sz="0" w:space="0" w:color="auto"/>
                        <w:right w:val="none" w:sz="0" w:space="0" w:color="auto"/>
                      </w:divBdr>
                      <w:divsChild>
                        <w:div w:id="196433410">
                          <w:marLeft w:val="0"/>
                          <w:marRight w:val="0"/>
                          <w:marTop w:val="0"/>
                          <w:marBottom w:val="0"/>
                          <w:divBdr>
                            <w:top w:val="none" w:sz="0" w:space="0" w:color="auto"/>
                            <w:left w:val="none" w:sz="0" w:space="0" w:color="auto"/>
                            <w:bottom w:val="none" w:sz="0" w:space="0" w:color="auto"/>
                            <w:right w:val="none" w:sz="0" w:space="0" w:color="auto"/>
                          </w:divBdr>
                          <w:divsChild>
                            <w:div w:id="1014452824">
                              <w:marLeft w:val="0"/>
                              <w:marRight w:val="0"/>
                              <w:marTop w:val="0"/>
                              <w:marBottom w:val="0"/>
                              <w:divBdr>
                                <w:top w:val="none" w:sz="0" w:space="0" w:color="auto"/>
                                <w:left w:val="none" w:sz="0" w:space="0" w:color="auto"/>
                                <w:bottom w:val="none" w:sz="0" w:space="0" w:color="auto"/>
                                <w:right w:val="none" w:sz="0" w:space="0" w:color="auto"/>
                              </w:divBdr>
                              <w:divsChild>
                                <w:div w:id="45390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25509">
          <w:marLeft w:val="0"/>
          <w:marRight w:val="0"/>
          <w:marTop w:val="0"/>
          <w:marBottom w:val="0"/>
          <w:divBdr>
            <w:top w:val="none" w:sz="0" w:space="0" w:color="auto"/>
            <w:left w:val="none" w:sz="0" w:space="0" w:color="auto"/>
            <w:bottom w:val="none" w:sz="0" w:space="0" w:color="auto"/>
            <w:right w:val="none" w:sz="0" w:space="0" w:color="auto"/>
          </w:divBdr>
          <w:divsChild>
            <w:div w:id="1917398563">
              <w:marLeft w:val="0"/>
              <w:marRight w:val="0"/>
              <w:marTop w:val="0"/>
              <w:marBottom w:val="0"/>
              <w:divBdr>
                <w:top w:val="none" w:sz="0" w:space="0" w:color="auto"/>
                <w:left w:val="none" w:sz="0" w:space="0" w:color="auto"/>
                <w:bottom w:val="none" w:sz="0" w:space="0" w:color="auto"/>
                <w:right w:val="none" w:sz="0" w:space="0" w:color="auto"/>
              </w:divBdr>
              <w:divsChild>
                <w:div w:id="227424339">
                  <w:marLeft w:val="0"/>
                  <w:marRight w:val="0"/>
                  <w:marTop w:val="0"/>
                  <w:marBottom w:val="0"/>
                  <w:divBdr>
                    <w:top w:val="none" w:sz="0" w:space="0" w:color="auto"/>
                    <w:left w:val="none" w:sz="0" w:space="0" w:color="auto"/>
                    <w:bottom w:val="none" w:sz="0" w:space="0" w:color="auto"/>
                    <w:right w:val="none" w:sz="0" w:space="0" w:color="auto"/>
                  </w:divBdr>
                  <w:divsChild>
                    <w:div w:id="1382288108">
                      <w:marLeft w:val="0"/>
                      <w:marRight w:val="0"/>
                      <w:marTop w:val="0"/>
                      <w:marBottom w:val="0"/>
                      <w:divBdr>
                        <w:top w:val="none" w:sz="0" w:space="0" w:color="auto"/>
                        <w:left w:val="none" w:sz="0" w:space="0" w:color="auto"/>
                        <w:bottom w:val="none" w:sz="0" w:space="0" w:color="auto"/>
                        <w:right w:val="none" w:sz="0" w:space="0" w:color="auto"/>
                      </w:divBdr>
                      <w:divsChild>
                        <w:div w:id="185562729">
                          <w:marLeft w:val="0"/>
                          <w:marRight w:val="0"/>
                          <w:marTop w:val="0"/>
                          <w:marBottom w:val="0"/>
                          <w:divBdr>
                            <w:top w:val="none" w:sz="0" w:space="0" w:color="auto"/>
                            <w:left w:val="none" w:sz="0" w:space="0" w:color="auto"/>
                            <w:bottom w:val="none" w:sz="0" w:space="0" w:color="auto"/>
                            <w:right w:val="none" w:sz="0" w:space="0" w:color="auto"/>
                          </w:divBdr>
                          <w:divsChild>
                            <w:div w:id="1917861135">
                              <w:marLeft w:val="0"/>
                              <w:marRight w:val="0"/>
                              <w:marTop w:val="0"/>
                              <w:marBottom w:val="0"/>
                              <w:divBdr>
                                <w:top w:val="none" w:sz="0" w:space="0" w:color="auto"/>
                                <w:left w:val="none" w:sz="0" w:space="0" w:color="auto"/>
                                <w:bottom w:val="none" w:sz="0" w:space="0" w:color="auto"/>
                                <w:right w:val="none" w:sz="0" w:space="0" w:color="auto"/>
                              </w:divBdr>
                              <w:divsChild>
                                <w:div w:id="3605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173742">
          <w:marLeft w:val="0"/>
          <w:marRight w:val="0"/>
          <w:marTop w:val="0"/>
          <w:marBottom w:val="0"/>
          <w:divBdr>
            <w:top w:val="none" w:sz="0" w:space="0" w:color="auto"/>
            <w:left w:val="none" w:sz="0" w:space="0" w:color="auto"/>
            <w:bottom w:val="none" w:sz="0" w:space="0" w:color="auto"/>
            <w:right w:val="none" w:sz="0" w:space="0" w:color="auto"/>
          </w:divBdr>
          <w:divsChild>
            <w:div w:id="585461254">
              <w:marLeft w:val="0"/>
              <w:marRight w:val="0"/>
              <w:marTop w:val="0"/>
              <w:marBottom w:val="0"/>
              <w:divBdr>
                <w:top w:val="none" w:sz="0" w:space="0" w:color="auto"/>
                <w:left w:val="none" w:sz="0" w:space="0" w:color="auto"/>
                <w:bottom w:val="none" w:sz="0" w:space="0" w:color="auto"/>
                <w:right w:val="none" w:sz="0" w:space="0" w:color="auto"/>
              </w:divBdr>
              <w:divsChild>
                <w:div w:id="312027567">
                  <w:marLeft w:val="0"/>
                  <w:marRight w:val="0"/>
                  <w:marTop w:val="0"/>
                  <w:marBottom w:val="0"/>
                  <w:divBdr>
                    <w:top w:val="none" w:sz="0" w:space="0" w:color="auto"/>
                    <w:left w:val="none" w:sz="0" w:space="0" w:color="auto"/>
                    <w:bottom w:val="none" w:sz="0" w:space="0" w:color="auto"/>
                    <w:right w:val="none" w:sz="0" w:space="0" w:color="auto"/>
                  </w:divBdr>
                  <w:divsChild>
                    <w:div w:id="1234007175">
                      <w:marLeft w:val="0"/>
                      <w:marRight w:val="0"/>
                      <w:marTop w:val="0"/>
                      <w:marBottom w:val="0"/>
                      <w:divBdr>
                        <w:top w:val="none" w:sz="0" w:space="0" w:color="auto"/>
                        <w:left w:val="none" w:sz="0" w:space="0" w:color="auto"/>
                        <w:bottom w:val="none" w:sz="0" w:space="0" w:color="auto"/>
                        <w:right w:val="none" w:sz="0" w:space="0" w:color="auto"/>
                      </w:divBdr>
                      <w:divsChild>
                        <w:div w:id="661197363">
                          <w:marLeft w:val="0"/>
                          <w:marRight w:val="0"/>
                          <w:marTop w:val="0"/>
                          <w:marBottom w:val="0"/>
                          <w:divBdr>
                            <w:top w:val="none" w:sz="0" w:space="0" w:color="auto"/>
                            <w:left w:val="none" w:sz="0" w:space="0" w:color="auto"/>
                            <w:bottom w:val="none" w:sz="0" w:space="0" w:color="auto"/>
                            <w:right w:val="none" w:sz="0" w:space="0" w:color="auto"/>
                          </w:divBdr>
                          <w:divsChild>
                            <w:div w:id="1394696466">
                              <w:marLeft w:val="0"/>
                              <w:marRight w:val="0"/>
                              <w:marTop w:val="0"/>
                              <w:marBottom w:val="0"/>
                              <w:divBdr>
                                <w:top w:val="none" w:sz="0" w:space="0" w:color="auto"/>
                                <w:left w:val="none" w:sz="0" w:space="0" w:color="auto"/>
                                <w:bottom w:val="none" w:sz="0" w:space="0" w:color="auto"/>
                                <w:right w:val="none" w:sz="0" w:space="0" w:color="auto"/>
                              </w:divBdr>
                              <w:divsChild>
                                <w:div w:id="72241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9356859">
          <w:marLeft w:val="0"/>
          <w:marRight w:val="0"/>
          <w:marTop w:val="0"/>
          <w:marBottom w:val="0"/>
          <w:divBdr>
            <w:top w:val="none" w:sz="0" w:space="0" w:color="auto"/>
            <w:left w:val="none" w:sz="0" w:space="0" w:color="auto"/>
            <w:bottom w:val="none" w:sz="0" w:space="0" w:color="auto"/>
            <w:right w:val="none" w:sz="0" w:space="0" w:color="auto"/>
          </w:divBdr>
          <w:divsChild>
            <w:div w:id="297805277">
              <w:marLeft w:val="0"/>
              <w:marRight w:val="0"/>
              <w:marTop w:val="0"/>
              <w:marBottom w:val="0"/>
              <w:divBdr>
                <w:top w:val="none" w:sz="0" w:space="0" w:color="auto"/>
                <w:left w:val="none" w:sz="0" w:space="0" w:color="auto"/>
                <w:bottom w:val="none" w:sz="0" w:space="0" w:color="auto"/>
                <w:right w:val="none" w:sz="0" w:space="0" w:color="auto"/>
              </w:divBdr>
              <w:divsChild>
                <w:div w:id="1369187214">
                  <w:marLeft w:val="0"/>
                  <w:marRight w:val="0"/>
                  <w:marTop w:val="0"/>
                  <w:marBottom w:val="0"/>
                  <w:divBdr>
                    <w:top w:val="none" w:sz="0" w:space="0" w:color="auto"/>
                    <w:left w:val="none" w:sz="0" w:space="0" w:color="auto"/>
                    <w:bottom w:val="none" w:sz="0" w:space="0" w:color="auto"/>
                    <w:right w:val="none" w:sz="0" w:space="0" w:color="auto"/>
                  </w:divBdr>
                  <w:divsChild>
                    <w:div w:id="1056323323">
                      <w:marLeft w:val="0"/>
                      <w:marRight w:val="0"/>
                      <w:marTop w:val="0"/>
                      <w:marBottom w:val="0"/>
                      <w:divBdr>
                        <w:top w:val="none" w:sz="0" w:space="0" w:color="auto"/>
                        <w:left w:val="none" w:sz="0" w:space="0" w:color="auto"/>
                        <w:bottom w:val="none" w:sz="0" w:space="0" w:color="auto"/>
                        <w:right w:val="none" w:sz="0" w:space="0" w:color="auto"/>
                      </w:divBdr>
                      <w:divsChild>
                        <w:div w:id="1153452722">
                          <w:marLeft w:val="0"/>
                          <w:marRight w:val="0"/>
                          <w:marTop w:val="0"/>
                          <w:marBottom w:val="0"/>
                          <w:divBdr>
                            <w:top w:val="none" w:sz="0" w:space="0" w:color="auto"/>
                            <w:left w:val="none" w:sz="0" w:space="0" w:color="auto"/>
                            <w:bottom w:val="none" w:sz="0" w:space="0" w:color="auto"/>
                            <w:right w:val="none" w:sz="0" w:space="0" w:color="auto"/>
                          </w:divBdr>
                          <w:divsChild>
                            <w:div w:id="1162306785">
                              <w:marLeft w:val="0"/>
                              <w:marRight w:val="0"/>
                              <w:marTop w:val="0"/>
                              <w:marBottom w:val="0"/>
                              <w:divBdr>
                                <w:top w:val="none" w:sz="0" w:space="0" w:color="auto"/>
                                <w:left w:val="none" w:sz="0" w:space="0" w:color="auto"/>
                                <w:bottom w:val="none" w:sz="0" w:space="0" w:color="auto"/>
                                <w:right w:val="none" w:sz="0" w:space="0" w:color="auto"/>
                              </w:divBdr>
                              <w:divsChild>
                                <w:div w:id="18671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017332">
          <w:marLeft w:val="0"/>
          <w:marRight w:val="0"/>
          <w:marTop w:val="0"/>
          <w:marBottom w:val="0"/>
          <w:divBdr>
            <w:top w:val="none" w:sz="0" w:space="0" w:color="auto"/>
            <w:left w:val="none" w:sz="0" w:space="0" w:color="auto"/>
            <w:bottom w:val="none" w:sz="0" w:space="0" w:color="auto"/>
            <w:right w:val="none" w:sz="0" w:space="0" w:color="auto"/>
          </w:divBdr>
          <w:divsChild>
            <w:div w:id="529806050">
              <w:marLeft w:val="0"/>
              <w:marRight w:val="0"/>
              <w:marTop w:val="0"/>
              <w:marBottom w:val="0"/>
              <w:divBdr>
                <w:top w:val="none" w:sz="0" w:space="0" w:color="auto"/>
                <w:left w:val="none" w:sz="0" w:space="0" w:color="auto"/>
                <w:bottom w:val="none" w:sz="0" w:space="0" w:color="auto"/>
                <w:right w:val="none" w:sz="0" w:space="0" w:color="auto"/>
              </w:divBdr>
              <w:divsChild>
                <w:div w:id="404382107">
                  <w:marLeft w:val="0"/>
                  <w:marRight w:val="0"/>
                  <w:marTop w:val="0"/>
                  <w:marBottom w:val="0"/>
                  <w:divBdr>
                    <w:top w:val="none" w:sz="0" w:space="0" w:color="auto"/>
                    <w:left w:val="none" w:sz="0" w:space="0" w:color="auto"/>
                    <w:bottom w:val="none" w:sz="0" w:space="0" w:color="auto"/>
                    <w:right w:val="none" w:sz="0" w:space="0" w:color="auto"/>
                  </w:divBdr>
                  <w:divsChild>
                    <w:div w:id="538513913">
                      <w:marLeft w:val="0"/>
                      <w:marRight w:val="0"/>
                      <w:marTop w:val="0"/>
                      <w:marBottom w:val="0"/>
                      <w:divBdr>
                        <w:top w:val="none" w:sz="0" w:space="0" w:color="auto"/>
                        <w:left w:val="none" w:sz="0" w:space="0" w:color="auto"/>
                        <w:bottom w:val="none" w:sz="0" w:space="0" w:color="auto"/>
                        <w:right w:val="none" w:sz="0" w:space="0" w:color="auto"/>
                      </w:divBdr>
                      <w:divsChild>
                        <w:div w:id="1229733676">
                          <w:marLeft w:val="0"/>
                          <w:marRight w:val="0"/>
                          <w:marTop w:val="360"/>
                          <w:marBottom w:val="0"/>
                          <w:divBdr>
                            <w:top w:val="none" w:sz="0" w:space="0" w:color="auto"/>
                            <w:left w:val="none" w:sz="0" w:space="0" w:color="auto"/>
                            <w:bottom w:val="none" w:sz="0" w:space="0" w:color="auto"/>
                            <w:right w:val="none" w:sz="0" w:space="0" w:color="auto"/>
                          </w:divBdr>
                          <w:divsChild>
                            <w:div w:id="903442919">
                              <w:marLeft w:val="0"/>
                              <w:marRight w:val="0"/>
                              <w:marTop w:val="0"/>
                              <w:marBottom w:val="0"/>
                              <w:divBdr>
                                <w:top w:val="none" w:sz="0" w:space="0" w:color="auto"/>
                                <w:left w:val="none" w:sz="0" w:space="0" w:color="auto"/>
                                <w:bottom w:val="none" w:sz="0" w:space="0" w:color="auto"/>
                                <w:right w:val="none" w:sz="0" w:space="0" w:color="auto"/>
                              </w:divBdr>
                              <w:divsChild>
                                <w:div w:id="1749182302">
                                  <w:marLeft w:val="0"/>
                                  <w:marRight w:val="0"/>
                                  <w:marTop w:val="0"/>
                                  <w:marBottom w:val="0"/>
                                  <w:divBdr>
                                    <w:top w:val="none" w:sz="0" w:space="0" w:color="auto"/>
                                    <w:left w:val="none" w:sz="0" w:space="0" w:color="auto"/>
                                    <w:bottom w:val="none" w:sz="0" w:space="0" w:color="auto"/>
                                    <w:right w:val="none" w:sz="0" w:space="0" w:color="auto"/>
                                  </w:divBdr>
                                  <w:divsChild>
                                    <w:div w:id="114191975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89921">
                      <w:marLeft w:val="0"/>
                      <w:marRight w:val="0"/>
                      <w:marTop w:val="0"/>
                      <w:marBottom w:val="0"/>
                      <w:divBdr>
                        <w:top w:val="none" w:sz="0" w:space="0" w:color="auto"/>
                        <w:left w:val="none" w:sz="0" w:space="0" w:color="auto"/>
                        <w:bottom w:val="none" w:sz="0" w:space="0" w:color="auto"/>
                        <w:right w:val="none" w:sz="0" w:space="0" w:color="auto"/>
                      </w:divBdr>
                      <w:divsChild>
                        <w:div w:id="353964193">
                          <w:marLeft w:val="0"/>
                          <w:marRight w:val="0"/>
                          <w:marTop w:val="0"/>
                          <w:marBottom w:val="0"/>
                          <w:divBdr>
                            <w:top w:val="none" w:sz="0" w:space="0" w:color="auto"/>
                            <w:left w:val="none" w:sz="0" w:space="0" w:color="auto"/>
                            <w:bottom w:val="none" w:sz="0" w:space="0" w:color="auto"/>
                            <w:right w:val="none" w:sz="0" w:space="0" w:color="auto"/>
                          </w:divBdr>
                          <w:divsChild>
                            <w:div w:id="412047473">
                              <w:marLeft w:val="0"/>
                              <w:marRight w:val="0"/>
                              <w:marTop w:val="0"/>
                              <w:marBottom w:val="0"/>
                              <w:divBdr>
                                <w:top w:val="none" w:sz="0" w:space="0" w:color="auto"/>
                                <w:left w:val="none" w:sz="0" w:space="0" w:color="auto"/>
                                <w:bottom w:val="none" w:sz="0" w:space="0" w:color="auto"/>
                                <w:right w:val="none" w:sz="0" w:space="0" w:color="auto"/>
                              </w:divBdr>
                            </w:div>
                          </w:divsChild>
                        </w:div>
                        <w:div w:id="917248637">
                          <w:marLeft w:val="0"/>
                          <w:marRight w:val="0"/>
                          <w:marTop w:val="0"/>
                          <w:marBottom w:val="0"/>
                          <w:divBdr>
                            <w:top w:val="none" w:sz="0" w:space="0" w:color="auto"/>
                            <w:left w:val="none" w:sz="0" w:space="0" w:color="auto"/>
                            <w:bottom w:val="none" w:sz="0" w:space="0" w:color="auto"/>
                            <w:right w:val="none" w:sz="0" w:space="0" w:color="auto"/>
                          </w:divBdr>
                          <w:divsChild>
                            <w:div w:id="1005477642">
                              <w:marLeft w:val="0"/>
                              <w:marRight w:val="0"/>
                              <w:marTop w:val="0"/>
                              <w:marBottom w:val="0"/>
                              <w:divBdr>
                                <w:top w:val="none" w:sz="0" w:space="0" w:color="auto"/>
                                <w:left w:val="none" w:sz="0" w:space="0" w:color="auto"/>
                                <w:bottom w:val="none" w:sz="0" w:space="0" w:color="auto"/>
                                <w:right w:val="none" w:sz="0" w:space="0" w:color="auto"/>
                              </w:divBdr>
                              <w:divsChild>
                                <w:div w:id="18619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131799">
          <w:marLeft w:val="0"/>
          <w:marRight w:val="0"/>
          <w:marTop w:val="0"/>
          <w:marBottom w:val="0"/>
          <w:divBdr>
            <w:top w:val="none" w:sz="0" w:space="0" w:color="auto"/>
            <w:left w:val="none" w:sz="0" w:space="0" w:color="auto"/>
            <w:bottom w:val="none" w:sz="0" w:space="0" w:color="auto"/>
            <w:right w:val="none" w:sz="0" w:space="0" w:color="auto"/>
          </w:divBdr>
          <w:divsChild>
            <w:div w:id="238753437">
              <w:marLeft w:val="0"/>
              <w:marRight w:val="0"/>
              <w:marTop w:val="0"/>
              <w:marBottom w:val="0"/>
              <w:divBdr>
                <w:top w:val="none" w:sz="0" w:space="0" w:color="auto"/>
                <w:left w:val="none" w:sz="0" w:space="0" w:color="auto"/>
                <w:bottom w:val="none" w:sz="0" w:space="0" w:color="auto"/>
                <w:right w:val="none" w:sz="0" w:space="0" w:color="auto"/>
              </w:divBdr>
              <w:divsChild>
                <w:div w:id="2015759268">
                  <w:marLeft w:val="0"/>
                  <w:marRight w:val="0"/>
                  <w:marTop w:val="0"/>
                  <w:marBottom w:val="0"/>
                  <w:divBdr>
                    <w:top w:val="none" w:sz="0" w:space="0" w:color="auto"/>
                    <w:left w:val="none" w:sz="0" w:space="0" w:color="auto"/>
                    <w:bottom w:val="none" w:sz="0" w:space="0" w:color="auto"/>
                    <w:right w:val="none" w:sz="0" w:space="0" w:color="auto"/>
                  </w:divBdr>
                  <w:divsChild>
                    <w:div w:id="1279409987">
                      <w:marLeft w:val="0"/>
                      <w:marRight w:val="0"/>
                      <w:marTop w:val="0"/>
                      <w:marBottom w:val="0"/>
                      <w:divBdr>
                        <w:top w:val="none" w:sz="0" w:space="0" w:color="auto"/>
                        <w:left w:val="none" w:sz="0" w:space="0" w:color="auto"/>
                        <w:bottom w:val="none" w:sz="0" w:space="0" w:color="auto"/>
                        <w:right w:val="none" w:sz="0" w:space="0" w:color="auto"/>
                      </w:divBdr>
                      <w:divsChild>
                        <w:div w:id="1773210660">
                          <w:marLeft w:val="0"/>
                          <w:marRight w:val="0"/>
                          <w:marTop w:val="0"/>
                          <w:marBottom w:val="0"/>
                          <w:divBdr>
                            <w:top w:val="none" w:sz="0" w:space="0" w:color="auto"/>
                            <w:left w:val="none" w:sz="0" w:space="0" w:color="auto"/>
                            <w:bottom w:val="none" w:sz="0" w:space="0" w:color="auto"/>
                            <w:right w:val="none" w:sz="0" w:space="0" w:color="auto"/>
                          </w:divBdr>
                          <w:divsChild>
                            <w:div w:id="1616401110">
                              <w:marLeft w:val="0"/>
                              <w:marRight w:val="0"/>
                              <w:marTop w:val="0"/>
                              <w:marBottom w:val="0"/>
                              <w:divBdr>
                                <w:top w:val="none" w:sz="0" w:space="0" w:color="auto"/>
                                <w:left w:val="none" w:sz="0" w:space="0" w:color="auto"/>
                                <w:bottom w:val="none" w:sz="0" w:space="0" w:color="auto"/>
                                <w:right w:val="none" w:sz="0" w:space="0" w:color="auto"/>
                              </w:divBdr>
                              <w:divsChild>
                                <w:div w:id="48019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0218610">
          <w:marLeft w:val="0"/>
          <w:marRight w:val="0"/>
          <w:marTop w:val="0"/>
          <w:marBottom w:val="0"/>
          <w:divBdr>
            <w:top w:val="none" w:sz="0" w:space="0" w:color="auto"/>
            <w:left w:val="none" w:sz="0" w:space="0" w:color="auto"/>
            <w:bottom w:val="none" w:sz="0" w:space="0" w:color="auto"/>
            <w:right w:val="none" w:sz="0" w:space="0" w:color="auto"/>
          </w:divBdr>
          <w:divsChild>
            <w:div w:id="1780756564">
              <w:marLeft w:val="0"/>
              <w:marRight w:val="0"/>
              <w:marTop w:val="0"/>
              <w:marBottom w:val="0"/>
              <w:divBdr>
                <w:top w:val="none" w:sz="0" w:space="0" w:color="auto"/>
                <w:left w:val="none" w:sz="0" w:space="0" w:color="auto"/>
                <w:bottom w:val="none" w:sz="0" w:space="0" w:color="auto"/>
                <w:right w:val="none" w:sz="0" w:space="0" w:color="auto"/>
              </w:divBdr>
              <w:divsChild>
                <w:div w:id="1629166763">
                  <w:marLeft w:val="0"/>
                  <w:marRight w:val="0"/>
                  <w:marTop w:val="0"/>
                  <w:marBottom w:val="0"/>
                  <w:divBdr>
                    <w:top w:val="none" w:sz="0" w:space="0" w:color="auto"/>
                    <w:left w:val="none" w:sz="0" w:space="0" w:color="auto"/>
                    <w:bottom w:val="none" w:sz="0" w:space="0" w:color="auto"/>
                    <w:right w:val="none" w:sz="0" w:space="0" w:color="auto"/>
                  </w:divBdr>
                  <w:divsChild>
                    <w:div w:id="862400044">
                      <w:marLeft w:val="0"/>
                      <w:marRight w:val="0"/>
                      <w:marTop w:val="0"/>
                      <w:marBottom w:val="0"/>
                      <w:divBdr>
                        <w:top w:val="none" w:sz="0" w:space="0" w:color="auto"/>
                        <w:left w:val="none" w:sz="0" w:space="0" w:color="auto"/>
                        <w:bottom w:val="none" w:sz="0" w:space="0" w:color="auto"/>
                        <w:right w:val="none" w:sz="0" w:space="0" w:color="auto"/>
                      </w:divBdr>
                      <w:divsChild>
                        <w:div w:id="2139835095">
                          <w:marLeft w:val="0"/>
                          <w:marRight w:val="0"/>
                          <w:marTop w:val="0"/>
                          <w:marBottom w:val="0"/>
                          <w:divBdr>
                            <w:top w:val="none" w:sz="0" w:space="0" w:color="auto"/>
                            <w:left w:val="none" w:sz="0" w:space="0" w:color="auto"/>
                            <w:bottom w:val="none" w:sz="0" w:space="0" w:color="auto"/>
                            <w:right w:val="none" w:sz="0" w:space="0" w:color="auto"/>
                          </w:divBdr>
                          <w:divsChild>
                            <w:div w:id="1047994203">
                              <w:marLeft w:val="0"/>
                              <w:marRight w:val="0"/>
                              <w:marTop w:val="0"/>
                              <w:marBottom w:val="0"/>
                              <w:divBdr>
                                <w:top w:val="none" w:sz="0" w:space="0" w:color="auto"/>
                                <w:left w:val="none" w:sz="0" w:space="0" w:color="auto"/>
                                <w:bottom w:val="none" w:sz="0" w:space="0" w:color="auto"/>
                                <w:right w:val="none" w:sz="0" w:space="0" w:color="auto"/>
                              </w:divBdr>
                              <w:divsChild>
                                <w:div w:id="7364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287157">
          <w:marLeft w:val="0"/>
          <w:marRight w:val="0"/>
          <w:marTop w:val="0"/>
          <w:marBottom w:val="0"/>
          <w:divBdr>
            <w:top w:val="none" w:sz="0" w:space="0" w:color="auto"/>
            <w:left w:val="none" w:sz="0" w:space="0" w:color="auto"/>
            <w:bottom w:val="none" w:sz="0" w:space="0" w:color="auto"/>
            <w:right w:val="none" w:sz="0" w:space="0" w:color="auto"/>
          </w:divBdr>
          <w:divsChild>
            <w:div w:id="365831651">
              <w:marLeft w:val="0"/>
              <w:marRight w:val="0"/>
              <w:marTop w:val="0"/>
              <w:marBottom w:val="0"/>
              <w:divBdr>
                <w:top w:val="none" w:sz="0" w:space="0" w:color="auto"/>
                <w:left w:val="none" w:sz="0" w:space="0" w:color="auto"/>
                <w:bottom w:val="none" w:sz="0" w:space="0" w:color="auto"/>
                <w:right w:val="none" w:sz="0" w:space="0" w:color="auto"/>
              </w:divBdr>
              <w:divsChild>
                <w:div w:id="2081714041">
                  <w:marLeft w:val="0"/>
                  <w:marRight w:val="0"/>
                  <w:marTop w:val="0"/>
                  <w:marBottom w:val="0"/>
                  <w:divBdr>
                    <w:top w:val="none" w:sz="0" w:space="0" w:color="auto"/>
                    <w:left w:val="none" w:sz="0" w:space="0" w:color="auto"/>
                    <w:bottom w:val="none" w:sz="0" w:space="0" w:color="auto"/>
                    <w:right w:val="none" w:sz="0" w:space="0" w:color="auto"/>
                  </w:divBdr>
                  <w:divsChild>
                    <w:div w:id="1612080295">
                      <w:marLeft w:val="0"/>
                      <w:marRight w:val="0"/>
                      <w:marTop w:val="0"/>
                      <w:marBottom w:val="0"/>
                      <w:divBdr>
                        <w:top w:val="none" w:sz="0" w:space="0" w:color="auto"/>
                        <w:left w:val="none" w:sz="0" w:space="0" w:color="auto"/>
                        <w:bottom w:val="none" w:sz="0" w:space="0" w:color="auto"/>
                        <w:right w:val="none" w:sz="0" w:space="0" w:color="auto"/>
                      </w:divBdr>
                      <w:divsChild>
                        <w:div w:id="1430586357">
                          <w:marLeft w:val="0"/>
                          <w:marRight w:val="0"/>
                          <w:marTop w:val="0"/>
                          <w:marBottom w:val="0"/>
                          <w:divBdr>
                            <w:top w:val="none" w:sz="0" w:space="0" w:color="auto"/>
                            <w:left w:val="none" w:sz="0" w:space="0" w:color="auto"/>
                            <w:bottom w:val="none" w:sz="0" w:space="0" w:color="auto"/>
                            <w:right w:val="none" w:sz="0" w:space="0" w:color="auto"/>
                          </w:divBdr>
                          <w:divsChild>
                            <w:div w:id="531651349">
                              <w:marLeft w:val="0"/>
                              <w:marRight w:val="0"/>
                              <w:marTop w:val="0"/>
                              <w:marBottom w:val="0"/>
                              <w:divBdr>
                                <w:top w:val="none" w:sz="0" w:space="0" w:color="auto"/>
                                <w:left w:val="none" w:sz="0" w:space="0" w:color="auto"/>
                                <w:bottom w:val="none" w:sz="0" w:space="0" w:color="auto"/>
                                <w:right w:val="none" w:sz="0" w:space="0" w:color="auto"/>
                              </w:divBdr>
                              <w:divsChild>
                                <w:div w:id="130982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835678">
          <w:marLeft w:val="0"/>
          <w:marRight w:val="0"/>
          <w:marTop w:val="0"/>
          <w:marBottom w:val="0"/>
          <w:divBdr>
            <w:top w:val="none" w:sz="0" w:space="0" w:color="auto"/>
            <w:left w:val="none" w:sz="0" w:space="0" w:color="auto"/>
            <w:bottom w:val="none" w:sz="0" w:space="0" w:color="auto"/>
            <w:right w:val="none" w:sz="0" w:space="0" w:color="auto"/>
          </w:divBdr>
          <w:divsChild>
            <w:div w:id="632560626">
              <w:marLeft w:val="0"/>
              <w:marRight w:val="0"/>
              <w:marTop w:val="0"/>
              <w:marBottom w:val="0"/>
              <w:divBdr>
                <w:top w:val="none" w:sz="0" w:space="0" w:color="auto"/>
                <w:left w:val="none" w:sz="0" w:space="0" w:color="auto"/>
                <w:bottom w:val="none" w:sz="0" w:space="0" w:color="auto"/>
                <w:right w:val="none" w:sz="0" w:space="0" w:color="auto"/>
              </w:divBdr>
              <w:divsChild>
                <w:div w:id="847714814">
                  <w:marLeft w:val="0"/>
                  <w:marRight w:val="0"/>
                  <w:marTop w:val="0"/>
                  <w:marBottom w:val="0"/>
                  <w:divBdr>
                    <w:top w:val="none" w:sz="0" w:space="0" w:color="auto"/>
                    <w:left w:val="none" w:sz="0" w:space="0" w:color="auto"/>
                    <w:bottom w:val="none" w:sz="0" w:space="0" w:color="auto"/>
                    <w:right w:val="none" w:sz="0" w:space="0" w:color="auto"/>
                  </w:divBdr>
                  <w:divsChild>
                    <w:div w:id="602805968">
                      <w:marLeft w:val="0"/>
                      <w:marRight w:val="0"/>
                      <w:marTop w:val="0"/>
                      <w:marBottom w:val="0"/>
                      <w:divBdr>
                        <w:top w:val="none" w:sz="0" w:space="0" w:color="auto"/>
                        <w:left w:val="none" w:sz="0" w:space="0" w:color="auto"/>
                        <w:bottom w:val="none" w:sz="0" w:space="0" w:color="auto"/>
                        <w:right w:val="none" w:sz="0" w:space="0" w:color="auto"/>
                      </w:divBdr>
                      <w:divsChild>
                        <w:div w:id="989287994">
                          <w:marLeft w:val="0"/>
                          <w:marRight w:val="0"/>
                          <w:marTop w:val="0"/>
                          <w:marBottom w:val="0"/>
                          <w:divBdr>
                            <w:top w:val="none" w:sz="0" w:space="0" w:color="auto"/>
                            <w:left w:val="none" w:sz="0" w:space="0" w:color="auto"/>
                            <w:bottom w:val="none" w:sz="0" w:space="0" w:color="auto"/>
                            <w:right w:val="none" w:sz="0" w:space="0" w:color="auto"/>
                          </w:divBdr>
                          <w:divsChild>
                            <w:div w:id="1897273744">
                              <w:marLeft w:val="0"/>
                              <w:marRight w:val="0"/>
                              <w:marTop w:val="0"/>
                              <w:marBottom w:val="0"/>
                              <w:divBdr>
                                <w:top w:val="none" w:sz="0" w:space="0" w:color="auto"/>
                                <w:left w:val="none" w:sz="0" w:space="0" w:color="auto"/>
                                <w:bottom w:val="none" w:sz="0" w:space="0" w:color="auto"/>
                                <w:right w:val="none" w:sz="0" w:space="0" w:color="auto"/>
                              </w:divBdr>
                              <w:divsChild>
                                <w:div w:id="19753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786307">
          <w:marLeft w:val="0"/>
          <w:marRight w:val="0"/>
          <w:marTop w:val="0"/>
          <w:marBottom w:val="0"/>
          <w:divBdr>
            <w:top w:val="none" w:sz="0" w:space="0" w:color="auto"/>
            <w:left w:val="none" w:sz="0" w:space="0" w:color="auto"/>
            <w:bottom w:val="none" w:sz="0" w:space="0" w:color="auto"/>
            <w:right w:val="none" w:sz="0" w:space="0" w:color="auto"/>
          </w:divBdr>
          <w:divsChild>
            <w:div w:id="603653668">
              <w:marLeft w:val="0"/>
              <w:marRight w:val="0"/>
              <w:marTop w:val="0"/>
              <w:marBottom w:val="0"/>
              <w:divBdr>
                <w:top w:val="none" w:sz="0" w:space="0" w:color="auto"/>
                <w:left w:val="none" w:sz="0" w:space="0" w:color="auto"/>
                <w:bottom w:val="none" w:sz="0" w:space="0" w:color="auto"/>
                <w:right w:val="none" w:sz="0" w:space="0" w:color="auto"/>
              </w:divBdr>
              <w:divsChild>
                <w:div w:id="907813244">
                  <w:marLeft w:val="0"/>
                  <w:marRight w:val="0"/>
                  <w:marTop w:val="0"/>
                  <w:marBottom w:val="0"/>
                  <w:divBdr>
                    <w:top w:val="none" w:sz="0" w:space="0" w:color="auto"/>
                    <w:left w:val="none" w:sz="0" w:space="0" w:color="auto"/>
                    <w:bottom w:val="none" w:sz="0" w:space="0" w:color="auto"/>
                    <w:right w:val="none" w:sz="0" w:space="0" w:color="auto"/>
                  </w:divBdr>
                  <w:divsChild>
                    <w:div w:id="705758056">
                      <w:marLeft w:val="0"/>
                      <w:marRight w:val="0"/>
                      <w:marTop w:val="0"/>
                      <w:marBottom w:val="0"/>
                      <w:divBdr>
                        <w:top w:val="none" w:sz="0" w:space="0" w:color="auto"/>
                        <w:left w:val="none" w:sz="0" w:space="0" w:color="auto"/>
                        <w:bottom w:val="none" w:sz="0" w:space="0" w:color="auto"/>
                        <w:right w:val="none" w:sz="0" w:space="0" w:color="auto"/>
                      </w:divBdr>
                      <w:divsChild>
                        <w:div w:id="510073805">
                          <w:marLeft w:val="0"/>
                          <w:marRight w:val="0"/>
                          <w:marTop w:val="0"/>
                          <w:marBottom w:val="0"/>
                          <w:divBdr>
                            <w:top w:val="none" w:sz="0" w:space="0" w:color="auto"/>
                            <w:left w:val="none" w:sz="0" w:space="0" w:color="auto"/>
                            <w:bottom w:val="none" w:sz="0" w:space="0" w:color="auto"/>
                            <w:right w:val="none" w:sz="0" w:space="0" w:color="auto"/>
                          </w:divBdr>
                          <w:divsChild>
                            <w:div w:id="1621254985">
                              <w:marLeft w:val="0"/>
                              <w:marRight w:val="0"/>
                              <w:marTop w:val="0"/>
                              <w:marBottom w:val="0"/>
                              <w:divBdr>
                                <w:top w:val="none" w:sz="0" w:space="0" w:color="auto"/>
                                <w:left w:val="none" w:sz="0" w:space="0" w:color="auto"/>
                                <w:bottom w:val="none" w:sz="0" w:space="0" w:color="auto"/>
                                <w:right w:val="none" w:sz="0" w:space="0" w:color="auto"/>
                              </w:divBdr>
                              <w:divsChild>
                                <w:div w:id="18999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122795">
          <w:marLeft w:val="0"/>
          <w:marRight w:val="0"/>
          <w:marTop w:val="0"/>
          <w:marBottom w:val="0"/>
          <w:divBdr>
            <w:top w:val="none" w:sz="0" w:space="0" w:color="auto"/>
            <w:left w:val="none" w:sz="0" w:space="0" w:color="auto"/>
            <w:bottom w:val="none" w:sz="0" w:space="0" w:color="auto"/>
            <w:right w:val="none" w:sz="0" w:space="0" w:color="auto"/>
          </w:divBdr>
          <w:divsChild>
            <w:div w:id="1862745523">
              <w:marLeft w:val="0"/>
              <w:marRight w:val="0"/>
              <w:marTop w:val="0"/>
              <w:marBottom w:val="0"/>
              <w:divBdr>
                <w:top w:val="none" w:sz="0" w:space="0" w:color="auto"/>
                <w:left w:val="none" w:sz="0" w:space="0" w:color="auto"/>
                <w:bottom w:val="none" w:sz="0" w:space="0" w:color="auto"/>
                <w:right w:val="none" w:sz="0" w:space="0" w:color="auto"/>
              </w:divBdr>
              <w:divsChild>
                <w:div w:id="1008600384">
                  <w:marLeft w:val="0"/>
                  <w:marRight w:val="0"/>
                  <w:marTop w:val="0"/>
                  <w:marBottom w:val="0"/>
                  <w:divBdr>
                    <w:top w:val="none" w:sz="0" w:space="0" w:color="auto"/>
                    <w:left w:val="none" w:sz="0" w:space="0" w:color="auto"/>
                    <w:bottom w:val="none" w:sz="0" w:space="0" w:color="auto"/>
                    <w:right w:val="none" w:sz="0" w:space="0" w:color="auto"/>
                  </w:divBdr>
                  <w:divsChild>
                    <w:div w:id="2078017278">
                      <w:marLeft w:val="0"/>
                      <w:marRight w:val="0"/>
                      <w:marTop w:val="0"/>
                      <w:marBottom w:val="0"/>
                      <w:divBdr>
                        <w:top w:val="none" w:sz="0" w:space="0" w:color="auto"/>
                        <w:left w:val="none" w:sz="0" w:space="0" w:color="auto"/>
                        <w:bottom w:val="none" w:sz="0" w:space="0" w:color="auto"/>
                        <w:right w:val="none" w:sz="0" w:space="0" w:color="auto"/>
                      </w:divBdr>
                      <w:divsChild>
                        <w:div w:id="494345611">
                          <w:marLeft w:val="0"/>
                          <w:marRight w:val="0"/>
                          <w:marTop w:val="0"/>
                          <w:marBottom w:val="0"/>
                          <w:divBdr>
                            <w:top w:val="none" w:sz="0" w:space="0" w:color="auto"/>
                            <w:left w:val="none" w:sz="0" w:space="0" w:color="auto"/>
                            <w:bottom w:val="none" w:sz="0" w:space="0" w:color="auto"/>
                            <w:right w:val="none" w:sz="0" w:space="0" w:color="auto"/>
                          </w:divBdr>
                          <w:divsChild>
                            <w:div w:id="294608506">
                              <w:marLeft w:val="0"/>
                              <w:marRight w:val="0"/>
                              <w:marTop w:val="0"/>
                              <w:marBottom w:val="0"/>
                              <w:divBdr>
                                <w:top w:val="none" w:sz="0" w:space="0" w:color="auto"/>
                                <w:left w:val="none" w:sz="0" w:space="0" w:color="auto"/>
                                <w:bottom w:val="none" w:sz="0" w:space="0" w:color="auto"/>
                                <w:right w:val="none" w:sz="0" w:space="0" w:color="auto"/>
                              </w:divBdr>
                              <w:divsChild>
                                <w:div w:id="172251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2402758">
          <w:marLeft w:val="0"/>
          <w:marRight w:val="0"/>
          <w:marTop w:val="0"/>
          <w:marBottom w:val="0"/>
          <w:divBdr>
            <w:top w:val="none" w:sz="0" w:space="0" w:color="auto"/>
            <w:left w:val="none" w:sz="0" w:space="0" w:color="auto"/>
            <w:bottom w:val="none" w:sz="0" w:space="0" w:color="auto"/>
            <w:right w:val="none" w:sz="0" w:space="0" w:color="auto"/>
          </w:divBdr>
          <w:divsChild>
            <w:div w:id="392044911">
              <w:marLeft w:val="0"/>
              <w:marRight w:val="0"/>
              <w:marTop w:val="0"/>
              <w:marBottom w:val="0"/>
              <w:divBdr>
                <w:top w:val="none" w:sz="0" w:space="0" w:color="auto"/>
                <w:left w:val="none" w:sz="0" w:space="0" w:color="auto"/>
                <w:bottom w:val="none" w:sz="0" w:space="0" w:color="auto"/>
                <w:right w:val="none" w:sz="0" w:space="0" w:color="auto"/>
              </w:divBdr>
              <w:divsChild>
                <w:div w:id="581448024">
                  <w:marLeft w:val="0"/>
                  <w:marRight w:val="0"/>
                  <w:marTop w:val="0"/>
                  <w:marBottom w:val="0"/>
                  <w:divBdr>
                    <w:top w:val="none" w:sz="0" w:space="0" w:color="auto"/>
                    <w:left w:val="none" w:sz="0" w:space="0" w:color="auto"/>
                    <w:bottom w:val="none" w:sz="0" w:space="0" w:color="auto"/>
                    <w:right w:val="none" w:sz="0" w:space="0" w:color="auto"/>
                  </w:divBdr>
                  <w:divsChild>
                    <w:div w:id="149098394">
                      <w:marLeft w:val="0"/>
                      <w:marRight w:val="0"/>
                      <w:marTop w:val="0"/>
                      <w:marBottom w:val="0"/>
                      <w:divBdr>
                        <w:top w:val="none" w:sz="0" w:space="0" w:color="auto"/>
                        <w:left w:val="none" w:sz="0" w:space="0" w:color="auto"/>
                        <w:bottom w:val="none" w:sz="0" w:space="0" w:color="auto"/>
                        <w:right w:val="none" w:sz="0" w:space="0" w:color="auto"/>
                      </w:divBdr>
                      <w:divsChild>
                        <w:div w:id="1902054524">
                          <w:marLeft w:val="0"/>
                          <w:marRight w:val="0"/>
                          <w:marTop w:val="0"/>
                          <w:marBottom w:val="0"/>
                          <w:divBdr>
                            <w:top w:val="none" w:sz="0" w:space="0" w:color="auto"/>
                            <w:left w:val="none" w:sz="0" w:space="0" w:color="auto"/>
                            <w:bottom w:val="none" w:sz="0" w:space="0" w:color="auto"/>
                            <w:right w:val="none" w:sz="0" w:space="0" w:color="auto"/>
                          </w:divBdr>
                          <w:divsChild>
                            <w:div w:id="1875773820">
                              <w:marLeft w:val="0"/>
                              <w:marRight w:val="0"/>
                              <w:marTop w:val="0"/>
                              <w:marBottom w:val="0"/>
                              <w:divBdr>
                                <w:top w:val="none" w:sz="0" w:space="0" w:color="auto"/>
                                <w:left w:val="none" w:sz="0" w:space="0" w:color="auto"/>
                                <w:bottom w:val="none" w:sz="0" w:space="0" w:color="auto"/>
                                <w:right w:val="none" w:sz="0" w:space="0" w:color="auto"/>
                              </w:divBdr>
                              <w:divsChild>
                                <w:div w:id="19947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806146">
          <w:marLeft w:val="0"/>
          <w:marRight w:val="0"/>
          <w:marTop w:val="0"/>
          <w:marBottom w:val="0"/>
          <w:divBdr>
            <w:top w:val="none" w:sz="0" w:space="0" w:color="auto"/>
            <w:left w:val="none" w:sz="0" w:space="0" w:color="auto"/>
            <w:bottom w:val="none" w:sz="0" w:space="0" w:color="auto"/>
            <w:right w:val="none" w:sz="0" w:space="0" w:color="auto"/>
          </w:divBdr>
          <w:divsChild>
            <w:div w:id="2093895350">
              <w:marLeft w:val="0"/>
              <w:marRight w:val="0"/>
              <w:marTop w:val="0"/>
              <w:marBottom w:val="0"/>
              <w:divBdr>
                <w:top w:val="none" w:sz="0" w:space="0" w:color="auto"/>
                <w:left w:val="none" w:sz="0" w:space="0" w:color="auto"/>
                <w:bottom w:val="none" w:sz="0" w:space="0" w:color="auto"/>
                <w:right w:val="none" w:sz="0" w:space="0" w:color="auto"/>
              </w:divBdr>
              <w:divsChild>
                <w:div w:id="511727108">
                  <w:marLeft w:val="0"/>
                  <w:marRight w:val="0"/>
                  <w:marTop w:val="0"/>
                  <w:marBottom w:val="0"/>
                  <w:divBdr>
                    <w:top w:val="none" w:sz="0" w:space="0" w:color="auto"/>
                    <w:left w:val="none" w:sz="0" w:space="0" w:color="auto"/>
                    <w:bottom w:val="none" w:sz="0" w:space="0" w:color="auto"/>
                    <w:right w:val="none" w:sz="0" w:space="0" w:color="auto"/>
                  </w:divBdr>
                  <w:divsChild>
                    <w:div w:id="215432540">
                      <w:marLeft w:val="0"/>
                      <w:marRight w:val="0"/>
                      <w:marTop w:val="0"/>
                      <w:marBottom w:val="0"/>
                      <w:divBdr>
                        <w:top w:val="none" w:sz="0" w:space="0" w:color="auto"/>
                        <w:left w:val="none" w:sz="0" w:space="0" w:color="auto"/>
                        <w:bottom w:val="none" w:sz="0" w:space="0" w:color="auto"/>
                        <w:right w:val="none" w:sz="0" w:space="0" w:color="auto"/>
                      </w:divBdr>
                      <w:divsChild>
                        <w:div w:id="1901284141">
                          <w:marLeft w:val="0"/>
                          <w:marRight w:val="0"/>
                          <w:marTop w:val="0"/>
                          <w:marBottom w:val="0"/>
                          <w:divBdr>
                            <w:top w:val="none" w:sz="0" w:space="0" w:color="auto"/>
                            <w:left w:val="none" w:sz="0" w:space="0" w:color="auto"/>
                            <w:bottom w:val="none" w:sz="0" w:space="0" w:color="auto"/>
                            <w:right w:val="none" w:sz="0" w:space="0" w:color="auto"/>
                          </w:divBdr>
                          <w:divsChild>
                            <w:div w:id="1158500214">
                              <w:marLeft w:val="0"/>
                              <w:marRight w:val="0"/>
                              <w:marTop w:val="0"/>
                              <w:marBottom w:val="0"/>
                              <w:divBdr>
                                <w:top w:val="none" w:sz="0" w:space="0" w:color="auto"/>
                                <w:left w:val="none" w:sz="0" w:space="0" w:color="auto"/>
                                <w:bottom w:val="none" w:sz="0" w:space="0" w:color="auto"/>
                                <w:right w:val="none" w:sz="0" w:space="0" w:color="auto"/>
                              </w:divBdr>
                              <w:divsChild>
                                <w:div w:id="1461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739797">
          <w:marLeft w:val="0"/>
          <w:marRight w:val="0"/>
          <w:marTop w:val="0"/>
          <w:marBottom w:val="0"/>
          <w:divBdr>
            <w:top w:val="none" w:sz="0" w:space="0" w:color="auto"/>
            <w:left w:val="none" w:sz="0" w:space="0" w:color="auto"/>
            <w:bottom w:val="none" w:sz="0" w:space="0" w:color="auto"/>
            <w:right w:val="none" w:sz="0" w:space="0" w:color="auto"/>
          </w:divBdr>
          <w:divsChild>
            <w:div w:id="1317800828">
              <w:marLeft w:val="0"/>
              <w:marRight w:val="0"/>
              <w:marTop w:val="0"/>
              <w:marBottom w:val="0"/>
              <w:divBdr>
                <w:top w:val="none" w:sz="0" w:space="0" w:color="auto"/>
                <w:left w:val="none" w:sz="0" w:space="0" w:color="auto"/>
                <w:bottom w:val="none" w:sz="0" w:space="0" w:color="auto"/>
                <w:right w:val="none" w:sz="0" w:space="0" w:color="auto"/>
              </w:divBdr>
              <w:divsChild>
                <w:div w:id="479230389">
                  <w:marLeft w:val="0"/>
                  <w:marRight w:val="0"/>
                  <w:marTop w:val="0"/>
                  <w:marBottom w:val="0"/>
                  <w:divBdr>
                    <w:top w:val="none" w:sz="0" w:space="0" w:color="auto"/>
                    <w:left w:val="none" w:sz="0" w:space="0" w:color="auto"/>
                    <w:bottom w:val="none" w:sz="0" w:space="0" w:color="auto"/>
                    <w:right w:val="none" w:sz="0" w:space="0" w:color="auto"/>
                  </w:divBdr>
                  <w:divsChild>
                    <w:div w:id="121458564">
                      <w:marLeft w:val="0"/>
                      <w:marRight w:val="0"/>
                      <w:marTop w:val="0"/>
                      <w:marBottom w:val="0"/>
                      <w:divBdr>
                        <w:top w:val="none" w:sz="0" w:space="0" w:color="auto"/>
                        <w:left w:val="none" w:sz="0" w:space="0" w:color="auto"/>
                        <w:bottom w:val="none" w:sz="0" w:space="0" w:color="auto"/>
                        <w:right w:val="none" w:sz="0" w:space="0" w:color="auto"/>
                      </w:divBdr>
                      <w:divsChild>
                        <w:div w:id="505436243">
                          <w:marLeft w:val="0"/>
                          <w:marRight w:val="0"/>
                          <w:marTop w:val="0"/>
                          <w:marBottom w:val="0"/>
                          <w:divBdr>
                            <w:top w:val="none" w:sz="0" w:space="0" w:color="auto"/>
                            <w:left w:val="none" w:sz="0" w:space="0" w:color="auto"/>
                            <w:bottom w:val="none" w:sz="0" w:space="0" w:color="auto"/>
                            <w:right w:val="none" w:sz="0" w:space="0" w:color="auto"/>
                          </w:divBdr>
                          <w:divsChild>
                            <w:div w:id="947734163">
                              <w:marLeft w:val="0"/>
                              <w:marRight w:val="0"/>
                              <w:marTop w:val="0"/>
                              <w:marBottom w:val="0"/>
                              <w:divBdr>
                                <w:top w:val="none" w:sz="0" w:space="0" w:color="auto"/>
                                <w:left w:val="none" w:sz="0" w:space="0" w:color="auto"/>
                                <w:bottom w:val="none" w:sz="0" w:space="0" w:color="auto"/>
                                <w:right w:val="none" w:sz="0" w:space="0" w:color="auto"/>
                              </w:divBdr>
                              <w:divsChild>
                                <w:div w:id="129086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169861">
          <w:marLeft w:val="0"/>
          <w:marRight w:val="0"/>
          <w:marTop w:val="0"/>
          <w:marBottom w:val="0"/>
          <w:divBdr>
            <w:top w:val="none" w:sz="0" w:space="0" w:color="auto"/>
            <w:left w:val="none" w:sz="0" w:space="0" w:color="auto"/>
            <w:bottom w:val="none" w:sz="0" w:space="0" w:color="auto"/>
            <w:right w:val="none" w:sz="0" w:space="0" w:color="auto"/>
          </w:divBdr>
          <w:divsChild>
            <w:div w:id="1569152101">
              <w:marLeft w:val="0"/>
              <w:marRight w:val="0"/>
              <w:marTop w:val="0"/>
              <w:marBottom w:val="0"/>
              <w:divBdr>
                <w:top w:val="none" w:sz="0" w:space="0" w:color="auto"/>
                <w:left w:val="none" w:sz="0" w:space="0" w:color="auto"/>
                <w:bottom w:val="none" w:sz="0" w:space="0" w:color="auto"/>
                <w:right w:val="none" w:sz="0" w:space="0" w:color="auto"/>
              </w:divBdr>
              <w:divsChild>
                <w:div w:id="1809589997">
                  <w:marLeft w:val="0"/>
                  <w:marRight w:val="0"/>
                  <w:marTop w:val="0"/>
                  <w:marBottom w:val="0"/>
                  <w:divBdr>
                    <w:top w:val="none" w:sz="0" w:space="0" w:color="auto"/>
                    <w:left w:val="none" w:sz="0" w:space="0" w:color="auto"/>
                    <w:bottom w:val="none" w:sz="0" w:space="0" w:color="auto"/>
                    <w:right w:val="none" w:sz="0" w:space="0" w:color="auto"/>
                  </w:divBdr>
                  <w:divsChild>
                    <w:div w:id="719404259">
                      <w:marLeft w:val="0"/>
                      <w:marRight w:val="0"/>
                      <w:marTop w:val="0"/>
                      <w:marBottom w:val="0"/>
                      <w:divBdr>
                        <w:top w:val="none" w:sz="0" w:space="0" w:color="auto"/>
                        <w:left w:val="none" w:sz="0" w:space="0" w:color="auto"/>
                        <w:bottom w:val="none" w:sz="0" w:space="0" w:color="auto"/>
                        <w:right w:val="none" w:sz="0" w:space="0" w:color="auto"/>
                      </w:divBdr>
                      <w:divsChild>
                        <w:div w:id="2118014363">
                          <w:marLeft w:val="0"/>
                          <w:marRight w:val="0"/>
                          <w:marTop w:val="0"/>
                          <w:marBottom w:val="0"/>
                          <w:divBdr>
                            <w:top w:val="none" w:sz="0" w:space="0" w:color="auto"/>
                            <w:left w:val="none" w:sz="0" w:space="0" w:color="auto"/>
                            <w:bottom w:val="none" w:sz="0" w:space="0" w:color="auto"/>
                            <w:right w:val="none" w:sz="0" w:space="0" w:color="auto"/>
                          </w:divBdr>
                          <w:divsChild>
                            <w:div w:id="1939286676">
                              <w:marLeft w:val="0"/>
                              <w:marRight w:val="0"/>
                              <w:marTop w:val="0"/>
                              <w:marBottom w:val="0"/>
                              <w:divBdr>
                                <w:top w:val="none" w:sz="0" w:space="0" w:color="auto"/>
                                <w:left w:val="none" w:sz="0" w:space="0" w:color="auto"/>
                                <w:bottom w:val="none" w:sz="0" w:space="0" w:color="auto"/>
                                <w:right w:val="none" w:sz="0" w:space="0" w:color="auto"/>
                              </w:divBdr>
                              <w:divsChild>
                                <w:div w:id="89917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425601">
          <w:marLeft w:val="0"/>
          <w:marRight w:val="0"/>
          <w:marTop w:val="0"/>
          <w:marBottom w:val="0"/>
          <w:divBdr>
            <w:top w:val="none" w:sz="0" w:space="0" w:color="auto"/>
            <w:left w:val="none" w:sz="0" w:space="0" w:color="auto"/>
            <w:bottom w:val="none" w:sz="0" w:space="0" w:color="auto"/>
            <w:right w:val="none" w:sz="0" w:space="0" w:color="auto"/>
          </w:divBdr>
          <w:divsChild>
            <w:div w:id="2081901908">
              <w:marLeft w:val="0"/>
              <w:marRight w:val="0"/>
              <w:marTop w:val="0"/>
              <w:marBottom w:val="0"/>
              <w:divBdr>
                <w:top w:val="none" w:sz="0" w:space="0" w:color="auto"/>
                <w:left w:val="none" w:sz="0" w:space="0" w:color="auto"/>
                <w:bottom w:val="none" w:sz="0" w:space="0" w:color="auto"/>
                <w:right w:val="none" w:sz="0" w:space="0" w:color="auto"/>
              </w:divBdr>
              <w:divsChild>
                <w:div w:id="1563759467">
                  <w:marLeft w:val="0"/>
                  <w:marRight w:val="0"/>
                  <w:marTop w:val="0"/>
                  <w:marBottom w:val="0"/>
                  <w:divBdr>
                    <w:top w:val="none" w:sz="0" w:space="0" w:color="auto"/>
                    <w:left w:val="none" w:sz="0" w:space="0" w:color="auto"/>
                    <w:bottom w:val="none" w:sz="0" w:space="0" w:color="auto"/>
                    <w:right w:val="none" w:sz="0" w:space="0" w:color="auto"/>
                  </w:divBdr>
                  <w:divsChild>
                    <w:div w:id="1040013454">
                      <w:marLeft w:val="0"/>
                      <w:marRight w:val="0"/>
                      <w:marTop w:val="0"/>
                      <w:marBottom w:val="0"/>
                      <w:divBdr>
                        <w:top w:val="none" w:sz="0" w:space="0" w:color="auto"/>
                        <w:left w:val="none" w:sz="0" w:space="0" w:color="auto"/>
                        <w:bottom w:val="none" w:sz="0" w:space="0" w:color="auto"/>
                        <w:right w:val="none" w:sz="0" w:space="0" w:color="auto"/>
                      </w:divBdr>
                      <w:divsChild>
                        <w:div w:id="567158398">
                          <w:marLeft w:val="0"/>
                          <w:marRight w:val="0"/>
                          <w:marTop w:val="0"/>
                          <w:marBottom w:val="0"/>
                          <w:divBdr>
                            <w:top w:val="none" w:sz="0" w:space="0" w:color="auto"/>
                            <w:left w:val="none" w:sz="0" w:space="0" w:color="auto"/>
                            <w:bottom w:val="none" w:sz="0" w:space="0" w:color="auto"/>
                            <w:right w:val="none" w:sz="0" w:space="0" w:color="auto"/>
                          </w:divBdr>
                          <w:divsChild>
                            <w:div w:id="2027705247">
                              <w:marLeft w:val="0"/>
                              <w:marRight w:val="0"/>
                              <w:marTop w:val="0"/>
                              <w:marBottom w:val="0"/>
                              <w:divBdr>
                                <w:top w:val="none" w:sz="0" w:space="0" w:color="auto"/>
                                <w:left w:val="none" w:sz="0" w:space="0" w:color="auto"/>
                                <w:bottom w:val="none" w:sz="0" w:space="0" w:color="auto"/>
                                <w:right w:val="none" w:sz="0" w:space="0" w:color="auto"/>
                              </w:divBdr>
                              <w:divsChild>
                                <w:div w:id="136913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270857">
          <w:marLeft w:val="0"/>
          <w:marRight w:val="0"/>
          <w:marTop w:val="0"/>
          <w:marBottom w:val="0"/>
          <w:divBdr>
            <w:top w:val="none" w:sz="0" w:space="0" w:color="auto"/>
            <w:left w:val="none" w:sz="0" w:space="0" w:color="auto"/>
            <w:bottom w:val="none" w:sz="0" w:space="0" w:color="auto"/>
            <w:right w:val="none" w:sz="0" w:space="0" w:color="auto"/>
          </w:divBdr>
          <w:divsChild>
            <w:div w:id="102187558">
              <w:marLeft w:val="0"/>
              <w:marRight w:val="0"/>
              <w:marTop w:val="0"/>
              <w:marBottom w:val="0"/>
              <w:divBdr>
                <w:top w:val="none" w:sz="0" w:space="0" w:color="auto"/>
                <w:left w:val="none" w:sz="0" w:space="0" w:color="auto"/>
                <w:bottom w:val="none" w:sz="0" w:space="0" w:color="auto"/>
                <w:right w:val="none" w:sz="0" w:space="0" w:color="auto"/>
              </w:divBdr>
              <w:divsChild>
                <w:div w:id="1650404422">
                  <w:marLeft w:val="0"/>
                  <w:marRight w:val="0"/>
                  <w:marTop w:val="0"/>
                  <w:marBottom w:val="0"/>
                  <w:divBdr>
                    <w:top w:val="none" w:sz="0" w:space="0" w:color="auto"/>
                    <w:left w:val="none" w:sz="0" w:space="0" w:color="auto"/>
                    <w:bottom w:val="none" w:sz="0" w:space="0" w:color="auto"/>
                    <w:right w:val="none" w:sz="0" w:space="0" w:color="auto"/>
                  </w:divBdr>
                  <w:divsChild>
                    <w:div w:id="1510487913">
                      <w:marLeft w:val="0"/>
                      <w:marRight w:val="0"/>
                      <w:marTop w:val="0"/>
                      <w:marBottom w:val="0"/>
                      <w:divBdr>
                        <w:top w:val="none" w:sz="0" w:space="0" w:color="auto"/>
                        <w:left w:val="none" w:sz="0" w:space="0" w:color="auto"/>
                        <w:bottom w:val="none" w:sz="0" w:space="0" w:color="auto"/>
                        <w:right w:val="none" w:sz="0" w:space="0" w:color="auto"/>
                      </w:divBdr>
                      <w:divsChild>
                        <w:div w:id="862128454">
                          <w:marLeft w:val="0"/>
                          <w:marRight w:val="0"/>
                          <w:marTop w:val="0"/>
                          <w:marBottom w:val="0"/>
                          <w:divBdr>
                            <w:top w:val="none" w:sz="0" w:space="0" w:color="auto"/>
                            <w:left w:val="none" w:sz="0" w:space="0" w:color="auto"/>
                            <w:bottom w:val="none" w:sz="0" w:space="0" w:color="auto"/>
                            <w:right w:val="none" w:sz="0" w:space="0" w:color="auto"/>
                          </w:divBdr>
                          <w:divsChild>
                            <w:div w:id="984551253">
                              <w:marLeft w:val="0"/>
                              <w:marRight w:val="0"/>
                              <w:marTop w:val="0"/>
                              <w:marBottom w:val="0"/>
                              <w:divBdr>
                                <w:top w:val="none" w:sz="0" w:space="0" w:color="auto"/>
                                <w:left w:val="none" w:sz="0" w:space="0" w:color="auto"/>
                                <w:bottom w:val="none" w:sz="0" w:space="0" w:color="auto"/>
                                <w:right w:val="none" w:sz="0" w:space="0" w:color="auto"/>
                              </w:divBdr>
                              <w:divsChild>
                                <w:div w:id="1562137153">
                                  <w:marLeft w:val="0"/>
                                  <w:marRight w:val="0"/>
                                  <w:marTop w:val="0"/>
                                  <w:marBottom w:val="0"/>
                                  <w:divBdr>
                                    <w:top w:val="none" w:sz="0" w:space="0" w:color="auto"/>
                                    <w:left w:val="none" w:sz="0" w:space="0" w:color="auto"/>
                                    <w:bottom w:val="none" w:sz="0" w:space="0" w:color="auto"/>
                                    <w:right w:val="none" w:sz="0" w:space="0" w:color="auto"/>
                                  </w:divBdr>
                                </w:div>
                                <w:div w:id="209971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162660">
          <w:marLeft w:val="0"/>
          <w:marRight w:val="0"/>
          <w:marTop w:val="0"/>
          <w:marBottom w:val="0"/>
          <w:divBdr>
            <w:top w:val="none" w:sz="0" w:space="0" w:color="auto"/>
            <w:left w:val="none" w:sz="0" w:space="0" w:color="auto"/>
            <w:bottom w:val="none" w:sz="0" w:space="0" w:color="auto"/>
            <w:right w:val="none" w:sz="0" w:space="0" w:color="auto"/>
          </w:divBdr>
          <w:divsChild>
            <w:div w:id="64882980">
              <w:marLeft w:val="0"/>
              <w:marRight w:val="0"/>
              <w:marTop w:val="0"/>
              <w:marBottom w:val="0"/>
              <w:divBdr>
                <w:top w:val="none" w:sz="0" w:space="0" w:color="auto"/>
                <w:left w:val="none" w:sz="0" w:space="0" w:color="auto"/>
                <w:bottom w:val="none" w:sz="0" w:space="0" w:color="auto"/>
                <w:right w:val="none" w:sz="0" w:space="0" w:color="auto"/>
              </w:divBdr>
              <w:divsChild>
                <w:div w:id="1098675759">
                  <w:marLeft w:val="0"/>
                  <w:marRight w:val="0"/>
                  <w:marTop w:val="0"/>
                  <w:marBottom w:val="0"/>
                  <w:divBdr>
                    <w:top w:val="none" w:sz="0" w:space="0" w:color="auto"/>
                    <w:left w:val="none" w:sz="0" w:space="0" w:color="auto"/>
                    <w:bottom w:val="none" w:sz="0" w:space="0" w:color="auto"/>
                    <w:right w:val="none" w:sz="0" w:space="0" w:color="auto"/>
                  </w:divBdr>
                  <w:divsChild>
                    <w:div w:id="1146895616">
                      <w:marLeft w:val="0"/>
                      <w:marRight w:val="0"/>
                      <w:marTop w:val="0"/>
                      <w:marBottom w:val="0"/>
                      <w:divBdr>
                        <w:top w:val="none" w:sz="0" w:space="0" w:color="auto"/>
                        <w:left w:val="none" w:sz="0" w:space="0" w:color="auto"/>
                        <w:bottom w:val="none" w:sz="0" w:space="0" w:color="auto"/>
                        <w:right w:val="none" w:sz="0" w:space="0" w:color="auto"/>
                      </w:divBdr>
                      <w:divsChild>
                        <w:div w:id="1736390875">
                          <w:marLeft w:val="0"/>
                          <w:marRight w:val="0"/>
                          <w:marTop w:val="0"/>
                          <w:marBottom w:val="0"/>
                          <w:divBdr>
                            <w:top w:val="none" w:sz="0" w:space="0" w:color="auto"/>
                            <w:left w:val="none" w:sz="0" w:space="0" w:color="auto"/>
                            <w:bottom w:val="none" w:sz="0" w:space="0" w:color="auto"/>
                            <w:right w:val="none" w:sz="0" w:space="0" w:color="auto"/>
                          </w:divBdr>
                          <w:divsChild>
                            <w:div w:id="312296442">
                              <w:marLeft w:val="0"/>
                              <w:marRight w:val="0"/>
                              <w:marTop w:val="0"/>
                              <w:marBottom w:val="0"/>
                              <w:divBdr>
                                <w:top w:val="none" w:sz="0" w:space="0" w:color="auto"/>
                                <w:left w:val="none" w:sz="0" w:space="0" w:color="auto"/>
                                <w:bottom w:val="none" w:sz="0" w:space="0" w:color="auto"/>
                                <w:right w:val="none" w:sz="0" w:space="0" w:color="auto"/>
                              </w:divBdr>
                              <w:divsChild>
                                <w:div w:id="202462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0131784">
          <w:marLeft w:val="0"/>
          <w:marRight w:val="0"/>
          <w:marTop w:val="0"/>
          <w:marBottom w:val="0"/>
          <w:divBdr>
            <w:top w:val="none" w:sz="0" w:space="0" w:color="auto"/>
            <w:left w:val="none" w:sz="0" w:space="0" w:color="auto"/>
            <w:bottom w:val="none" w:sz="0" w:space="0" w:color="auto"/>
            <w:right w:val="none" w:sz="0" w:space="0" w:color="auto"/>
          </w:divBdr>
          <w:divsChild>
            <w:div w:id="1635910017">
              <w:marLeft w:val="0"/>
              <w:marRight w:val="0"/>
              <w:marTop w:val="0"/>
              <w:marBottom w:val="0"/>
              <w:divBdr>
                <w:top w:val="none" w:sz="0" w:space="0" w:color="auto"/>
                <w:left w:val="none" w:sz="0" w:space="0" w:color="auto"/>
                <w:bottom w:val="none" w:sz="0" w:space="0" w:color="auto"/>
                <w:right w:val="none" w:sz="0" w:space="0" w:color="auto"/>
              </w:divBdr>
              <w:divsChild>
                <w:div w:id="1547067404">
                  <w:marLeft w:val="0"/>
                  <w:marRight w:val="0"/>
                  <w:marTop w:val="0"/>
                  <w:marBottom w:val="0"/>
                  <w:divBdr>
                    <w:top w:val="none" w:sz="0" w:space="0" w:color="auto"/>
                    <w:left w:val="none" w:sz="0" w:space="0" w:color="auto"/>
                    <w:bottom w:val="none" w:sz="0" w:space="0" w:color="auto"/>
                    <w:right w:val="none" w:sz="0" w:space="0" w:color="auto"/>
                  </w:divBdr>
                  <w:divsChild>
                    <w:div w:id="1076591610">
                      <w:marLeft w:val="0"/>
                      <w:marRight w:val="0"/>
                      <w:marTop w:val="0"/>
                      <w:marBottom w:val="0"/>
                      <w:divBdr>
                        <w:top w:val="none" w:sz="0" w:space="0" w:color="auto"/>
                        <w:left w:val="none" w:sz="0" w:space="0" w:color="auto"/>
                        <w:bottom w:val="none" w:sz="0" w:space="0" w:color="auto"/>
                        <w:right w:val="none" w:sz="0" w:space="0" w:color="auto"/>
                      </w:divBdr>
                      <w:divsChild>
                        <w:div w:id="1026102545">
                          <w:marLeft w:val="0"/>
                          <w:marRight w:val="0"/>
                          <w:marTop w:val="0"/>
                          <w:marBottom w:val="0"/>
                          <w:divBdr>
                            <w:top w:val="none" w:sz="0" w:space="0" w:color="auto"/>
                            <w:left w:val="none" w:sz="0" w:space="0" w:color="auto"/>
                            <w:bottom w:val="none" w:sz="0" w:space="0" w:color="auto"/>
                            <w:right w:val="none" w:sz="0" w:space="0" w:color="auto"/>
                          </w:divBdr>
                          <w:divsChild>
                            <w:div w:id="654379764">
                              <w:marLeft w:val="0"/>
                              <w:marRight w:val="0"/>
                              <w:marTop w:val="0"/>
                              <w:marBottom w:val="0"/>
                              <w:divBdr>
                                <w:top w:val="none" w:sz="0" w:space="0" w:color="auto"/>
                                <w:left w:val="none" w:sz="0" w:space="0" w:color="auto"/>
                                <w:bottom w:val="none" w:sz="0" w:space="0" w:color="auto"/>
                                <w:right w:val="none" w:sz="0" w:space="0" w:color="auto"/>
                              </w:divBdr>
                              <w:divsChild>
                                <w:div w:id="1566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682840">
          <w:marLeft w:val="0"/>
          <w:marRight w:val="0"/>
          <w:marTop w:val="0"/>
          <w:marBottom w:val="0"/>
          <w:divBdr>
            <w:top w:val="none" w:sz="0" w:space="0" w:color="auto"/>
            <w:left w:val="none" w:sz="0" w:space="0" w:color="auto"/>
            <w:bottom w:val="none" w:sz="0" w:space="0" w:color="auto"/>
            <w:right w:val="none" w:sz="0" w:space="0" w:color="auto"/>
          </w:divBdr>
          <w:divsChild>
            <w:div w:id="1189638997">
              <w:marLeft w:val="0"/>
              <w:marRight w:val="0"/>
              <w:marTop w:val="0"/>
              <w:marBottom w:val="0"/>
              <w:divBdr>
                <w:top w:val="none" w:sz="0" w:space="0" w:color="auto"/>
                <w:left w:val="none" w:sz="0" w:space="0" w:color="auto"/>
                <w:bottom w:val="none" w:sz="0" w:space="0" w:color="auto"/>
                <w:right w:val="none" w:sz="0" w:space="0" w:color="auto"/>
              </w:divBdr>
              <w:divsChild>
                <w:div w:id="147749618">
                  <w:marLeft w:val="0"/>
                  <w:marRight w:val="0"/>
                  <w:marTop w:val="0"/>
                  <w:marBottom w:val="0"/>
                  <w:divBdr>
                    <w:top w:val="none" w:sz="0" w:space="0" w:color="auto"/>
                    <w:left w:val="none" w:sz="0" w:space="0" w:color="auto"/>
                    <w:bottom w:val="none" w:sz="0" w:space="0" w:color="auto"/>
                    <w:right w:val="none" w:sz="0" w:space="0" w:color="auto"/>
                  </w:divBdr>
                  <w:divsChild>
                    <w:div w:id="1910116860">
                      <w:marLeft w:val="0"/>
                      <w:marRight w:val="0"/>
                      <w:marTop w:val="0"/>
                      <w:marBottom w:val="0"/>
                      <w:divBdr>
                        <w:top w:val="none" w:sz="0" w:space="0" w:color="auto"/>
                        <w:left w:val="none" w:sz="0" w:space="0" w:color="auto"/>
                        <w:bottom w:val="none" w:sz="0" w:space="0" w:color="auto"/>
                        <w:right w:val="none" w:sz="0" w:space="0" w:color="auto"/>
                      </w:divBdr>
                      <w:divsChild>
                        <w:div w:id="2143961899">
                          <w:marLeft w:val="0"/>
                          <w:marRight w:val="0"/>
                          <w:marTop w:val="0"/>
                          <w:marBottom w:val="0"/>
                          <w:divBdr>
                            <w:top w:val="none" w:sz="0" w:space="0" w:color="auto"/>
                            <w:left w:val="none" w:sz="0" w:space="0" w:color="auto"/>
                            <w:bottom w:val="none" w:sz="0" w:space="0" w:color="auto"/>
                            <w:right w:val="none" w:sz="0" w:space="0" w:color="auto"/>
                          </w:divBdr>
                          <w:divsChild>
                            <w:div w:id="270167281">
                              <w:marLeft w:val="0"/>
                              <w:marRight w:val="0"/>
                              <w:marTop w:val="0"/>
                              <w:marBottom w:val="0"/>
                              <w:divBdr>
                                <w:top w:val="none" w:sz="0" w:space="0" w:color="auto"/>
                                <w:left w:val="none" w:sz="0" w:space="0" w:color="auto"/>
                                <w:bottom w:val="none" w:sz="0" w:space="0" w:color="auto"/>
                                <w:right w:val="none" w:sz="0" w:space="0" w:color="auto"/>
                              </w:divBdr>
                              <w:divsChild>
                                <w:div w:id="80107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553970">
          <w:marLeft w:val="0"/>
          <w:marRight w:val="0"/>
          <w:marTop w:val="0"/>
          <w:marBottom w:val="0"/>
          <w:divBdr>
            <w:top w:val="none" w:sz="0" w:space="0" w:color="auto"/>
            <w:left w:val="none" w:sz="0" w:space="0" w:color="auto"/>
            <w:bottom w:val="none" w:sz="0" w:space="0" w:color="auto"/>
            <w:right w:val="none" w:sz="0" w:space="0" w:color="auto"/>
          </w:divBdr>
          <w:divsChild>
            <w:div w:id="1580601687">
              <w:marLeft w:val="0"/>
              <w:marRight w:val="0"/>
              <w:marTop w:val="0"/>
              <w:marBottom w:val="0"/>
              <w:divBdr>
                <w:top w:val="none" w:sz="0" w:space="0" w:color="auto"/>
                <w:left w:val="none" w:sz="0" w:space="0" w:color="auto"/>
                <w:bottom w:val="none" w:sz="0" w:space="0" w:color="auto"/>
                <w:right w:val="none" w:sz="0" w:space="0" w:color="auto"/>
              </w:divBdr>
              <w:divsChild>
                <w:div w:id="1599676971">
                  <w:marLeft w:val="0"/>
                  <w:marRight w:val="0"/>
                  <w:marTop w:val="0"/>
                  <w:marBottom w:val="0"/>
                  <w:divBdr>
                    <w:top w:val="none" w:sz="0" w:space="0" w:color="auto"/>
                    <w:left w:val="none" w:sz="0" w:space="0" w:color="auto"/>
                    <w:bottom w:val="none" w:sz="0" w:space="0" w:color="auto"/>
                    <w:right w:val="none" w:sz="0" w:space="0" w:color="auto"/>
                  </w:divBdr>
                  <w:divsChild>
                    <w:div w:id="296879811">
                      <w:marLeft w:val="0"/>
                      <w:marRight w:val="0"/>
                      <w:marTop w:val="0"/>
                      <w:marBottom w:val="0"/>
                      <w:divBdr>
                        <w:top w:val="none" w:sz="0" w:space="0" w:color="auto"/>
                        <w:left w:val="none" w:sz="0" w:space="0" w:color="auto"/>
                        <w:bottom w:val="none" w:sz="0" w:space="0" w:color="auto"/>
                        <w:right w:val="none" w:sz="0" w:space="0" w:color="auto"/>
                      </w:divBdr>
                      <w:divsChild>
                        <w:div w:id="235746265">
                          <w:marLeft w:val="0"/>
                          <w:marRight w:val="0"/>
                          <w:marTop w:val="0"/>
                          <w:marBottom w:val="0"/>
                          <w:divBdr>
                            <w:top w:val="none" w:sz="0" w:space="0" w:color="auto"/>
                            <w:left w:val="none" w:sz="0" w:space="0" w:color="auto"/>
                            <w:bottom w:val="none" w:sz="0" w:space="0" w:color="auto"/>
                            <w:right w:val="none" w:sz="0" w:space="0" w:color="auto"/>
                          </w:divBdr>
                          <w:divsChild>
                            <w:div w:id="1697460414">
                              <w:marLeft w:val="0"/>
                              <w:marRight w:val="0"/>
                              <w:marTop w:val="0"/>
                              <w:marBottom w:val="0"/>
                              <w:divBdr>
                                <w:top w:val="none" w:sz="0" w:space="0" w:color="auto"/>
                                <w:left w:val="none" w:sz="0" w:space="0" w:color="auto"/>
                                <w:bottom w:val="none" w:sz="0" w:space="0" w:color="auto"/>
                                <w:right w:val="none" w:sz="0" w:space="0" w:color="auto"/>
                              </w:divBdr>
                              <w:divsChild>
                                <w:div w:id="337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164628">
          <w:marLeft w:val="0"/>
          <w:marRight w:val="0"/>
          <w:marTop w:val="0"/>
          <w:marBottom w:val="0"/>
          <w:divBdr>
            <w:top w:val="none" w:sz="0" w:space="0" w:color="auto"/>
            <w:left w:val="none" w:sz="0" w:space="0" w:color="auto"/>
            <w:bottom w:val="none" w:sz="0" w:space="0" w:color="auto"/>
            <w:right w:val="none" w:sz="0" w:space="0" w:color="auto"/>
          </w:divBdr>
          <w:divsChild>
            <w:div w:id="1715040008">
              <w:marLeft w:val="0"/>
              <w:marRight w:val="0"/>
              <w:marTop w:val="0"/>
              <w:marBottom w:val="0"/>
              <w:divBdr>
                <w:top w:val="none" w:sz="0" w:space="0" w:color="auto"/>
                <w:left w:val="none" w:sz="0" w:space="0" w:color="auto"/>
                <w:bottom w:val="none" w:sz="0" w:space="0" w:color="auto"/>
                <w:right w:val="none" w:sz="0" w:space="0" w:color="auto"/>
              </w:divBdr>
              <w:divsChild>
                <w:div w:id="1839612148">
                  <w:marLeft w:val="0"/>
                  <w:marRight w:val="0"/>
                  <w:marTop w:val="0"/>
                  <w:marBottom w:val="0"/>
                  <w:divBdr>
                    <w:top w:val="none" w:sz="0" w:space="0" w:color="auto"/>
                    <w:left w:val="none" w:sz="0" w:space="0" w:color="auto"/>
                    <w:bottom w:val="none" w:sz="0" w:space="0" w:color="auto"/>
                    <w:right w:val="none" w:sz="0" w:space="0" w:color="auto"/>
                  </w:divBdr>
                  <w:divsChild>
                    <w:div w:id="1437672180">
                      <w:marLeft w:val="0"/>
                      <w:marRight w:val="0"/>
                      <w:marTop w:val="0"/>
                      <w:marBottom w:val="0"/>
                      <w:divBdr>
                        <w:top w:val="none" w:sz="0" w:space="0" w:color="auto"/>
                        <w:left w:val="none" w:sz="0" w:space="0" w:color="auto"/>
                        <w:bottom w:val="none" w:sz="0" w:space="0" w:color="auto"/>
                        <w:right w:val="none" w:sz="0" w:space="0" w:color="auto"/>
                      </w:divBdr>
                      <w:divsChild>
                        <w:div w:id="2070617489">
                          <w:marLeft w:val="0"/>
                          <w:marRight w:val="0"/>
                          <w:marTop w:val="0"/>
                          <w:marBottom w:val="0"/>
                          <w:divBdr>
                            <w:top w:val="none" w:sz="0" w:space="0" w:color="auto"/>
                            <w:left w:val="none" w:sz="0" w:space="0" w:color="auto"/>
                            <w:bottom w:val="none" w:sz="0" w:space="0" w:color="auto"/>
                            <w:right w:val="none" w:sz="0" w:space="0" w:color="auto"/>
                          </w:divBdr>
                          <w:divsChild>
                            <w:div w:id="97071741">
                              <w:marLeft w:val="0"/>
                              <w:marRight w:val="0"/>
                              <w:marTop w:val="0"/>
                              <w:marBottom w:val="0"/>
                              <w:divBdr>
                                <w:top w:val="none" w:sz="0" w:space="0" w:color="auto"/>
                                <w:left w:val="none" w:sz="0" w:space="0" w:color="auto"/>
                                <w:bottom w:val="none" w:sz="0" w:space="0" w:color="auto"/>
                                <w:right w:val="none" w:sz="0" w:space="0" w:color="auto"/>
                              </w:divBdr>
                              <w:divsChild>
                                <w:div w:id="3135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903517">
          <w:marLeft w:val="0"/>
          <w:marRight w:val="0"/>
          <w:marTop w:val="0"/>
          <w:marBottom w:val="0"/>
          <w:divBdr>
            <w:top w:val="none" w:sz="0" w:space="0" w:color="auto"/>
            <w:left w:val="none" w:sz="0" w:space="0" w:color="auto"/>
            <w:bottom w:val="none" w:sz="0" w:space="0" w:color="auto"/>
            <w:right w:val="none" w:sz="0" w:space="0" w:color="auto"/>
          </w:divBdr>
          <w:divsChild>
            <w:div w:id="1449543590">
              <w:marLeft w:val="0"/>
              <w:marRight w:val="0"/>
              <w:marTop w:val="0"/>
              <w:marBottom w:val="0"/>
              <w:divBdr>
                <w:top w:val="none" w:sz="0" w:space="0" w:color="auto"/>
                <w:left w:val="none" w:sz="0" w:space="0" w:color="auto"/>
                <w:bottom w:val="none" w:sz="0" w:space="0" w:color="auto"/>
                <w:right w:val="none" w:sz="0" w:space="0" w:color="auto"/>
              </w:divBdr>
              <w:divsChild>
                <w:div w:id="622228153">
                  <w:marLeft w:val="0"/>
                  <w:marRight w:val="0"/>
                  <w:marTop w:val="0"/>
                  <w:marBottom w:val="0"/>
                  <w:divBdr>
                    <w:top w:val="none" w:sz="0" w:space="0" w:color="auto"/>
                    <w:left w:val="none" w:sz="0" w:space="0" w:color="auto"/>
                    <w:bottom w:val="none" w:sz="0" w:space="0" w:color="auto"/>
                    <w:right w:val="none" w:sz="0" w:space="0" w:color="auto"/>
                  </w:divBdr>
                  <w:divsChild>
                    <w:div w:id="323166835">
                      <w:marLeft w:val="0"/>
                      <w:marRight w:val="0"/>
                      <w:marTop w:val="0"/>
                      <w:marBottom w:val="0"/>
                      <w:divBdr>
                        <w:top w:val="none" w:sz="0" w:space="0" w:color="auto"/>
                        <w:left w:val="none" w:sz="0" w:space="0" w:color="auto"/>
                        <w:bottom w:val="none" w:sz="0" w:space="0" w:color="auto"/>
                        <w:right w:val="none" w:sz="0" w:space="0" w:color="auto"/>
                      </w:divBdr>
                      <w:divsChild>
                        <w:div w:id="19936767">
                          <w:marLeft w:val="0"/>
                          <w:marRight w:val="0"/>
                          <w:marTop w:val="0"/>
                          <w:marBottom w:val="0"/>
                          <w:divBdr>
                            <w:top w:val="none" w:sz="0" w:space="0" w:color="auto"/>
                            <w:left w:val="none" w:sz="0" w:space="0" w:color="auto"/>
                            <w:bottom w:val="none" w:sz="0" w:space="0" w:color="auto"/>
                            <w:right w:val="none" w:sz="0" w:space="0" w:color="auto"/>
                          </w:divBdr>
                          <w:divsChild>
                            <w:div w:id="2088766345">
                              <w:marLeft w:val="0"/>
                              <w:marRight w:val="0"/>
                              <w:marTop w:val="0"/>
                              <w:marBottom w:val="0"/>
                              <w:divBdr>
                                <w:top w:val="none" w:sz="0" w:space="0" w:color="auto"/>
                                <w:left w:val="none" w:sz="0" w:space="0" w:color="auto"/>
                                <w:bottom w:val="none" w:sz="0" w:space="0" w:color="auto"/>
                                <w:right w:val="none" w:sz="0" w:space="0" w:color="auto"/>
                              </w:divBdr>
                              <w:divsChild>
                                <w:div w:id="1536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616578">
          <w:marLeft w:val="0"/>
          <w:marRight w:val="0"/>
          <w:marTop w:val="0"/>
          <w:marBottom w:val="0"/>
          <w:divBdr>
            <w:top w:val="none" w:sz="0" w:space="0" w:color="auto"/>
            <w:left w:val="none" w:sz="0" w:space="0" w:color="auto"/>
            <w:bottom w:val="none" w:sz="0" w:space="0" w:color="auto"/>
            <w:right w:val="none" w:sz="0" w:space="0" w:color="auto"/>
          </w:divBdr>
          <w:divsChild>
            <w:div w:id="1875994076">
              <w:marLeft w:val="0"/>
              <w:marRight w:val="0"/>
              <w:marTop w:val="0"/>
              <w:marBottom w:val="0"/>
              <w:divBdr>
                <w:top w:val="none" w:sz="0" w:space="0" w:color="auto"/>
                <w:left w:val="none" w:sz="0" w:space="0" w:color="auto"/>
                <w:bottom w:val="none" w:sz="0" w:space="0" w:color="auto"/>
                <w:right w:val="none" w:sz="0" w:space="0" w:color="auto"/>
              </w:divBdr>
              <w:divsChild>
                <w:div w:id="449083043">
                  <w:marLeft w:val="0"/>
                  <w:marRight w:val="0"/>
                  <w:marTop w:val="0"/>
                  <w:marBottom w:val="0"/>
                  <w:divBdr>
                    <w:top w:val="none" w:sz="0" w:space="0" w:color="auto"/>
                    <w:left w:val="none" w:sz="0" w:space="0" w:color="auto"/>
                    <w:bottom w:val="none" w:sz="0" w:space="0" w:color="auto"/>
                    <w:right w:val="none" w:sz="0" w:space="0" w:color="auto"/>
                  </w:divBdr>
                  <w:divsChild>
                    <w:div w:id="1515683809">
                      <w:marLeft w:val="0"/>
                      <w:marRight w:val="0"/>
                      <w:marTop w:val="0"/>
                      <w:marBottom w:val="0"/>
                      <w:divBdr>
                        <w:top w:val="none" w:sz="0" w:space="0" w:color="auto"/>
                        <w:left w:val="none" w:sz="0" w:space="0" w:color="auto"/>
                        <w:bottom w:val="none" w:sz="0" w:space="0" w:color="auto"/>
                        <w:right w:val="none" w:sz="0" w:space="0" w:color="auto"/>
                      </w:divBdr>
                      <w:divsChild>
                        <w:div w:id="1949002742">
                          <w:marLeft w:val="0"/>
                          <w:marRight w:val="0"/>
                          <w:marTop w:val="0"/>
                          <w:marBottom w:val="0"/>
                          <w:divBdr>
                            <w:top w:val="none" w:sz="0" w:space="0" w:color="auto"/>
                            <w:left w:val="none" w:sz="0" w:space="0" w:color="auto"/>
                            <w:bottom w:val="none" w:sz="0" w:space="0" w:color="auto"/>
                            <w:right w:val="none" w:sz="0" w:space="0" w:color="auto"/>
                          </w:divBdr>
                          <w:divsChild>
                            <w:div w:id="832573537">
                              <w:marLeft w:val="0"/>
                              <w:marRight w:val="0"/>
                              <w:marTop w:val="0"/>
                              <w:marBottom w:val="0"/>
                              <w:divBdr>
                                <w:top w:val="none" w:sz="0" w:space="0" w:color="auto"/>
                                <w:left w:val="none" w:sz="0" w:space="0" w:color="auto"/>
                                <w:bottom w:val="none" w:sz="0" w:space="0" w:color="auto"/>
                                <w:right w:val="none" w:sz="0" w:space="0" w:color="auto"/>
                              </w:divBdr>
                              <w:divsChild>
                                <w:div w:id="11809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498767">
          <w:marLeft w:val="0"/>
          <w:marRight w:val="0"/>
          <w:marTop w:val="0"/>
          <w:marBottom w:val="0"/>
          <w:divBdr>
            <w:top w:val="none" w:sz="0" w:space="0" w:color="auto"/>
            <w:left w:val="none" w:sz="0" w:space="0" w:color="auto"/>
            <w:bottom w:val="none" w:sz="0" w:space="0" w:color="auto"/>
            <w:right w:val="none" w:sz="0" w:space="0" w:color="auto"/>
          </w:divBdr>
          <w:divsChild>
            <w:div w:id="124665408">
              <w:marLeft w:val="0"/>
              <w:marRight w:val="0"/>
              <w:marTop w:val="0"/>
              <w:marBottom w:val="0"/>
              <w:divBdr>
                <w:top w:val="none" w:sz="0" w:space="0" w:color="auto"/>
                <w:left w:val="none" w:sz="0" w:space="0" w:color="auto"/>
                <w:bottom w:val="none" w:sz="0" w:space="0" w:color="auto"/>
                <w:right w:val="none" w:sz="0" w:space="0" w:color="auto"/>
              </w:divBdr>
              <w:divsChild>
                <w:div w:id="1129516643">
                  <w:marLeft w:val="0"/>
                  <w:marRight w:val="0"/>
                  <w:marTop w:val="0"/>
                  <w:marBottom w:val="0"/>
                  <w:divBdr>
                    <w:top w:val="none" w:sz="0" w:space="0" w:color="auto"/>
                    <w:left w:val="none" w:sz="0" w:space="0" w:color="auto"/>
                    <w:bottom w:val="none" w:sz="0" w:space="0" w:color="auto"/>
                    <w:right w:val="none" w:sz="0" w:space="0" w:color="auto"/>
                  </w:divBdr>
                  <w:divsChild>
                    <w:div w:id="409935552">
                      <w:marLeft w:val="0"/>
                      <w:marRight w:val="0"/>
                      <w:marTop w:val="0"/>
                      <w:marBottom w:val="0"/>
                      <w:divBdr>
                        <w:top w:val="none" w:sz="0" w:space="0" w:color="auto"/>
                        <w:left w:val="none" w:sz="0" w:space="0" w:color="auto"/>
                        <w:bottom w:val="none" w:sz="0" w:space="0" w:color="auto"/>
                        <w:right w:val="none" w:sz="0" w:space="0" w:color="auto"/>
                      </w:divBdr>
                      <w:divsChild>
                        <w:div w:id="1360007980">
                          <w:marLeft w:val="0"/>
                          <w:marRight w:val="0"/>
                          <w:marTop w:val="0"/>
                          <w:marBottom w:val="0"/>
                          <w:divBdr>
                            <w:top w:val="none" w:sz="0" w:space="0" w:color="auto"/>
                            <w:left w:val="none" w:sz="0" w:space="0" w:color="auto"/>
                            <w:bottom w:val="none" w:sz="0" w:space="0" w:color="auto"/>
                            <w:right w:val="none" w:sz="0" w:space="0" w:color="auto"/>
                          </w:divBdr>
                          <w:divsChild>
                            <w:div w:id="1235553103">
                              <w:marLeft w:val="0"/>
                              <w:marRight w:val="0"/>
                              <w:marTop w:val="0"/>
                              <w:marBottom w:val="0"/>
                              <w:divBdr>
                                <w:top w:val="none" w:sz="0" w:space="0" w:color="auto"/>
                                <w:left w:val="none" w:sz="0" w:space="0" w:color="auto"/>
                                <w:bottom w:val="none" w:sz="0" w:space="0" w:color="auto"/>
                                <w:right w:val="none" w:sz="0" w:space="0" w:color="auto"/>
                              </w:divBdr>
                              <w:divsChild>
                                <w:div w:id="18142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870804">
          <w:marLeft w:val="0"/>
          <w:marRight w:val="0"/>
          <w:marTop w:val="0"/>
          <w:marBottom w:val="0"/>
          <w:divBdr>
            <w:top w:val="none" w:sz="0" w:space="0" w:color="auto"/>
            <w:left w:val="none" w:sz="0" w:space="0" w:color="auto"/>
            <w:bottom w:val="none" w:sz="0" w:space="0" w:color="auto"/>
            <w:right w:val="none" w:sz="0" w:space="0" w:color="auto"/>
          </w:divBdr>
          <w:divsChild>
            <w:div w:id="567690600">
              <w:marLeft w:val="0"/>
              <w:marRight w:val="0"/>
              <w:marTop w:val="0"/>
              <w:marBottom w:val="0"/>
              <w:divBdr>
                <w:top w:val="none" w:sz="0" w:space="0" w:color="auto"/>
                <w:left w:val="none" w:sz="0" w:space="0" w:color="auto"/>
                <w:bottom w:val="none" w:sz="0" w:space="0" w:color="auto"/>
                <w:right w:val="none" w:sz="0" w:space="0" w:color="auto"/>
              </w:divBdr>
              <w:divsChild>
                <w:div w:id="1990936161">
                  <w:marLeft w:val="0"/>
                  <w:marRight w:val="0"/>
                  <w:marTop w:val="0"/>
                  <w:marBottom w:val="0"/>
                  <w:divBdr>
                    <w:top w:val="none" w:sz="0" w:space="0" w:color="auto"/>
                    <w:left w:val="none" w:sz="0" w:space="0" w:color="auto"/>
                    <w:bottom w:val="none" w:sz="0" w:space="0" w:color="auto"/>
                    <w:right w:val="none" w:sz="0" w:space="0" w:color="auto"/>
                  </w:divBdr>
                  <w:divsChild>
                    <w:div w:id="1750689896">
                      <w:marLeft w:val="0"/>
                      <w:marRight w:val="0"/>
                      <w:marTop w:val="0"/>
                      <w:marBottom w:val="0"/>
                      <w:divBdr>
                        <w:top w:val="none" w:sz="0" w:space="0" w:color="auto"/>
                        <w:left w:val="none" w:sz="0" w:space="0" w:color="auto"/>
                        <w:bottom w:val="none" w:sz="0" w:space="0" w:color="auto"/>
                        <w:right w:val="none" w:sz="0" w:space="0" w:color="auto"/>
                      </w:divBdr>
                      <w:divsChild>
                        <w:div w:id="1581870901">
                          <w:marLeft w:val="0"/>
                          <w:marRight w:val="0"/>
                          <w:marTop w:val="0"/>
                          <w:marBottom w:val="0"/>
                          <w:divBdr>
                            <w:top w:val="none" w:sz="0" w:space="0" w:color="auto"/>
                            <w:left w:val="none" w:sz="0" w:space="0" w:color="auto"/>
                            <w:bottom w:val="none" w:sz="0" w:space="0" w:color="auto"/>
                            <w:right w:val="none" w:sz="0" w:space="0" w:color="auto"/>
                          </w:divBdr>
                          <w:divsChild>
                            <w:div w:id="896278139">
                              <w:marLeft w:val="0"/>
                              <w:marRight w:val="0"/>
                              <w:marTop w:val="0"/>
                              <w:marBottom w:val="0"/>
                              <w:divBdr>
                                <w:top w:val="none" w:sz="0" w:space="0" w:color="auto"/>
                                <w:left w:val="none" w:sz="0" w:space="0" w:color="auto"/>
                                <w:bottom w:val="none" w:sz="0" w:space="0" w:color="auto"/>
                                <w:right w:val="none" w:sz="0" w:space="0" w:color="auto"/>
                              </w:divBdr>
                              <w:divsChild>
                                <w:div w:id="155492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564685">
          <w:marLeft w:val="0"/>
          <w:marRight w:val="0"/>
          <w:marTop w:val="0"/>
          <w:marBottom w:val="0"/>
          <w:divBdr>
            <w:top w:val="none" w:sz="0" w:space="0" w:color="auto"/>
            <w:left w:val="none" w:sz="0" w:space="0" w:color="auto"/>
            <w:bottom w:val="none" w:sz="0" w:space="0" w:color="auto"/>
            <w:right w:val="none" w:sz="0" w:space="0" w:color="auto"/>
          </w:divBdr>
          <w:divsChild>
            <w:div w:id="324549101">
              <w:marLeft w:val="0"/>
              <w:marRight w:val="0"/>
              <w:marTop w:val="0"/>
              <w:marBottom w:val="0"/>
              <w:divBdr>
                <w:top w:val="none" w:sz="0" w:space="0" w:color="auto"/>
                <w:left w:val="none" w:sz="0" w:space="0" w:color="auto"/>
                <w:bottom w:val="none" w:sz="0" w:space="0" w:color="auto"/>
                <w:right w:val="none" w:sz="0" w:space="0" w:color="auto"/>
              </w:divBdr>
              <w:divsChild>
                <w:div w:id="1852061317">
                  <w:marLeft w:val="0"/>
                  <w:marRight w:val="0"/>
                  <w:marTop w:val="0"/>
                  <w:marBottom w:val="0"/>
                  <w:divBdr>
                    <w:top w:val="none" w:sz="0" w:space="0" w:color="auto"/>
                    <w:left w:val="none" w:sz="0" w:space="0" w:color="auto"/>
                    <w:bottom w:val="none" w:sz="0" w:space="0" w:color="auto"/>
                    <w:right w:val="none" w:sz="0" w:space="0" w:color="auto"/>
                  </w:divBdr>
                  <w:divsChild>
                    <w:div w:id="442458912">
                      <w:marLeft w:val="0"/>
                      <w:marRight w:val="0"/>
                      <w:marTop w:val="0"/>
                      <w:marBottom w:val="0"/>
                      <w:divBdr>
                        <w:top w:val="none" w:sz="0" w:space="0" w:color="auto"/>
                        <w:left w:val="none" w:sz="0" w:space="0" w:color="auto"/>
                        <w:bottom w:val="none" w:sz="0" w:space="0" w:color="auto"/>
                        <w:right w:val="none" w:sz="0" w:space="0" w:color="auto"/>
                      </w:divBdr>
                      <w:divsChild>
                        <w:div w:id="1594707537">
                          <w:marLeft w:val="0"/>
                          <w:marRight w:val="0"/>
                          <w:marTop w:val="0"/>
                          <w:marBottom w:val="0"/>
                          <w:divBdr>
                            <w:top w:val="none" w:sz="0" w:space="0" w:color="auto"/>
                            <w:left w:val="none" w:sz="0" w:space="0" w:color="auto"/>
                            <w:bottom w:val="none" w:sz="0" w:space="0" w:color="auto"/>
                            <w:right w:val="none" w:sz="0" w:space="0" w:color="auto"/>
                          </w:divBdr>
                          <w:divsChild>
                            <w:div w:id="497111315">
                              <w:marLeft w:val="0"/>
                              <w:marRight w:val="0"/>
                              <w:marTop w:val="0"/>
                              <w:marBottom w:val="0"/>
                              <w:divBdr>
                                <w:top w:val="none" w:sz="0" w:space="0" w:color="auto"/>
                                <w:left w:val="none" w:sz="0" w:space="0" w:color="auto"/>
                                <w:bottom w:val="none" w:sz="0" w:space="0" w:color="auto"/>
                                <w:right w:val="none" w:sz="0" w:space="0" w:color="auto"/>
                              </w:divBdr>
                              <w:divsChild>
                                <w:div w:id="197271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7374530">
          <w:marLeft w:val="0"/>
          <w:marRight w:val="0"/>
          <w:marTop w:val="0"/>
          <w:marBottom w:val="0"/>
          <w:divBdr>
            <w:top w:val="none" w:sz="0" w:space="0" w:color="auto"/>
            <w:left w:val="none" w:sz="0" w:space="0" w:color="auto"/>
            <w:bottom w:val="none" w:sz="0" w:space="0" w:color="auto"/>
            <w:right w:val="none" w:sz="0" w:space="0" w:color="auto"/>
          </w:divBdr>
          <w:divsChild>
            <w:div w:id="2089301238">
              <w:marLeft w:val="0"/>
              <w:marRight w:val="0"/>
              <w:marTop w:val="0"/>
              <w:marBottom w:val="0"/>
              <w:divBdr>
                <w:top w:val="none" w:sz="0" w:space="0" w:color="auto"/>
                <w:left w:val="none" w:sz="0" w:space="0" w:color="auto"/>
                <w:bottom w:val="none" w:sz="0" w:space="0" w:color="auto"/>
                <w:right w:val="none" w:sz="0" w:space="0" w:color="auto"/>
              </w:divBdr>
              <w:divsChild>
                <w:div w:id="1520703056">
                  <w:marLeft w:val="0"/>
                  <w:marRight w:val="0"/>
                  <w:marTop w:val="0"/>
                  <w:marBottom w:val="0"/>
                  <w:divBdr>
                    <w:top w:val="none" w:sz="0" w:space="0" w:color="auto"/>
                    <w:left w:val="none" w:sz="0" w:space="0" w:color="auto"/>
                    <w:bottom w:val="none" w:sz="0" w:space="0" w:color="auto"/>
                    <w:right w:val="none" w:sz="0" w:space="0" w:color="auto"/>
                  </w:divBdr>
                  <w:divsChild>
                    <w:div w:id="358119965">
                      <w:marLeft w:val="0"/>
                      <w:marRight w:val="0"/>
                      <w:marTop w:val="0"/>
                      <w:marBottom w:val="0"/>
                      <w:divBdr>
                        <w:top w:val="none" w:sz="0" w:space="0" w:color="auto"/>
                        <w:left w:val="none" w:sz="0" w:space="0" w:color="auto"/>
                        <w:bottom w:val="none" w:sz="0" w:space="0" w:color="auto"/>
                        <w:right w:val="none" w:sz="0" w:space="0" w:color="auto"/>
                      </w:divBdr>
                      <w:divsChild>
                        <w:div w:id="1327443815">
                          <w:marLeft w:val="0"/>
                          <w:marRight w:val="0"/>
                          <w:marTop w:val="0"/>
                          <w:marBottom w:val="0"/>
                          <w:divBdr>
                            <w:top w:val="none" w:sz="0" w:space="0" w:color="auto"/>
                            <w:left w:val="none" w:sz="0" w:space="0" w:color="auto"/>
                            <w:bottom w:val="none" w:sz="0" w:space="0" w:color="auto"/>
                            <w:right w:val="none" w:sz="0" w:space="0" w:color="auto"/>
                          </w:divBdr>
                          <w:divsChild>
                            <w:div w:id="454954120">
                              <w:marLeft w:val="0"/>
                              <w:marRight w:val="0"/>
                              <w:marTop w:val="0"/>
                              <w:marBottom w:val="0"/>
                              <w:divBdr>
                                <w:top w:val="none" w:sz="0" w:space="0" w:color="auto"/>
                                <w:left w:val="none" w:sz="0" w:space="0" w:color="auto"/>
                                <w:bottom w:val="none" w:sz="0" w:space="0" w:color="auto"/>
                                <w:right w:val="none" w:sz="0" w:space="0" w:color="auto"/>
                              </w:divBdr>
                              <w:divsChild>
                                <w:div w:id="10124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659550">
          <w:marLeft w:val="0"/>
          <w:marRight w:val="0"/>
          <w:marTop w:val="0"/>
          <w:marBottom w:val="0"/>
          <w:divBdr>
            <w:top w:val="none" w:sz="0" w:space="0" w:color="auto"/>
            <w:left w:val="none" w:sz="0" w:space="0" w:color="auto"/>
            <w:bottom w:val="none" w:sz="0" w:space="0" w:color="auto"/>
            <w:right w:val="none" w:sz="0" w:space="0" w:color="auto"/>
          </w:divBdr>
          <w:divsChild>
            <w:div w:id="1423137363">
              <w:marLeft w:val="0"/>
              <w:marRight w:val="0"/>
              <w:marTop w:val="0"/>
              <w:marBottom w:val="0"/>
              <w:divBdr>
                <w:top w:val="none" w:sz="0" w:space="0" w:color="auto"/>
                <w:left w:val="none" w:sz="0" w:space="0" w:color="auto"/>
                <w:bottom w:val="none" w:sz="0" w:space="0" w:color="auto"/>
                <w:right w:val="none" w:sz="0" w:space="0" w:color="auto"/>
              </w:divBdr>
              <w:divsChild>
                <w:div w:id="456024306">
                  <w:marLeft w:val="0"/>
                  <w:marRight w:val="0"/>
                  <w:marTop w:val="0"/>
                  <w:marBottom w:val="0"/>
                  <w:divBdr>
                    <w:top w:val="none" w:sz="0" w:space="0" w:color="auto"/>
                    <w:left w:val="none" w:sz="0" w:space="0" w:color="auto"/>
                    <w:bottom w:val="none" w:sz="0" w:space="0" w:color="auto"/>
                    <w:right w:val="none" w:sz="0" w:space="0" w:color="auto"/>
                  </w:divBdr>
                  <w:divsChild>
                    <w:div w:id="1095976375">
                      <w:marLeft w:val="0"/>
                      <w:marRight w:val="0"/>
                      <w:marTop w:val="0"/>
                      <w:marBottom w:val="0"/>
                      <w:divBdr>
                        <w:top w:val="none" w:sz="0" w:space="0" w:color="auto"/>
                        <w:left w:val="none" w:sz="0" w:space="0" w:color="auto"/>
                        <w:bottom w:val="none" w:sz="0" w:space="0" w:color="auto"/>
                        <w:right w:val="none" w:sz="0" w:space="0" w:color="auto"/>
                      </w:divBdr>
                      <w:divsChild>
                        <w:div w:id="376391256">
                          <w:marLeft w:val="0"/>
                          <w:marRight w:val="0"/>
                          <w:marTop w:val="0"/>
                          <w:marBottom w:val="0"/>
                          <w:divBdr>
                            <w:top w:val="none" w:sz="0" w:space="0" w:color="auto"/>
                            <w:left w:val="none" w:sz="0" w:space="0" w:color="auto"/>
                            <w:bottom w:val="none" w:sz="0" w:space="0" w:color="auto"/>
                            <w:right w:val="none" w:sz="0" w:space="0" w:color="auto"/>
                          </w:divBdr>
                          <w:divsChild>
                            <w:div w:id="1320694508">
                              <w:marLeft w:val="0"/>
                              <w:marRight w:val="0"/>
                              <w:marTop w:val="0"/>
                              <w:marBottom w:val="0"/>
                              <w:divBdr>
                                <w:top w:val="none" w:sz="0" w:space="0" w:color="auto"/>
                                <w:left w:val="none" w:sz="0" w:space="0" w:color="auto"/>
                                <w:bottom w:val="none" w:sz="0" w:space="0" w:color="auto"/>
                                <w:right w:val="none" w:sz="0" w:space="0" w:color="auto"/>
                              </w:divBdr>
                              <w:divsChild>
                                <w:div w:id="22926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272052">
          <w:marLeft w:val="0"/>
          <w:marRight w:val="0"/>
          <w:marTop w:val="0"/>
          <w:marBottom w:val="0"/>
          <w:divBdr>
            <w:top w:val="none" w:sz="0" w:space="0" w:color="auto"/>
            <w:left w:val="none" w:sz="0" w:space="0" w:color="auto"/>
            <w:bottom w:val="none" w:sz="0" w:space="0" w:color="auto"/>
            <w:right w:val="none" w:sz="0" w:space="0" w:color="auto"/>
          </w:divBdr>
          <w:divsChild>
            <w:div w:id="1071543660">
              <w:marLeft w:val="0"/>
              <w:marRight w:val="0"/>
              <w:marTop w:val="0"/>
              <w:marBottom w:val="0"/>
              <w:divBdr>
                <w:top w:val="none" w:sz="0" w:space="0" w:color="auto"/>
                <w:left w:val="none" w:sz="0" w:space="0" w:color="auto"/>
                <w:bottom w:val="none" w:sz="0" w:space="0" w:color="auto"/>
                <w:right w:val="none" w:sz="0" w:space="0" w:color="auto"/>
              </w:divBdr>
              <w:divsChild>
                <w:div w:id="435174546">
                  <w:marLeft w:val="0"/>
                  <w:marRight w:val="0"/>
                  <w:marTop w:val="0"/>
                  <w:marBottom w:val="0"/>
                  <w:divBdr>
                    <w:top w:val="none" w:sz="0" w:space="0" w:color="auto"/>
                    <w:left w:val="none" w:sz="0" w:space="0" w:color="auto"/>
                    <w:bottom w:val="none" w:sz="0" w:space="0" w:color="auto"/>
                    <w:right w:val="none" w:sz="0" w:space="0" w:color="auto"/>
                  </w:divBdr>
                  <w:divsChild>
                    <w:div w:id="1270236779">
                      <w:marLeft w:val="0"/>
                      <w:marRight w:val="0"/>
                      <w:marTop w:val="0"/>
                      <w:marBottom w:val="0"/>
                      <w:divBdr>
                        <w:top w:val="none" w:sz="0" w:space="0" w:color="auto"/>
                        <w:left w:val="none" w:sz="0" w:space="0" w:color="auto"/>
                        <w:bottom w:val="none" w:sz="0" w:space="0" w:color="auto"/>
                        <w:right w:val="none" w:sz="0" w:space="0" w:color="auto"/>
                      </w:divBdr>
                      <w:divsChild>
                        <w:div w:id="1619753517">
                          <w:marLeft w:val="0"/>
                          <w:marRight w:val="0"/>
                          <w:marTop w:val="0"/>
                          <w:marBottom w:val="0"/>
                          <w:divBdr>
                            <w:top w:val="none" w:sz="0" w:space="0" w:color="auto"/>
                            <w:left w:val="none" w:sz="0" w:space="0" w:color="auto"/>
                            <w:bottom w:val="none" w:sz="0" w:space="0" w:color="auto"/>
                            <w:right w:val="none" w:sz="0" w:space="0" w:color="auto"/>
                          </w:divBdr>
                          <w:divsChild>
                            <w:div w:id="715542546">
                              <w:marLeft w:val="0"/>
                              <w:marRight w:val="0"/>
                              <w:marTop w:val="0"/>
                              <w:marBottom w:val="0"/>
                              <w:divBdr>
                                <w:top w:val="none" w:sz="0" w:space="0" w:color="auto"/>
                                <w:left w:val="none" w:sz="0" w:space="0" w:color="auto"/>
                                <w:bottom w:val="none" w:sz="0" w:space="0" w:color="auto"/>
                                <w:right w:val="none" w:sz="0" w:space="0" w:color="auto"/>
                              </w:divBdr>
                              <w:divsChild>
                                <w:div w:id="122664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797597">
          <w:marLeft w:val="0"/>
          <w:marRight w:val="0"/>
          <w:marTop w:val="0"/>
          <w:marBottom w:val="0"/>
          <w:divBdr>
            <w:top w:val="none" w:sz="0" w:space="0" w:color="auto"/>
            <w:left w:val="none" w:sz="0" w:space="0" w:color="auto"/>
            <w:bottom w:val="none" w:sz="0" w:space="0" w:color="auto"/>
            <w:right w:val="none" w:sz="0" w:space="0" w:color="auto"/>
          </w:divBdr>
          <w:divsChild>
            <w:div w:id="350840341">
              <w:marLeft w:val="0"/>
              <w:marRight w:val="0"/>
              <w:marTop w:val="0"/>
              <w:marBottom w:val="0"/>
              <w:divBdr>
                <w:top w:val="none" w:sz="0" w:space="0" w:color="auto"/>
                <w:left w:val="none" w:sz="0" w:space="0" w:color="auto"/>
                <w:bottom w:val="none" w:sz="0" w:space="0" w:color="auto"/>
                <w:right w:val="none" w:sz="0" w:space="0" w:color="auto"/>
              </w:divBdr>
              <w:divsChild>
                <w:div w:id="306055139">
                  <w:marLeft w:val="0"/>
                  <w:marRight w:val="0"/>
                  <w:marTop w:val="0"/>
                  <w:marBottom w:val="0"/>
                  <w:divBdr>
                    <w:top w:val="none" w:sz="0" w:space="0" w:color="auto"/>
                    <w:left w:val="none" w:sz="0" w:space="0" w:color="auto"/>
                    <w:bottom w:val="none" w:sz="0" w:space="0" w:color="auto"/>
                    <w:right w:val="none" w:sz="0" w:space="0" w:color="auto"/>
                  </w:divBdr>
                  <w:divsChild>
                    <w:div w:id="671370092">
                      <w:marLeft w:val="0"/>
                      <w:marRight w:val="0"/>
                      <w:marTop w:val="0"/>
                      <w:marBottom w:val="0"/>
                      <w:divBdr>
                        <w:top w:val="none" w:sz="0" w:space="0" w:color="auto"/>
                        <w:left w:val="none" w:sz="0" w:space="0" w:color="auto"/>
                        <w:bottom w:val="none" w:sz="0" w:space="0" w:color="auto"/>
                        <w:right w:val="none" w:sz="0" w:space="0" w:color="auto"/>
                      </w:divBdr>
                      <w:divsChild>
                        <w:div w:id="1040402385">
                          <w:marLeft w:val="0"/>
                          <w:marRight w:val="0"/>
                          <w:marTop w:val="0"/>
                          <w:marBottom w:val="0"/>
                          <w:divBdr>
                            <w:top w:val="none" w:sz="0" w:space="0" w:color="auto"/>
                            <w:left w:val="none" w:sz="0" w:space="0" w:color="auto"/>
                            <w:bottom w:val="none" w:sz="0" w:space="0" w:color="auto"/>
                            <w:right w:val="none" w:sz="0" w:space="0" w:color="auto"/>
                          </w:divBdr>
                          <w:divsChild>
                            <w:div w:id="1051345603">
                              <w:marLeft w:val="0"/>
                              <w:marRight w:val="0"/>
                              <w:marTop w:val="0"/>
                              <w:marBottom w:val="0"/>
                              <w:divBdr>
                                <w:top w:val="none" w:sz="0" w:space="0" w:color="auto"/>
                                <w:left w:val="none" w:sz="0" w:space="0" w:color="auto"/>
                                <w:bottom w:val="none" w:sz="0" w:space="0" w:color="auto"/>
                                <w:right w:val="none" w:sz="0" w:space="0" w:color="auto"/>
                              </w:divBdr>
                              <w:divsChild>
                                <w:div w:id="17635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472491">
          <w:marLeft w:val="0"/>
          <w:marRight w:val="0"/>
          <w:marTop w:val="0"/>
          <w:marBottom w:val="0"/>
          <w:divBdr>
            <w:top w:val="none" w:sz="0" w:space="0" w:color="auto"/>
            <w:left w:val="none" w:sz="0" w:space="0" w:color="auto"/>
            <w:bottom w:val="none" w:sz="0" w:space="0" w:color="auto"/>
            <w:right w:val="none" w:sz="0" w:space="0" w:color="auto"/>
          </w:divBdr>
          <w:divsChild>
            <w:div w:id="1499731909">
              <w:marLeft w:val="0"/>
              <w:marRight w:val="0"/>
              <w:marTop w:val="0"/>
              <w:marBottom w:val="0"/>
              <w:divBdr>
                <w:top w:val="none" w:sz="0" w:space="0" w:color="auto"/>
                <w:left w:val="none" w:sz="0" w:space="0" w:color="auto"/>
                <w:bottom w:val="none" w:sz="0" w:space="0" w:color="auto"/>
                <w:right w:val="none" w:sz="0" w:space="0" w:color="auto"/>
              </w:divBdr>
              <w:divsChild>
                <w:div w:id="1115562325">
                  <w:marLeft w:val="0"/>
                  <w:marRight w:val="0"/>
                  <w:marTop w:val="0"/>
                  <w:marBottom w:val="0"/>
                  <w:divBdr>
                    <w:top w:val="none" w:sz="0" w:space="0" w:color="auto"/>
                    <w:left w:val="none" w:sz="0" w:space="0" w:color="auto"/>
                    <w:bottom w:val="none" w:sz="0" w:space="0" w:color="auto"/>
                    <w:right w:val="none" w:sz="0" w:space="0" w:color="auto"/>
                  </w:divBdr>
                  <w:divsChild>
                    <w:div w:id="1244026110">
                      <w:marLeft w:val="0"/>
                      <w:marRight w:val="0"/>
                      <w:marTop w:val="0"/>
                      <w:marBottom w:val="0"/>
                      <w:divBdr>
                        <w:top w:val="none" w:sz="0" w:space="0" w:color="auto"/>
                        <w:left w:val="none" w:sz="0" w:space="0" w:color="auto"/>
                        <w:bottom w:val="none" w:sz="0" w:space="0" w:color="auto"/>
                        <w:right w:val="none" w:sz="0" w:space="0" w:color="auto"/>
                      </w:divBdr>
                      <w:divsChild>
                        <w:div w:id="592014682">
                          <w:marLeft w:val="0"/>
                          <w:marRight w:val="0"/>
                          <w:marTop w:val="0"/>
                          <w:marBottom w:val="0"/>
                          <w:divBdr>
                            <w:top w:val="none" w:sz="0" w:space="0" w:color="auto"/>
                            <w:left w:val="none" w:sz="0" w:space="0" w:color="auto"/>
                            <w:bottom w:val="none" w:sz="0" w:space="0" w:color="auto"/>
                            <w:right w:val="none" w:sz="0" w:space="0" w:color="auto"/>
                          </w:divBdr>
                          <w:divsChild>
                            <w:div w:id="403070810">
                              <w:marLeft w:val="0"/>
                              <w:marRight w:val="0"/>
                              <w:marTop w:val="0"/>
                              <w:marBottom w:val="0"/>
                              <w:divBdr>
                                <w:top w:val="none" w:sz="0" w:space="0" w:color="auto"/>
                                <w:left w:val="none" w:sz="0" w:space="0" w:color="auto"/>
                                <w:bottom w:val="none" w:sz="0" w:space="0" w:color="auto"/>
                                <w:right w:val="none" w:sz="0" w:space="0" w:color="auto"/>
                              </w:divBdr>
                              <w:divsChild>
                                <w:div w:id="16086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4559325">
          <w:marLeft w:val="0"/>
          <w:marRight w:val="0"/>
          <w:marTop w:val="0"/>
          <w:marBottom w:val="0"/>
          <w:divBdr>
            <w:top w:val="none" w:sz="0" w:space="0" w:color="auto"/>
            <w:left w:val="none" w:sz="0" w:space="0" w:color="auto"/>
            <w:bottom w:val="none" w:sz="0" w:space="0" w:color="auto"/>
            <w:right w:val="none" w:sz="0" w:space="0" w:color="auto"/>
          </w:divBdr>
          <w:divsChild>
            <w:div w:id="968361166">
              <w:marLeft w:val="0"/>
              <w:marRight w:val="0"/>
              <w:marTop w:val="0"/>
              <w:marBottom w:val="0"/>
              <w:divBdr>
                <w:top w:val="none" w:sz="0" w:space="0" w:color="auto"/>
                <w:left w:val="none" w:sz="0" w:space="0" w:color="auto"/>
                <w:bottom w:val="none" w:sz="0" w:space="0" w:color="auto"/>
                <w:right w:val="none" w:sz="0" w:space="0" w:color="auto"/>
              </w:divBdr>
              <w:divsChild>
                <w:div w:id="1428847309">
                  <w:marLeft w:val="0"/>
                  <w:marRight w:val="0"/>
                  <w:marTop w:val="0"/>
                  <w:marBottom w:val="0"/>
                  <w:divBdr>
                    <w:top w:val="none" w:sz="0" w:space="0" w:color="auto"/>
                    <w:left w:val="none" w:sz="0" w:space="0" w:color="auto"/>
                    <w:bottom w:val="none" w:sz="0" w:space="0" w:color="auto"/>
                    <w:right w:val="none" w:sz="0" w:space="0" w:color="auto"/>
                  </w:divBdr>
                  <w:divsChild>
                    <w:div w:id="442388835">
                      <w:marLeft w:val="0"/>
                      <w:marRight w:val="0"/>
                      <w:marTop w:val="0"/>
                      <w:marBottom w:val="0"/>
                      <w:divBdr>
                        <w:top w:val="none" w:sz="0" w:space="0" w:color="auto"/>
                        <w:left w:val="none" w:sz="0" w:space="0" w:color="auto"/>
                        <w:bottom w:val="none" w:sz="0" w:space="0" w:color="auto"/>
                        <w:right w:val="none" w:sz="0" w:space="0" w:color="auto"/>
                      </w:divBdr>
                      <w:divsChild>
                        <w:div w:id="1598057764">
                          <w:marLeft w:val="0"/>
                          <w:marRight w:val="0"/>
                          <w:marTop w:val="0"/>
                          <w:marBottom w:val="0"/>
                          <w:divBdr>
                            <w:top w:val="none" w:sz="0" w:space="0" w:color="auto"/>
                            <w:left w:val="none" w:sz="0" w:space="0" w:color="auto"/>
                            <w:bottom w:val="none" w:sz="0" w:space="0" w:color="auto"/>
                            <w:right w:val="none" w:sz="0" w:space="0" w:color="auto"/>
                          </w:divBdr>
                          <w:divsChild>
                            <w:div w:id="749424691">
                              <w:marLeft w:val="0"/>
                              <w:marRight w:val="0"/>
                              <w:marTop w:val="0"/>
                              <w:marBottom w:val="0"/>
                              <w:divBdr>
                                <w:top w:val="none" w:sz="0" w:space="0" w:color="auto"/>
                                <w:left w:val="none" w:sz="0" w:space="0" w:color="auto"/>
                                <w:bottom w:val="none" w:sz="0" w:space="0" w:color="auto"/>
                                <w:right w:val="none" w:sz="0" w:space="0" w:color="auto"/>
                              </w:divBdr>
                              <w:divsChild>
                                <w:div w:id="68914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542717">
          <w:marLeft w:val="0"/>
          <w:marRight w:val="0"/>
          <w:marTop w:val="0"/>
          <w:marBottom w:val="0"/>
          <w:divBdr>
            <w:top w:val="none" w:sz="0" w:space="0" w:color="auto"/>
            <w:left w:val="none" w:sz="0" w:space="0" w:color="auto"/>
            <w:bottom w:val="none" w:sz="0" w:space="0" w:color="auto"/>
            <w:right w:val="none" w:sz="0" w:space="0" w:color="auto"/>
          </w:divBdr>
          <w:divsChild>
            <w:div w:id="848180774">
              <w:marLeft w:val="0"/>
              <w:marRight w:val="0"/>
              <w:marTop w:val="0"/>
              <w:marBottom w:val="0"/>
              <w:divBdr>
                <w:top w:val="none" w:sz="0" w:space="0" w:color="auto"/>
                <w:left w:val="none" w:sz="0" w:space="0" w:color="auto"/>
                <w:bottom w:val="none" w:sz="0" w:space="0" w:color="auto"/>
                <w:right w:val="none" w:sz="0" w:space="0" w:color="auto"/>
              </w:divBdr>
              <w:divsChild>
                <w:div w:id="1072891442">
                  <w:marLeft w:val="0"/>
                  <w:marRight w:val="0"/>
                  <w:marTop w:val="0"/>
                  <w:marBottom w:val="0"/>
                  <w:divBdr>
                    <w:top w:val="none" w:sz="0" w:space="0" w:color="auto"/>
                    <w:left w:val="none" w:sz="0" w:space="0" w:color="auto"/>
                    <w:bottom w:val="none" w:sz="0" w:space="0" w:color="auto"/>
                    <w:right w:val="none" w:sz="0" w:space="0" w:color="auto"/>
                  </w:divBdr>
                  <w:divsChild>
                    <w:div w:id="707951970">
                      <w:marLeft w:val="0"/>
                      <w:marRight w:val="0"/>
                      <w:marTop w:val="0"/>
                      <w:marBottom w:val="0"/>
                      <w:divBdr>
                        <w:top w:val="none" w:sz="0" w:space="0" w:color="auto"/>
                        <w:left w:val="none" w:sz="0" w:space="0" w:color="auto"/>
                        <w:bottom w:val="none" w:sz="0" w:space="0" w:color="auto"/>
                        <w:right w:val="none" w:sz="0" w:space="0" w:color="auto"/>
                      </w:divBdr>
                      <w:divsChild>
                        <w:div w:id="718937905">
                          <w:marLeft w:val="0"/>
                          <w:marRight w:val="0"/>
                          <w:marTop w:val="0"/>
                          <w:marBottom w:val="0"/>
                          <w:divBdr>
                            <w:top w:val="none" w:sz="0" w:space="0" w:color="auto"/>
                            <w:left w:val="none" w:sz="0" w:space="0" w:color="auto"/>
                            <w:bottom w:val="none" w:sz="0" w:space="0" w:color="auto"/>
                            <w:right w:val="none" w:sz="0" w:space="0" w:color="auto"/>
                          </w:divBdr>
                          <w:divsChild>
                            <w:div w:id="1391610166">
                              <w:marLeft w:val="0"/>
                              <w:marRight w:val="0"/>
                              <w:marTop w:val="0"/>
                              <w:marBottom w:val="0"/>
                              <w:divBdr>
                                <w:top w:val="none" w:sz="0" w:space="0" w:color="auto"/>
                                <w:left w:val="none" w:sz="0" w:space="0" w:color="auto"/>
                                <w:bottom w:val="none" w:sz="0" w:space="0" w:color="auto"/>
                                <w:right w:val="none" w:sz="0" w:space="0" w:color="auto"/>
                              </w:divBdr>
                              <w:divsChild>
                                <w:div w:id="19166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055729">
          <w:marLeft w:val="0"/>
          <w:marRight w:val="0"/>
          <w:marTop w:val="0"/>
          <w:marBottom w:val="0"/>
          <w:divBdr>
            <w:top w:val="none" w:sz="0" w:space="0" w:color="auto"/>
            <w:left w:val="none" w:sz="0" w:space="0" w:color="auto"/>
            <w:bottom w:val="none" w:sz="0" w:space="0" w:color="auto"/>
            <w:right w:val="none" w:sz="0" w:space="0" w:color="auto"/>
          </w:divBdr>
          <w:divsChild>
            <w:div w:id="1786075321">
              <w:marLeft w:val="0"/>
              <w:marRight w:val="0"/>
              <w:marTop w:val="0"/>
              <w:marBottom w:val="0"/>
              <w:divBdr>
                <w:top w:val="none" w:sz="0" w:space="0" w:color="auto"/>
                <w:left w:val="none" w:sz="0" w:space="0" w:color="auto"/>
                <w:bottom w:val="none" w:sz="0" w:space="0" w:color="auto"/>
                <w:right w:val="none" w:sz="0" w:space="0" w:color="auto"/>
              </w:divBdr>
              <w:divsChild>
                <w:div w:id="545219016">
                  <w:marLeft w:val="0"/>
                  <w:marRight w:val="0"/>
                  <w:marTop w:val="0"/>
                  <w:marBottom w:val="0"/>
                  <w:divBdr>
                    <w:top w:val="none" w:sz="0" w:space="0" w:color="auto"/>
                    <w:left w:val="none" w:sz="0" w:space="0" w:color="auto"/>
                    <w:bottom w:val="none" w:sz="0" w:space="0" w:color="auto"/>
                    <w:right w:val="none" w:sz="0" w:space="0" w:color="auto"/>
                  </w:divBdr>
                  <w:divsChild>
                    <w:div w:id="590941049">
                      <w:marLeft w:val="0"/>
                      <w:marRight w:val="0"/>
                      <w:marTop w:val="0"/>
                      <w:marBottom w:val="0"/>
                      <w:divBdr>
                        <w:top w:val="none" w:sz="0" w:space="0" w:color="auto"/>
                        <w:left w:val="none" w:sz="0" w:space="0" w:color="auto"/>
                        <w:bottom w:val="none" w:sz="0" w:space="0" w:color="auto"/>
                        <w:right w:val="none" w:sz="0" w:space="0" w:color="auto"/>
                      </w:divBdr>
                      <w:divsChild>
                        <w:div w:id="2003772609">
                          <w:marLeft w:val="0"/>
                          <w:marRight w:val="0"/>
                          <w:marTop w:val="0"/>
                          <w:marBottom w:val="0"/>
                          <w:divBdr>
                            <w:top w:val="none" w:sz="0" w:space="0" w:color="auto"/>
                            <w:left w:val="none" w:sz="0" w:space="0" w:color="auto"/>
                            <w:bottom w:val="none" w:sz="0" w:space="0" w:color="auto"/>
                            <w:right w:val="none" w:sz="0" w:space="0" w:color="auto"/>
                          </w:divBdr>
                          <w:divsChild>
                            <w:div w:id="161508176">
                              <w:marLeft w:val="0"/>
                              <w:marRight w:val="0"/>
                              <w:marTop w:val="0"/>
                              <w:marBottom w:val="0"/>
                              <w:divBdr>
                                <w:top w:val="none" w:sz="0" w:space="0" w:color="auto"/>
                                <w:left w:val="none" w:sz="0" w:space="0" w:color="auto"/>
                                <w:bottom w:val="none" w:sz="0" w:space="0" w:color="auto"/>
                                <w:right w:val="none" w:sz="0" w:space="0" w:color="auto"/>
                              </w:divBdr>
                              <w:divsChild>
                                <w:div w:id="19046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0959595">
          <w:marLeft w:val="0"/>
          <w:marRight w:val="0"/>
          <w:marTop w:val="0"/>
          <w:marBottom w:val="0"/>
          <w:divBdr>
            <w:top w:val="none" w:sz="0" w:space="0" w:color="auto"/>
            <w:left w:val="none" w:sz="0" w:space="0" w:color="auto"/>
            <w:bottom w:val="none" w:sz="0" w:space="0" w:color="auto"/>
            <w:right w:val="none" w:sz="0" w:space="0" w:color="auto"/>
          </w:divBdr>
          <w:divsChild>
            <w:div w:id="344326797">
              <w:marLeft w:val="0"/>
              <w:marRight w:val="0"/>
              <w:marTop w:val="0"/>
              <w:marBottom w:val="0"/>
              <w:divBdr>
                <w:top w:val="none" w:sz="0" w:space="0" w:color="auto"/>
                <w:left w:val="none" w:sz="0" w:space="0" w:color="auto"/>
                <w:bottom w:val="none" w:sz="0" w:space="0" w:color="auto"/>
                <w:right w:val="none" w:sz="0" w:space="0" w:color="auto"/>
              </w:divBdr>
              <w:divsChild>
                <w:div w:id="1810634998">
                  <w:marLeft w:val="0"/>
                  <w:marRight w:val="0"/>
                  <w:marTop w:val="0"/>
                  <w:marBottom w:val="0"/>
                  <w:divBdr>
                    <w:top w:val="none" w:sz="0" w:space="0" w:color="auto"/>
                    <w:left w:val="none" w:sz="0" w:space="0" w:color="auto"/>
                    <w:bottom w:val="none" w:sz="0" w:space="0" w:color="auto"/>
                    <w:right w:val="none" w:sz="0" w:space="0" w:color="auto"/>
                  </w:divBdr>
                  <w:divsChild>
                    <w:div w:id="509486966">
                      <w:marLeft w:val="0"/>
                      <w:marRight w:val="0"/>
                      <w:marTop w:val="0"/>
                      <w:marBottom w:val="0"/>
                      <w:divBdr>
                        <w:top w:val="none" w:sz="0" w:space="0" w:color="auto"/>
                        <w:left w:val="none" w:sz="0" w:space="0" w:color="auto"/>
                        <w:bottom w:val="none" w:sz="0" w:space="0" w:color="auto"/>
                        <w:right w:val="none" w:sz="0" w:space="0" w:color="auto"/>
                      </w:divBdr>
                      <w:divsChild>
                        <w:div w:id="343822909">
                          <w:marLeft w:val="0"/>
                          <w:marRight w:val="0"/>
                          <w:marTop w:val="0"/>
                          <w:marBottom w:val="0"/>
                          <w:divBdr>
                            <w:top w:val="none" w:sz="0" w:space="0" w:color="auto"/>
                            <w:left w:val="none" w:sz="0" w:space="0" w:color="auto"/>
                            <w:bottom w:val="none" w:sz="0" w:space="0" w:color="auto"/>
                            <w:right w:val="none" w:sz="0" w:space="0" w:color="auto"/>
                          </w:divBdr>
                          <w:divsChild>
                            <w:div w:id="436289317">
                              <w:marLeft w:val="0"/>
                              <w:marRight w:val="0"/>
                              <w:marTop w:val="0"/>
                              <w:marBottom w:val="0"/>
                              <w:divBdr>
                                <w:top w:val="none" w:sz="0" w:space="0" w:color="auto"/>
                                <w:left w:val="none" w:sz="0" w:space="0" w:color="auto"/>
                                <w:bottom w:val="none" w:sz="0" w:space="0" w:color="auto"/>
                                <w:right w:val="none" w:sz="0" w:space="0" w:color="auto"/>
                              </w:divBdr>
                              <w:divsChild>
                                <w:div w:id="209619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413877">
          <w:marLeft w:val="0"/>
          <w:marRight w:val="0"/>
          <w:marTop w:val="0"/>
          <w:marBottom w:val="0"/>
          <w:divBdr>
            <w:top w:val="none" w:sz="0" w:space="0" w:color="auto"/>
            <w:left w:val="none" w:sz="0" w:space="0" w:color="auto"/>
            <w:bottom w:val="none" w:sz="0" w:space="0" w:color="auto"/>
            <w:right w:val="none" w:sz="0" w:space="0" w:color="auto"/>
          </w:divBdr>
          <w:divsChild>
            <w:div w:id="321354920">
              <w:marLeft w:val="0"/>
              <w:marRight w:val="0"/>
              <w:marTop w:val="0"/>
              <w:marBottom w:val="0"/>
              <w:divBdr>
                <w:top w:val="none" w:sz="0" w:space="0" w:color="auto"/>
                <w:left w:val="none" w:sz="0" w:space="0" w:color="auto"/>
                <w:bottom w:val="none" w:sz="0" w:space="0" w:color="auto"/>
                <w:right w:val="none" w:sz="0" w:space="0" w:color="auto"/>
              </w:divBdr>
              <w:divsChild>
                <w:div w:id="175655188">
                  <w:marLeft w:val="0"/>
                  <w:marRight w:val="0"/>
                  <w:marTop w:val="0"/>
                  <w:marBottom w:val="0"/>
                  <w:divBdr>
                    <w:top w:val="none" w:sz="0" w:space="0" w:color="auto"/>
                    <w:left w:val="none" w:sz="0" w:space="0" w:color="auto"/>
                    <w:bottom w:val="none" w:sz="0" w:space="0" w:color="auto"/>
                    <w:right w:val="none" w:sz="0" w:space="0" w:color="auto"/>
                  </w:divBdr>
                  <w:divsChild>
                    <w:div w:id="2057731254">
                      <w:marLeft w:val="0"/>
                      <w:marRight w:val="0"/>
                      <w:marTop w:val="0"/>
                      <w:marBottom w:val="0"/>
                      <w:divBdr>
                        <w:top w:val="none" w:sz="0" w:space="0" w:color="auto"/>
                        <w:left w:val="none" w:sz="0" w:space="0" w:color="auto"/>
                        <w:bottom w:val="none" w:sz="0" w:space="0" w:color="auto"/>
                        <w:right w:val="none" w:sz="0" w:space="0" w:color="auto"/>
                      </w:divBdr>
                      <w:divsChild>
                        <w:div w:id="1364594452">
                          <w:marLeft w:val="0"/>
                          <w:marRight w:val="0"/>
                          <w:marTop w:val="0"/>
                          <w:marBottom w:val="0"/>
                          <w:divBdr>
                            <w:top w:val="none" w:sz="0" w:space="0" w:color="auto"/>
                            <w:left w:val="none" w:sz="0" w:space="0" w:color="auto"/>
                            <w:bottom w:val="none" w:sz="0" w:space="0" w:color="auto"/>
                            <w:right w:val="none" w:sz="0" w:space="0" w:color="auto"/>
                          </w:divBdr>
                          <w:divsChild>
                            <w:div w:id="2006517399">
                              <w:marLeft w:val="0"/>
                              <w:marRight w:val="0"/>
                              <w:marTop w:val="0"/>
                              <w:marBottom w:val="0"/>
                              <w:divBdr>
                                <w:top w:val="none" w:sz="0" w:space="0" w:color="auto"/>
                                <w:left w:val="none" w:sz="0" w:space="0" w:color="auto"/>
                                <w:bottom w:val="none" w:sz="0" w:space="0" w:color="auto"/>
                                <w:right w:val="none" w:sz="0" w:space="0" w:color="auto"/>
                              </w:divBdr>
                              <w:divsChild>
                                <w:div w:id="2181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965044">
          <w:marLeft w:val="0"/>
          <w:marRight w:val="0"/>
          <w:marTop w:val="0"/>
          <w:marBottom w:val="0"/>
          <w:divBdr>
            <w:top w:val="none" w:sz="0" w:space="0" w:color="auto"/>
            <w:left w:val="none" w:sz="0" w:space="0" w:color="auto"/>
            <w:bottom w:val="none" w:sz="0" w:space="0" w:color="auto"/>
            <w:right w:val="none" w:sz="0" w:space="0" w:color="auto"/>
          </w:divBdr>
          <w:divsChild>
            <w:div w:id="892929103">
              <w:marLeft w:val="0"/>
              <w:marRight w:val="0"/>
              <w:marTop w:val="0"/>
              <w:marBottom w:val="0"/>
              <w:divBdr>
                <w:top w:val="none" w:sz="0" w:space="0" w:color="auto"/>
                <w:left w:val="none" w:sz="0" w:space="0" w:color="auto"/>
                <w:bottom w:val="none" w:sz="0" w:space="0" w:color="auto"/>
                <w:right w:val="none" w:sz="0" w:space="0" w:color="auto"/>
              </w:divBdr>
              <w:divsChild>
                <w:div w:id="1733118926">
                  <w:marLeft w:val="0"/>
                  <w:marRight w:val="0"/>
                  <w:marTop w:val="0"/>
                  <w:marBottom w:val="0"/>
                  <w:divBdr>
                    <w:top w:val="none" w:sz="0" w:space="0" w:color="auto"/>
                    <w:left w:val="none" w:sz="0" w:space="0" w:color="auto"/>
                    <w:bottom w:val="none" w:sz="0" w:space="0" w:color="auto"/>
                    <w:right w:val="none" w:sz="0" w:space="0" w:color="auto"/>
                  </w:divBdr>
                  <w:divsChild>
                    <w:div w:id="419253599">
                      <w:marLeft w:val="0"/>
                      <w:marRight w:val="0"/>
                      <w:marTop w:val="0"/>
                      <w:marBottom w:val="0"/>
                      <w:divBdr>
                        <w:top w:val="none" w:sz="0" w:space="0" w:color="auto"/>
                        <w:left w:val="none" w:sz="0" w:space="0" w:color="auto"/>
                        <w:bottom w:val="none" w:sz="0" w:space="0" w:color="auto"/>
                        <w:right w:val="none" w:sz="0" w:space="0" w:color="auto"/>
                      </w:divBdr>
                      <w:divsChild>
                        <w:div w:id="955254772">
                          <w:marLeft w:val="0"/>
                          <w:marRight w:val="0"/>
                          <w:marTop w:val="0"/>
                          <w:marBottom w:val="0"/>
                          <w:divBdr>
                            <w:top w:val="none" w:sz="0" w:space="0" w:color="auto"/>
                            <w:left w:val="none" w:sz="0" w:space="0" w:color="auto"/>
                            <w:bottom w:val="none" w:sz="0" w:space="0" w:color="auto"/>
                            <w:right w:val="none" w:sz="0" w:space="0" w:color="auto"/>
                          </w:divBdr>
                          <w:divsChild>
                            <w:div w:id="744693143">
                              <w:marLeft w:val="0"/>
                              <w:marRight w:val="0"/>
                              <w:marTop w:val="0"/>
                              <w:marBottom w:val="0"/>
                              <w:divBdr>
                                <w:top w:val="none" w:sz="0" w:space="0" w:color="auto"/>
                                <w:left w:val="none" w:sz="0" w:space="0" w:color="auto"/>
                                <w:bottom w:val="none" w:sz="0" w:space="0" w:color="auto"/>
                                <w:right w:val="none" w:sz="0" w:space="0" w:color="auto"/>
                              </w:divBdr>
                              <w:divsChild>
                                <w:div w:id="365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0104512">
          <w:marLeft w:val="0"/>
          <w:marRight w:val="0"/>
          <w:marTop w:val="0"/>
          <w:marBottom w:val="0"/>
          <w:divBdr>
            <w:top w:val="none" w:sz="0" w:space="0" w:color="auto"/>
            <w:left w:val="none" w:sz="0" w:space="0" w:color="auto"/>
            <w:bottom w:val="none" w:sz="0" w:space="0" w:color="auto"/>
            <w:right w:val="none" w:sz="0" w:space="0" w:color="auto"/>
          </w:divBdr>
          <w:divsChild>
            <w:div w:id="1443915089">
              <w:marLeft w:val="0"/>
              <w:marRight w:val="0"/>
              <w:marTop w:val="0"/>
              <w:marBottom w:val="0"/>
              <w:divBdr>
                <w:top w:val="none" w:sz="0" w:space="0" w:color="auto"/>
                <w:left w:val="none" w:sz="0" w:space="0" w:color="auto"/>
                <w:bottom w:val="none" w:sz="0" w:space="0" w:color="auto"/>
                <w:right w:val="none" w:sz="0" w:space="0" w:color="auto"/>
              </w:divBdr>
              <w:divsChild>
                <w:div w:id="1809779758">
                  <w:marLeft w:val="0"/>
                  <w:marRight w:val="0"/>
                  <w:marTop w:val="0"/>
                  <w:marBottom w:val="0"/>
                  <w:divBdr>
                    <w:top w:val="none" w:sz="0" w:space="0" w:color="auto"/>
                    <w:left w:val="none" w:sz="0" w:space="0" w:color="auto"/>
                    <w:bottom w:val="none" w:sz="0" w:space="0" w:color="auto"/>
                    <w:right w:val="none" w:sz="0" w:space="0" w:color="auto"/>
                  </w:divBdr>
                  <w:divsChild>
                    <w:div w:id="1259674141">
                      <w:marLeft w:val="0"/>
                      <w:marRight w:val="0"/>
                      <w:marTop w:val="0"/>
                      <w:marBottom w:val="0"/>
                      <w:divBdr>
                        <w:top w:val="none" w:sz="0" w:space="0" w:color="auto"/>
                        <w:left w:val="none" w:sz="0" w:space="0" w:color="auto"/>
                        <w:bottom w:val="none" w:sz="0" w:space="0" w:color="auto"/>
                        <w:right w:val="none" w:sz="0" w:space="0" w:color="auto"/>
                      </w:divBdr>
                      <w:divsChild>
                        <w:div w:id="1513181615">
                          <w:marLeft w:val="0"/>
                          <w:marRight w:val="0"/>
                          <w:marTop w:val="0"/>
                          <w:marBottom w:val="0"/>
                          <w:divBdr>
                            <w:top w:val="none" w:sz="0" w:space="0" w:color="auto"/>
                            <w:left w:val="none" w:sz="0" w:space="0" w:color="auto"/>
                            <w:bottom w:val="none" w:sz="0" w:space="0" w:color="auto"/>
                            <w:right w:val="none" w:sz="0" w:space="0" w:color="auto"/>
                          </w:divBdr>
                          <w:divsChild>
                            <w:div w:id="712969406">
                              <w:marLeft w:val="0"/>
                              <w:marRight w:val="0"/>
                              <w:marTop w:val="0"/>
                              <w:marBottom w:val="0"/>
                              <w:divBdr>
                                <w:top w:val="none" w:sz="0" w:space="0" w:color="auto"/>
                                <w:left w:val="none" w:sz="0" w:space="0" w:color="auto"/>
                                <w:bottom w:val="none" w:sz="0" w:space="0" w:color="auto"/>
                                <w:right w:val="none" w:sz="0" w:space="0" w:color="auto"/>
                              </w:divBdr>
                              <w:divsChild>
                                <w:div w:id="7336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419882">
          <w:marLeft w:val="0"/>
          <w:marRight w:val="0"/>
          <w:marTop w:val="0"/>
          <w:marBottom w:val="0"/>
          <w:divBdr>
            <w:top w:val="none" w:sz="0" w:space="0" w:color="auto"/>
            <w:left w:val="none" w:sz="0" w:space="0" w:color="auto"/>
            <w:bottom w:val="none" w:sz="0" w:space="0" w:color="auto"/>
            <w:right w:val="none" w:sz="0" w:space="0" w:color="auto"/>
          </w:divBdr>
          <w:divsChild>
            <w:div w:id="356542254">
              <w:marLeft w:val="0"/>
              <w:marRight w:val="0"/>
              <w:marTop w:val="0"/>
              <w:marBottom w:val="0"/>
              <w:divBdr>
                <w:top w:val="none" w:sz="0" w:space="0" w:color="auto"/>
                <w:left w:val="none" w:sz="0" w:space="0" w:color="auto"/>
                <w:bottom w:val="none" w:sz="0" w:space="0" w:color="auto"/>
                <w:right w:val="none" w:sz="0" w:space="0" w:color="auto"/>
              </w:divBdr>
              <w:divsChild>
                <w:div w:id="1600917429">
                  <w:marLeft w:val="0"/>
                  <w:marRight w:val="0"/>
                  <w:marTop w:val="0"/>
                  <w:marBottom w:val="0"/>
                  <w:divBdr>
                    <w:top w:val="none" w:sz="0" w:space="0" w:color="auto"/>
                    <w:left w:val="none" w:sz="0" w:space="0" w:color="auto"/>
                    <w:bottom w:val="none" w:sz="0" w:space="0" w:color="auto"/>
                    <w:right w:val="none" w:sz="0" w:space="0" w:color="auto"/>
                  </w:divBdr>
                  <w:divsChild>
                    <w:div w:id="1562981662">
                      <w:marLeft w:val="0"/>
                      <w:marRight w:val="0"/>
                      <w:marTop w:val="0"/>
                      <w:marBottom w:val="0"/>
                      <w:divBdr>
                        <w:top w:val="none" w:sz="0" w:space="0" w:color="auto"/>
                        <w:left w:val="none" w:sz="0" w:space="0" w:color="auto"/>
                        <w:bottom w:val="none" w:sz="0" w:space="0" w:color="auto"/>
                        <w:right w:val="none" w:sz="0" w:space="0" w:color="auto"/>
                      </w:divBdr>
                      <w:divsChild>
                        <w:div w:id="291332756">
                          <w:marLeft w:val="0"/>
                          <w:marRight w:val="0"/>
                          <w:marTop w:val="0"/>
                          <w:marBottom w:val="0"/>
                          <w:divBdr>
                            <w:top w:val="none" w:sz="0" w:space="0" w:color="auto"/>
                            <w:left w:val="none" w:sz="0" w:space="0" w:color="auto"/>
                            <w:bottom w:val="none" w:sz="0" w:space="0" w:color="auto"/>
                            <w:right w:val="none" w:sz="0" w:space="0" w:color="auto"/>
                          </w:divBdr>
                          <w:divsChild>
                            <w:div w:id="1917586900">
                              <w:marLeft w:val="0"/>
                              <w:marRight w:val="0"/>
                              <w:marTop w:val="0"/>
                              <w:marBottom w:val="0"/>
                              <w:divBdr>
                                <w:top w:val="none" w:sz="0" w:space="0" w:color="auto"/>
                                <w:left w:val="none" w:sz="0" w:space="0" w:color="auto"/>
                                <w:bottom w:val="none" w:sz="0" w:space="0" w:color="auto"/>
                                <w:right w:val="none" w:sz="0" w:space="0" w:color="auto"/>
                              </w:divBdr>
                              <w:divsChild>
                                <w:div w:id="7502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0039426">
          <w:marLeft w:val="0"/>
          <w:marRight w:val="0"/>
          <w:marTop w:val="0"/>
          <w:marBottom w:val="0"/>
          <w:divBdr>
            <w:top w:val="none" w:sz="0" w:space="0" w:color="auto"/>
            <w:left w:val="none" w:sz="0" w:space="0" w:color="auto"/>
            <w:bottom w:val="none" w:sz="0" w:space="0" w:color="auto"/>
            <w:right w:val="none" w:sz="0" w:space="0" w:color="auto"/>
          </w:divBdr>
          <w:divsChild>
            <w:div w:id="781415939">
              <w:marLeft w:val="0"/>
              <w:marRight w:val="0"/>
              <w:marTop w:val="0"/>
              <w:marBottom w:val="0"/>
              <w:divBdr>
                <w:top w:val="none" w:sz="0" w:space="0" w:color="auto"/>
                <w:left w:val="none" w:sz="0" w:space="0" w:color="auto"/>
                <w:bottom w:val="none" w:sz="0" w:space="0" w:color="auto"/>
                <w:right w:val="none" w:sz="0" w:space="0" w:color="auto"/>
              </w:divBdr>
              <w:divsChild>
                <w:div w:id="1574847751">
                  <w:marLeft w:val="0"/>
                  <w:marRight w:val="0"/>
                  <w:marTop w:val="0"/>
                  <w:marBottom w:val="0"/>
                  <w:divBdr>
                    <w:top w:val="none" w:sz="0" w:space="0" w:color="auto"/>
                    <w:left w:val="none" w:sz="0" w:space="0" w:color="auto"/>
                    <w:bottom w:val="none" w:sz="0" w:space="0" w:color="auto"/>
                    <w:right w:val="none" w:sz="0" w:space="0" w:color="auto"/>
                  </w:divBdr>
                  <w:divsChild>
                    <w:div w:id="1611351844">
                      <w:marLeft w:val="0"/>
                      <w:marRight w:val="0"/>
                      <w:marTop w:val="0"/>
                      <w:marBottom w:val="0"/>
                      <w:divBdr>
                        <w:top w:val="none" w:sz="0" w:space="0" w:color="auto"/>
                        <w:left w:val="none" w:sz="0" w:space="0" w:color="auto"/>
                        <w:bottom w:val="none" w:sz="0" w:space="0" w:color="auto"/>
                        <w:right w:val="none" w:sz="0" w:space="0" w:color="auto"/>
                      </w:divBdr>
                      <w:divsChild>
                        <w:div w:id="1875649314">
                          <w:marLeft w:val="0"/>
                          <w:marRight w:val="0"/>
                          <w:marTop w:val="0"/>
                          <w:marBottom w:val="0"/>
                          <w:divBdr>
                            <w:top w:val="none" w:sz="0" w:space="0" w:color="auto"/>
                            <w:left w:val="none" w:sz="0" w:space="0" w:color="auto"/>
                            <w:bottom w:val="none" w:sz="0" w:space="0" w:color="auto"/>
                            <w:right w:val="none" w:sz="0" w:space="0" w:color="auto"/>
                          </w:divBdr>
                          <w:divsChild>
                            <w:div w:id="192957855">
                              <w:marLeft w:val="0"/>
                              <w:marRight w:val="0"/>
                              <w:marTop w:val="0"/>
                              <w:marBottom w:val="0"/>
                              <w:divBdr>
                                <w:top w:val="none" w:sz="0" w:space="0" w:color="auto"/>
                                <w:left w:val="none" w:sz="0" w:space="0" w:color="auto"/>
                                <w:bottom w:val="none" w:sz="0" w:space="0" w:color="auto"/>
                                <w:right w:val="none" w:sz="0" w:space="0" w:color="auto"/>
                              </w:divBdr>
                              <w:divsChild>
                                <w:div w:id="1361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596221">
          <w:marLeft w:val="0"/>
          <w:marRight w:val="0"/>
          <w:marTop w:val="0"/>
          <w:marBottom w:val="0"/>
          <w:divBdr>
            <w:top w:val="none" w:sz="0" w:space="0" w:color="auto"/>
            <w:left w:val="none" w:sz="0" w:space="0" w:color="auto"/>
            <w:bottom w:val="none" w:sz="0" w:space="0" w:color="auto"/>
            <w:right w:val="none" w:sz="0" w:space="0" w:color="auto"/>
          </w:divBdr>
          <w:divsChild>
            <w:div w:id="98643210">
              <w:marLeft w:val="0"/>
              <w:marRight w:val="0"/>
              <w:marTop w:val="0"/>
              <w:marBottom w:val="0"/>
              <w:divBdr>
                <w:top w:val="none" w:sz="0" w:space="0" w:color="auto"/>
                <w:left w:val="none" w:sz="0" w:space="0" w:color="auto"/>
                <w:bottom w:val="none" w:sz="0" w:space="0" w:color="auto"/>
                <w:right w:val="none" w:sz="0" w:space="0" w:color="auto"/>
              </w:divBdr>
              <w:divsChild>
                <w:div w:id="1425034933">
                  <w:marLeft w:val="0"/>
                  <w:marRight w:val="0"/>
                  <w:marTop w:val="0"/>
                  <w:marBottom w:val="0"/>
                  <w:divBdr>
                    <w:top w:val="none" w:sz="0" w:space="0" w:color="auto"/>
                    <w:left w:val="none" w:sz="0" w:space="0" w:color="auto"/>
                    <w:bottom w:val="none" w:sz="0" w:space="0" w:color="auto"/>
                    <w:right w:val="none" w:sz="0" w:space="0" w:color="auto"/>
                  </w:divBdr>
                  <w:divsChild>
                    <w:div w:id="909463279">
                      <w:marLeft w:val="0"/>
                      <w:marRight w:val="0"/>
                      <w:marTop w:val="0"/>
                      <w:marBottom w:val="0"/>
                      <w:divBdr>
                        <w:top w:val="none" w:sz="0" w:space="0" w:color="auto"/>
                        <w:left w:val="none" w:sz="0" w:space="0" w:color="auto"/>
                        <w:bottom w:val="none" w:sz="0" w:space="0" w:color="auto"/>
                        <w:right w:val="none" w:sz="0" w:space="0" w:color="auto"/>
                      </w:divBdr>
                      <w:divsChild>
                        <w:div w:id="818571686">
                          <w:marLeft w:val="0"/>
                          <w:marRight w:val="0"/>
                          <w:marTop w:val="0"/>
                          <w:marBottom w:val="0"/>
                          <w:divBdr>
                            <w:top w:val="none" w:sz="0" w:space="0" w:color="auto"/>
                            <w:left w:val="none" w:sz="0" w:space="0" w:color="auto"/>
                            <w:bottom w:val="none" w:sz="0" w:space="0" w:color="auto"/>
                            <w:right w:val="none" w:sz="0" w:space="0" w:color="auto"/>
                          </w:divBdr>
                          <w:divsChild>
                            <w:div w:id="78989021">
                              <w:marLeft w:val="0"/>
                              <w:marRight w:val="0"/>
                              <w:marTop w:val="0"/>
                              <w:marBottom w:val="0"/>
                              <w:divBdr>
                                <w:top w:val="none" w:sz="0" w:space="0" w:color="auto"/>
                                <w:left w:val="none" w:sz="0" w:space="0" w:color="auto"/>
                                <w:bottom w:val="none" w:sz="0" w:space="0" w:color="auto"/>
                                <w:right w:val="none" w:sz="0" w:space="0" w:color="auto"/>
                              </w:divBdr>
                              <w:divsChild>
                                <w:div w:id="9464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775334">
          <w:marLeft w:val="0"/>
          <w:marRight w:val="0"/>
          <w:marTop w:val="0"/>
          <w:marBottom w:val="0"/>
          <w:divBdr>
            <w:top w:val="none" w:sz="0" w:space="0" w:color="auto"/>
            <w:left w:val="none" w:sz="0" w:space="0" w:color="auto"/>
            <w:bottom w:val="none" w:sz="0" w:space="0" w:color="auto"/>
            <w:right w:val="none" w:sz="0" w:space="0" w:color="auto"/>
          </w:divBdr>
          <w:divsChild>
            <w:div w:id="828403066">
              <w:marLeft w:val="0"/>
              <w:marRight w:val="0"/>
              <w:marTop w:val="0"/>
              <w:marBottom w:val="0"/>
              <w:divBdr>
                <w:top w:val="none" w:sz="0" w:space="0" w:color="auto"/>
                <w:left w:val="none" w:sz="0" w:space="0" w:color="auto"/>
                <w:bottom w:val="none" w:sz="0" w:space="0" w:color="auto"/>
                <w:right w:val="none" w:sz="0" w:space="0" w:color="auto"/>
              </w:divBdr>
              <w:divsChild>
                <w:div w:id="1335720726">
                  <w:marLeft w:val="0"/>
                  <w:marRight w:val="0"/>
                  <w:marTop w:val="0"/>
                  <w:marBottom w:val="0"/>
                  <w:divBdr>
                    <w:top w:val="none" w:sz="0" w:space="0" w:color="auto"/>
                    <w:left w:val="none" w:sz="0" w:space="0" w:color="auto"/>
                    <w:bottom w:val="none" w:sz="0" w:space="0" w:color="auto"/>
                    <w:right w:val="none" w:sz="0" w:space="0" w:color="auto"/>
                  </w:divBdr>
                  <w:divsChild>
                    <w:div w:id="1766614078">
                      <w:marLeft w:val="0"/>
                      <w:marRight w:val="0"/>
                      <w:marTop w:val="0"/>
                      <w:marBottom w:val="0"/>
                      <w:divBdr>
                        <w:top w:val="none" w:sz="0" w:space="0" w:color="auto"/>
                        <w:left w:val="none" w:sz="0" w:space="0" w:color="auto"/>
                        <w:bottom w:val="none" w:sz="0" w:space="0" w:color="auto"/>
                        <w:right w:val="none" w:sz="0" w:space="0" w:color="auto"/>
                      </w:divBdr>
                      <w:divsChild>
                        <w:div w:id="556355292">
                          <w:marLeft w:val="0"/>
                          <w:marRight w:val="0"/>
                          <w:marTop w:val="0"/>
                          <w:marBottom w:val="0"/>
                          <w:divBdr>
                            <w:top w:val="none" w:sz="0" w:space="0" w:color="auto"/>
                            <w:left w:val="none" w:sz="0" w:space="0" w:color="auto"/>
                            <w:bottom w:val="none" w:sz="0" w:space="0" w:color="auto"/>
                            <w:right w:val="none" w:sz="0" w:space="0" w:color="auto"/>
                          </w:divBdr>
                          <w:divsChild>
                            <w:div w:id="188225532">
                              <w:marLeft w:val="0"/>
                              <w:marRight w:val="0"/>
                              <w:marTop w:val="0"/>
                              <w:marBottom w:val="0"/>
                              <w:divBdr>
                                <w:top w:val="none" w:sz="0" w:space="0" w:color="auto"/>
                                <w:left w:val="none" w:sz="0" w:space="0" w:color="auto"/>
                                <w:bottom w:val="none" w:sz="0" w:space="0" w:color="auto"/>
                                <w:right w:val="none" w:sz="0" w:space="0" w:color="auto"/>
                              </w:divBdr>
                              <w:divsChild>
                                <w:div w:id="2143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539579">
          <w:marLeft w:val="0"/>
          <w:marRight w:val="0"/>
          <w:marTop w:val="0"/>
          <w:marBottom w:val="0"/>
          <w:divBdr>
            <w:top w:val="none" w:sz="0" w:space="0" w:color="auto"/>
            <w:left w:val="none" w:sz="0" w:space="0" w:color="auto"/>
            <w:bottom w:val="none" w:sz="0" w:space="0" w:color="auto"/>
            <w:right w:val="none" w:sz="0" w:space="0" w:color="auto"/>
          </w:divBdr>
          <w:divsChild>
            <w:div w:id="1174685778">
              <w:marLeft w:val="0"/>
              <w:marRight w:val="0"/>
              <w:marTop w:val="0"/>
              <w:marBottom w:val="0"/>
              <w:divBdr>
                <w:top w:val="none" w:sz="0" w:space="0" w:color="auto"/>
                <w:left w:val="none" w:sz="0" w:space="0" w:color="auto"/>
                <w:bottom w:val="none" w:sz="0" w:space="0" w:color="auto"/>
                <w:right w:val="none" w:sz="0" w:space="0" w:color="auto"/>
              </w:divBdr>
              <w:divsChild>
                <w:div w:id="1222015166">
                  <w:marLeft w:val="0"/>
                  <w:marRight w:val="0"/>
                  <w:marTop w:val="0"/>
                  <w:marBottom w:val="0"/>
                  <w:divBdr>
                    <w:top w:val="none" w:sz="0" w:space="0" w:color="auto"/>
                    <w:left w:val="none" w:sz="0" w:space="0" w:color="auto"/>
                    <w:bottom w:val="none" w:sz="0" w:space="0" w:color="auto"/>
                    <w:right w:val="none" w:sz="0" w:space="0" w:color="auto"/>
                  </w:divBdr>
                  <w:divsChild>
                    <w:div w:id="1778331259">
                      <w:marLeft w:val="0"/>
                      <w:marRight w:val="0"/>
                      <w:marTop w:val="0"/>
                      <w:marBottom w:val="0"/>
                      <w:divBdr>
                        <w:top w:val="none" w:sz="0" w:space="0" w:color="auto"/>
                        <w:left w:val="none" w:sz="0" w:space="0" w:color="auto"/>
                        <w:bottom w:val="none" w:sz="0" w:space="0" w:color="auto"/>
                        <w:right w:val="none" w:sz="0" w:space="0" w:color="auto"/>
                      </w:divBdr>
                      <w:divsChild>
                        <w:div w:id="1919553717">
                          <w:marLeft w:val="0"/>
                          <w:marRight w:val="0"/>
                          <w:marTop w:val="0"/>
                          <w:marBottom w:val="0"/>
                          <w:divBdr>
                            <w:top w:val="none" w:sz="0" w:space="0" w:color="auto"/>
                            <w:left w:val="none" w:sz="0" w:space="0" w:color="auto"/>
                            <w:bottom w:val="none" w:sz="0" w:space="0" w:color="auto"/>
                            <w:right w:val="none" w:sz="0" w:space="0" w:color="auto"/>
                          </w:divBdr>
                          <w:divsChild>
                            <w:div w:id="400370917">
                              <w:marLeft w:val="0"/>
                              <w:marRight w:val="0"/>
                              <w:marTop w:val="0"/>
                              <w:marBottom w:val="0"/>
                              <w:divBdr>
                                <w:top w:val="none" w:sz="0" w:space="0" w:color="auto"/>
                                <w:left w:val="none" w:sz="0" w:space="0" w:color="auto"/>
                                <w:bottom w:val="none" w:sz="0" w:space="0" w:color="auto"/>
                                <w:right w:val="none" w:sz="0" w:space="0" w:color="auto"/>
                              </w:divBdr>
                              <w:divsChild>
                                <w:div w:id="81510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7752362">
          <w:marLeft w:val="0"/>
          <w:marRight w:val="0"/>
          <w:marTop w:val="0"/>
          <w:marBottom w:val="0"/>
          <w:divBdr>
            <w:top w:val="none" w:sz="0" w:space="0" w:color="auto"/>
            <w:left w:val="none" w:sz="0" w:space="0" w:color="auto"/>
            <w:bottom w:val="none" w:sz="0" w:space="0" w:color="auto"/>
            <w:right w:val="none" w:sz="0" w:space="0" w:color="auto"/>
          </w:divBdr>
          <w:divsChild>
            <w:div w:id="1088387861">
              <w:marLeft w:val="0"/>
              <w:marRight w:val="0"/>
              <w:marTop w:val="0"/>
              <w:marBottom w:val="0"/>
              <w:divBdr>
                <w:top w:val="none" w:sz="0" w:space="0" w:color="auto"/>
                <w:left w:val="none" w:sz="0" w:space="0" w:color="auto"/>
                <w:bottom w:val="none" w:sz="0" w:space="0" w:color="auto"/>
                <w:right w:val="none" w:sz="0" w:space="0" w:color="auto"/>
              </w:divBdr>
              <w:divsChild>
                <w:div w:id="83646131">
                  <w:marLeft w:val="0"/>
                  <w:marRight w:val="0"/>
                  <w:marTop w:val="0"/>
                  <w:marBottom w:val="0"/>
                  <w:divBdr>
                    <w:top w:val="none" w:sz="0" w:space="0" w:color="auto"/>
                    <w:left w:val="none" w:sz="0" w:space="0" w:color="auto"/>
                    <w:bottom w:val="none" w:sz="0" w:space="0" w:color="auto"/>
                    <w:right w:val="none" w:sz="0" w:space="0" w:color="auto"/>
                  </w:divBdr>
                  <w:divsChild>
                    <w:div w:id="299917486">
                      <w:marLeft w:val="0"/>
                      <w:marRight w:val="0"/>
                      <w:marTop w:val="0"/>
                      <w:marBottom w:val="0"/>
                      <w:divBdr>
                        <w:top w:val="none" w:sz="0" w:space="0" w:color="auto"/>
                        <w:left w:val="none" w:sz="0" w:space="0" w:color="auto"/>
                        <w:bottom w:val="none" w:sz="0" w:space="0" w:color="auto"/>
                        <w:right w:val="none" w:sz="0" w:space="0" w:color="auto"/>
                      </w:divBdr>
                      <w:divsChild>
                        <w:div w:id="1871870354">
                          <w:marLeft w:val="0"/>
                          <w:marRight w:val="0"/>
                          <w:marTop w:val="0"/>
                          <w:marBottom w:val="0"/>
                          <w:divBdr>
                            <w:top w:val="none" w:sz="0" w:space="0" w:color="auto"/>
                            <w:left w:val="none" w:sz="0" w:space="0" w:color="auto"/>
                            <w:bottom w:val="none" w:sz="0" w:space="0" w:color="auto"/>
                            <w:right w:val="none" w:sz="0" w:space="0" w:color="auto"/>
                          </w:divBdr>
                          <w:divsChild>
                            <w:div w:id="1492522522">
                              <w:marLeft w:val="0"/>
                              <w:marRight w:val="0"/>
                              <w:marTop w:val="0"/>
                              <w:marBottom w:val="0"/>
                              <w:divBdr>
                                <w:top w:val="none" w:sz="0" w:space="0" w:color="auto"/>
                                <w:left w:val="none" w:sz="0" w:space="0" w:color="auto"/>
                                <w:bottom w:val="none" w:sz="0" w:space="0" w:color="auto"/>
                                <w:right w:val="none" w:sz="0" w:space="0" w:color="auto"/>
                              </w:divBdr>
                              <w:divsChild>
                                <w:div w:id="6237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755427">
          <w:marLeft w:val="0"/>
          <w:marRight w:val="0"/>
          <w:marTop w:val="0"/>
          <w:marBottom w:val="0"/>
          <w:divBdr>
            <w:top w:val="none" w:sz="0" w:space="0" w:color="auto"/>
            <w:left w:val="none" w:sz="0" w:space="0" w:color="auto"/>
            <w:bottom w:val="none" w:sz="0" w:space="0" w:color="auto"/>
            <w:right w:val="none" w:sz="0" w:space="0" w:color="auto"/>
          </w:divBdr>
          <w:divsChild>
            <w:div w:id="1959749999">
              <w:marLeft w:val="0"/>
              <w:marRight w:val="0"/>
              <w:marTop w:val="0"/>
              <w:marBottom w:val="0"/>
              <w:divBdr>
                <w:top w:val="none" w:sz="0" w:space="0" w:color="auto"/>
                <w:left w:val="none" w:sz="0" w:space="0" w:color="auto"/>
                <w:bottom w:val="none" w:sz="0" w:space="0" w:color="auto"/>
                <w:right w:val="none" w:sz="0" w:space="0" w:color="auto"/>
              </w:divBdr>
              <w:divsChild>
                <w:div w:id="1776368997">
                  <w:marLeft w:val="0"/>
                  <w:marRight w:val="0"/>
                  <w:marTop w:val="0"/>
                  <w:marBottom w:val="0"/>
                  <w:divBdr>
                    <w:top w:val="none" w:sz="0" w:space="0" w:color="auto"/>
                    <w:left w:val="none" w:sz="0" w:space="0" w:color="auto"/>
                    <w:bottom w:val="none" w:sz="0" w:space="0" w:color="auto"/>
                    <w:right w:val="none" w:sz="0" w:space="0" w:color="auto"/>
                  </w:divBdr>
                  <w:divsChild>
                    <w:div w:id="1004892197">
                      <w:marLeft w:val="0"/>
                      <w:marRight w:val="0"/>
                      <w:marTop w:val="0"/>
                      <w:marBottom w:val="0"/>
                      <w:divBdr>
                        <w:top w:val="none" w:sz="0" w:space="0" w:color="auto"/>
                        <w:left w:val="none" w:sz="0" w:space="0" w:color="auto"/>
                        <w:bottom w:val="none" w:sz="0" w:space="0" w:color="auto"/>
                        <w:right w:val="none" w:sz="0" w:space="0" w:color="auto"/>
                      </w:divBdr>
                      <w:divsChild>
                        <w:div w:id="1653674037">
                          <w:marLeft w:val="0"/>
                          <w:marRight w:val="0"/>
                          <w:marTop w:val="0"/>
                          <w:marBottom w:val="0"/>
                          <w:divBdr>
                            <w:top w:val="none" w:sz="0" w:space="0" w:color="auto"/>
                            <w:left w:val="none" w:sz="0" w:space="0" w:color="auto"/>
                            <w:bottom w:val="none" w:sz="0" w:space="0" w:color="auto"/>
                            <w:right w:val="none" w:sz="0" w:space="0" w:color="auto"/>
                          </w:divBdr>
                          <w:divsChild>
                            <w:div w:id="732242318">
                              <w:marLeft w:val="0"/>
                              <w:marRight w:val="0"/>
                              <w:marTop w:val="0"/>
                              <w:marBottom w:val="0"/>
                              <w:divBdr>
                                <w:top w:val="none" w:sz="0" w:space="0" w:color="auto"/>
                                <w:left w:val="none" w:sz="0" w:space="0" w:color="auto"/>
                                <w:bottom w:val="none" w:sz="0" w:space="0" w:color="auto"/>
                                <w:right w:val="none" w:sz="0" w:space="0" w:color="auto"/>
                              </w:divBdr>
                              <w:divsChild>
                                <w:div w:id="1282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419087">
      <w:bodyDiv w:val="1"/>
      <w:marLeft w:val="0"/>
      <w:marRight w:val="0"/>
      <w:marTop w:val="0"/>
      <w:marBottom w:val="0"/>
      <w:divBdr>
        <w:top w:val="none" w:sz="0" w:space="0" w:color="auto"/>
        <w:left w:val="none" w:sz="0" w:space="0" w:color="auto"/>
        <w:bottom w:val="none" w:sz="0" w:space="0" w:color="auto"/>
        <w:right w:val="none" w:sz="0" w:space="0" w:color="auto"/>
      </w:divBdr>
    </w:div>
    <w:div w:id="599222374">
      <w:bodyDiv w:val="1"/>
      <w:marLeft w:val="0"/>
      <w:marRight w:val="0"/>
      <w:marTop w:val="0"/>
      <w:marBottom w:val="0"/>
      <w:divBdr>
        <w:top w:val="none" w:sz="0" w:space="0" w:color="auto"/>
        <w:left w:val="none" w:sz="0" w:space="0" w:color="auto"/>
        <w:bottom w:val="none" w:sz="0" w:space="0" w:color="auto"/>
        <w:right w:val="none" w:sz="0" w:space="0" w:color="auto"/>
      </w:divBdr>
    </w:div>
    <w:div w:id="675546294">
      <w:bodyDiv w:val="1"/>
      <w:marLeft w:val="0"/>
      <w:marRight w:val="0"/>
      <w:marTop w:val="0"/>
      <w:marBottom w:val="0"/>
      <w:divBdr>
        <w:top w:val="none" w:sz="0" w:space="0" w:color="auto"/>
        <w:left w:val="none" w:sz="0" w:space="0" w:color="auto"/>
        <w:bottom w:val="none" w:sz="0" w:space="0" w:color="auto"/>
        <w:right w:val="none" w:sz="0" w:space="0" w:color="auto"/>
      </w:divBdr>
      <w:divsChild>
        <w:div w:id="239096148">
          <w:marLeft w:val="547"/>
          <w:marRight w:val="0"/>
          <w:marTop w:val="0"/>
          <w:marBottom w:val="0"/>
          <w:divBdr>
            <w:top w:val="none" w:sz="0" w:space="0" w:color="auto"/>
            <w:left w:val="none" w:sz="0" w:space="0" w:color="auto"/>
            <w:bottom w:val="none" w:sz="0" w:space="0" w:color="auto"/>
            <w:right w:val="none" w:sz="0" w:space="0" w:color="auto"/>
          </w:divBdr>
        </w:div>
      </w:divsChild>
    </w:div>
    <w:div w:id="768935144">
      <w:bodyDiv w:val="1"/>
      <w:marLeft w:val="0"/>
      <w:marRight w:val="0"/>
      <w:marTop w:val="0"/>
      <w:marBottom w:val="0"/>
      <w:divBdr>
        <w:top w:val="none" w:sz="0" w:space="0" w:color="auto"/>
        <w:left w:val="none" w:sz="0" w:space="0" w:color="auto"/>
        <w:bottom w:val="none" w:sz="0" w:space="0" w:color="auto"/>
        <w:right w:val="none" w:sz="0" w:space="0" w:color="auto"/>
      </w:divBdr>
    </w:div>
    <w:div w:id="820081570">
      <w:bodyDiv w:val="1"/>
      <w:marLeft w:val="0"/>
      <w:marRight w:val="0"/>
      <w:marTop w:val="0"/>
      <w:marBottom w:val="0"/>
      <w:divBdr>
        <w:top w:val="none" w:sz="0" w:space="0" w:color="auto"/>
        <w:left w:val="none" w:sz="0" w:space="0" w:color="auto"/>
        <w:bottom w:val="none" w:sz="0" w:space="0" w:color="auto"/>
        <w:right w:val="none" w:sz="0" w:space="0" w:color="auto"/>
      </w:divBdr>
      <w:divsChild>
        <w:div w:id="932475223">
          <w:marLeft w:val="0"/>
          <w:marRight w:val="0"/>
          <w:marTop w:val="0"/>
          <w:marBottom w:val="0"/>
          <w:divBdr>
            <w:top w:val="none" w:sz="0" w:space="0" w:color="auto"/>
            <w:left w:val="none" w:sz="0" w:space="0" w:color="auto"/>
            <w:bottom w:val="none" w:sz="0" w:space="0" w:color="auto"/>
            <w:right w:val="none" w:sz="0" w:space="0" w:color="auto"/>
          </w:divBdr>
          <w:divsChild>
            <w:div w:id="41768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78043">
      <w:bodyDiv w:val="1"/>
      <w:marLeft w:val="0"/>
      <w:marRight w:val="0"/>
      <w:marTop w:val="0"/>
      <w:marBottom w:val="0"/>
      <w:divBdr>
        <w:top w:val="none" w:sz="0" w:space="0" w:color="auto"/>
        <w:left w:val="none" w:sz="0" w:space="0" w:color="auto"/>
        <w:bottom w:val="none" w:sz="0" w:space="0" w:color="auto"/>
        <w:right w:val="none" w:sz="0" w:space="0" w:color="auto"/>
      </w:divBdr>
    </w:div>
    <w:div w:id="842091702">
      <w:bodyDiv w:val="1"/>
      <w:marLeft w:val="0"/>
      <w:marRight w:val="0"/>
      <w:marTop w:val="0"/>
      <w:marBottom w:val="0"/>
      <w:divBdr>
        <w:top w:val="none" w:sz="0" w:space="0" w:color="auto"/>
        <w:left w:val="none" w:sz="0" w:space="0" w:color="auto"/>
        <w:bottom w:val="none" w:sz="0" w:space="0" w:color="auto"/>
        <w:right w:val="none" w:sz="0" w:space="0" w:color="auto"/>
      </w:divBdr>
    </w:div>
    <w:div w:id="859703266">
      <w:bodyDiv w:val="1"/>
      <w:marLeft w:val="0"/>
      <w:marRight w:val="0"/>
      <w:marTop w:val="0"/>
      <w:marBottom w:val="0"/>
      <w:divBdr>
        <w:top w:val="none" w:sz="0" w:space="0" w:color="auto"/>
        <w:left w:val="none" w:sz="0" w:space="0" w:color="auto"/>
        <w:bottom w:val="none" w:sz="0" w:space="0" w:color="auto"/>
        <w:right w:val="none" w:sz="0" w:space="0" w:color="auto"/>
      </w:divBdr>
    </w:div>
    <w:div w:id="862399501">
      <w:bodyDiv w:val="1"/>
      <w:marLeft w:val="0"/>
      <w:marRight w:val="0"/>
      <w:marTop w:val="0"/>
      <w:marBottom w:val="0"/>
      <w:divBdr>
        <w:top w:val="none" w:sz="0" w:space="0" w:color="auto"/>
        <w:left w:val="none" w:sz="0" w:space="0" w:color="auto"/>
        <w:bottom w:val="none" w:sz="0" w:space="0" w:color="auto"/>
        <w:right w:val="none" w:sz="0" w:space="0" w:color="auto"/>
      </w:divBdr>
    </w:div>
    <w:div w:id="940187536">
      <w:bodyDiv w:val="1"/>
      <w:marLeft w:val="0"/>
      <w:marRight w:val="0"/>
      <w:marTop w:val="0"/>
      <w:marBottom w:val="0"/>
      <w:divBdr>
        <w:top w:val="none" w:sz="0" w:space="0" w:color="auto"/>
        <w:left w:val="none" w:sz="0" w:space="0" w:color="auto"/>
        <w:bottom w:val="none" w:sz="0" w:space="0" w:color="auto"/>
        <w:right w:val="none" w:sz="0" w:space="0" w:color="auto"/>
      </w:divBdr>
    </w:div>
    <w:div w:id="1003512713">
      <w:bodyDiv w:val="1"/>
      <w:marLeft w:val="0"/>
      <w:marRight w:val="0"/>
      <w:marTop w:val="0"/>
      <w:marBottom w:val="0"/>
      <w:divBdr>
        <w:top w:val="none" w:sz="0" w:space="0" w:color="auto"/>
        <w:left w:val="none" w:sz="0" w:space="0" w:color="auto"/>
        <w:bottom w:val="none" w:sz="0" w:space="0" w:color="auto"/>
        <w:right w:val="none" w:sz="0" w:space="0" w:color="auto"/>
      </w:divBdr>
      <w:divsChild>
        <w:div w:id="275867633">
          <w:marLeft w:val="547"/>
          <w:marRight w:val="0"/>
          <w:marTop w:val="0"/>
          <w:marBottom w:val="0"/>
          <w:divBdr>
            <w:top w:val="none" w:sz="0" w:space="0" w:color="auto"/>
            <w:left w:val="none" w:sz="0" w:space="0" w:color="auto"/>
            <w:bottom w:val="none" w:sz="0" w:space="0" w:color="auto"/>
            <w:right w:val="none" w:sz="0" w:space="0" w:color="auto"/>
          </w:divBdr>
        </w:div>
        <w:div w:id="549999279">
          <w:marLeft w:val="547"/>
          <w:marRight w:val="0"/>
          <w:marTop w:val="0"/>
          <w:marBottom w:val="0"/>
          <w:divBdr>
            <w:top w:val="none" w:sz="0" w:space="0" w:color="auto"/>
            <w:left w:val="none" w:sz="0" w:space="0" w:color="auto"/>
            <w:bottom w:val="none" w:sz="0" w:space="0" w:color="auto"/>
            <w:right w:val="none" w:sz="0" w:space="0" w:color="auto"/>
          </w:divBdr>
        </w:div>
      </w:divsChild>
    </w:div>
    <w:div w:id="1007363410">
      <w:bodyDiv w:val="1"/>
      <w:marLeft w:val="0"/>
      <w:marRight w:val="0"/>
      <w:marTop w:val="0"/>
      <w:marBottom w:val="0"/>
      <w:divBdr>
        <w:top w:val="none" w:sz="0" w:space="0" w:color="auto"/>
        <w:left w:val="none" w:sz="0" w:space="0" w:color="auto"/>
        <w:bottom w:val="none" w:sz="0" w:space="0" w:color="auto"/>
        <w:right w:val="none" w:sz="0" w:space="0" w:color="auto"/>
      </w:divBdr>
    </w:div>
    <w:div w:id="1011376908">
      <w:bodyDiv w:val="1"/>
      <w:marLeft w:val="0"/>
      <w:marRight w:val="0"/>
      <w:marTop w:val="0"/>
      <w:marBottom w:val="0"/>
      <w:divBdr>
        <w:top w:val="none" w:sz="0" w:space="0" w:color="auto"/>
        <w:left w:val="none" w:sz="0" w:space="0" w:color="auto"/>
        <w:bottom w:val="none" w:sz="0" w:space="0" w:color="auto"/>
        <w:right w:val="none" w:sz="0" w:space="0" w:color="auto"/>
      </w:divBdr>
    </w:div>
    <w:div w:id="1024481326">
      <w:bodyDiv w:val="1"/>
      <w:marLeft w:val="0"/>
      <w:marRight w:val="0"/>
      <w:marTop w:val="0"/>
      <w:marBottom w:val="0"/>
      <w:divBdr>
        <w:top w:val="none" w:sz="0" w:space="0" w:color="auto"/>
        <w:left w:val="none" w:sz="0" w:space="0" w:color="auto"/>
        <w:bottom w:val="none" w:sz="0" w:space="0" w:color="auto"/>
        <w:right w:val="none" w:sz="0" w:space="0" w:color="auto"/>
      </w:divBdr>
    </w:div>
    <w:div w:id="1032413975">
      <w:bodyDiv w:val="1"/>
      <w:marLeft w:val="0"/>
      <w:marRight w:val="0"/>
      <w:marTop w:val="0"/>
      <w:marBottom w:val="0"/>
      <w:divBdr>
        <w:top w:val="none" w:sz="0" w:space="0" w:color="auto"/>
        <w:left w:val="none" w:sz="0" w:space="0" w:color="auto"/>
        <w:bottom w:val="none" w:sz="0" w:space="0" w:color="auto"/>
        <w:right w:val="none" w:sz="0" w:space="0" w:color="auto"/>
      </w:divBdr>
    </w:div>
    <w:div w:id="1040087180">
      <w:bodyDiv w:val="1"/>
      <w:marLeft w:val="0"/>
      <w:marRight w:val="0"/>
      <w:marTop w:val="0"/>
      <w:marBottom w:val="0"/>
      <w:divBdr>
        <w:top w:val="none" w:sz="0" w:space="0" w:color="auto"/>
        <w:left w:val="none" w:sz="0" w:space="0" w:color="auto"/>
        <w:bottom w:val="none" w:sz="0" w:space="0" w:color="auto"/>
        <w:right w:val="none" w:sz="0" w:space="0" w:color="auto"/>
      </w:divBdr>
    </w:div>
    <w:div w:id="1061249541">
      <w:bodyDiv w:val="1"/>
      <w:marLeft w:val="0"/>
      <w:marRight w:val="0"/>
      <w:marTop w:val="0"/>
      <w:marBottom w:val="0"/>
      <w:divBdr>
        <w:top w:val="none" w:sz="0" w:space="0" w:color="auto"/>
        <w:left w:val="none" w:sz="0" w:space="0" w:color="auto"/>
        <w:bottom w:val="none" w:sz="0" w:space="0" w:color="auto"/>
        <w:right w:val="none" w:sz="0" w:space="0" w:color="auto"/>
      </w:divBdr>
      <w:divsChild>
        <w:div w:id="74254227">
          <w:marLeft w:val="0"/>
          <w:marRight w:val="0"/>
          <w:marTop w:val="0"/>
          <w:marBottom w:val="0"/>
          <w:divBdr>
            <w:top w:val="none" w:sz="0" w:space="0" w:color="auto"/>
            <w:left w:val="none" w:sz="0" w:space="0" w:color="auto"/>
            <w:bottom w:val="none" w:sz="0" w:space="0" w:color="auto"/>
            <w:right w:val="none" w:sz="0" w:space="0" w:color="auto"/>
          </w:divBdr>
          <w:divsChild>
            <w:div w:id="2055617994">
              <w:marLeft w:val="0"/>
              <w:marRight w:val="0"/>
              <w:marTop w:val="0"/>
              <w:marBottom w:val="0"/>
              <w:divBdr>
                <w:top w:val="none" w:sz="0" w:space="0" w:color="auto"/>
                <w:left w:val="none" w:sz="0" w:space="0" w:color="auto"/>
                <w:bottom w:val="none" w:sz="0" w:space="0" w:color="auto"/>
                <w:right w:val="none" w:sz="0" w:space="0" w:color="auto"/>
              </w:divBdr>
              <w:divsChild>
                <w:div w:id="297419677">
                  <w:marLeft w:val="0"/>
                  <w:marRight w:val="0"/>
                  <w:marTop w:val="0"/>
                  <w:marBottom w:val="0"/>
                  <w:divBdr>
                    <w:top w:val="none" w:sz="0" w:space="0" w:color="auto"/>
                    <w:left w:val="none" w:sz="0" w:space="0" w:color="auto"/>
                    <w:bottom w:val="none" w:sz="0" w:space="0" w:color="auto"/>
                    <w:right w:val="none" w:sz="0" w:space="0" w:color="auto"/>
                  </w:divBdr>
                  <w:divsChild>
                    <w:div w:id="272791047">
                      <w:marLeft w:val="0"/>
                      <w:marRight w:val="0"/>
                      <w:marTop w:val="0"/>
                      <w:marBottom w:val="0"/>
                      <w:divBdr>
                        <w:top w:val="none" w:sz="0" w:space="0" w:color="auto"/>
                        <w:left w:val="none" w:sz="0" w:space="0" w:color="auto"/>
                        <w:bottom w:val="none" w:sz="0" w:space="0" w:color="auto"/>
                        <w:right w:val="none" w:sz="0" w:space="0" w:color="auto"/>
                      </w:divBdr>
                      <w:divsChild>
                        <w:div w:id="675546500">
                          <w:marLeft w:val="0"/>
                          <w:marRight w:val="0"/>
                          <w:marTop w:val="0"/>
                          <w:marBottom w:val="0"/>
                          <w:divBdr>
                            <w:top w:val="none" w:sz="0" w:space="0" w:color="auto"/>
                            <w:left w:val="none" w:sz="0" w:space="0" w:color="auto"/>
                            <w:bottom w:val="none" w:sz="0" w:space="0" w:color="auto"/>
                            <w:right w:val="none" w:sz="0" w:space="0" w:color="auto"/>
                          </w:divBdr>
                          <w:divsChild>
                            <w:div w:id="1159495269">
                              <w:marLeft w:val="0"/>
                              <w:marRight w:val="0"/>
                              <w:marTop w:val="0"/>
                              <w:marBottom w:val="0"/>
                              <w:divBdr>
                                <w:top w:val="none" w:sz="0" w:space="0" w:color="auto"/>
                                <w:left w:val="none" w:sz="0" w:space="0" w:color="auto"/>
                                <w:bottom w:val="none" w:sz="0" w:space="0" w:color="auto"/>
                                <w:right w:val="none" w:sz="0" w:space="0" w:color="auto"/>
                              </w:divBdr>
                              <w:divsChild>
                                <w:div w:id="3423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806496">
          <w:marLeft w:val="0"/>
          <w:marRight w:val="0"/>
          <w:marTop w:val="0"/>
          <w:marBottom w:val="0"/>
          <w:divBdr>
            <w:top w:val="none" w:sz="0" w:space="0" w:color="auto"/>
            <w:left w:val="none" w:sz="0" w:space="0" w:color="auto"/>
            <w:bottom w:val="none" w:sz="0" w:space="0" w:color="auto"/>
            <w:right w:val="none" w:sz="0" w:space="0" w:color="auto"/>
          </w:divBdr>
          <w:divsChild>
            <w:div w:id="794300350">
              <w:marLeft w:val="0"/>
              <w:marRight w:val="0"/>
              <w:marTop w:val="0"/>
              <w:marBottom w:val="0"/>
              <w:divBdr>
                <w:top w:val="none" w:sz="0" w:space="0" w:color="auto"/>
                <w:left w:val="none" w:sz="0" w:space="0" w:color="auto"/>
                <w:bottom w:val="none" w:sz="0" w:space="0" w:color="auto"/>
                <w:right w:val="none" w:sz="0" w:space="0" w:color="auto"/>
              </w:divBdr>
              <w:divsChild>
                <w:div w:id="519705909">
                  <w:marLeft w:val="0"/>
                  <w:marRight w:val="0"/>
                  <w:marTop w:val="0"/>
                  <w:marBottom w:val="0"/>
                  <w:divBdr>
                    <w:top w:val="none" w:sz="0" w:space="0" w:color="auto"/>
                    <w:left w:val="none" w:sz="0" w:space="0" w:color="auto"/>
                    <w:bottom w:val="none" w:sz="0" w:space="0" w:color="auto"/>
                    <w:right w:val="none" w:sz="0" w:space="0" w:color="auto"/>
                  </w:divBdr>
                  <w:divsChild>
                    <w:div w:id="1420175757">
                      <w:marLeft w:val="0"/>
                      <w:marRight w:val="0"/>
                      <w:marTop w:val="0"/>
                      <w:marBottom w:val="0"/>
                      <w:divBdr>
                        <w:top w:val="none" w:sz="0" w:space="0" w:color="auto"/>
                        <w:left w:val="none" w:sz="0" w:space="0" w:color="auto"/>
                        <w:bottom w:val="none" w:sz="0" w:space="0" w:color="auto"/>
                        <w:right w:val="none" w:sz="0" w:space="0" w:color="auto"/>
                      </w:divBdr>
                      <w:divsChild>
                        <w:div w:id="428043634">
                          <w:marLeft w:val="0"/>
                          <w:marRight w:val="0"/>
                          <w:marTop w:val="0"/>
                          <w:marBottom w:val="0"/>
                          <w:divBdr>
                            <w:top w:val="none" w:sz="0" w:space="0" w:color="auto"/>
                            <w:left w:val="none" w:sz="0" w:space="0" w:color="auto"/>
                            <w:bottom w:val="none" w:sz="0" w:space="0" w:color="auto"/>
                            <w:right w:val="none" w:sz="0" w:space="0" w:color="auto"/>
                          </w:divBdr>
                          <w:divsChild>
                            <w:div w:id="1924531167">
                              <w:marLeft w:val="0"/>
                              <w:marRight w:val="0"/>
                              <w:marTop w:val="0"/>
                              <w:marBottom w:val="0"/>
                              <w:divBdr>
                                <w:top w:val="none" w:sz="0" w:space="0" w:color="auto"/>
                                <w:left w:val="none" w:sz="0" w:space="0" w:color="auto"/>
                                <w:bottom w:val="none" w:sz="0" w:space="0" w:color="auto"/>
                                <w:right w:val="none" w:sz="0" w:space="0" w:color="auto"/>
                              </w:divBdr>
                              <w:divsChild>
                                <w:div w:id="78141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417153">
          <w:marLeft w:val="0"/>
          <w:marRight w:val="0"/>
          <w:marTop w:val="0"/>
          <w:marBottom w:val="0"/>
          <w:divBdr>
            <w:top w:val="none" w:sz="0" w:space="0" w:color="auto"/>
            <w:left w:val="none" w:sz="0" w:space="0" w:color="auto"/>
            <w:bottom w:val="none" w:sz="0" w:space="0" w:color="auto"/>
            <w:right w:val="none" w:sz="0" w:space="0" w:color="auto"/>
          </w:divBdr>
          <w:divsChild>
            <w:div w:id="2132091229">
              <w:marLeft w:val="0"/>
              <w:marRight w:val="0"/>
              <w:marTop w:val="0"/>
              <w:marBottom w:val="0"/>
              <w:divBdr>
                <w:top w:val="none" w:sz="0" w:space="0" w:color="auto"/>
                <w:left w:val="none" w:sz="0" w:space="0" w:color="auto"/>
                <w:bottom w:val="none" w:sz="0" w:space="0" w:color="auto"/>
                <w:right w:val="none" w:sz="0" w:space="0" w:color="auto"/>
              </w:divBdr>
              <w:divsChild>
                <w:div w:id="2081903762">
                  <w:marLeft w:val="0"/>
                  <w:marRight w:val="0"/>
                  <w:marTop w:val="0"/>
                  <w:marBottom w:val="0"/>
                  <w:divBdr>
                    <w:top w:val="none" w:sz="0" w:space="0" w:color="auto"/>
                    <w:left w:val="none" w:sz="0" w:space="0" w:color="auto"/>
                    <w:bottom w:val="none" w:sz="0" w:space="0" w:color="auto"/>
                    <w:right w:val="none" w:sz="0" w:space="0" w:color="auto"/>
                  </w:divBdr>
                  <w:divsChild>
                    <w:div w:id="864439935">
                      <w:marLeft w:val="0"/>
                      <w:marRight w:val="0"/>
                      <w:marTop w:val="0"/>
                      <w:marBottom w:val="0"/>
                      <w:divBdr>
                        <w:top w:val="none" w:sz="0" w:space="0" w:color="auto"/>
                        <w:left w:val="none" w:sz="0" w:space="0" w:color="auto"/>
                        <w:bottom w:val="none" w:sz="0" w:space="0" w:color="auto"/>
                        <w:right w:val="none" w:sz="0" w:space="0" w:color="auto"/>
                      </w:divBdr>
                      <w:divsChild>
                        <w:div w:id="54395805">
                          <w:marLeft w:val="0"/>
                          <w:marRight w:val="0"/>
                          <w:marTop w:val="0"/>
                          <w:marBottom w:val="0"/>
                          <w:divBdr>
                            <w:top w:val="none" w:sz="0" w:space="0" w:color="auto"/>
                            <w:left w:val="none" w:sz="0" w:space="0" w:color="auto"/>
                            <w:bottom w:val="none" w:sz="0" w:space="0" w:color="auto"/>
                            <w:right w:val="none" w:sz="0" w:space="0" w:color="auto"/>
                          </w:divBdr>
                          <w:divsChild>
                            <w:div w:id="640498599">
                              <w:marLeft w:val="0"/>
                              <w:marRight w:val="0"/>
                              <w:marTop w:val="0"/>
                              <w:marBottom w:val="0"/>
                              <w:divBdr>
                                <w:top w:val="none" w:sz="0" w:space="0" w:color="auto"/>
                                <w:left w:val="none" w:sz="0" w:space="0" w:color="auto"/>
                                <w:bottom w:val="none" w:sz="0" w:space="0" w:color="auto"/>
                                <w:right w:val="none" w:sz="0" w:space="0" w:color="auto"/>
                              </w:divBdr>
                              <w:divsChild>
                                <w:div w:id="9775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605725">
          <w:marLeft w:val="0"/>
          <w:marRight w:val="0"/>
          <w:marTop w:val="0"/>
          <w:marBottom w:val="0"/>
          <w:divBdr>
            <w:top w:val="none" w:sz="0" w:space="0" w:color="auto"/>
            <w:left w:val="none" w:sz="0" w:space="0" w:color="auto"/>
            <w:bottom w:val="none" w:sz="0" w:space="0" w:color="auto"/>
            <w:right w:val="none" w:sz="0" w:space="0" w:color="auto"/>
          </w:divBdr>
          <w:divsChild>
            <w:div w:id="1557619155">
              <w:marLeft w:val="0"/>
              <w:marRight w:val="0"/>
              <w:marTop w:val="0"/>
              <w:marBottom w:val="0"/>
              <w:divBdr>
                <w:top w:val="none" w:sz="0" w:space="0" w:color="auto"/>
                <w:left w:val="none" w:sz="0" w:space="0" w:color="auto"/>
                <w:bottom w:val="none" w:sz="0" w:space="0" w:color="auto"/>
                <w:right w:val="none" w:sz="0" w:space="0" w:color="auto"/>
              </w:divBdr>
              <w:divsChild>
                <w:div w:id="1998729886">
                  <w:marLeft w:val="0"/>
                  <w:marRight w:val="0"/>
                  <w:marTop w:val="0"/>
                  <w:marBottom w:val="0"/>
                  <w:divBdr>
                    <w:top w:val="none" w:sz="0" w:space="0" w:color="auto"/>
                    <w:left w:val="none" w:sz="0" w:space="0" w:color="auto"/>
                    <w:bottom w:val="none" w:sz="0" w:space="0" w:color="auto"/>
                    <w:right w:val="none" w:sz="0" w:space="0" w:color="auto"/>
                  </w:divBdr>
                  <w:divsChild>
                    <w:div w:id="624308938">
                      <w:marLeft w:val="0"/>
                      <w:marRight w:val="0"/>
                      <w:marTop w:val="0"/>
                      <w:marBottom w:val="0"/>
                      <w:divBdr>
                        <w:top w:val="none" w:sz="0" w:space="0" w:color="auto"/>
                        <w:left w:val="none" w:sz="0" w:space="0" w:color="auto"/>
                        <w:bottom w:val="none" w:sz="0" w:space="0" w:color="auto"/>
                        <w:right w:val="none" w:sz="0" w:space="0" w:color="auto"/>
                      </w:divBdr>
                      <w:divsChild>
                        <w:div w:id="1982610037">
                          <w:marLeft w:val="0"/>
                          <w:marRight w:val="0"/>
                          <w:marTop w:val="0"/>
                          <w:marBottom w:val="0"/>
                          <w:divBdr>
                            <w:top w:val="none" w:sz="0" w:space="0" w:color="auto"/>
                            <w:left w:val="none" w:sz="0" w:space="0" w:color="auto"/>
                            <w:bottom w:val="none" w:sz="0" w:space="0" w:color="auto"/>
                            <w:right w:val="none" w:sz="0" w:space="0" w:color="auto"/>
                          </w:divBdr>
                          <w:divsChild>
                            <w:div w:id="491919942">
                              <w:marLeft w:val="0"/>
                              <w:marRight w:val="0"/>
                              <w:marTop w:val="0"/>
                              <w:marBottom w:val="0"/>
                              <w:divBdr>
                                <w:top w:val="none" w:sz="0" w:space="0" w:color="auto"/>
                                <w:left w:val="none" w:sz="0" w:space="0" w:color="auto"/>
                                <w:bottom w:val="none" w:sz="0" w:space="0" w:color="auto"/>
                                <w:right w:val="none" w:sz="0" w:space="0" w:color="auto"/>
                              </w:divBdr>
                              <w:divsChild>
                                <w:div w:id="28157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3558388">
          <w:marLeft w:val="0"/>
          <w:marRight w:val="0"/>
          <w:marTop w:val="0"/>
          <w:marBottom w:val="0"/>
          <w:divBdr>
            <w:top w:val="none" w:sz="0" w:space="0" w:color="auto"/>
            <w:left w:val="none" w:sz="0" w:space="0" w:color="auto"/>
            <w:bottom w:val="none" w:sz="0" w:space="0" w:color="auto"/>
            <w:right w:val="none" w:sz="0" w:space="0" w:color="auto"/>
          </w:divBdr>
          <w:divsChild>
            <w:div w:id="1559972933">
              <w:marLeft w:val="0"/>
              <w:marRight w:val="0"/>
              <w:marTop w:val="0"/>
              <w:marBottom w:val="0"/>
              <w:divBdr>
                <w:top w:val="none" w:sz="0" w:space="0" w:color="auto"/>
                <w:left w:val="none" w:sz="0" w:space="0" w:color="auto"/>
                <w:bottom w:val="none" w:sz="0" w:space="0" w:color="auto"/>
                <w:right w:val="none" w:sz="0" w:space="0" w:color="auto"/>
              </w:divBdr>
              <w:divsChild>
                <w:div w:id="1996296089">
                  <w:marLeft w:val="0"/>
                  <w:marRight w:val="0"/>
                  <w:marTop w:val="0"/>
                  <w:marBottom w:val="0"/>
                  <w:divBdr>
                    <w:top w:val="none" w:sz="0" w:space="0" w:color="auto"/>
                    <w:left w:val="none" w:sz="0" w:space="0" w:color="auto"/>
                    <w:bottom w:val="none" w:sz="0" w:space="0" w:color="auto"/>
                    <w:right w:val="none" w:sz="0" w:space="0" w:color="auto"/>
                  </w:divBdr>
                  <w:divsChild>
                    <w:div w:id="972100926">
                      <w:marLeft w:val="0"/>
                      <w:marRight w:val="0"/>
                      <w:marTop w:val="0"/>
                      <w:marBottom w:val="0"/>
                      <w:divBdr>
                        <w:top w:val="none" w:sz="0" w:space="0" w:color="auto"/>
                        <w:left w:val="none" w:sz="0" w:space="0" w:color="auto"/>
                        <w:bottom w:val="none" w:sz="0" w:space="0" w:color="auto"/>
                        <w:right w:val="none" w:sz="0" w:space="0" w:color="auto"/>
                      </w:divBdr>
                      <w:divsChild>
                        <w:div w:id="1757092267">
                          <w:marLeft w:val="0"/>
                          <w:marRight w:val="0"/>
                          <w:marTop w:val="0"/>
                          <w:marBottom w:val="0"/>
                          <w:divBdr>
                            <w:top w:val="none" w:sz="0" w:space="0" w:color="auto"/>
                            <w:left w:val="none" w:sz="0" w:space="0" w:color="auto"/>
                            <w:bottom w:val="none" w:sz="0" w:space="0" w:color="auto"/>
                            <w:right w:val="none" w:sz="0" w:space="0" w:color="auto"/>
                          </w:divBdr>
                          <w:divsChild>
                            <w:div w:id="1034691202">
                              <w:marLeft w:val="0"/>
                              <w:marRight w:val="0"/>
                              <w:marTop w:val="0"/>
                              <w:marBottom w:val="0"/>
                              <w:divBdr>
                                <w:top w:val="none" w:sz="0" w:space="0" w:color="auto"/>
                                <w:left w:val="none" w:sz="0" w:space="0" w:color="auto"/>
                                <w:bottom w:val="none" w:sz="0" w:space="0" w:color="auto"/>
                                <w:right w:val="none" w:sz="0" w:space="0" w:color="auto"/>
                              </w:divBdr>
                              <w:divsChild>
                                <w:div w:id="91339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8632717">
          <w:marLeft w:val="0"/>
          <w:marRight w:val="0"/>
          <w:marTop w:val="0"/>
          <w:marBottom w:val="0"/>
          <w:divBdr>
            <w:top w:val="none" w:sz="0" w:space="0" w:color="auto"/>
            <w:left w:val="none" w:sz="0" w:space="0" w:color="auto"/>
            <w:bottom w:val="none" w:sz="0" w:space="0" w:color="auto"/>
            <w:right w:val="none" w:sz="0" w:space="0" w:color="auto"/>
          </w:divBdr>
          <w:divsChild>
            <w:div w:id="967009845">
              <w:marLeft w:val="0"/>
              <w:marRight w:val="0"/>
              <w:marTop w:val="0"/>
              <w:marBottom w:val="0"/>
              <w:divBdr>
                <w:top w:val="none" w:sz="0" w:space="0" w:color="auto"/>
                <w:left w:val="none" w:sz="0" w:space="0" w:color="auto"/>
                <w:bottom w:val="none" w:sz="0" w:space="0" w:color="auto"/>
                <w:right w:val="none" w:sz="0" w:space="0" w:color="auto"/>
              </w:divBdr>
              <w:divsChild>
                <w:div w:id="582303693">
                  <w:marLeft w:val="0"/>
                  <w:marRight w:val="0"/>
                  <w:marTop w:val="0"/>
                  <w:marBottom w:val="0"/>
                  <w:divBdr>
                    <w:top w:val="none" w:sz="0" w:space="0" w:color="auto"/>
                    <w:left w:val="none" w:sz="0" w:space="0" w:color="auto"/>
                    <w:bottom w:val="none" w:sz="0" w:space="0" w:color="auto"/>
                    <w:right w:val="none" w:sz="0" w:space="0" w:color="auto"/>
                  </w:divBdr>
                  <w:divsChild>
                    <w:div w:id="289366727">
                      <w:marLeft w:val="0"/>
                      <w:marRight w:val="0"/>
                      <w:marTop w:val="0"/>
                      <w:marBottom w:val="0"/>
                      <w:divBdr>
                        <w:top w:val="none" w:sz="0" w:space="0" w:color="auto"/>
                        <w:left w:val="none" w:sz="0" w:space="0" w:color="auto"/>
                        <w:bottom w:val="none" w:sz="0" w:space="0" w:color="auto"/>
                        <w:right w:val="none" w:sz="0" w:space="0" w:color="auto"/>
                      </w:divBdr>
                      <w:divsChild>
                        <w:div w:id="1667708038">
                          <w:marLeft w:val="0"/>
                          <w:marRight w:val="0"/>
                          <w:marTop w:val="0"/>
                          <w:marBottom w:val="0"/>
                          <w:divBdr>
                            <w:top w:val="none" w:sz="0" w:space="0" w:color="auto"/>
                            <w:left w:val="none" w:sz="0" w:space="0" w:color="auto"/>
                            <w:bottom w:val="none" w:sz="0" w:space="0" w:color="auto"/>
                            <w:right w:val="none" w:sz="0" w:space="0" w:color="auto"/>
                          </w:divBdr>
                          <w:divsChild>
                            <w:div w:id="273094350">
                              <w:marLeft w:val="0"/>
                              <w:marRight w:val="0"/>
                              <w:marTop w:val="0"/>
                              <w:marBottom w:val="0"/>
                              <w:divBdr>
                                <w:top w:val="none" w:sz="0" w:space="0" w:color="auto"/>
                                <w:left w:val="none" w:sz="0" w:space="0" w:color="auto"/>
                                <w:bottom w:val="none" w:sz="0" w:space="0" w:color="auto"/>
                                <w:right w:val="none" w:sz="0" w:space="0" w:color="auto"/>
                              </w:divBdr>
                              <w:divsChild>
                                <w:div w:id="6269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827758">
          <w:marLeft w:val="0"/>
          <w:marRight w:val="0"/>
          <w:marTop w:val="0"/>
          <w:marBottom w:val="0"/>
          <w:divBdr>
            <w:top w:val="none" w:sz="0" w:space="0" w:color="auto"/>
            <w:left w:val="none" w:sz="0" w:space="0" w:color="auto"/>
            <w:bottom w:val="none" w:sz="0" w:space="0" w:color="auto"/>
            <w:right w:val="none" w:sz="0" w:space="0" w:color="auto"/>
          </w:divBdr>
          <w:divsChild>
            <w:div w:id="678042056">
              <w:marLeft w:val="0"/>
              <w:marRight w:val="0"/>
              <w:marTop w:val="0"/>
              <w:marBottom w:val="0"/>
              <w:divBdr>
                <w:top w:val="none" w:sz="0" w:space="0" w:color="auto"/>
                <w:left w:val="none" w:sz="0" w:space="0" w:color="auto"/>
                <w:bottom w:val="none" w:sz="0" w:space="0" w:color="auto"/>
                <w:right w:val="none" w:sz="0" w:space="0" w:color="auto"/>
              </w:divBdr>
              <w:divsChild>
                <w:div w:id="909341181">
                  <w:marLeft w:val="0"/>
                  <w:marRight w:val="0"/>
                  <w:marTop w:val="0"/>
                  <w:marBottom w:val="0"/>
                  <w:divBdr>
                    <w:top w:val="none" w:sz="0" w:space="0" w:color="auto"/>
                    <w:left w:val="none" w:sz="0" w:space="0" w:color="auto"/>
                    <w:bottom w:val="none" w:sz="0" w:space="0" w:color="auto"/>
                    <w:right w:val="none" w:sz="0" w:space="0" w:color="auto"/>
                  </w:divBdr>
                  <w:divsChild>
                    <w:div w:id="185212404">
                      <w:marLeft w:val="0"/>
                      <w:marRight w:val="0"/>
                      <w:marTop w:val="0"/>
                      <w:marBottom w:val="0"/>
                      <w:divBdr>
                        <w:top w:val="none" w:sz="0" w:space="0" w:color="auto"/>
                        <w:left w:val="none" w:sz="0" w:space="0" w:color="auto"/>
                        <w:bottom w:val="none" w:sz="0" w:space="0" w:color="auto"/>
                        <w:right w:val="none" w:sz="0" w:space="0" w:color="auto"/>
                      </w:divBdr>
                      <w:divsChild>
                        <w:div w:id="702049174">
                          <w:marLeft w:val="0"/>
                          <w:marRight w:val="0"/>
                          <w:marTop w:val="0"/>
                          <w:marBottom w:val="0"/>
                          <w:divBdr>
                            <w:top w:val="none" w:sz="0" w:space="0" w:color="auto"/>
                            <w:left w:val="none" w:sz="0" w:space="0" w:color="auto"/>
                            <w:bottom w:val="none" w:sz="0" w:space="0" w:color="auto"/>
                            <w:right w:val="none" w:sz="0" w:space="0" w:color="auto"/>
                          </w:divBdr>
                          <w:divsChild>
                            <w:div w:id="696124023">
                              <w:marLeft w:val="0"/>
                              <w:marRight w:val="0"/>
                              <w:marTop w:val="0"/>
                              <w:marBottom w:val="0"/>
                              <w:divBdr>
                                <w:top w:val="none" w:sz="0" w:space="0" w:color="auto"/>
                                <w:left w:val="none" w:sz="0" w:space="0" w:color="auto"/>
                                <w:bottom w:val="none" w:sz="0" w:space="0" w:color="auto"/>
                                <w:right w:val="none" w:sz="0" w:space="0" w:color="auto"/>
                              </w:divBdr>
                              <w:divsChild>
                                <w:div w:id="12602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234762">
          <w:marLeft w:val="0"/>
          <w:marRight w:val="0"/>
          <w:marTop w:val="0"/>
          <w:marBottom w:val="0"/>
          <w:divBdr>
            <w:top w:val="none" w:sz="0" w:space="0" w:color="auto"/>
            <w:left w:val="none" w:sz="0" w:space="0" w:color="auto"/>
            <w:bottom w:val="none" w:sz="0" w:space="0" w:color="auto"/>
            <w:right w:val="none" w:sz="0" w:space="0" w:color="auto"/>
          </w:divBdr>
          <w:divsChild>
            <w:div w:id="391587430">
              <w:marLeft w:val="0"/>
              <w:marRight w:val="0"/>
              <w:marTop w:val="0"/>
              <w:marBottom w:val="0"/>
              <w:divBdr>
                <w:top w:val="none" w:sz="0" w:space="0" w:color="auto"/>
                <w:left w:val="none" w:sz="0" w:space="0" w:color="auto"/>
                <w:bottom w:val="none" w:sz="0" w:space="0" w:color="auto"/>
                <w:right w:val="none" w:sz="0" w:space="0" w:color="auto"/>
              </w:divBdr>
              <w:divsChild>
                <w:div w:id="456877254">
                  <w:marLeft w:val="0"/>
                  <w:marRight w:val="0"/>
                  <w:marTop w:val="0"/>
                  <w:marBottom w:val="0"/>
                  <w:divBdr>
                    <w:top w:val="none" w:sz="0" w:space="0" w:color="auto"/>
                    <w:left w:val="none" w:sz="0" w:space="0" w:color="auto"/>
                    <w:bottom w:val="none" w:sz="0" w:space="0" w:color="auto"/>
                    <w:right w:val="none" w:sz="0" w:space="0" w:color="auto"/>
                  </w:divBdr>
                  <w:divsChild>
                    <w:div w:id="2016423086">
                      <w:marLeft w:val="0"/>
                      <w:marRight w:val="0"/>
                      <w:marTop w:val="0"/>
                      <w:marBottom w:val="0"/>
                      <w:divBdr>
                        <w:top w:val="none" w:sz="0" w:space="0" w:color="auto"/>
                        <w:left w:val="none" w:sz="0" w:space="0" w:color="auto"/>
                        <w:bottom w:val="none" w:sz="0" w:space="0" w:color="auto"/>
                        <w:right w:val="none" w:sz="0" w:space="0" w:color="auto"/>
                      </w:divBdr>
                      <w:divsChild>
                        <w:div w:id="308872245">
                          <w:marLeft w:val="0"/>
                          <w:marRight w:val="0"/>
                          <w:marTop w:val="0"/>
                          <w:marBottom w:val="0"/>
                          <w:divBdr>
                            <w:top w:val="none" w:sz="0" w:space="0" w:color="auto"/>
                            <w:left w:val="none" w:sz="0" w:space="0" w:color="auto"/>
                            <w:bottom w:val="none" w:sz="0" w:space="0" w:color="auto"/>
                            <w:right w:val="none" w:sz="0" w:space="0" w:color="auto"/>
                          </w:divBdr>
                          <w:divsChild>
                            <w:div w:id="668757797">
                              <w:marLeft w:val="0"/>
                              <w:marRight w:val="0"/>
                              <w:marTop w:val="0"/>
                              <w:marBottom w:val="0"/>
                              <w:divBdr>
                                <w:top w:val="none" w:sz="0" w:space="0" w:color="auto"/>
                                <w:left w:val="none" w:sz="0" w:space="0" w:color="auto"/>
                                <w:bottom w:val="none" w:sz="0" w:space="0" w:color="auto"/>
                                <w:right w:val="none" w:sz="0" w:space="0" w:color="auto"/>
                              </w:divBdr>
                              <w:divsChild>
                                <w:div w:id="2841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167023">
          <w:marLeft w:val="0"/>
          <w:marRight w:val="0"/>
          <w:marTop w:val="0"/>
          <w:marBottom w:val="0"/>
          <w:divBdr>
            <w:top w:val="none" w:sz="0" w:space="0" w:color="auto"/>
            <w:left w:val="none" w:sz="0" w:space="0" w:color="auto"/>
            <w:bottom w:val="none" w:sz="0" w:space="0" w:color="auto"/>
            <w:right w:val="none" w:sz="0" w:space="0" w:color="auto"/>
          </w:divBdr>
          <w:divsChild>
            <w:div w:id="681710124">
              <w:marLeft w:val="0"/>
              <w:marRight w:val="0"/>
              <w:marTop w:val="0"/>
              <w:marBottom w:val="0"/>
              <w:divBdr>
                <w:top w:val="none" w:sz="0" w:space="0" w:color="auto"/>
                <w:left w:val="none" w:sz="0" w:space="0" w:color="auto"/>
                <w:bottom w:val="none" w:sz="0" w:space="0" w:color="auto"/>
                <w:right w:val="none" w:sz="0" w:space="0" w:color="auto"/>
              </w:divBdr>
              <w:divsChild>
                <w:div w:id="952983833">
                  <w:marLeft w:val="0"/>
                  <w:marRight w:val="0"/>
                  <w:marTop w:val="0"/>
                  <w:marBottom w:val="0"/>
                  <w:divBdr>
                    <w:top w:val="none" w:sz="0" w:space="0" w:color="auto"/>
                    <w:left w:val="none" w:sz="0" w:space="0" w:color="auto"/>
                    <w:bottom w:val="none" w:sz="0" w:space="0" w:color="auto"/>
                    <w:right w:val="none" w:sz="0" w:space="0" w:color="auto"/>
                  </w:divBdr>
                  <w:divsChild>
                    <w:div w:id="491339545">
                      <w:marLeft w:val="0"/>
                      <w:marRight w:val="0"/>
                      <w:marTop w:val="0"/>
                      <w:marBottom w:val="0"/>
                      <w:divBdr>
                        <w:top w:val="none" w:sz="0" w:space="0" w:color="auto"/>
                        <w:left w:val="none" w:sz="0" w:space="0" w:color="auto"/>
                        <w:bottom w:val="none" w:sz="0" w:space="0" w:color="auto"/>
                        <w:right w:val="none" w:sz="0" w:space="0" w:color="auto"/>
                      </w:divBdr>
                      <w:divsChild>
                        <w:div w:id="986475198">
                          <w:marLeft w:val="0"/>
                          <w:marRight w:val="0"/>
                          <w:marTop w:val="0"/>
                          <w:marBottom w:val="0"/>
                          <w:divBdr>
                            <w:top w:val="none" w:sz="0" w:space="0" w:color="auto"/>
                            <w:left w:val="none" w:sz="0" w:space="0" w:color="auto"/>
                            <w:bottom w:val="none" w:sz="0" w:space="0" w:color="auto"/>
                            <w:right w:val="none" w:sz="0" w:space="0" w:color="auto"/>
                          </w:divBdr>
                          <w:divsChild>
                            <w:div w:id="1573349161">
                              <w:marLeft w:val="0"/>
                              <w:marRight w:val="0"/>
                              <w:marTop w:val="0"/>
                              <w:marBottom w:val="0"/>
                              <w:divBdr>
                                <w:top w:val="none" w:sz="0" w:space="0" w:color="auto"/>
                                <w:left w:val="none" w:sz="0" w:space="0" w:color="auto"/>
                                <w:bottom w:val="none" w:sz="0" w:space="0" w:color="auto"/>
                                <w:right w:val="none" w:sz="0" w:space="0" w:color="auto"/>
                              </w:divBdr>
                              <w:divsChild>
                                <w:div w:id="4858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031488">
          <w:marLeft w:val="0"/>
          <w:marRight w:val="0"/>
          <w:marTop w:val="0"/>
          <w:marBottom w:val="0"/>
          <w:divBdr>
            <w:top w:val="none" w:sz="0" w:space="0" w:color="auto"/>
            <w:left w:val="none" w:sz="0" w:space="0" w:color="auto"/>
            <w:bottom w:val="none" w:sz="0" w:space="0" w:color="auto"/>
            <w:right w:val="none" w:sz="0" w:space="0" w:color="auto"/>
          </w:divBdr>
          <w:divsChild>
            <w:div w:id="2114862796">
              <w:marLeft w:val="0"/>
              <w:marRight w:val="0"/>
              <w:marTop w:val="0"/>
              <w:marBottom w:val="0"/>
              <w:divBdr>
                <w:top w:val="none" w:sz="0" w:space="0" w:color="auto"/>
                <w:left w:val="none" w:sz="0" w:space="0" w:color="auto"/>
                <w:bottom w:val="none" w:sz="0" w:space="0" w:color="auto"/>
                <w:right w:val="none" w:sz="0" w:space="0" w:color="auto"/>
              </w:divBdr>
              <w:divsChild>
                <w:div w:id="1153136311">
                  <w:marLeft w:val="0"/>
                  <w:marRight w:val="0"/>
                  <w:marTop w:val="0"/>
                  <w:marBottom w:val="0"/>
                  <w:divBdr>
                    <w:top w:val="none" w:sz="0" w:space="0" w:color="auto"/>
                    <w:left w:val="none" w:sz="0" w:space="0" w:color="auto"/>
                    <w:bottom w:val="none" w:sz="0" w:space="0" w:color="auto"/>
                    <w:right w:val="none" w:sz="0" w:space="0" w:color="auto"/>
                  </w:divBdr>
                  <w:divsChild>
                    <w:div w:id="833835442">
                      <w:marLeft w:val="0"/>
                      <w:marRight w:val="0"/>
                      <w:marTop w:val="0"/>
                      <w:marBottom w:val="0"/>
                      <w:divBdr>
                        <w:top w:val="none" w:sz="0" w:space="0" w:color="auto"/>
                        <w:left w:val="none" w:sz="0" w:space="0" w:color="auto"/>
                        <w:bottom w:val="none" w:sz="0" w:space="0" w:color="auto"/>
                        <w:right w:val="none" w:sz="0" w:space="0" w:color="auto"/>
                      </w:divBdr>
                      <w:divsChild>
                        <w:div w:id="876773016">
                          <w:marLeft w:val="0"/>
                          <w:marRight w:val="0"/>
                          <w:marTop w:val="0"/>
                          <w:marBottom w:val="0"/>
                          <w:divBdr>
                            <w:top w:val="none" w:sz="0" w:space="0" w:color="auto"/>
                            <w:left w:val="none" w:sz="0" w:space="0" w:color="auto"/>
                            <w:bottom w:val="none" w:sz="0" w:space="0" w:color="auto"/>
                            <w:right w:val="none" w:sz="0" w:space="0" w:color="auto"/>
                          </w:divBdr>
                          <w:divsChild>
                            <w:div w:id="577256003">
                              <w:marLeft w:val="0"/>
                              <w:marRight w:val="0"/>
                              <w:marTop w:val="0"/>
                              <w:marBottom w:val="0"/>
                              <w:divBdr>
                                <w:top w:val="none" w:sz="0" w:space="0" w:color="auto"/>
                                <w:left w:val="none" w:sz="0" w:space="0" w:color="auto"/>
                                <w:bottom w:val="none" w:sz="0" w:space="0" w:color="auto"/>
                                <w:right w:val="none" w:sz="0" w:space="0" w:color="auto"/>
                              </w:divBdr>
                              <w:divsChild>
                                <w:div w:id="88788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130196">
          <w:marLeft w:val="0"/>
          <w:marRight w:val="0"/>
          <w:marTop w:val="0"/>
          <w:marBottom w:val="0"/>
          <w:divBdr>
            <w:top w:val="none" w:sz="0" w:space="0" w:color="auto"/>
            <w:left w:val="none" w:sz="0" w:space="0" w:color="auto"/>
            <w:bottom w:val="none" w:sz="0" w:space="0" w:color="auto"/>
            <w:right w:val="none" w:sz="0" w:space="0" w:color="auto"/>
          </w:divBdr>
          <w:divsChild>
            <w:div w:id="492334679">
              <w:marLeft w:val="0"/>
              <w:marRight w:val="0"/>
              <w:marTop w:val="0"/>
              <w:marBottom w:val="0"/>
              <w:divBdr>
                <w:top w:val="none" w:sz="0" w:space="0" w:color="auto"/>
                <w:left w:val="none" w:sz="0" w:space="0" w:color="auto"/>
                <w:bottom w:val="none" w:sz="0" w:space="0" w:color="auto"/>
                <w:right w:val="none" w:sz="0" w:space="0" w:color="auto"/>
              </w:divBdr>
              <w:divsChild>
                <w:div w:id="671220663">
                  <w:marLeft w:val="0"/>
                  <w:marRight w:val="0"/>
                  <w:marTop w:val="0"/>
                  <w:marBottom w:val="0"/>
                  <w:divBdr>
                    <w:top w:val="none" w:sz="0" w:space="0" w:color="auto"/>
                    <w:left w:val="none" w:sz="0" w:space="0" w:color="auto"/>
                    <w:bottom w:val="none" w:sz="0" w:space="0" w:color="auto"/>
                    <w:right w:val="none" w:sz="0" w:space="0" w:color="auto"/>
                  </w:divBdr>
                  <w:divsChild>
                    <w:div w:id="1495563517">
                      <w:marLeft w:val="0"/>
                      <w:marRight w:val="0"/>
                      <w:marTop w:val="0"/>
                      <w:marBottom w:val="0"/>
                      <w:divBdr>
                        <w:top w:val="none" w:sz="0" w:space="0" w:color="auto"/>
                        <w:left w:val="none" w:sz="0" w:space="0" w:color="auto"/>
                        <w:bottom w:val="none" w:sz="0" w:space="0" w:color="auto"/>
                        <w:right w:val="none" w:sz="0" w:space="0" w:color="auto"/>
                      </w:divBdr>
                      <w:divsChild>
                        <w:div w:id="964122662">
                          <w:marLeft w:val="0"/>
                          <w:marRight w:val="0"/>
                          <w:marTop w:val="0"/>
                          <w:marBottom w:val="0"/>
                          <w:divBdr>
                            <w:top w:val="none" w:sz="0" w:space="0" w:color="auto"/>
                            <w:left w:val="none" w:sz="0" w:space="0" w:color="auto"/>
                            <w:bottom w:val="none" w:sz="0" w:space="0" w:color="auto"/>
                            <w:right w:val="none" w:sz="0" w:space="0" w:color="auto"/>
                          </w:divBdr>
                          <w:divsChild>
                            <w:div w:id="1539664208">
                              <w:marLeft w:val="0"/>
                              <w:marRight w:val="0"/>
                              <w:marTop w:val="0"/>
                              <w:marBottom w:val="0"/>
                              <w:divBdr>
                                <w:top w:val="none" w:sz="0" w:space="0" w:color="auto"/>
                                <w:left w:val="none" w:sz="0" w:space="0" w:color="auto"/>
                                <w:bottom w:val="none" w:sz="0" w:space="0" w:color="auto"/>
                                <w:right w:val="none" w:sz="0" w:space="0" w:color="auto"/>
                              </w:divBdr>
                              <w:divsChild>
                                <w:div w:id="17696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464002">
          <w:marLeft w:val="0"/>
          <w:marRight w:val="0"/>
          <w:marTop w:val="0"/>
          <w:marBottom w:val="0"/>
          <w:divBdr>
            <w:top w:val="none" w:sz="0" w:space="0" w:color="auto"/>
            <w:left w:val="none" w:sz="0" w:space="0" w:color="auto"/>
            <w:bottom w:val="none" w:sz="0" w:space="0" w:color="auto"/>
            <w:right w:val="none" w:sz="0" w:space="0" w:color="auto"/>
          </w:divBdr>
          <w:divsChild>
            <w:div w:id="1578251302">
              <w:marLeft w:val="0"/>
              <w:marRight w:val="0"/>
              <w:marTop w:val="0"/>
              <w:marBottom w:val="0"/>
              <w:divBdr>
                <w:top w:val="none" w:sz="0" w:space="0" w:color="auto"/>
                <w:left w:val="none" w:sz="0" w:space="0" w:color="auto"/>
                <w:bottom w:val="none" w:sz="0" w:space="0" w:color="auto"/>
                <w:right w:val="none" w:sz="0" w:space="0" w:color="auto"/>
              </w:divBdr>
              <w:divsChild>
                <w:div w:id="1070273279">
                  <w:marLeft w:val="0"/>
                  <w:marRight w:val="0"/>
                  <w:marTop w:val="0"/>
                  <w:marBottom w:val="0"/>
                  <w:divBdr>
                    <w:top w:val="none" w:sz="0" w:space="0" w:color="auto"/>
                    <w:left w:val="none" w:sz="0" w:space="0" w:color="auto"/>
                    <w:bottom w:val="none" w:sz="0" w:space="0" w:color="auto"/>
                    <w:right w:val="none" w:sz="0" w:space="0" w:color="auto"/>
                  </w:divBdr>
                  <w:divsChild>
                    <w:div w:id="567500792">
                      <w:marLeft w:val="0"/>
                      <w:marRight w:val="0"/>
                      <w:marTop w:val="0"/>
                      <w:marBottom w:val="0"/>
                      <w:divBdr>
                        <w:top w:val="none" w:sz="0" w:space="0" w:color="auto"/>
                        <w:left w:val="none" w:sz="0" w:space="0" w:color="auto"/>
                        <w:bottom w:val="none" w:sz="0" w:space="0" w:color="auto"/>
                        <w:right w:val="none" w:sz="0" w:space="0" w:color="auto"/>
                      </w:divBdr>
                      <w:divsChild>
                        <w:div w:id="781998778">
                          <w:marLeft w:val="0"/>
                          <w:marRight w:val="0"/>
                          <w:marTop w:val="0"/>
                          <w:marBottom w:val="0"/>
                          <w:divBdr>
                            <w:top w:val="none" w:sz="0" w:space="0" w:color="auto"/>
                            <w:left w:val="none" w:sz="0" w:space="0" w:color="auto"/>
                            <w:bottom w:val="none" w:sz="0" w:space="0" w:color="auto"/>
                            <w:right w:val="none" w:sz="0" w:space="0" w:color="auto"/>
                          </w:divBdr>
                          <w:divsChild>
                            <w:div w:id="103422752">
                              <w:marLeft w:val="0"/>
                              <w:marRight w:val="0"/>
                              <w:marTop w:val="0"/>
                              <w:marBottom w:val="0"/>
                              <w:divBdr>
                                <w:top w:val="none" w:sz="0" w:space="0" w:color="auto"/>
                                <w:left w:val="none" w:sz="0" w:space="0" w:color="auto"/>
                                <w:bottom w:val="none" w:sz="0" w:space="0" w:color="auto"/>
                                <w:right w:val="none" w:sz="0" w:space="0" w:color="auto"/>
                              </w:divBdr>
                              <w:divsChild>
                                <w:div w:id="2569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448608">
          <w:marLeft w:val="0"/>
          <w:marRight w:val="0"/>
          <w:marTop w:val="0"/>
          <w:marBottom w:val="0"/>
          <w:divBdr>
            <w:top w:val="none" w:sz="0" w:space="0" w:color="auto"/>
            <w:left w:val="none" w:sz="0" w:space="0" w:color="auto"/>
            <w:bottom w:val="none" w:sz="0" w:space="0" w:color="auto"/>
            <w:right w:val="none" w:sz="0" w:space="0" w:color="auto"/>
          </w:divBdr>
          <w:divsChild>
            <w:div w:id="1180662306">
              <w:marLeft w:val="0"/>
              <w:marRight w:val="0"/>
              <w:marTop w:val="0"/>
              <w:marBottom w:val="0"/>
              <w:divBdr>
                <w:top w:val="none" w:sz="0" w:space="0" w:color="auto"/>
                <w:left w:val="none" w:sz="0" w:space="0" w:color="auto"/>
                <w:bottom w:val="none" w:sz="0" w:space="0" w:color="auto"/>
                <w:right w:val="none" w:sz="0" w:space="0" w:color="auto"/>
              </w:divBdr>
              <w:divsChild>
                <w:div w:id="852231757">
                  <w:marLeft w:val="0"/>
                  <w:marRight w:val="0"/>
                  <w:marTop w:val="0"/>
                  <w:marBottom w:val="0"/>
                  <w:divBdr>
                    <w:top w:val="none" w:sz="0" w:space="0" w:color="auto"/>
                    <w:left w:val="none" w:sz="0" w:space="0" w:color="auto"/>
                    <w:bottom w:val="none" w:sz="0" w:space="0" w:color="auto"/>
                    <w:right w:val="none" w:sz="0" w:space="0" w:color="auto"/>
                  </w:divBdr>
                  <w:divsChild>
                    <w:div w:id="727412758">
                      <w:marLeft w:val="0"/>
                      <w:marRight w:val="0"/>
                      <w:marTop w:val="0"/>
                      <w:marBottom w:val="0"/>
                      <w:divBdr>
                        <w:top w:val="none" w:sz="0" w:space="0" w:color="auto"/>
                        <w:left w:val="none" w:sz="0" w:space="0" w:color="auto"/>
                        <w:bottom w:val="none" w:sz="0" w:space="0" w:color="auto"/>
                        <w:right w:val="none" w:sz="0" w:space="0" w:color="auto"/>
                      </w:divBdr>
                      <w:divsChild>
                        <w:div w:id="1825732354">
                          <w:marLeft w:val="0"/>
                          <w:marRight w:val="0"/>
                          <w:marTop w:val="0"/>
                          <w:marBottom w:val="0"/>
                          <w:divBdr>
                            <w:top w:val="none" w:sz="0" w:space="0" w:color="auto"/>
                            <w:left w:val="none" w:sz="0" w:space="0" w:color="auto"/>
                            <w:bottom w:val="none" w:sz="0" w:space="0" w:color="auto"/>
                            <w:right w:val="none" w:sz="0" w:space="0" w:color="auto"/>
                          </w:divBdr>
                          <w:divsChild>
                            <w:div w:id="1515533001">
                              <w:marLeft w:val="0"/>
                              <w:marRight w:val="0"/>
                              <w:marTop w:val="0"/>
                              <w:marBottom w:val="0"/>
                              <w:divBdr>
                                <w:top w:val="none" w:sz="0" w:space="0" w:color="auto"/>
                                <w:left w:val="none" w:sz="0" w:space="0" w:color="auto"/>
                                <w:bottom w:val="none" w:sz="0" w:space="0" w:color="auto"/>
                                <w:right w:val="none" w:sz="0" w:space="0" w:color="auto"/>
                              </w:divBdr>
                              <w:divsChild>
                                <w:div w:id="9615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768359">
          <w:marLeft w:val="0"/>
          <w:marRight w:val="0"/>
          <w:marTop w:val="0"/>
          <w:marBottom w:val="0"/>
          <w:divBdr>
            <w:top w:val="none" w:sz="0" w:space="0" w:color="auto"/>
            <w:left w:val="none" w:sz="0" w:space="0" w:color="auto"/>
            <w:bottom w:val="none" w:sz="0" w:space="0" w:color="auto"/>
            <w:right w:val="none" w:sz="0" w:space="0" w:color="auto"/>
          </w:divBdr>
          <w:divsChild>
            <w:div w:id="757403994">
              <w:marLeft w:val="0"/>
              <w:marRight w:val="0"/>
              <w:marTop w:val="0"/>
              <w:marBottom w:val="0"/>
              <w:divBdr>
                <w:top w:val="none" w:sz="0" w:space="0" w:color="auto"/>
                <w:left w:val="none" w:sz="0" w:space="0" w:color="auto"/>
                <w:bottom w:val="none" w:sz="0" w:space="0" w:color="auto"/>
                <w:right w:val="none" w:sz="0" w:space="0" w:color="auto"/>
              </w:divBdr>
              <w:divsChild>
                <w:div w:id="635180318">
                  <w:marLeft w:val="0"/>
                  <w:marRight w:val="0"/>
                  <w:marTop w:val="0"/>
                  <w:marBottom w:val="0"/>
                  <w:divBdr>
                    <w:top w:val="none" w:sz="0" w:space="0" w:color="auto"/>
                    <w:left w:val="none" w:sz="0" w:space="0" w:color="auto"/>
                    <w:bottom w:val="none" w:sz="0" w:space="0" w:color="auto"/>
                    <w:right w:val="none" w:sz="0" w:space="0" w:color="auto"/>
                  </w:divBdr>
                  <w:divsChild>
                    <w:div w:id="1970087479">
                      <w:marLeft w:val="0"/>
                      <w:marRight w:val="0"/>
                      <w:marTop w:val="0"/>
                      <w:marBottom w:val="0"/>
                      <w:divBdr>
                        <w:top w:val="none" w:sz="0" w:space="0" w:color="auto"/>
                        <w:left w:val="none" w:sz="0" w:space="0" w:color="auto"/>
                        <w:bottom w:val="none" w:sz="0" w:space="0" w:color="auto"/>
                        <w:right w:val="none" w:sz="0" w:space="0" w:color="auto"/>
                      </w:divBdr>
                      <w:divsChild>
                        <w:div w:id="1791390451">
                          <w:marLeft w:val="0"/>
                          <w:marRight w:val="0"/>
                          <w:marTop w:val="0"/>
                          <w:marBottom w:val="0"/>
                          <w:divBdr>
                            <w:top w:val="none" w:sz="0" w:space="0" w:color="auto"/>
                            <w:left w:val="none" w:sz="0" w:space="0" w:color="auto"/>
                            <w:bottom w:val="none" w:sz="0" w:space="0" w:color="auto"/>
                            <w:right w:val="none" w:sz="0" w:space="0" w:color="auto"/>
                          </w:divBdr>
                          <w:divsChild>
                            <w:div w:id="2040934713">
                              <w:marLeft w:val="0"/>
                              <w:marRight w:val="0"/>
                              <w:marTop w:val="0"/>
                              <w:marBottom w:val="0"/>
                              <w:divBdr>
                                <w:top w:val="none" w:sz="0" w:space="0" w:color="auto"/>
                                <w:left w:val="none" w:sz="0" w:space="0" w:color="auto"/>
                                <w:bottom w:val="none" w:sz="0" w:space="0" w:color="auto"/>
                                <w:right w:val="none" w:sz="0" w:space="0" w:color="auto"/>
                              </w:divBdr>
                              <w:divsChild>
                                <w:div w:id="56580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3076150">
          <w:marLeft w:val="0"/>
          <w:marRight w:val="0"/>
          <w:marTop w:val="0"/>
          <w:marBottom w:val="0"/>
          <w:divBdr>
            <w:top w:val="none" w:sz="0" w:space="0" w:color="auto"/>
            <w:left w:val="none" w:sz="0" w:space="0" w:color="auto"/>
            <w:bottom w:val="none" w:sz="0" w:space="0" w:color="auto"/>
            <w:right w:val="none" w:sz="0" w:space="0" w:color="auto"/>
          </w:divBdr>
          <w:divsChild>
            <w:div w:id="280379014">
              <w:marLeft w:val="0"/>
              <w:marRight w:val="0"/>
              <w:marTop w:val="0"/>
              <w:marBottom w:val="0"/>
              <w:divBdr>
                <w:top w:val="none" w:sz="0" w:space="0" w:color="auto"/>
                <w:left w:val="none" w:sz="0" w:space="0" w:color="auto"/>
                <w:bottom w:val="none" w:sz="0" w:space="0" w:color="auto"/>
                <w:right w:val="none" w:sz="0" w:space="0" w:color="auto"/>
              </w:divBdr>
              <w:divsChild>
                <w:div w:id="1021083010">
                  <w:marLeft w:val="0"/>
                  <w:marRight w:val="0"/>
                  <w:marTop w:val="0"/>
                  <w:marBottom w:val="0"/>
                  <w:divBdr>
                    <w:top w:val="none" w:sz="0" w:space="0" w:color="auto"/>
                    <w:left w:val="none" w:sz="0" w:space="0" w:color="auto"/>
                    <w:bottom w:val="none" w:sz="0" w:space="0" w:color="auto"/>
                    <w:right w:val="none" w:sz="0" w:space="0" w:color="auto"/>
                  </w:divBdr>
                  <w:divsChild>
                    <w:div w:id="1998533073">
                      <w:marLeft w:val="0"/>
                      <w:marRight w:val="0"/>
                      <w:marTop w:val="0"/>
                      <w:marBottom w:val="0"/>
                      <w:divBdr>
                        <w:top w:val="none" w:sz="0" w:space="0" w:color="auto"/>
                        <w:left w:val="none" w:sz="0" w:space="0" w:color="auto"/>
                        <w:bottom w:val="none" w:sz="0" w:space="0" w:color="auto"/>
                        <w:right w:val="none" w:sz="0" w:space="0" w:color="auto"/>
                      </w:divBdr>
                      <w:divsChild>
                        <w:div w:id="1068382185">
                          <w:marLeft w:val="0"/>
                          <w:marRight w:val="0"/>
                          <w:marTop w:val="0"/>
                          <w:marBottom w:val="0"/>
                          <w:divBdr>
                            <w:top w:val="none" w:sz="0" w:space="0" w:color="auto"/>
                            <w:left w:val="none" w:sz="0" w:space="0" w:color="auto"/>
                            <w:bottom w:val="none" w:sz="0" w:space="0" w:color="auto"/>
                            <w:right w:val="none" w:sz="0" w:space="0" w:color="auto"/>
                          </w:divBdr>
                          <w:divsChild>
                            <w:div w:id="1361978532">
                              <w:marLeft w:val="0"/>
                              <w:marRight w:val="0"/>
                              <w:marTop w:val="0"/>
                              <w:marBottom w:val="0"/>
                              <w:divBdr>
                                <w:top w:val="none" w:sz="0" w:space="0" w:color="auto"/>
                                <w:left w:val="none" w:sz="0" w:space="0" w:color="auto"/>
                                <w:bottom w:val="none" w:sz="0" w:space="0" w:color="auto"/>
                                <w:right w:val="none" w:sz="0" w:space="0" w:color="auto"/>
                              </w:divBdr>
                              <w:divsChild>
                                <w:div w:id="153492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403497">
          <w:marLeft w:val="0"/>
          <w:marRight w:val="0"/>
          <w:marTop w:val="0"/>
          <w:marBottom w:val="0"/>
          <w:divBdr>
            <w:top w:val="none" w:sz="0" w:space="0" w:color="auto"/>
            <w:left w:val="none" w:sz="0" w:space="0" w:color="auto"/>
            <w:bottom w:val="none" w:sz="0" w:space="0" w:color="auto"/>
            <w:right w:val="none" w:sz="0" w:space="0" w:color="auto"/>
          </w:divBdr>
          <w:divsChild>
            <w:div w:id="1083528593">
              <w:marLeft w:val="0"/>
              <w:marRight w:val="0"/>
              <w:marTop w:val="0"/>
              <w:marBottom w:val="0"/>
              <w:divBdr>
                <w:top w:val="none" w:sz="0" w:space="0" w:color="auto"/>
                <w:left w:val="none" w:sz="0" w:space="0" w:color="auto"/>
                <w:bottom w:val="none" w:sz="0" w:space="0" w:color="auto"/>
                <w:right w:val="none" w:sz="0" w:space="0" w:color="auto"/>
              </w:divBdr>
              <w:divsChild>
                <w:div w:id="1494419375">
                  <w:marLeft w:val="0"/>
                  <w:marRight w:val="0"/>
                  <w:marTop w:val="0"/>
                  <w:marBottom w:val="0"/>
                  <w:divBdr>
                    <w:top w:val="none" w:sz="0" w:space="0" w:color="auto"/>
                    <w:left w:val="none" w:sz="0" w:space="0" w:color="auto"/>
                    <w:bottom w:val="none" w:sz="0" w:space="0" w:color="auto"/>
                    <w:right w:val="none" w:sz="0" w:space="0" w:color="auto"/>
                  </w:divBdr>
                  <w:divsChild>
                    <w:div w:id="1296570125">
                      <w:marLeft w:val="0"/>
                      <w:marRight w:val="0"/>
                      <w:marTop w:val="0"/>
                      <w:marBottom w:val="0"/>
                      <w:divBdr>
                        <w:top w:val="none" w:sz="0" w:space="0" w:color="auto"/>
                        <w:left w:val="none" w:sz="0" w:space="0" w:color="auto"/>
                        <w:bottom w:val="none" w:sz="0" w:space="0" w:color="auto"/>
                        <w:right w:val="none" w:sz="0" w:space="0" w:color="auto"/>
                      </w:divBdr>
                      <w:divsChild>
                        <w:div w:id="1743874211">
                          <w:marLeft w:val="0"/>
                          <w:marRight w:val="0"/>
                          <w:marTop w:val="0"/>
                          <w:marBottom w:val="0"/>
                          <w:divBdr>
                            <w:top w:val="none" w:sz="0" w:space="0" w:color="auto"/>
                            <w:left w:val="none" w:sz="0" w:space="0" w:color="auto"/>
                            <w:bottom w:val="none" w:sz="0" w:space="0" w:color="auto"/>
                            <w:right w:val="none" w:sz="0" w:space="0" w:color="auto"/>
                          </w:divBdr>
                          <w:divsChild>
                            <w:div w:id="238367306">
                              <w:marLeft w:val="0"/>
                              <w:marRight w:val="0"/>
                              <w:marTop w:val="0"/>
                              <w:marBottom w:val="0"/>
                              <w:divBdr>
                                <w:top w:val="none" w:sz="0" w:space="0" w:color="auto"/>
                                <w:left w:val="none" w:sz="0" w:space="0" w:color="auto"/>
                                <w:bottom w:val="none" w:sz="0" w:space="0" w:color="auto"/>
                                <w:right w:val="none" w:sz="0" w:space="0" w:color="auto"/>
                              </w:divBdr>
                              <w:divsChild>
                                <w:div w:id="5240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219388">
          <w:marLeft w:val="0"/>
          <w:marRight w:val="0"/>
          <w:marTop w:val="0"/>
          <w:marBottom w:val="0"/>
          <w:divBdr>
            <w:top w:val="none" w:sz="0" w:space="0" w:color="auto"/>
            <w:left w:val="none" w:sz="0" w:space="0" w:color="auto"/>
            <w:bottom w:val="none" w:sz="0" w:space="0" w:color="auto"/>
            <w:right w:val="none" w:sz="0" w:space="0" w:color="auto"/>
          </w:divBdr>
          <w:divsChild>
            <w:div w:id="1539318671">
              <w:marLeft w:val="0"/>
              <w:marRight w:val="0"/>
              <w:marTop w:val="0"/>
              <w:marBottom w:val="0"/>
              <w:divBdr>
                <w:top w:val="none" w:sz="0" w:space="0" w:color="auto"/>
                <w:left w:val="none" w:sz="0" w:space="0" w:color="auto"/>
                <w:bottom w:val="none" w:sz="0" w:space="0" w:color="auto"/>
                <w:right w:val="none" w:sz="0" w:space="0" w:color="auto"/>
              </w:divBdr>
              <w:divsChild>
                <w:div w:id="593707999">
                  <w:marLeft w:val="0"/>
                  <w:marRight w:val="0"/>
                  <w:marTop w:val="0"/>
                  <w:marBottom w:val="0"/>
                  <w:divBdr>
                    <w:top w:val="none" w:sz="0" w:space="0" w:color="auto"/>
                    <w:left w:val="none" w:sz="0" w:space="0" w:color="auto"/>
                    <w:bottom w:val="none" w:sz="0" w:space="0" w:color="auto"/>
                    <w:right w:val="none" w:sz="0" w:space="0" w:color="auto"/>
                  </w:divBdr>
                  <w:divsChild>
                    <w:div w:id="810443440">
                      <w:marLeft w:val="0"/>
                      <w:marRight w:val="0"/>
                      <w:marTop w:val="0"/>
                      <w:marBottom w:val="0"/>
                      <w:divBdr>
                        <w:top w:val="none" w:sz="0" w:space="0" w:color="auto"/>
                        <w:left w:val="none" w:sz="0" w:space="0" w:color="auto"/>
                        <w:bottom w:val="none" w:sz="0" w:space="0" w:color="auto"/>
                        <w:right w:val="none" w:sz="0" w:space="0" w:color="auto"/>
                      </w:divBdr>
                      <w:divsChild>
                        <w:div w:id="1301109464">
                          <w:marLeft w:val="0"/>
                          <w:marRight w:val="0"/>
                          <w:marTop w:val="0"/>
                          <w:marBottom w:val="0"/>
                          <w:divBdr>
                            <w:top w:val="none" w:sz="0" w:space="0" w:color="auto"/>
                            <w:left w:val="none" w:sz="0" w:space="0" w:color="auto"/>
                            <w:bottom w:val="none" w:sz="0" w:space="0" w:color="auto"/>
                            <w:right w:val="none" w:sz="0" w:space="0" w:color="auto"/>
                          </w:divBdr>
                          <w:divsChild>
                            <w:div w:id="1286426471">
                              <w:marLeft w:val="0"/>
                              <w:marRight w:val="0"/>
                              <w:marTop w:val="0"/>
                              <w:marBottom w:val="0"/>
                              <w:divBdr>
                                <w:top w:val="none" w:sz="0" w:space="0" w:color="auto"/>
                                <w:left w:val="none" w:sz="0" w:space="0" w:color="auto"/>
                                <w:bottom w:val="none" w:sz="0" w:space="0" w:color="auto"/>
                                <w:right w:val="none" w:sz="0" w:space="0" w:color="auto"/>
                              </w:divBdr>
                              <w:divsChild>
                                <w:div w:id="93123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311430">
          <w:marLeft w:val="0"/>
          <w:marRight w:val="0"/>
          <w:marTop w:val="0"/>
          <w:marBottom w:val="0"/>
          <w:divBdr>
            <w:top w:val="none" w:sz="0" w:space="0" w:color="auto"/>
            <w:left w:val="none" w:sz="0" w:space="0" w:color="auto"/>
            <w:bottom w:val="none" w:sz="0" w:space="0" w:color="auto"/>
            <w:right w:val="none" w:sz="0" w:space="0" w:color="auto"/>
          </w:divBdr>
          <w:divsChild>
            <w:div w:id="1274626567">
              <w:marLeft w:val="0"/>
              <w:marRight w:val="0"/>
              <w:marTop w:val="0"/>
              <w:marBottom w:val="0"/>
              <w:divBdr>
                <w:top w:val="none" w:sz="0" w:space="0" w:color="auto"/>
                <w:left w:val="none" w:sz="0" w:space="0" w:color="auto"/>
                <w:bottom w:val="none" w:sz="0" w:space="0" w:color="auto"/>
                <w:right w:val="none" w:sz="0" w:space="0" w:color="auto"/>
              </w:divBdr>
              <w:divsChild>
                <w:div w:id="1393771380">
                  <w:marLeft w:val="0"/>
                  <w:marRight w:val="0"/>
                  <w:marTop w:val="0"/>
                  <w:marBottom w:val="0"/>
                  <w:divBdr>
                    <w:top w:val="none" w:sz="0" w:space="0" w:color="auto"/>
                    <w:left w:val="none" w:sz="0" w:space="0" w:color="auto"/>
                    <w:bottom w:val="none" w:sz="0" w:space="0" w:color="auto"/>
                    <w:right w:val="none" w:sz="0" w:space="0" w:color="auto"/>
                  </w:divBdr>
                  <w:divsChild>
                    <w:div w:id="887647902">
                      <w:marLeft w:val="0"/>
                      <w:marRight w:val="0"/>
                      <w:marTop w:val="0"/>
                      <w:marBottom w:val="0"/>
                      <w:divBdr>
                        <w:top w:val="none" w:sz="0" w:space="0" w:color="auto"/>
                        <w:left w:val="none" w:sz="0" w:space="0" w:color="auto"/>
                        <w:bottom w:val="none" w:sz="0" w:space="0" w:color="auto"/>
                        <w:right w:val="none" w:sz="0" w:space="0" w:color="auto"/>
                      </w:divBdr>
                      <w:divsChild>
                        <w:div w:id="2098281891">
                          <w:marLeft w:val="0"/>
                          <w:marRight w:val="0"/>
                          <w:marTop w:val="0"/>
                          <w:marBottom w:val="0"/>
                          <w:divBdr>
                            <w:top w:val="none" w:sz="0" w:space="0" w:color="auto"/>
                            <w:left w:val="none" w:sz="0" w:space="0" w:color="auto"/>
                            <w:bottom w:val="none" w:sz="0" w:space="0" w:color="auto"/>
                            <w:right w:val="none" w:sz="0" w:space="0" w:color="auto"/>
                          </w:divBdr>
                          <w:divsChild>
                            <w:div w:id="1131678811">
                              <w:marLeft w:val="0"/>
                              <w:marRight w:val="0"/>
                              <w:marTop w:val="0"/>
                              <w:marBottom w:val="0"/>
                              <w:divBdr>
                                <w:top w:val="none" w:sz="0" w:space="0" w:color="auto"/>
                                <w:left w:val="none" w:sz="0" w:space="0" w:color="auto"/>
                                <w:bottom w:val="none" w:sz="0" w:space="0" w:color="auto"/>
                                <w:right w:val="none" w:sz="0" w:space="0" w:color="auto"/>
                              </w:divBdr>
                              <w:divsChild>
                                <w:div w:id="103154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5943228">
          <w:marLeft w:val="0"/>
          <w:marRight w:val="0"/>
          <w:marTop w:val="0"/>
          <w:marBottom w:val="0"/>
          <w:divBdr>
            <w:top w:val="none" w:sz="0" w:space="0" w:color="auto"/>
            <w:left w:val="none" w:sz="0" w:space="0" w:color="auto"/>
            <w:bottom w:val="none" w:sz="0" w:space="0" w:color="auto"/>
            <w:right w:val="none" w:sz="0" w:space="0" w:color="auto"/>
          </w:divBdr>
          <w:divsChild>
            <w:div w:id="563026026">
              <w:marLeft w:val="0"/>
              <w:marRight w:val="0"/>
              <w:marTop w:val="0"/>
              <w:marBottom w:val="0"/>
              <w:divBdr>
                <w:top w:val="none" w:sz="0" w:space="0" w:color="auto"/>
                <w:left w:val="none" w:sz="0" w:space="0" w:color="auto"/>
                <w:bottom w:val="none" w:sz="0" w:space="0" w:color="auto"/>
                <w:right w:val="none" w:sz="0" w:space="0" w:color="auto"/>
              </w:divBdr>
              <w:divsChild>
                <w:div w:id="1303385604">
                  <w:marLeft w:val="0"/>
                  <w:marRight w:val="0"/>
                  <w:marTop w:val="0"/>
                  <w:marBottom w:val="0"/>
                  <w:divBdr>
                    <w:top w:val="none" w:sz="0" w:space="0" w:color="auto"/>
                    <w:left w:val="none" w:sz="0" w:space="0" w:color="auto"/>
                    <w:bottom w:val="none" w:sz="0" w:space="0" w:color="auto"/>
                    <w:right w:val="none" w:sz="0" w:space="0" w:color="auto"/>
                  </w:divBdr>
                  <w:divsChild>
                    <w:div w:id="497308947">
                      <w:marLeft w:val="0"/>
                      <w:marRight w:val="0"/>
                      <w:marTop w:val="0"/>
                      <w:marBottom w:val="0"/>
                      <w:divBdr>
                        <w:top w:val="none" w:sz="0" w:space="0" w:color="auto"/>
                        <w:left w:val="none" w:sz="0" w:space="0" w:color="auto"/>
                        <w:bottom w:val="none" w:sz="0" w:space="0" w:color="auto"/>
                        <w:right w:val="none" w:sz="0" w:space="0" w:color="auto"/>
                      </w:divBdr>
                      <w:divsChild>
                        <w:div w:id="1519464826">
                          <w:marLeft w:val="0"/>
                          <w:marRight w:val="0"/>
                          <w:marTop w:val="0"/>
                          <w:marBottom w:val="0"/>
                          <w:divBdr>
                            <w:top w:val="none" w:sz="0" w:space="0" w:color="auto"/>
                            <w:left w:val="none" w:sz="0" w:space="0" w:color="auto"/>
                            <w:bottom w:val="none" w:sz="0" w:space="0" w:color="auto"/>
                            <w:right w:val="none" w:sz="0" w:space="0" w:color="auto"/>
                          </w:divBdr>
                          <w:divsChild>
                            <w:div w:id="538010156">
                              <w:marLeft w:val="0"/>
                              <w:marRight w:val="0"/>
                              <w:marTop w:val="0"/>
                              <w:marBottom w:val="0"/>
                              <w:divBdr>
                                <w:top w:val="none" w:sz="0" w:space="0" w:color="auto"/>
                                <w:left w:val="none" w:sz="0" w:space="0" w:color="auto"/>
                                <w:bottom w:val="none" w:sz="0" w:space="0" w:color="auto"/>
                                <w:right w:val="none" w:sz="0" w:space="0" w:color="auto"/>
                              </w:divBdr>
                              <w:divsChild>
                                <w:div w:id="140726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278764">
          <w:marLeft w:val="0"/>
          <w:marRight w:val="0"/>
          <w:marTop w:val="0"/>
          <w:marBottom w:val="0"/>
          <w:divBdr>
            <w:top w:val="none" w:sz="0" w:space="0" w:color="auto"/>
            <w:left w:val="none" w:sz="0" w:space="0" w:color="auto"/>
            <w:bottom w:val="none" w:sz="0" w:space="0" w:color="auto"/>
            <w:right w:val="none" w:sz="0" w:space="0" w:color="auto"/>
          </w:divBdr>
          <w:divsChild>
            <w:div w:id="24717496">
              <w:marLeft w:val="0"/>
              <w:marRight w:val="0"/>
              <w:marTop w:val="0"/>
              <w:marBottom w:val="0"/>
              <w:divBdr>
                <w:top w:val="none" w:sz="0" w:space="0" w:color="auto"/>
                <w:left w:val="none" w:sz="0" w:space="0" w:color="auto"/>
                <w:bottom w:val="none" w:sz="0" w:space="0" w:color="auto"/>
                <w:right w:val="none" w:sz="0" w:space="0" w:color="auto"/>
              </w:divBdr>
              <w:divsChild>
                <w:div w:id="1633486178">
                  <w:marLeft w:val="0"/>
                  <w:marRight w:val="0"/>
                  <w:marTop w:val="0"/>
                  <w:marBottom w:val="0"/>
                  <w:divBdr>
                    <w:top w:val="none" w:sz="0" w:space="0" w:color="auto"/>
                    <w:left w:val="none" w:sz="0" w:space="0" w:color="auto"/>
                    <w:bottom w:val="none" w:sz="0" w:space="0" w:color="auto"/>
                    <w:right w:val="none" w:sz="0" w:space="0" w:color="auto"/>
                  </w:divBdr>
                  <w:divsChild>
                    <w:div w:id="1328939874">
                      <w:marLeft w:val="0"/>
                      <w:marRight w:val="0"/>
                      <w:marTop w:val="0"/>
                      <w:marBottom w:val="0"/>
                      <w:divBdr>
                        <w:top w:val="none" w:sz="0" w:space="0" w:color="auto"/>
                        <w:left w:val="none" w:sz="0" w:space="0" w:color="auto"/>
                        <w:bottom w:val="none" w:sz="0" w:space="0" w:color="auto"/>
                        <w:right w:val="none" w:sz="0" w:space="0" w:color="auto"/>
                      </w:divBdr>
                      <w:divsChild>
                        <w:div w:id="1448426963">
                          <w:marLeft w:val="0"/>
                          <w:marRight w:val="0"/>
                          <w:marTop w:val="0"/>
                          <w:marBottom w:val="0"/>
                          <w:divBdr>
                            <w:top w:val="none" w:sz="0" w:space="0" w:color="auto"/>
                            <w:left w:val="none" w:sz="0" w:space="0" w:color="auto"/>
                            <w:bottom w:val="none" w:sz="0" w:space="0" w:color="auto"/>
                            <w:right w:val="none" w:sz="0" w:space="0" w:color="auto"/>
                          </w:divBdr>
                          <w:divsChild>
                            <w:div w:id="505825571">
                              <w:marLeft w:val="0"/>
                              <w:marRight w:val="0"/>
                              <w:marTop w:val="0"/>
                              <w:marBottom w:val="0"/>
                              <w:divBdr>
                                <w:top w:val="none" w:sz="0" w:space="0" w:color="auto"/>
                                <w:left w:val="none" w:sz="0" w:space="0" w:color="auto"/>
                                <w:bottom w:val="none" w:sz="0" w:space="0" w:color="auto"/>
                                <w:right w:val="none" w:sz="0" w:space="0" w:color="auto"/>
                              </w:divBdr>
                              <w:divsChild>
                                <w:div w:id="156009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285849">
          <w:marLeft w:val="0"/>
          <w:marRight w:val="0"/>
          <w:marTop w:val="0"/>
          <w:marBottom w:val="0"/>
          <w:divBdr>
            <w:top w:val="none" w:sz="0" w:space="0" w:color="auto"/>
            <w:left w:val="none" w:sz="0" w:space="0" w:color="auto"/>
            <w:bottom w:val="none" w:sz="0" w:space="0" w:color="auto"/>
            <w:right w:val="none" w:sz="0" w:space="0" w:color="auto"/>
          </w:divBdr>
          <w:divsChild>
            <w:div w:id="495804057">
              <w:marLeft w:val="0"/>
              <w:marRight w:val="0"/>
              <w:marTop w:val="0"/>
              <w:marBottom w:val="0"/>
              <w:divBdr>
                <w:top w:val="none" w:sz="0" w:space="0" w:color="auto"/>
                <w:left w:val="none" w:sz="0" w:space="0" w:color="auto"/>
                <w:bottom w:val="none" w:sz="0" w:space="0" w:color="auto"/>
                <w:right w:val="none" w:sz="0" w:space="0" w:color="auto"/>
              </w:divBdr>
              <w:divsChild>
                <w:div w:id="1780175495">
                  <w:marLeft w:val="0"/>
                  <w:marRight w:val="0"/>
                  <w:marTop w:val="0"/>
                  <w:marBottom w:val="0"/>
                  <w:divBdr>
                    <w:top w:val="none" w:sz="0" w:space="0" w:color="auto"/>
                    <w:left w:val="none" w:sz="0" w:space="0" w:color="auto"/>
                    <w:bottom w:val="none" w:sz="0" w:space="0" w:color="auto"/>
                    <w:right w:val="none" w:sz="0" w:space="0" w:color="auto"/>
                  </w:divBdr>
                  <w:divsChild>
                    <w:div w:id="2018843562">
                      <w:marLeft w:val="0"/>
                      <w:marRight w:val="0"/>
                      <w:marTop w:val="0"/>
                      <w:marBottom w:val="0"/>
                      <w:divBdr>
                        <w:top w:val="none" w:sz="0" w:space="0" w:color="auto"/>
                        <w:left w:val="none" w:sz="0" w:space="0" w:color="auto"/>
                        <w:bottom w:val="none" w:sz="0" w:space="0" w:color="auto"/>
                        <w:right w:val="none" w:sz="0" w:space="0" w:color="auto"/>
                      </w:divBdr>
                      <w:divsChild>
                        <w:div w:id="1080061963">
                          <w:marLeft w:val="0"/>
                          <w:marRight w:val="0"/>
                          <w:marTop w:val="0"/>
                          <w:marBottom w:val="0"/>
                          <w:divBdr>
                            <w:top w:val="none" w:sz="0" w:space="0" w:color="auto"/>
                            <w:left w:val="none" w:sz="0" w:space="0" w:color="auto"/>
                            <w:bottom w:val="none" w:sz="0" w:space="0" w:color="auto"/>
                            <w:right w:val="none" w:sz="0" w:space="0" w:color="auto"/>
                          </w:divBdr>
                          <w:divsChild>
                            <w:div w:id="1461916295">
                              <w:marLeft w:val="0"/>
                              <w:marRight w:val="0"/>
                              <w:marTop w:val="0"/>
                              <w:marBottom w:val="0"/>
                              <w:divBdr>
                                <w:top w:val="none" w:sz="0" w:space="0" w:color="auto"/>
                                <w:left w:val="none" w:sz="0" w:space="0" w:color="auto"/>
                                <w:bottom w:val="none" w:sz="0" w:space="0" w:color="auto"/>
                                <w:right w:val="none" w:sz="0" w:space="0" w:color="auto"/>
                              </w:divBdr>
                              <w:divsChild>
                                <w:div w:id="148419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969653">
          <w:marLeft w:val="0"/>
          <w:marRight w:val="0"/>
          <w:marTop w:val="0"/>
          <w:marBottom w:val="0"/>
          <w:divBdr>
            <w:top w:val="none" w:sz="0" w:space="0" w:color="auto"/>
            <w:left w:val="none" w:sz="0" w:space="0" w:color="auto"/>
            <w:bottom w:val="none" w:sz="0" w:space="0" w:color="auto"/>
            <w:right w:val="none" w:sz="0" w:space="0" w:color="auto"/>
          </w:divBdr>
          <w:divsChild>
            <w:div w:id="481890263">
              <w:marLeft w:val="0"/>
              <w:marRight w:val="0"/>
              <w:marTop w:val="0"/>
              <w:marBottom w:val="0"/>
              <w:divBdr>
                <w:top w:val="none" w:sz="0" w:space="0" w:color="auto"/>
                <w:left w:val="none" w:sz="0" w:space="0" w:color="auto"/>
                <w:bottom w:val="none" w:sz="0" w:space="0" w:color="auto"/>
                <w:right w:val="none" w:sz="0" w:space="0" w:color="auto"/>
              </w:divBdr>
              <w:divsChild>
                <w:div w:id="1778521477">
                  <w:marLeft w:val="0"/>
                  <w:marRight w:val="0"/>
                  <w:marTop w:val="0"/>
                  <w:marBottom w:val="0"/>
                  <w:divBdr>
                    <w:top w:val="none" w:sz="0" w:space="0" w:color="auto"/>
                    <w:left w:val="none" w:sz="0" w:space="0" w:color="auto"/>
                    <w:bottom w:val="none" w:sz="0" w:space="0" w:color="auto"/>
                    <w:right w:val="none" w:sz="0" w:space="0" w:color="auto"/>
                  </w:divBdr>
                  <w:divsChild>
                    <w:div w:id="1444304454">
                      <w:marLeft w:val="0"/>
                      <w:marRight w:val="0"/>
                      <w:marTop w:val="0"/>
                      <w:marBottom w:val="0"/>
                      <w:divBdr>
                        <w:top w:val="none" w:sz="0" w:space="0" w:color="auto"/>
                        <w:left w:val="none" w:sz="0" w:space="0" w:color="auto"/>
                        <w:bottom w:val="none" w:sz="0" w:space="0" w:color="auto"/>
                        <w:right w:val="none" w:sz="0" w:space="0" w:color="auto"/>
                      </w:divBdr>
                      <w:divsChild>
                        <w:div w:id="1981229301">
                          <w:marLeft w:val="0"/>
                          <w:marRight w:val="0"/>
                          <w:marTop w:val="0"/>
                          <w:marBottom w:val="0"/>
                          <w:divBdr>
                            <w:top w:val="none" w:sz="0" w:space="0" w:color="auto"/>
                            <w:left w:val="none" w:sz="0" w:space="0" w:color="auto"/>
                            <w:bottom w:val="none" w:sz="0" w:space="0" w:color="auto"/>
                            <w:right w:val="none" w:sz="0" w:space="0" w:color="auto"/>
                          </w:divBdr>
                          <w:divsChild>
                            <w:div w:id="220100676">
                              <w:marLeft w:val="0"/>
                              <w:marRight w:val="0"/>
                              <w:marTop w:val="0"/>
                              <w:marBottom w:val="0"/>
                              <w:divBdr>
                                <w:top w:val="none" w:sz="0" w:space="0" w:color="auto"/>
                                <w:left w:val="none" w:sz="0" w:space="0" w:color="auto"/>
                                <w:bottom w:val="none" w:sz="0" w:space="0" w:color="auto"/>
                                <w:right w:val="none" w:sz="0" w:space="0" w:color="auto"/>
                              </w:divBdr>
                              <w:divsChild>
                                <w:div w:id="107551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904556">
          <w:marLeft w:val="0"/>
          <w:marRight w:val="0"/>
          <w:marTop w:val="0"/>
          <w:marBottom w:val="0"/>
          <w:divBdr>
            <w:top w:val="none" w:sz="0" w:space="0" w:color="auto"/>
            <w:left w:val="none" w:sz="0" w:space="0" w:color="auto"/>
            <w:bottom w:val="none" w:sz="0" w:space="0" w:color="auto"/>
            <w:right w:val="none" w:sz="0" w:space="0" w:color="auto"/>
          </w:divBdr>
          <w:divsChild>
            <w:div w:id="1085802111">
              <w:marLeft w:val="0"/>
              <w:marRight w:val="0"/>
              <w:marTop w:val="0"/>
              <w:marBottom w:val="0"/>
              <w:divBdr>
                <w:top w:val="none" w:sz="0" w:space="0" w:color="auto"/>
                <w:left w:val="none" w:sz="0" w:space="0" w:color="auto"/>
                <w:bottom w:val="none" w:sz="0" w:space="0" w:color="auto"/>
                <w:right w:val="none" w:sz="0" w:space="0" w:color="auto"/>
              </w:divBdr>
              <w:divsChild>
                <w:div w:id="1333145825">
                  <w:marLeft w:val="0"/>
                  <w:marRight w:val="0"/>
                  <w:marTop w:val="0"/>
                  <w:marBottom w:val="0"/>
                  <w:divBdr>
                    <w:top w:val="none" w:sz="0" w:space="0" w:color="auto"/>
                    <w:left w:val="none" w:sz="0" w:space="0" w:color="auto"/>
                    <w:bottom w:val="none" w:sz="0" w:space="0" w:color="auto"/>
                    <w:right w:val="none" w:sz="0" w:space="0" w:color="auto"/>
                  </w:divBdr>
                  <w:divsChild>
                    <w:div w:id="1989087308">
                      <w:marLeft w:val="0"/>
                      <w:marRight w:val="0"/>
                      <w:marTop w:val="0"/>
                      <w:marBottom w:val="0"/>
                      <w:divBdr>
                        <w:top w:val="none" w:sz="0" w:space="0" w:color="auto"/>
                        <w:left w:val="none" w:sz="0" w:space="0" w:color="auto"/>
                        <w:bottom w:val="none" w:sz="0" w:space="0" w:color="auto"/>
                        <w:right w:val="none" w:sz="0" w:space="0" w:color="auto"/>
                      </w:divBdr>
                      <w:divsChild>
                        <w:div w:id="1913158411">
                          <w:marLeft w:val="0"/>
                          <w:marRight w:val="0"/>
                          <w:marTop w:val="0"/>
                          <w:marBottom w:val="0"/>
                          <w:divBdr>
                            <w:top w:val="none" w:sz="0" w:space="0" w:color="auto"/>
                            <w:left w:val="none" w:sz="0" w:space="0" w:color="auto"/>
                            <w:bottom w:val="none" w:sz="0" w:space="0" w:color="auto"/>
                            <w:right w:val="none" w:sz="0" w:space="0" w:color="auto"/>
                          </w:divBdr>
                          <w:divsChild>
                            <w:div w:id="1084257278">
                              <w:marLeft w:val="0"/>
                              <w:marRight w:val="0"/>
                              <w:marTop w:val="0"/>
                              <w:marBottom w:val="0"/>
                              <w:divBdr>
                                <w:top w:val="none" w:sz="0" w:space="0" w:color="auto"/>
                                <w:left w:val="none" w:sz="0" w:space="0" w:color="auto"/>
                                <w:bottom w:val="none" w:sz="0" w:space="0" w:color="auto"/>
                                <w:right w:val="none" w:sz="0" w:space="0" w:color="auto"/>
                              </w:divBdr>
                              <w:divsChild>
                                <w:div w:id="3575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386601">
          <w:marLeft w:val="0"/>
          <w:marRight w:val="0"/>
          <w:marTop w:val="0"/>
          <w:marBottom w:val="0"/>
          <w:divBdr>
            <w:top w:val="none" w:sz="0" w:space="0" w:color="auto"/>
            <w:left w:val="none" w:sz="0" w:space="0" w:color="auto"/>
            <w:bottom w:val="none" w:sz="0" w:space="0" w:color="auto"/>
            <w:right w:val="none" w:sz="0" w:space="0" w:color="auto"/>
          </w:divBdr>
          <w:divsChild>
            <w:div w:id="443572983">
              <w:marLeft w:val="0"/>
              <w:marRight w:val="0"/>
              <w:marTop w:val="0"/>
              <w:marBottom w:val="0"/>
              <w:divBdr>
                <w:top w:val="none" w:sz="0" w:space="0" w:color="auto"/>
                <w:left w:val="none" w:sz="0" w:space="0" w:color="auto"/>
                <w:bottom w:val="none" w:sz="0" w:space="0" w:color="auto"/>
                <w:right w:val="none" w:sz="0" w:space="0" w:color="auto"/>
              </w:divBdr>
              <w:divsChild>
                <w:div w:id="1817643573">
                  <w:marLeft w:val="0"/>
                  <w:marRight w:val="0"/>
                  <w:marTop w:val="0"/>
                  <w:marBottom w:val="0"/>
                  <w:divBdr>
                    <w:top w:val="none" w:sz="0" w:space="0" w:color="auto"/>
                    <w:left w:val="none" w:sz="0" w:space="0" w:color="auto"/>
                    <w:bottom w:val="none" w:sz="0" w:space="0" w:color="auto"/>
                    <w:right w:val="none" w:sz="0" w:space="0" w:color="auto"/>
                  </w:divBdr>
                  <w:divsChild>
                    <w:div w:id="380443336">
                      <w:marLeft w:val="0"/>
                      <w:marRight w:val="0"/>
                      <w:marTop w:val="0"/>
                      <w:marBottom w:val="0"/>
                      <w:divBdr>
                        <w:top w:val="none" w:sz="0" w:space="0" w:color="auto"/>
                        <w:left w:val="none" w:sz="0" w:space="0" w:color="auto"/>
                        <w:bottom w:val="none" w:sz="0" w:space="0" w:color="auto"/>
                        <w:right w:val="none" w:sz="0" w:space="0" w:color="auto"/>
                      </w:divBdr>
                      <w:divsChild>
                        <w:div w:id="1500804008">
                          <w:marLeft w:val="0"/>
                          <w:marRight w:val="0"/>
                          <w:marTop w:val="0"/>
                          <w:marBottom w:val="0"/>
                          <w:divBdr>
                            <w:top w:val="none" w:sz="0" w:space="0" w:color="auto"/>
                            <w:left w:val="none" w:sz="0" w:space="0" w:color="auto"/>
                            <w:bottom w:val="none" w:sz="0" w:space="0" w:color="auto"/>
                            <w:right w:val="none" w:sz="0" w:space="0" w:color="auto"/>
                          </w:divBdr>
                          <w:divsChild>
                            <w:div w:id="457068191">
                              <w:marLeft w:val="0"/>
                              <w:marRight w:val="0"/>
                              <w:marTop w:val="0"/>
                              <w:marBottom w:val="0"/>
                              <w:divBdr>
                                <w:top w:val="none" w:sz="0" w:space="0" w:color="auto"/>
                                <w:left w:val="none" w:sz="0" w:space="0" w:color="auto"/>
                                <w:bottom w:val="none" w:sz="0" w:space="0" w:color="auto"/>
                                <w:right w:val="none" w:sz="0" w:space="0" w:color="auto"/>
                              </w:divBdr>
                              <w:divsChild>
                                <w:div w:id="86463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9309168">
          <w:marLeft w:val="0"/>
          <w:marRight w:val="0"/>
          <w:marTop w:val="0"/>
          <w:marBottom w:val="0"/>
          <w:divBdr>
            <w:top w:val="none" w:sz="0" w:space="0" w:color="auto"/>
            <w:left w:val="none" w:sz="0" w:space="0" w:color="auto"/>
            <w:bottom w:val="none" w:sz="0" w:space="0" w:color="auto"/>
            <w:right w:val="none" w:sz="0" w:space="0" w:color="auto"/>
          </w:divBdr>
          <w:divsChild>
            <w:div w:id="457644769">
              <w:marLeft w:val="0"/>
              <w:marRight w:val="0"/>
              <w:marTop w:val="0"/>
              <w:marBottom w:val="0"/>
              <w:divBdr>
                <w:top w:val="none" w:sz="0" w:space="0" w:color="auto"/>
                <w:left w:val="none" w:sz="0" w:space="0" w:color="auto"/>
                <w:bottom w:val="none" w:sz="0" w:space="0" w:color="auto"/>
                <w:right w:val="none" w:sz="0" w:space="0" w:color="auto"/>
              </w:divBdr>
              <w:divsChild>
                <w:div w:id="1809516231">
                  <w:marLeft w:val="0"/>
                  <w:marRight w:val="0"/>
                  <w:marTop w:val="0"/>
                  <w:marBottom w:val="0"/>
                  <w:divBdr>
                    <w:top w:val="none" w:sz="0" w:space="0" w:color="auto"/>
                    <w:left w:val="none" w:sz="0" w:space="0" w:color="auto"/>
                    <w:bottom w:val="none" w:sz="0" w:space="0" w:color="auto"/>
                    <w:right w:val="none" w:sz="0" w:space="0" w:color="auto"/>
                  </w:divBdr>
                  <w:divsChild>
                    <w:div w:id="1081026792">
                      <w:marLeft w:val="0"/>
                      <w:marRight w:val="0"/>
                      <w:marTop w:val="0"/>
                      <w:marBottom w:val="0"/>
                      <w:divBdr>
                        <w:top w:val="none" w:sz="0" w:space="0" w:color="auto"/>
                        <w:left w:val="none" w:sz="0" w:space="0" w:color="auto"/>
                        <w:bottom w:val="none" w:sz="0" w:space="0" w:color="auto"/>
                        <w:right w:val="none" w:sz="0" w:space="0" w:color="auto"/>
                      </w:divBdr>
                      <w:divsChild>
                        <w:div w:id="2095858230">
                          <w:marLeft w:val="0"/>
                          <w:marRight w:val="0"/>
                          <w:marTop w:val="0"/>
                          <w:marBottom w:val="0"/>
                          <w:divBdr>
                            <w:top w:val="none" w:sz="0" w:space="0" w:color="auto"/>
                            <w:left w:val="none" w:sz="0" w:space="0" w:color="auto"/>
                            <w:bottom w:val="none" w:sz="0" w:space="0" w:color="auto"/>
                            <w:right w:val="none" w:sz="0" w:space="0" w:color="auto"/>
                          </w:divBdr>
                          <w:divsChild>
                            <w:div w:id="27724607">
                              <w:marLeft w:val="0"/>
                              <w:marRight w:val="0"/>
                              <w:marTop w:val="0"/>
                              <w:marBottom w:val="0"/>
                              <w:divBdr>
                                <w:top w:val="none" w:sz="0" w:space="0" w:color="auto"/>
                                <w:left w:val="none" w:sz="0" w:space="0" w:color="auto"/>
                                <w:bottom w:val="none" w:sz="0" w:space="0" w:color="auto"/>
                                <w:right w:val="none" w:sz="0" w:space="0" w:color="auto"/>
                              </w:divBdr>
                              <w:divsChild>
                                <w:div w:id="1173572186">
                                  <w:marLeft w:val="0"/>
                                  <w:marRight w:val="0"/>
                                  <w:marTop w:val="0"/>
                                  <w:marBottom w:val="0"/>
                                  <w:divBdr>
                                    <w:top w:val="none" w:sz="0" w:space="0" w:color="auto"/>
                                    <w:left w:val="none" w:sz="0" w:space="0" w:color="auto"/>
                                    <w:bottom w:val="none" w:sz="0" w:space="0" w:color="auto"/>
                                    <w:right w:val="none" w:sz="0" w:space="0" w:color="auto"/>
                                  </w:divBdr>
                                </w:div>
                                <w:div w:id="178665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7775873">
          <w:marLeft w:val="0"/>
          <w:marRight w:val="0"/>
          <w:marTop w:val="0"/>
          <w:marBottom w:val="0"/>
          <w:divBdr>
            <w:top w:val="none" w:sz="0" w:space="0" w:color="auto"/>
            <w:left w:val="none" w:sz="0" w:space="0" w:color="auto"/>
            <w:bottom w:val="none" w:sz="0" w:space="0" w:color="auto"/>
            <w:right w:val="none" w:sz="0" w:space="0" w:color="auto"/>
          </w:divBdr>
          <w:divsChild>
            <w:div w:id="668405509">
              <w:marLeft w:val="0"/>
              <w:marRight w:val="0"/>
              <w:marTop w:val="0"/>
              <w:marBottom w:val="0"/>
              <w:divBdr>
                <w:top w:val="none" w:sz="0" w:space="0" w:color="auto"/>
                <w:left w:val="none" w:sz="0" w:space="0" w:color="auto"/>
                <w:bottom w:val="none" w:sz="0" w:space="0" w:color="auto"/>
                <w:right w:val="none" w:sz="0" w:space="0" w:color="auto"/>
              </w:divBdr>
              <w:divsChild>
                <w:div w:id="1227957692">
                  <w:marLeft w:val="0"/>
                  <w:marRight w:val="0"/>
                  <w:marTop w:val="0"/>
                  <w:marBottom w:val="0"/>
                  <w:divBdr>
                    <w:top w:val="none" w:sz="0" w:space="0" w:color="auto"/>
                    <w:left w:val="none" w:sz="0" w:space="0" w:color="auto"/>
                    <w:bottom w:val="none" w:sz="0" w:space="0" w:color="auto"/>
                    <w:right w:val="none" w:sz="0" w:space="0" w:color="auto"/>
                  </w:divBdr>
                  <w:divsChild>
                    <w:div w:id="1374309573">
                      <w:marLeft w:val="0"/>
                      <w:marRight w:val="0"/>
                      <w:marTop w:val="0"/>
                      <w:marBottom w:val="0"/>
                      <w:divBdr>
                        <w:top w:val="none" w:sz="0" w:space="0" w:color="auto"/>
                        <w:left w:val="none" w:sz="0" w:space="0" w:color="auto"/>
                        <w:bottom w:val="none" w:sz="0" w:space="0" w:color="auto"/>
                        <w:right w:val="none" w:sz="0" w:space="0" w:color="auto"/>
                      </w:divBdr>
                      <w:divsChild>
                        <w:div w:id="888539389">
                          <w:marLeft w:val="0"/>
                          <w:marRight w:val="0"/>
                          <w:marTop w:val="0"/>
                          <w:marBottom w:val="0"/>
                          <w:divBdr>
                            <w:top w:val="none" w:sz="0" w:space="0" w:color="auto"/>
                            <w:left w:val="none" w:sz="0" w:space="0" w:color="auto"/>
                            <w:bottom w:val="none" w:sz="0" w:space="0" w:color="auto"/>
                            <w:right w:val="none" w:sz="0" w:space="0" w:color="auto"/>
                          </w:divBdr>
                          <w:divsChild>
                            <w:div w:id="984702824">
                              <w:marLeft w:val="0"/>
                              <w:marRight w:val="0"/>
                              <w:marTop w:val="0"/>
                              <w:marBottom w:val="0"/>
                              <w:divBdr>
                                <w:top w:val="none" w:sz="0" w:space="0" w:color="auto"/>
                                <w:left w:val="none" w:sz="0" w:space="0" w:color="auto"/>
                                <w:bottom w:val="none" w:sz="0" w:space="0" w:color="auto"/>
                                <w:right w:val="none" w:sz="0" w:space="0" w:color="auto"/>
                              </w:divBdr>
                              <w:divsChild>
                                <w:div w:id="16041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411514">
          <w:marLeft w:val="0"/>
          <w:marRight w:val="0"/>
          <w:marTop w:val="0"/>
          <w:marBottom w:val="0"/>
          <w:divBdr>
            <w:top w:val="none" w:sz="0" w:space="0" w:color="auto"/>
            <w:left w:val="none" w:sz="0" w:space="0" w:color="auto"/>
            <w:bottom w:val="none" w:sz="0" w:space="0" w:color="auto"/>
            <w:right w:val="none" w:sz="0" w:space="0" w:color="auto"/>
          </w:divBdr>
          <w:divsChild>
            <w:div w:id="250431388">
              <w:marLeft w:val="0"/>
              <w:marRight w:val="0"/>
              <w:marTop w:val="0"/>
              <w:marBottom w:val="0"/>
              <w:divBdr>
                <w:top w:val="none" w:sz="0" w:space="0" w:color="auto"/>
                <w:left w:val="none" w:sz="0" w:space="0" w:color="auto"/>
                <w:bottom w:val="none" w:sz="0" w:space="0" w:color="auto"/>
                <w:right w:val="none" w:sz="0" w:space="0" w:color="auto"/>
              </w:divBdr>
              <w:divsChild>
                <w:div w:id="1546874047">
                  <w:marLeft w:val="0"/>
                  <w:marRight w:val="0"/>
                  <w:marTop w:val="0"/>
                  <w:marBottom w:val="0"/>
                  <w:divBdr>
                    <w:top w:val="none" w:sz="0" w:space="0" w:color="auto"/>
                    <w:left w:val="none" w:sz="0" w:space="0" w:color="auto"/>
                    <w:bottom w:val="none" w:sz="0" w:space="0" w:color="auto"/>
                    <w:right w:val="none" w:sz="0" w:space="0" w:color="auto"/>
                  </w:divBdr>
                  <w:divsChild>
                    <w:div w:id="416750393">
                      <w:marLeft w:val="0"/>
                      <w:marRight w:val="0"/>
                      <w:marTop w:val="0"/>
                      <w:marBottom w:val="0"/>
                      <w:divBdr>
                        <w:top w:val="none" w:sz="0" w:space="0" w:color="auto"/>
                        <w:left w:val="none" w:sz="0" w:space="0" w:color="auto"/>
                        <w:bottom w:val="none" w:sz="0" w:space="0" w:color="auto"/>
                        <w:right w:val="none" w:sz="0" w:space="0" w:color="auto"/>
                      </w:divBdr>
                      <w:divsChild>
                        <w:div w:id="1832745800">
                          <w:marLeft w:val="0"/>
                          <w:marRight w:val="0"/>
                          <w:marTop w:val="0"/>
                          <w:marBottom w:val="0"/>
                          <w:divBdr>
                            <w:top w:val="none" w:sz="0" w:space="0" w:color="auto"/>
                            <w:left w:val="none" w:sz="0" w:space="0" w:color="auto"/>
                            <w:bottom w:val="none" w:sz="0" w:space="0" w:color="auto"/>
                            <w:right w:val="none" w:sz="0" w:space="0" w:color="auto"/>
                          </w:divBdr>
                          <w:divsChild>
                            <w:div w:id="1748729834">
                              <w:marLeft w:val="0"/>
                              <w:marRight w:val="0"/>
                              <w:marTop w:val="0"/>
                              <w:marBottom w:val="0"/>
                              <w:divBdr>
                                <w:top w:val="none" w:sz="0" w:space="0" w:color="auto"/>
                                <w:left w:val="none" w:sz="0" w:space="0" w:color="auto"/>
                                <w:bottom w:val="none" w:sz="0" w:space="0" w:color="auto"/>
                                <w:right w:val="none" w:sz="0" w:space="0" w:color="auto"/>
                              </w:divBdr>
                              <w:divsChild>
                                <w:div w:id="171365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9423301">
          <w:marLeft w:val="0"/>
          <w:marRight w:val="0"/>
          <w:marTop w:val="0"/>
          <w:marBottom w:val="0"/>
          <w:divBdr>
            <w:top w:val="none" w:sz="0" w:space="0" w:color="auto"/>
            <w:left w:val="none" w:sz="0" w:space="0" w:color="auto"/>
            <w:bottom w:val="none" w:sz="0" w:space="0" w:color="auto"/>
            <w:right w:val="none" w:sz="0" w:space="0" w:color="auto"/>
          </w:divBdr>
          <w:divsChild>
            <w:div w:id="938874780">
              <w:marLeft w:val="0"/>
              <w:marRight w:val="0"/>
              <w:marTop w:val="0"/>
              <w:marBottom w:val="0"/>
              <w:divBdr>
                <w:top w:val="none" w:sz="0" w:space="0" w:color="auto"/>
                <w:left w:val="none" w:sz="0" w:space="0" w:color="auto"/>
                <w:bottom w:val="none" w:sz="0" w:space="0" w:color="auto"/>
                <w:right w:val="none" w:sz="0" w:space="0" w:color="auto"/>
              </w:divBdr>
              <w:divsChild>
                <w:div w:id="589850392">
                  <w:marLeft w:val="0"/>
                  <w:marRight w:val="0"/>
                  <w:marTop w:val="0"/>
                  <w:marBottom w:val="0"/>
                  <w:divBdr>
                    <w:top w:val="none" w:sz="0" w:space="0" w:color="auto"/>
                    <w:left w:val="none" w:sz="0" w:space="0" w:color="auto"/>
                    <w:bottom w:val="none" w:sz="0" w:space="0" w:color="auto"/>
                    <w:right w:val="none" w:sz="0" w:space="0" w:color="auto"/>
                  </w:divBdr>
                  <w:divsChild>
                    <w:div w:id="622738480">
                      <w:marLeft w:val="0"/>
                      <w:marRight w:val="0"/>
                      <w:marTop w:val="0"/>
                      <w:marBottom w:val="0"/>
                      <w:divBdr>
                        <w:top w:val="none" w:sz="0" w:space="0" w:color="auto"/>
                        <w:left w:val="none" w:sz="0" w:space="0" w:color="auto"/>
                        <w:bottom w:val="none" w:sz="0" w:space="0" w:color="auto"/>
                        <w:right w:val="none" w:sz="0" w:space="0" w:color="auto"/>
                      </w:divBdr>
                      <w:divsChild>
                        <w:div w:id="2134861265">
                          <w:marLeft w:val="0"/>
                          <w:marRight w:val="0"/>
                          <w:marTop w:val="0"/>
                          <w:marBottom w:val="0"/>
                          <w:divBdr>
                            <w:top w:val="none" w:sz="0" w:space="0" w:color="auto"/>
                            <w:left w:val="none" w:sz="0" w:space="0" w:color="auto"/>
                            <w:bottom w:val="none" w:sz="0" w:space="0" w:color="auto"/>
                            <w:right w:val="none" w:sz="0" w:space="0" w:color="auto"/>
                          </w:divBdr>
                          <w:divsChild>
                            <w:div w:id="1603994557">
                              <w:marLeft w:val="0"/>
                              <w:marRight w:val="0"/>
                              <w:marTop w:val="0"/>
                              <w:marBottom w:val="0"/>
                              <w:divBdr>
                                <w:top w:val="none" w:sz="0" w:space="0" w:color="auto"/>
                                <w:left w:val="none" w:sz="0" w:space="0" w:color="auto"/>
                                <w:bottom w:val="none" w:sz="0" w:space="0" w:color="auto"/>
                                <w:right w:val="none" w:sz="0" w:space="0" w:color="auto"/>
                              </w:divBdr>
                              <w:divsChild>
                                <w:div w:id="106484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112783">
          <w:marLeft w:val="0"/>
          <w:marRight w:val="0"/>
          <w:marTop w:val="0"/>
          <w:marBottom w:val="0"/>
          <w:divBdr>
            <w:top w:val="none" w:sz="0" w:space="0" w:color="auto"/>
            <w:left w:val="none" w:sz="0" w:space="0" w:color="auto"/>
            <w:bottom w:val="none" w:sz="0" w:space="0" w:color="auto"/>
            <w:right w:val="none" w:sz="0" w:space="0" w:color="auto"/>
          </w:divBdr>
          <w:divsChild>
            <w:div w:id="574514161">
              <w:marLeft w:val="0"/>
              <w:marRight w:val="0"/>
              <w:marTop w:val="0"/>
              <w:marBottom w:val="0"/>
              <w:divBdr>
                <w:top w:val="none" w:sz="0" w:space="0" w:color="auto"/>
                <w:left w:val="none" w:sz="0" w:space="0" w:color="auto"/>
                <w:bottom w:val="none" w:sz="0" w:space="0" w:color="auto"/>
                <w:right w:val="none" w:sz="0" w:space="0" w:color="auto"/>
              </w:divBdr>
              <w:divsChild>
                <w:div w:id="207382756">
                  <w:marLeft w:val="0"/>
                  <w:marRight w:val="0"/>
                  <w:marTop w:val="0"/>
                  <w:marBottom w:val="0"/>
                  <w:divBdr>
                    <w:top w:val="none" w:sz="0" w:space="0" w:color="auto"/>
                    <w:left w:val="none" w:sz="0" w:space="0" w:color="auto"/>
                    <w:bottom w:val="none" w:sz="0" w:space="0" w:color="auto"/>
                    <w:right w:val="none" w:sz="0" w:space="0" w:color="auto"/>
                  </w:divBdr>
                  <w:divsChild>
                    <w:div w:id="2130659056">
                      <w:marLeft w:val="0"/>
                      <w:marRight w:val="0"/>
                      <w:marTop w:val="0"/>
                      <w:marBottom w:val="0"/>
                      <w:divBdr>
                        <w:top w:val="none" w:sz="0" w:space="0" w:color="auto"/>
                        <w:left w:val="none" w:sz="0" w:space="0" w:color="auto"/>
                        <w:bottom w:val="none" w:sz="0" w:space="0" w:color="auto"/>
                        <w:right w:val="none" w:sz="0" w:space="0" w:color="auto"/>
                      </w:divBdr>
                      <w:divsChild>
                        <w:div w:id="1195725660">
                          <w:marLeft w:val="0"/>
                          <w:marRight w:val="0"/>
                          <w:marTop w:val="0"/>
                          <w:marBottom w:val="0"/>
                          <w:divBdr>
                            <w:top w:val="none" w:sz="0" w:space="0" w:color="auto"/>
                            <w:left w:val="none" w:sz="0" w:space="0" w:color="auto"/>
                            <w:bottom w:val="none" w:sz="0" w:space="0" w:color="auto"/>
                            <w:right w:val="none" w:sz="0" w:space="0" w:color="auto"/>
                          </w:divBdr>
                          <w:divsChild>
                            <w:div w:id="2065325201">
                              <w:marLeft w:val="0"/>
                              <w:marRight w:val="0"/>
                              <w:marTop w:val="0"/>
                              <w:marBottom w:val="0"/>
                              <w:divBdr>
                                <w:top w:val="none" w:sz="0" w:space="0" w:color="auto"/>
                                <w:left w:val="none" w:sz="0" w:space="0" w:color="auto"/>
                                <w:bottom w:val="none" w:sz="0" w:space="0" w:color="auto"/>
                                <w:right w:val="none" w:sz="0" w:space="0" w:color="auto"/>
                              </w:divBdr>
                              <w:divsChild>
                                <w:div w:id="33541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105185">
          <w:marLeft w:val="0"/>
          <w:marRight w:val="0"/>
          <w:marTop w:val="0"/>
          <w:marBottom w:val="0"/>
          <w:divBdr>
            <w:top w:val="none" w:sz="0" w:space="0" w:color="auto"/>
            <w:left w:val="none" w:sz="0" w:space="0" w:color="auto"/>
            <w:bottom w:val="none" w:sz="0" w:space="0" w:color="auto"/>
            <w:right w:val="none" w:sz="0" w:space="0" w:color="auto"/>
          </w:divBdr>
          <w:divsChild>
            <w:div w:id="1543403147">
              <w:marLeft w:val="0"/>
              <w:marRight w:val="0"/>
              <w:marTop w:val="0"/>
              <w:marBottom w:val="0"/>
              <w:divBdr>
                <w:top w:val="none" w:sz="0" w:space="0" w:color="auto"/>
                <w:left w:val="none" w:sz="0" w:space="0" w:color="auto"/>
                <w:bottom w:val="none" w:sz="0" w:space="0" w:color="auto"/>
                <w:right w:val="none" w:sz="0" w:space="0" w:color="auto"/>
              </w:divBdr>
              <w:divsChild>
                <w:div w:id="1790201971">
                  <w:marLeft w:val="0"/>
                  <w:marRight w:val="0"/>
                  <w:marTop w:val="0"/>
                  <w:marBottom w:val="0"/>
                  <w:divBdr>
                    <w:top w:val="none" w:sz="0" w:space="0" w:color="auto"/>
                    <w:left w:val="none" w:sz="0" w:space="0" w:color="auto"/>
                    <w:bottom w:val="none" w:sz="0" w:space="0" w:color="auto"/>
                    <w:right w:val="none" w:sz="0" w:space="0" w:color="auto"/>
                  </w:divBdr>
                  <w:divsChild>
                    <w:div w:id="111093148">
                      <w:marLeft w:val="0"/>
                      <w:marRight w:val="0"/>
                      <w:marTop w:val="0"/>
                      <w:marBottom w:val="0"/>
                      <w:divBdr>
                        <w:top w:val="none" w:sz="0" w:space="0" w:color="auto"/>
                        <w:left w:val="none" w:sz="0" w:space="0" w:color="auto"/>
                        <w:bottom w:val="none" w:sz="0" w:space="0" w:color="auto"/>
                        <w:right w:val="none" w:sz="0" w:space="0" w:color="auto"/>
                      </w:divBdr>
                      <w:divsChild>
                        <w:div w:id="353502712">
                          <w:marLeft w:val="0"/>
                          <w:marRight w:val="0"/>
                          <w:marTop w:val="0"/>
                          <w:marBottom w:val="0"/>
                          <w:divBdr>
                            <w:top w:val="none" w:sz="0" w:space="0" w:color="auto"/>
                            <w:left w:val="none" w:sz="0" w:space="0" w:color="auto"/>
                            <w:bottom w:val="none" w:sz="0" w:space="0" w:color="auto"/>
                            <w:right w:val="none" w:sz="0" w:space="0" w:color="auto"/>
                          </w:divBdr>
                          <w:divsChild>
                            <w:div w:id="930509906">
                              <w:marLeft w:val="0"/>
                              <w:marRight w:val="0"/>
                              <w:marTop w:val="0"/>
                              <w:marBottom w:val="0"/>
                              <w:divBdr>
                                <w:top w:val="none" w:sz="0" w:space="0" w:color="auto"/>
                                <w:left w:val="none" w:sz="0" w:space="0" w:color="auto"/>
                                <w:bottom w:val="none" w:sz="0" w:space="0" w:color="auto"/>
                                <w:right w:val="none" w:sz="0" w:space="0" w:color="auto"/>
                              </w:divBdr>
                              <w:divsChild>
                                <w:div w:id="14721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875435">
          <w:marLeft w:val="0"/>
          <w:marRight w:val="0"/>
          <w:marTop w:val="0"/>
          <w:marBottom w:val="0"/>
          <w:divBdr>
            <w:top w:val="none" w:sz="0" w:space="0" w:color="auto"/>
            <w:left w:val="none" w:sz="0" w:space="0" w:color="auto"/>
            <w:bottom w:val="none" w:sz="0" w:space="0" w:color="auto"/>
            <w:right w:val="none" w:sz="0" w:space="0" w:color="auto"/>
          </w:divBdr>
          <w:divsChild>
            <w:div w:id="2084521497">
              <w:marLeft w:val="0"/>
              <w:marRight w:val="0"/>
              <w:marTop w:val="0"/>
              <w:marBottom w:val="0"/>
              <w:divBdr>
                <w:top w:val="none" w:sz="0" w:space="0" w:color="auto"/>
                <w:left w:val="none" w:sz="0" w:space="0" w:color="auto"/>
                <w:bottom w:val="none" w:sz="0" w:space="0" w:color="auto"/>
                <w:right w:val="none" w:sz="0" w:space="0" w:color="auto"/>
              </w:divBdr>
              <w:divsChild>
                <w:div w:id="578291188">
                  <w:marLeft w:val="0"/>
                  <w:marRight w:val="0"/>
                  <w:marTop w:val="0"/>
                  <w:marBottom w:val="0"/>
                  <w:divBdr>
                    <w:top w:val="none" w:sz="0" w:space="0" w:color="auto"/>
                    <w:left w:val="none" w:sz="0" w:space="0" w:color="auto"/>
                    <w:bottom w:val="none" w:sz="0" w:space="0" w:color="auto"/>
                    <w:right w:val="none" w:sz="0" w:space="0" w:color="auto"/>
                  </w:divBdr>
                  <w:divsChild>
                    <w:div w:id="897592971">
                      <w:marLeft w:val="0"/>
                      <w:marRight w:val="0"/>
                      <w:marTop w:val="0"/>
                      <w:marBottom w:val="0"/>
                      <w:divBdr>
                        <w:top w:val="none" w:sz="0" w:space="0" w:color="auto"/>
                        <w:left w:val="none" w:sz="0" w:space="0" w:color="auto"/>
                        <w:bottom w:val="none" w:sz="0" w:space="0" w:color="auto"/>
                        <w:right w:val="none" w:sz="0" w:space="0" w:color="auto"/>
                      </w:divBdr>
                      <w:divsChild>
                        <w:div w:id="944191230">
                          <w:marLeft w:val="0"/>
                          <w:marRight w:val="0"/>
                          <w:marTop w:val="0"/>
                          <w:marBottom w:val="0"/>
                          <w:divBdr>
                            <w:top w:val="none" w:sz="0" w:space="0" w:color="auto"/>
                            <w:left w:val="none" w:sz="0" w:space="0" w:color="auto"/>
                            <w:bottom w:val="none" w:sz="0" w:space="0" w:color="auto"/>
                            <w:right w:val="none" w:sz="0" w:space="0" w:color="auto"/>
                          </w:divBdr>
                          <w:divsChild>
                            <w:div w:id="14500233">
                              <w:marLeft w:val="0"/>
                              <w:marRight w:val="0"/>
                              <w:marTop w:val="0"/>
                              <w:marBottom w:val="0"/>
                              <w:divBdr>
                                <w:top w:val="none" w:sz="0" w:space="0" w:color="auto"/>
                                <w:left w:val="none" w:sz="0" w:space="0" w:color="auto"/>
                                <w:bottom w:val="none" w:sz="0" w:space="0" w:color="auto"/>
                                <w:right w:val="none" w:sz="0" w:space="0" w:color="auto"/>
                              </w:divBdr>
                              <w:divsChild>
                                <w:div w:id="4520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335328">
          <w:marLeft w:val="0"/>
          <w:marRight w:val="0"/>
          <w:marTop w:val="0"/>
          <w:marBottom w:val="0"/>
          <w:divBdr>
            <w:top w:val="none" w:sz="0" w:space="0" w:color="auto"/>
            <w:left w:val="none" w:sz="0" w:space="0" w:color="auto"/>
            <w:bottom w:val="none" w:sz="0" w:space="0" w:color="auto"/>
            <w:right w:val="none" w:sz="0" w:space="0" w:color="auto"/>
          </w:divBdr>
          <w:divsChild>
            <w:div w:id="821779288">
              <w:marLeft w:val="0"/>
              <w:marRight w:val="0"/>
              <w:marTop w:val="0"/>
              <w:marBottom w:val="0"/>
              <w:divBdr>
                <w:top w:val="none" w:sz="0" w:space="0" w:color="auto"/>
                <w:left w:val="none" w:sz="0" w:space="0" w:color="auto"/>
                <w:bottom w:val="none" w:sz="0" w:space="0" w:color="auto"/>
                <w:right w:val="none" w:sz="0" w:space="0" w:color="auto"/>
              </w:divBdr>
              <w:divsChild>
                <w:div w:id="496966052">
                  <w:marLeft w:val="0"/>
                  <w:marRight w:val="0"/>
                  <w:marTop w:val="0"/>
                  <w:marBottom w:val="0"/>
                  <w:divBdr>
                    <w:top w:val="none" w:sz="0" w:space="0" w:color="auto"/>
                    <w:left w:val="none" w:sz="0" w:space="0" w:color="auto"/>
                    <w:bottom w:val="none" w:sz="0" w:space="0" w:color="auto"/>
                    <w:right w:val="none" w:sz="0" w:space="0" w:color="auto"/>
                  </w:divBdr>
                  <w:divsChild>
                    <w:div w:id="1707830927">
                      <w:marLeft w:val="0"/>
                      <w:marRight w:val="0"/>
                      <w:marTop w:val="0"/>
                      <w:marBottom w:val="0"/>
                      <w:divBdr>
                        <w:top w:val="none" w:sz="0" w:space="0" w:color="auto"/>
                        <w:left w:val="none" w:sz="0" w:space="0" w:color="auto"/>
                        <w:bottom w:val="none" w:sz="0" w:space="0" w:color="auto"/>
                        <w:right w:val="none" w:sz="0" w:space="0" w:color="auto"/>
                      </w:divBdr>
                      <w:divsChild>
                        <w:div w:id="969358536">
                          <w:marLeft w:val="0"/>
                          <w:marRight w:val="0"/>
                          <w:marTop w:val="0"/>
                          <w:marBottom w:val="0"/>
                          <w:divBdr>
                            <w:top w:val="none" w:sz="0" w:space="0" w:color="auto"/>
                            <w:left w:val="none" w:sz="0" w:space="0" w:color="auto"/>
                            <w:bottom w:val="none" w:sz="0" w:space="0" w:color="auto"/>
                            <w:right w:val="none" w:sz="0" w:space="0" w:color="auto"/>
                          </w:divBdr>
                          <w:divsChild>
                            <w:div w:id="1928613351">
                              <w:marLeft w:val="0"/>
                              <w:marRight w:val="0"/>
                              <w:marTop w:val="0"/>
                              <w:marBottom w:val="0"/>
                              <w:divBdr>
                                <w:top w:val="none" w:sz="0" w:space="0" w:color="auto"/>
                                <w:left w:val="none" w:sz="0" w:space="0" w:color="auto"/>
                                <w:bottom w:val="none" w:sz="0" w:space="0" w:color="auto"/>
                                <w:right w:val="none" w:sz="0" w:space="0" w:color="auto"/>
                              </w:divBdr>
                              <w:divsChild>
                                <w:div w:id="12895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667601">
          <w:marLeft w:val="0"/>
          <w:marRight w:val="0"/>
          <w:marTop w:val="0"/>
          <w:marBottom w:val="0"/>
          <w:divBdr>
            <w:top w:val="none" w:sz="0" w:space="0" w:color="auto"/>
            <w:left w:val="none" w:sz="0" w:space="0" w:color="auto"/>
            <w:bottom w:val="none" w:sz="0" w:space="0" w:color="auto"/>
            <w:right w:val="none" w:sz="0" w:space="0" w:color="auto"/>
          </w:divBdr>
          <w:divsChild>
            <w:div w:id="232084995">
              <w:marLeft w:val="0"/>
              <w:marRight w:val="0"/>
              <w:marTop w:val="0"/>
              <w:marBottom w:val="0"/>
              <w:divBdr>
                <w:top w:val="none" w:sz="0" w:space="0" w:color="auto"/>
                <w:left w:val="none" w:sz="0" w:space="0" w:color="auto"/>
                <w:bottom w:val="none" w:sz="0" w:space="0" w:color="auto"/>
                <w:right w:val="none" w:sz="0" w:space="0" w:color="auto"/>
              </w:divBdr>
              <w:divsChild>
                <w:div w:id="751662605">
                  <w:marLeft w:val="0"/>
                  <w:marRight w:val="0"/>
                  <w:marTop w:val="0"/>
                  <w:marBottom w:val="0"/>
                  <w:divBdr>
                    <w:top w:val="none" w:sz="0" w:space="0" w:color="auto"/>
                    <w:left w:val="none" w:sz="0" w:space="0" w:color="auto"/>
                    <w:bottom w:val="none" w:sz="0" w:space="0" w:color="auto"/>
                    <w:right w:val="none" w:sz="0" w:space="0" w:color="auto"/>
                  </w:divBdr>
                  <w:divsChild>
                    <w:div w:id="1142113186">
                      <w:marLeft w:val="0"/>
                      <w:marRight w:val="0"/>
                      <w:marTop w:val="0"/>
                      <w:marBottom w:val="0"/>
                      <w:divBdr>
                        <w:top w:val="none" w:sz="0" w:space="0" w:color="auto"/>
                        <w:left w:val="none" w:sz="0" w:space="0" w:color="auto"/>
                        <w:bottom w:val="none" w:sz="0" w:space="0" w:color="auto"/>
                        <w:right w:val="none" w:sz="0" w:space="0" w:color="auto"/>
                      </w:divBdr>
                      <w:divsChild>
                        <w:div w:id="1756199359">
                          <w:marLeft w:val="0"/>
                          <w:marRight w:val="0"/>
                          <w:marTop w:val="0"/>
                          <w:marBottom w:val="0"/>
                          <w:divBdr>
                            <w:top w:val="none" w:sz="0" w:space="0" w:color="auto"/>
                            <w:left w:val="none" w:sz="0" w:space="0" w:color="auto"/>
                            <w:bottom w:val="none" w:sz="0" w:space="0" w:color="auto"/>
                            <w:right w:val="none" w:sz="0" w:space="0" w:color="auto"/>
                          </w:divBdr>
                          <w:divsChild>
                            <w:div w:id="111747617">
                              <w:marLeft w:val="0"/>
                              <w:marRight w:val="0"/>
                              <w:marTop w:val="0"/>
                              <w:marBottom w:val="0"/>
                              <w:divBdr>
                                <w:top w:val="none" w:sz="0" w:space="0" w:color="auto"/>
                                <w:left w:val="none" w:sz="0" w:space="0" w:color="auto"/>
                                <w:bottom w:val="none" w:sz="0" w:space="0" w:color="auto"/>
                                <w:right w:val="none" w:sz="0" w:space="0" w:color="auto"/>
                              </w:divBdr>
                              <w:divsChild>
                                <w:div w:id="12694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194764">
          <w:marLeft w:val="0"/>
          <w:marRight w:val="0"/>
          <w:marTop w:val="0"/>
          <w:marBottom w:val="0"/>
          <w:divBdr>
            <w:top w:val="none" w:sz="0" w:space="0" w:color="auto"/>
            <w:left w:val="none" w:sz="0" w:space="0" w:color="auto"/>
            <w:bottom w:val="none" w:sz="0" w:space="0" w:color="auto"/>
            <w:right w:val="none" w:sz="0" w:space="0" w:color="auto"/>
          </w:divBdr>
          <w:divsChild>
            <w:div w:id="1929266934">
              <w:marLeft w:val="0"/>
              <w:marRight w:val="0"/>
              <w:marTop w:val="0"/>
              <w:marBottom w:val="0"/>
              <w:divBdr>
                <w:top w:val="none" w:sz="0" w:space="0" w:color="auto"/>
                <w:left w:val="none" w:sz="0" w:space="0" w:color="auto"/>
                <w:bottom w:val="none" w:sz="0" w:space="0" w:color="auto"/>
                <w:right w:val="none" w:sz="0" w:space="0" w:color="auto"/>
              </w:divBdr>
              <w:divsChild>
                <w:div w:id="277681116">
                  <w:marLeft w:val="0"/>
                  <w:marRight w:val="0"/>
                  <w:marTop w:val="0"/>
                  <w:marBottom w:val="0"/>
                  <w:divBdr>
                    <w:top w:val="none" w:sz="0" w:space="0" w:color="auto"/>
                    <w:left w:val="none" w:sz="0" w:space="0" w:color="auto"/>
                    <w:bottom w:val="none" w:sz="0" w:space="0" w:color="auto"/>
                    <w:right w:val="none" w:sz="0" w:space="0" w:color="auto"/>
                  </w:divBdr>
                  <w:divsChild>
                    <w:div w:id="1021007278">
                      <w:marLeft w:val="0"/>
                      <w:marRight w:val="0"/>
                      <w:marTop w:val="0"/>
                      <w:marBottom w:val="0"/>
                      <w:divBdr>
                        <w:top w:val="none" w:sz="0" w:space="0" w:color="auto"/>
                        <w:left w:val="none" w:sz="0" w:space="0" w:color="auto"/>
                        <w:bottom w:val="none" w:sz="0" w:space="0" w:color="auto"/>
                        <w:right w:val="none" w:sz="0" w:space="0" w:color="auto"/>
                      </w:divBdr>
                      <w:divsChild>
                        <w:div w:id="981033175">
                          <w:marLeft w:val="0"/>
                          <w:marRight w:val="0"/>
                          <w:marTop w:val="0"/>
                          <w:marBottom w:val="0"/>
                          <w:divBdr>
                            <w:top w:val="none" w:sz="0" w:space="0" w:color="auto"/>
                            <w:left w:val="none" w:sz="0" w:space="0" w:color="auto"/>
                            <w:bottom w:val="none" w:sz="0" w:space="0" w:color="auto"/>
                            <w:right w:val="none" w:sz="0" w:space="0" w:color="auto"/>
                          </w:divBdr>
                          <w:divsChild>
                            <w:div w:id="1496267141">
                              <w:marLeft w:val="0"/>
                              <w:marRight w:val="0"/>
                              <w:marTop w:val="0"/>
                              <w:marBottom w:val="0"/>
                              <w:divBdr>
                                <w:top w:val="none" w:sz="0" w:space="0" w:color="auto"/>
                                <w:left w:val="none" w:sz="0" w:space="0" w:color="auto"/>
                                <w:bottom w:val="none" w:sz="0" w:space="0" w:color="auto"/>
                                <w:right w:val="none" w:sz="0" w:space="0" w:color="auto"/>
                              </w:divBdr>
                              <w:divsChild>
                                <w:div w:id="133858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5642">
                          <w:marLeft w:val="0"/>
                          <w:marRight w:val="0"/>
                          <w:marTop w:val="0"/>
                          <w:marBottom w:val="0"/>
                          <w:divBdr>
                            <w:top w:val="none" w:sz="0" w:space="0" w:color="auto"/>
                            <w:left w:val="none" w:sz="0" w:space="0" w:color="auto"/>
                            <w:bottom w:val="none" w:sz="0" w:space="0" w:color="auto"/>
                            <w:right w:val="none" w:sz="0" w:space="0" w:color="auto"/>
                          </w:divBdr>
                          <w:divsChild>
                            <w:div w:id="4937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8021">
                      <w:marLeft w:val="0"/>
                      <w:marRight w:val="0"/>
                      <w:marTop w:val="0"/>
                      <w:marBottom w:val="0"/>
                      <w:divBdr>
                        <w:top w:val="none" w:sz="0" w:space="0" w:color="auto"/>
                        <w:left w:val="none" w:sz="0" w:space="0" w:color="auto"/>
                        <w:bottom w:val="none" w:sz="0" w:space="0" w:color="auto"/>
                        <w:right w:val="none" w:sz="0" w:space="0" w:color="auto"/>
                      </w:divBdr>
                      <w:divsChild>
                        <w:div w:id="1505127204">
                          <w:marLeft w:val="0"/>
                          <w:marRight w:val="0"/>
                          <w:marTop w:val="360"/>
                          <w:marBottom w:val="0"/>
                          <w:divBdr>
                            <w:top w:val="none" w:sz="0" w:space="0" w:color="auto"/>
                            <w:left w:val="none" w:sz="0" w:space="0" w:color="auto"/>
                            <w:bottom w:val="none" w:sz="0" w:space="0" w:color="auto"/>
                            <w:right w:val="none" w:sz="0" w:space="0" w:color="auto"/>
                          </w:divBdr>
                          <w:divsChild>
                            <w:div w:id="1250458625">
                              <w:marLeft w:val="0"/>
                              <w:marRight w:val="0"/>
                              <w:marTop w:val="0"/>
                              <w:marBottom w:val="0"/>
                              <w:divBdr>
                                <w:top w:val="none" w:sz="0" w:space="0" w:color="auto"/>
                                <w:left w:val="none" w:sz="0" w:space="0" w:color="auto"/>
                                <w:bottom w:val="none" w:sz="0" w:space="0" w:color="auto"/>
                                <w:right w:val="none" w:sz="0" w:space="0" w:color="auto"/>
                              </w:divBdr>
                              <w:divsChild>
                                <w:div w:id="679550119">
                                  <w:marLeft w:val="0"/>
                                  <w:marRight w:val="0"/>
                                  <w:marTop w:val="0"/>
                                  <w:marBottom w:val="0"/>
                                  <w:divBdr>
                                    <w:top w:val="none" w:sz="0" w:space="0" w:color="auto"/>
                                    <w:left w:val="none" w:sz="0" w:space="0" w:color="auto"/>
                                    <w:bottom w:val="none" w:sz="0" w:space="0" w:color="auto"/>
                                    <w:right w:val="none" w:sz="0" w:space="0" w:color="auto"/>
                                  </w:divBdr>
                                  <w:divsChild>
                                    <w:div w:id="213381594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6124704">
          <w:marLeft w:val="0"/>
          <w:marRight w:val="0"/>
          <w:marTop w:val="0"/>
          <w:marBottom w:val="0"/>
          <w:divBdr>
            <w:top w:val="none" w:sz="0" w:space="0" w:color="auto"/>
            <w:left w:val="none" w:sz="0" w:space="0" w:color="auto"/>
            <w:bottom w:val="none" w:sz="0" w:space="0" w:color="auto"/>
            <w:right w:val="none" w:sz="0" w:space="0" w:color="auto"/>
          </w:divBdr>
          <w:divsChild>
            <w:div w:id="1185097703">
              <w:marLeft w:val="0"/>
              <w:marRight w:val="0"/>
              <w:marTop w:val="0"/>
              <w:marBottom w:val="0"/>
              <w:divBdr>
                <w:top w:val="none" w:sz="0" w:space="0" w:color="auto"/>
                <w:left w:val="none" w:sz="0" w:space="0" w:color="auto"/>
                <w:bottom w:val="none" w:sz="0" w:space="0" w:color="auto"/>
                <w:right w:val="none" w:sz="0" w:space="0" w:color="auto"/>
              </w:divBdr>
              <w:divsChild>
                <w:div w:id="327750362">
                  <w:marLeft w:val="0"/>
                  <w:marRight w:val="0"/>
                  <w:marTop w:val="0"/>
                  <w:marBottom w:val="0"/>
                  <w:divBdr>
                    <w:top w:val="none" w:sz="0" w:space="0" w:color="auto"/>
                    <w:left w:val="none" w:sz="0" w:space="0" w:color="auto"/>
                    <w:bottom w:val="none" w:sz="0" w:space="0" w:color="auto"/>
                    <w:right w:val="none" w:sz="0" w:space="0" w:color="auto"/>
                  </w:divBdr>
                  <w:divsChild>
                    <w:div w:id="1192494641">
                      <w:marLeft w:val="0"/>
                      <w:marRight w:val="0"/>
                      <w:marTop w:val="0"/>
                      <w:marBottom w:val="0"/>
                      <w:divBdr>
                        <w:top w:val="none" w:sz="0" w:space="0" w:color="auto"/>
                        <w:left w:val="none" w:sz="0" w:space="0" w:color="auto"/>
                        <w:bottom w:val="none" w:sz="0" w:space="0" w:color="auto"/>
                        <w:right w:val="none" w:sz="0" w:space="0" w:color="auto"/>
                      </w:divBdr>
                      <w:divsChild>
                        <w:div w:id="256066126">
                          <w:marLeft w:val="0"/>
                          <w:marRight w:val="0"/>
                          <w:marTop w:val="0"/>
                          <w:marBottom w:val="0"/>
                          <w:divBdr>
                            <w:top w:val="none" w:sz="0" w:space="0" w:color="auto"/>
                            <w:left w:val="none" w:sz="0" w:space="0" w:color="auto"/>
                            <w:bottom w:val="none" w:sz="0" w:space="0" w:color="auto"/>
                            <w:right w:val="none" w:sz="0" w:space="0" w:color="auto"/>
                          </w:divBdr>
                          <w:divsChild>
                            <w:div w:id="1045063174">
                              <w:marLeft w:val="0"/>
                              <w:marRight w:val="0"/>
                              <w:marTop w:val="0"/>
                              <w:marBottom w:val="0"/>
                              <w:divBdr>
                                <w:top w:val="none" w:sz="0" w:space="0" w:color="auto"/>
                                <w:left w:val="none" w:sz="0" w:space="0" w:color="auto"/>
                                <w:bottom w:val="none" w:sz="0" w:space="0" w:color="auto"/>
                                <w:right w:val="none" w:sz="0" w:space="0" w:color="auto"/>
                              </w:divBdr>
                              <w:divsChild>
                                <w:div w:id="74949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002515">
          <w:marLeft w:val="0"/>
          <w:marRight w:val="0"/>
          <w:marTop w:val="0"/>
          <w:marBottom w:val="0"/>
          <w:divBdr>
            <w:top w:val="none" w:sz="0" w:space="0" w:color="auto"/>
            <w:left w:val="none" w:sz="0" w:space="0" w:color="auto"/>
            <w:bottom w:val="none" w:sz="0" w:space="0" w:color="auto"/>
            <w:right w:val="none" w:sz="0" w:space="0" w:color="auto"/>
          </w:divBdr>
          <w:divsChild>
            <w:div w:id="402725972">
              <w:marLeft w:val="0"/>
              <w:marRight w:val="0"/>
              <w:marTop w:val="0"/>
              <w:marBottom w:val="0"/>
              <w:divBdr>
                <w:top w:val="none" w:sz="0" w:space="0" w:color="auto"/>
                <w:left w:val="none" w:sz="0" w:space="0" w:color="auto"/>
                <w:bottom w:val="none" w:sz="0" w:space="0" w:color="auto"/>
                <w:right w:val="none" w:sz="0" w:space="0" w:color="auto"/>
              </w:divBdr>
              <w:divsChild>
                <w:div w:id="753548306">
                  <w:marLeft w:val="0"/>
                  <w:marRight w:val="0"/>
                  <w:marTop w:val="0"/>
                  <w:marBottom w:val="0"/>
                  <w:divBdr>
                    <w:top w:val="none" w:sz="0" w:space="0" w:color="auto"/>
                    <w:left w:val="none" w:sz="0" w:space="0" w:color="auto"/>
                    <w:bottom w:val="none" w:sz="0" w:space="0" w:color="auto"/>
                    <w:right w:val="none" w:sz="0" w:space="0" w:color="auto"/>
                  </w:divBdr>
                  <w:divsChild>
                    <w:div w:id="1240404687">
                      <w:marLeft w:val="0"/>
                      <w:marRight w:val="0"/>
                      <w:marTop w:val="0"/>
                      <w:marBottom w:val="0"/>
                      <w:divBdr>
                        <w:top w:val="none" w:sz="0" w:space="0" w:color="auto"/>
                        <w:left w:val="none" w:sz="0" w:space="0" w:color="auto"/>
                        <w:bottom w:val="none" w:sz="0" w:space="0" w:color="auto"/>
                        <w:right w:val="none" w:sz="0" w:space="0" w:color="auto"/>
                      </w:divBdr>
                      <w:divsChild>
                        <w:div w:id="1664897145">
                          <w:marLeft w:val="0"/>
                          <w:marRight w:val="0"/>
                          <w:marTop w:val="0"/>
                          <w:marBottom w:val="0"/>
                          <w:divBdr>
                            <w:top w:val="none" w:sz="0" w:space="0" w:color="auto"/>
                            <w:left w:val="none" w:sz="0" w:space="0" w:color="auto"/>
                            <w:bottom w:val="none" w:sz="0" w:space="0" w:color="auto"/>
                            <w:right w:val="none" w:sz="0" w:space="0" w:color="auto"/>
                          </w:divBdr>
                          <w:divsChild>
                            <w:div w:id="1692026464">
                              <w:marLeft w:val="0"/>
                              <w:marRight w:val="0"/>
                              <w:marTop w:val="0"/>
                              <w:marBottom w:val="0"/>
                              <w:divBdr>
                                <w:top w:val="none" w:sz="0" w:space="0" w:color="auto"/>
                                <w:left w:val="none" w:sz="0" w:space="0" w:color="auto"/>
                                <w:bottom w:val="none" w:sz="0" w:space="0" w:color="auto"/>
                                <w:right w:val="none" w:sz="0" w:space="0" w:color="auto"/>
                              </w:divBdr>
                              <w:divsChild>
                                <w:div w:id="9577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552721">
          <w:marLeft w:val="0"/>
          <w:marRight w:val="0"/>
          <w:marTop w:val="0"/>
          <w:marBottom w:val="0"/>
          <w:divBdr>
            <w:top w:val="none" w:sz="0" w:space="0" w:color="auto"/>
            <w:left w:val="none" w:sz="0" w:space="0" w:color="auto"/>
            <w:bottom w:val="none" w:sz="0" w:space="0" w:color="auto"/>
            <w:right w:val="none" w:sz="0" w:space="0" w:color="auto"/>
          </w:divBdr>
          <w:divsChild>
            <w:div w:id="1336494047">
              <w:marLeft w:val="0"/>
              <w:marRight w:val="0"/>
              <w:marTop w:val="0"/>
              <w:marBottom w:val="0"/>
              <w:divBdr>
                <w:top w:val="none" w:sz="0" w:space="0" w:color="auto"/>
                <w:left w:val="none" w:sz="0" w:space="0" w:color="auto"/>
                <w:bottom w:val="none" w:sz="0" w:space="0" w:color="auto"/>
                <w:right w:val="none" w:sz="0" w:space="0" w:color="auto"/>
              </w:divBdr>
              <w:divsChild>
                <w:div w:id="1739281332">
                  <w:marLeft w:val="0"/>
                  <w:marRight w:val="0"/>
                  <w:marTop w:val="0"/>
                  <w:marBottom w:val="0"/>
                  <w:divBdr>
                    <w:top w:val="none" w:sz="0" w:space="0" w:color="auto"/>
                    <w:left w:val="none" w:sz="0" w:space="0" w:color="auto"/>
                    <w:bottom w:val="none" w:sz="0" w:space="0" w:color="auto"/>
                    <w:right w:val="none" w:sz="0" w:space="0" w:color="auto"/>
                  </w:divBdr>
                  <w:divsChild>
                    <w:div w:id="1822193592">
                      <w:marLeft w:val="0"/>
                      <w:marRight w:val="0"/>
                      <w:marTop w:val="0"/>
                      <w:marBottom w:val="0"/>
                      <w:divBdr>
                        <w:top w:val="none" w:sz="0" w:space="0" w:color="auto"/>
                        <w:left w:val="none" w:sz="0" w:space="0" w:color="auto"/>
                        <w:bottom w:val="none" w:sz="0" w:space="0" w:color="auto"/>
                        <w:right w:val="none" w:sz="0" w:space="0" w:color="auto"/>
                      </w:divBdr>
                      <w:divsChild>
                        <w:div w:id="478115427">
                          <w:marLeft w:val="0"/>
                          <w:marRight w:val="0"/>
                          <w:marTop w:val="0"/>
                          <w:marBottom w:val="0"/>
                          <w:divBdr>
                            <w:top w:val="none" w:sz="0" w:space="0" w:color="auto"/>
                            <w:left w:val="none" w:sz="0" w:space="0" w:color="auto"/>
                            <w:bottom w:val="none" w:sz="0" w:space="0" w:color="auto"/>
                            <w:right w:val="none" w:sz="0" w:space="0" w:color="auto"/>
                          </w:divBdr>
                          <w:divsChild>
                            <w:div w:id="713118973">
                              <w:marLeft w:val="0"/>
                              <w:marRight w:val="0"/>
                              <w:marTop w:val="0"/>
                              <w:marBottom w:val="0"/>
                              <w:divBdr>
                                <w:top w:val="none" w:sz="0" w:space="0" w:color="auto"/>
                                <w:left w:val="none" w:sz="0" w:space="0" w:color="auto"/>
                                <w:bottom w:val="none" w:sz="0" w:space="0" w:color="auto"/>
                                <w:right w:val="none" w:sz="0" w:space="0" w:color="auto"/>
                              </w:divBdr>
                              <w:divsChild>
                                <w:div w:id="8553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2207434">
          <w:marLeft w:val="0"/>
          <w:marRight w:val="0"/>
          <w:marTop w:val="0"/>
          <w:marBottom w:val="0"/>
          <w:divBdr>
            <w:top w:val="none" w:sz="0" w:space="0" w:color="auto"/>
            <w:left w:val="none" w:sz="0" w:space="0" w:color="auto"/>
            <w:bottom w:val="none" w:sz="0" w:space="0" w:color="auto"/>
            <w:right w:val="none" w:sz="0" w:space="0" w:color="auto"/>
          </w:divBdr>
          <w:divsChild>
            <w:div w:id="1420717113">
              <w:marLeft w:val="0"/>
              <w:marRight w:val="0"/>
              <w:marTop w:val="0"/>
              <w:marBottom w:val="0"/>
              <w:divBdr>
                <w:top w:val="none" w:sz="0" w:space="0" w:color="auto"/>
                <w:left w:val="none" w:sz="0" w:space="0" w:color="auto"/>
                <w:bottom w:val="none" w:sz="0" w:space="0" w:color="auto"/>
                <w:right w:val="none" w:sz="0" w:space="0" w:color="auto"/>
              </w:divBdr>
              <w:divsChild>
                <w:div w:id="611909931">
                  <w:marLeft w:val="0"/>
                  <w:marRight w:val="0"/>
                  <w:marTop w:val="0"/>
                  <w:marBottom w:val="0"/>
                  <w:divBdr>
                    <w:top w:val="none" w:sz="0" w:space="0" w:color="auto"/>
                    <w:left w:val="none" w:sz="0" w:space="0" w:color="auto"/>
                    <w:bottom w:val="none" w:sz="0" w:space="0" w:color="auto"/>
                    <w:right w:val="none" w:sz="0" w:space="0" w:color="auto"/>
                  </w:divBdr>
                  <w:divsChild>
                    <w:div w:id="669405918">
                      <w:marLeft w:val="0"/>
                      <w:marRight w:val="0"/>
                      <w:marTop w:val="0"/>
                      <w:marBottom w:val="0"/>
                      <w:divBdr>
                        <w:top w:val="none" w:sz="0" w:space="0" w:color="auto"/>
                        <w:left w:val="none" w:sz="0" w:space="0" w:color="auto"/>
                        <w:bottom w:val="none" w:sz="0" w:space="0" w:color="auto"/>
                        <w:right w:val="none" w:sz="0" w:space="0" w:color="auto"/>
                      </w:divBdr>
                      <w:divsChild>
                        <w:div w:id="692076813">
                          <w:marLeft w:val="0"/>
                          <w:marRight w:val="0"/>
                          <w:marTop w:val="0"/>
                          <w:marBottom w:val="0"/>
                          <w:divBdr>
                            <w:top w:val="none" w:sz="0" w:space="0" w:color="auto"/>
                            <w:left w:val="none" w:sz="0" w:space="0" w:color="auto"/>
                            <w:bottom w:val="none" w:sz="0" w:space="0" w:color="auto"/>
                            <w:right w:val="none" w:sz="0" w:space="0" w:color="auto"/>
                          </w:divBdr>
                          <w:divsChild>
                            <w:div w:id="702559740">
                              <w:marLeft w:val="0"/>
                              <w:marRight w:val="0"/>
                              <w:marTop w:val="0"/>
                              <w:marBottom w:val="0"/>
                              <w:divBdr>
                                <w:top w:val="none" w:sz="0" w:space="0" w:color="auto"/>
                                <w:left w:val="none" w:sz="0" w:space="0" w:color="auto"/>
                                <w:bottom w:val="none" w:sz="0" w:space="0" w:color="auto"/>
                                <w:right w:val="none" w:sz="0" w:space="0" w:color="auto"/>
                              </w:divBdr>
                              <w:divsChild>
                                <w:div w:id="10724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923775">
          <w:marLeft w:val="0"/>
          <w:marRight w:val="0"/>
          <w:marTop w:val="0"/>
          <w:marBottom w:val="0"/>
          <w:divBdr>
            <w:top w:val="none" w:sz="0" w:space="0" w:color="auto"/>
            <w:left w:val="none" w:sz="0" w:space="0" w:color="auto"/>
            <w:bottom w:val="none" w:sz="0" w:space="0" w:color="auto"/>
            <w:right w:val="none" w:sz="0" w:space="0" w:color="auto"/>
          </w:divBdr>
          <w:divsChild>
            <w:div w:id="1075323288">
              <w:marLeft w:val="0"/>
              <w:marRight w:val="0"/>
              <w:marTop w:val="0"/>
              <w:marBottom w:val="0"/>
              <w:divBdr>
                <w:top w:val="none" w:sz="0" w:space="0" w:color="auto"/>
                <w:left w:val="none" w:sz="0" w:space="0" w:color="auto"/>
                <w:bottom w:val="none" w:sz="0" w:space="0" w:color="auto"/>
                <w:right w:val="none" w:sz="0" w:space="0" w:color="auto"/>
              </w:divBdr>
              <w:divsChild>
                <w:div w:id="1083181982">
                  <w:marLeft w:val="0"/>
                  <w:marRight w:val="0"/>
                  <w:marTop w:val="0"/>
                  <w:marBottom w:val="0"/>
                  <w:divBdr>
                    <w:top w:val="none" w:sz="0" w:space="0" w:color="auto"/>
                    <w:left w:val="none" w:sz="0" w:space="0" w:color="auto"/>
                    <w:bottom w:val="none" w:sz="0" w:space="0" w:color="auto"/>
                    <w:right w:val="none" w:sz="0" w:space="0" w:color="auto"/>
                  </w:divBdr>
                  <w:divsChild>
                    <w:div w:id="1314869025">
                      <w:marLeft w:val="0"/>
                      <w:marRight w:val="0"/>
                      <w:marTop w:val="0"/>
                      <w:marBottom w:val="0"/>
                      <w:divBdr>
                        <w:top w:val="none" w:sz="0" w:space="0" w:color="auto"/>
                        <w:left w:val="none" w:sz="0" w:space="0" w:color="auto"/>
                        <w:bottom w:val="none" w:sz="0" w:space="0" w:color="auto"/>
                        <w:right w:val="none" w:sz="0" w:space="0" w:color="auto"/>
                      </w:divBdr>
                      <w:divsChild>
                        <w:div w:id="1846633187">
                          <w:marLeft w:val="0"/>
                          <w:marRight w:val="0"/>
                          <w:marTop w:val="0"/>
                          <w:marBottom w:val="0"/>
                          <w:divBdr>
                            <w:top w:val="none" w:sz="0" w:space="0" w:color="auto"/>
                            <w:left w:val="none" w:sz="0" w:space="0" w:color="auto"/>
                            <w:bottom w:val="none" w:sz="0" w:space="0" w:color="auto"/>
                            <w:right w:val="none" w:sz="0" w:space="0" w:color="auto"/>
                          </w:divBdr>
                          <w:divsChild>
                            <w:div w:id="453329871">
                              <w:marLeft w:val="0"/>
                              <w:marRight w:val="0"/>
                              <w:marTop w:val="0"/>
                              <w:marBottom w:val="0"/>
                              <w:divBdr>
                                <w:top w:val="none" w:sz="0" w:space="0" w:color="auto"/>
                                <w:left w:val="none" w:sz="0" w:space="0" w:color="auto"/>
                                <w:bottom w:val="none" w:sz="0" w:space="0" w:color="auto"/>
                                <w:right w:val="none" w:sz="0" w:space="0" w:color="auto"/>
                              </w:divBdr>
                              <w:divsChild>
                                <w:div w:id="213772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758255">
          <w:marLeft w:val="0"/>
          <w:marRight w:val="0"/>
          <w:marTop w:val="0"/>
          <w:marBottom w:val="0"/>
          <w:divBdr>
            <w:top w:val="none" w:sz="0" w:space="0" w:color="auto"/>
            <w:left w:val="none" w:sz="0" w:space="0" w:color="auto"/>
            <w:bottom w:val="none" w:sz="0" w:space="0" w:color="auto"/>
            <w:right w:val="none" w:sz="0" w:space="0" w:color="auto"/>
          </w:divBdr>
          <w:divsChild>
            <w:div w:id="207186083">
              <w:marLeft w:val="0"/>
              <w:marRight w:val="0"/>
              <w:marTop w:val="0"/>
              <w:marBottom w:val="0"/>
              <w:divBdr>
                <w:top w:val="none" w:sz="0" w:space="0" w:color="auto"/>
                <w:left w:val="none" w:sz="0" w:space="0" w:color="auto"/>
                <w:bottom w:val="none" w:sz="0" w:space="0" w:color="auto"/>
                <w:right w:val="none" w:sz="0" w:space="0" w:color="auto"/>
              </w:divBdr>
              <w:divsChild>
                <w:div w:id="2087720391">
                  <w:marLeft w:val="0"/>
                  <w:marRight w:val="0"/>
                  <w:marTop w:val="0"/>
                  <w:marBottom w:val="0"/>
                  <w:divBdr>
                    <w:top w:val="none" w:sz="0" w:space="0" w:color="auto"/>
                    <w:left w:val="none" w:sz="0" w:space="0" w:color="auto"/>
                    <w:bottom w:val="none" w:sz="0" w:space="0" w:color="auto"/>
                    <w:right w:val="none" w:sz="0" w:space="0" w:color="auto"/>
                  </w:divBdr>
                  <w:divsChild>
                    <w:div w:id="1001007297">
                      <w:marLeft w:val="0"/>
                      <w:marRight w:val="0"/>
                      <w:marTop w:val="0"/>
                      <w:marBottom w:val="0"/>
                      <w:divBdr>
                        <w:top w:val="none" w:sz="0" w:space="0" w:color="auto"/>
                        <w:left w:val="none" w:sz="0" w:space="0" w:color="auto"/>
                        <w:bottom w:val="none" w:sz="0" w:space="0" w:color="auto"/>
                        <w:right w:val="none" w:sz="0" w:space="0" w:color="auto"/>
                      </w:divBdr>
                      <w:divsChild>
                        <w:div w:id="804856069">
                          <w:marLeft w:val="0"/>
                          <w:marRight w:val="0"/>
                          <w:marTop w:val="0"/>
                          <w:marBottom w:val="0"/>
                          <w:divBdr>
                            <w:top w:val="none" w:sz="0" w:space="0" w:color="auto"/>
                            <w:left w:val="none" w:sz="0" w:space="0" w:color="auto"/>
                            <w:bottom w:val="none" w:sz="0" w:space="0" w:color="auto"/>
                            <w:right w:val="none" w:sz="0" w:space="0" w:color="auto"/>
                          </w:divBdr>
                          <w:divsChild>
                            <w:div w:id="1735812805">
                              <w:marLeft w:val="0"/>
                              <w:marRight w:val="0"/>
                              <w:marTop w:val="0"/>
                              <w:marBottom w:val="0"/>
                              <w:divBdr>
                                <w:top w:val="none" w:sz="0" w:space="0" w:color="auto"/>
                                <w:left w:val="none" w:sz="0" w:space="0" w:color="auto"/>
                                <w:bottom w:val="none" w:sz="0" w:space="0" w:color="auto"/>
                                <w:right w:val="none" w:sz="0" w:space="0" w:color="auto"/>
                              </w:divBdr>
                              <w:divsChild>
                                <w:div w:id="1298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058794">
          <w:marLeft w:val="0"/>
          <w:marRight w:val="0"/>
          <w:marTop w:val="0"/>
          <w:marBottom w:val="0"/>
          <w:divBdr>
            <w:top w:val="none" w:sz="0" w:space="0" w:color="auto"/>
            <w:left w:val="none" w:sz="0" w:space="0" w:color="auto"/>
            <w:bottom w:val="none" w:sz="0" w:space="0" w:color="auto"/>
            <w:right w:val="none" w:sz="0" w:space="0" w:color="auto"/>
          </w:divBdr>
          <w:divsChild>
            <w:div w:id="2009597235">
              <w:marLeft w:val="0"/>
              <w:marRight w:val="0"/>
              <w:marTop w:val="0"/>
              <w:marBottom w:val="0"/>
              <w:divBdr>
                <w:top w:val="none" w:sz="0" w:space="0" w:color="auto"/>
                <w:left w:val="none" w:sz="0" w:space="0" w:color="auto"/>
                <w:bottom w:val="none" w:sz="0" w:space="0" w:color="auto"/>
                <w:right w:val="none" w:sz="0" w:space="0" w:color="auto"/>
              </w:divBdr>
              <w:divsChild>
                <w:div w:id="1473451359">
                  <w:marLeft w:val="0"/>
                  <w:marRight w:val="0"/>
                  <w:marTop w:val="0"/>
                  <w:marBottom w:val="0"/>
                  <w:divBdr>
                    <w:top w:val="none" w:sz="0" w:space="0" w:color="auto"/>
                    <w:left w:val="none" w:sz="0" w:space="0" w:color="auto"/>
                    <w:bottom w:val="none" w:sz="0" w:space="0" w:color="auto"/>
                    <w:right w:val="none" w:sz="0" w:space="0" w:color="auto"/>
                  </w:divBdr>
                  <w:divsChild>
                    <w:div w:id="582686113">
                      <w:marLeft w:val="0"/>
                      <w:marRight w:val="0"/>
                      <w:marTop w:val="0"/>
                      <w:marBottom w:val="0"/>
                      <w:divBdr>
                        <w:top w:val="none" w:sz="0" w:space="0" w:color="auto"/>
                        <w:left w:val="none" w:sz="0" w:space="0" w:color="auto"/>
                        <w:bottom w:val="none" w:sz="0" w:space="0" w:color="auto"/>
                        <w:right w:val="none" w:sz="0" w:space="0" w:color="auto"/>
                      </w:divBdr>
                      <w:divsChild>
                        <w:div w:id="1295985311">
                          <w:marLeft w:val="0"/>
                          <w:marRight w:val="0"/>
                          <w:marTop w:val="0"/>
                          <w:marBottom w:val="0"/>
                          <w:divBdr>
                            <w:top w:val="none" w:sz="0" w:space="0" w:color="auto"/>
                            <w:left w:val="none" w:sz="0" w:space="0" w:color="auto"/>
                            <w:bottom w:val="none" w:sz="0" w:space="0" w:color="auto"/>
                            <w:right w:val="none" w:sz="0" w:space="0" w:color="auto"/>
                          </w:divBdr>
                          <w:divsChild>
                            <w:div w:id="215551799">
                              <w:marLeft w:val="0"/>
                              <w:marRight w:val="0"/>
                              <w:marTop w:val="0"/>
                              <w:marBottom w:val="0"/>
                              <w:divBdr>
                                <w:top w:val="none" w:sz="0" w:space="0" w:color="auto"/>
                                <w:left w:val="none" w:sz="0" w:space="0" w:color="auto"/>
                                <w:bottom w:val="none" w:sz="0" w:space="0" w:color="auto"/>
                                <w:right w:val="none" w:sz="0" w:space="0" w:color="auto"/>
                              </w:divBdr>
                              <w:divsChild>
                                <w:div w:id="160807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233277">
          <w:marLeft w:val="0"/>
          <w:marRight w:val="0"/>
          <w:marTop w:val="0"/>
          <w:marBottom w:val="0"/>
          <w:divBdr>
            <w:top w:val="none" w:sz="0" w:space="0" w:color="auto"/>
            <w:left w:val="none" w:sz="0" w:space="0" w:color="auto"/>
            <w:bottom w:val="none" w:sz="0" w:space="0" w:color="auto"/>
            <w:right w:val="none" w:sz="0" w:space="0" w:color="auto"/>
          </w:divBdr>
          <w:divsChild>
            <w:div w:id="1244218929">
              <w:marLeft w:val="0"/>
              <w:marRight w:val="0"/>
              <w:marTop w:val="0"/>
              <w:marBottom w:val="0"/>
              <w:divBdr>
                <w:top w:val="none" w:sz="0" w:space="0" w:color="auto"/>
                <w:left w:val="none" w:sz="0" w:space="0" w:color="auto"/>
                <w:bottom w:val="none" w:sz="0" w:space="0" w:color="auto"/>
                <w:right w:val="none" w:sz="0" w:space="0" w:color="auto"/>
              </w:divBdr>
              <w:divsChild>
                <w:div w:id="1786540202">
                  <w:marLeft w:val="0"/>
                  <w:marRight w:val="0"/>
                  <w:marTop w:val="0"/>
                  <w:marBottom w:val="0"/>
                  <w:divBdr>
                    <w:top w:val="none" w:sz="0" w:space="0" w:color="auto"/>
                    <w:left w:val="none" w:sz="0" w:space="0" w:color="auto"/>
                    <w:bottom w:val="none" w:sz="0" w:space="0" w:color="auto"/>
                    <w:right w:val="none" w:sz="0" w:space="0" w:color="auto"/>
                  </w:divBdr>
                  <w:divsChild>
                    <w:div w:id="1166672649">
                      <w:marLeft w:val="0"/>
                      <w:marRight w:val="0"/>
                      <w:marTop w:val="0"/>
                      <w:marBottom w:val="0"/>
                      <w:divBdr>
                        <w:top w:val="none" w:sz="0" w:space="0" w:color="auto"/>
                        <w:left w:val="none" w:sz="0" w:space="0" w:color="auto"/>
                        <w:bottom w:val="none" w:sz="0" w:space="0" w:color="auto"/>
                        <w:right w:val="none" w:sz="0" w:space="0" w:color="auto"/>
                      </w:divBdr>
                      <w:divsChild>
                        <w:div w:id="1070036675">
                          <w:marLeft w:val="0"/>
                          <w:marRight w:val="0"/>
                          <w:marTop w:val="0"/>
                          <w:marBottom w:val="0"/>
                          <w:divBdr>
                            <w:top w:val="none" w:sz="0" w:space="0" w:color="auto"/>
                            <w:left w:val="none" w:sz="0" w:space="0" w:color="auto"/>
                            <w:bottom w:val="none" w:sz="0" w:space="0" w:color="auto"/>
                            <w:right w:val="none" w:sz="0" w:space="0" w:color="auto"/>
                          </w:divBdr>
                          <w:divsChild>
                            <w:div w:id="1996059771">
                              <w:marLeft w:val="0"/>
                              <w:marRight w:val="0"/>
                              <w:marTop w:val="0"/>
                              <w:marBottom w:val="0"/>
                              <w:divBdr>
                                <w:top w:val="none" w:sz="0" w:space="0" w:color="auto"/>
                                <w:left w:val="none" w:sz="0" w:space="0" w:color="auto"/>
                                <w:bottom w:val="none" w:sz="0" w:space="0" w:color="auto"/>
                                <w:right w:val="none" w:sz="0" w:space="0" w:color="auto"/>
                              </w:divBdr>
                              <w:divsChild>
                                <w:div w:id="118463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261995">
          <w:marLeft w:val="0"/>
          <w:marRight w:val="0"/>
          <w:marTop w:val="0"/>
          <w:marBottom w:val="0"/>
          <w:divBdr>
            <w:top w:val="none" w:sz="0" w:space="0" w:color="auto"/>
            <w:left w:val="none" w:sz="0" w:space="0" w:color="auto"/>
            <w:bottom w:val="none" w:sz="0" w:space="0" w:color="auto"/>
            <w:right w:val="none" w:sz="0" w:space="0" w:color="auto"/>
          </w:divBdr>
          <w:divsChild>
            <w:div w:id="1762020760">
              <w:marLeft w:val="0"/>
              <w:marRight w:val="0"/>
              <w:marTop w:val="0"/>
              <w:marBottom w:val="0"/>
              <w:divBdr>
                <w:top w:val="none" w:sz="0" w:space="0" w:color="auto"/>
                <w:left w:val="none" w:sz="0" w:space="0" w:color="auto"/>
                <w:bottom w:val="none" w:sz="0" w:space="0" w:color="auto"/>
                <w:right w:val="none" w:sz="0" w:space="0" w:color="auto"/>
              </w:divBdr>
              <w:divsChild>
                <w:div w:id="812599200">
                  <w:marLeft w:val="0"/>
                  <w:marRight w:val="0"/>
                  <w:marTop w:val="0"/>
                  <w:marBottom w:val="0"/>
                  <w:divBdr>
                    <w:top w:val="none" w:sz="0" w:space="0" w:color="auto"/>
                    <w:left w:val="none" w:sz="0" w:space="0" w:color="auto"/>
                    <w:bottom w:val="none" w:sz="0" w:space="0" w:color="auto"/>
                    <w:right w:val="none" w:sz="0" w:space="0" w:color="auto"/>
                  </w:divBdr>
                  <w:divsChild>
                    <w:div w:id="612058094">
                      <w:marLeft w:val="0"/>
                      <w:marRight w:val="0"/>
                      <w:marTop w:val="0"/>
                      <w:marBottom w:val="0"/>
                      <w:divBdr>
                        <w:top w:val="none" w:sz="0" w:space="0" w:color="auto"/>
                        <w:left w:val="none" w:sz="0" w:space="0" w:color="auto"/>
                        <w:bottom w:val="none" w:sz="0" w:space="0" w:color="auto"/>
                        <w:right w:val="none" w:sz="0" w:space="0" w:color="auto"/>
                      </w:divBdr>
                      <w:divsChild>
                        <w:div w:id="85423343">
                          <w:marLeft w:val="0"/>
                          <w:marRight w:val="0"/>
                          <w:marTop w:val="0"/>
                          <w:marBottom w:val="0"/>
                          <w:divBdr>
                            <w:top w:val="none" w:sz="0" w:space="0" w:color="auto"/>
                            <w:left w:val="none" w:sz="0" w:space="0" w:color="auto"/>
                            <w:bottom w:val="none" w:sz="0" w:space="0" w:color="auto"/>
                            <w:right w:val="none" w:sz="0" w:space="0" w:color="auto"/>
                          </w:divBdr>
                          <w:divsChild>
                            <w:div w:id="746289">
                              <w:marLeft w:val="0"/>
                              <w:marRight w:val="0"/>
                              <w:marTop w:val="0"/>
                              <w:marBottom w:val="0"/>
                              <w:divBdr>
                                <w:top w:val="none" w:sz="0" w:space="0" w:color="auto"/>
                                <w:left w:val="none" w:sz="0" w:space="0" w:color="auto"/>
                                <w:bottom w:val="none" w:sz="0" w:space="0" w:color="auto"/>
                                <w:right w:val="none" w:sz="0" w:space="0" w:color="auto"/>
                              </w:divBdr>
                              <w:divsChild>
                                <w:div w:id="3360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5232191">
          <w:marLeft w:val="0"/>
          <w:marRight w:val="0"/>
          <w:marTop w:val="0"/>
          <w:marBottom w:val="0"/>
          <w:divBdr>
            <w:top w:val="none" w:sz="0" w:space="0" w:color="auto"/>
            <w:left w:val="none" w:sz="0" w:space="0" w:color="auto"/>
            <w:bottom w:val="none" w:sz="0" w:space="0" w:color="auto"/>
            <w:right w:val="none" w:sz="0" w:space="0" w:color="auto"/>
          </w:divBdr>
          <w:divsChild>
            <w:div w:id="572081403">
              <w:marLeft w:val="0"/>
              <w:marRight w:val="0"/>
              <w:marTop w:val="0"/>
              <w:marBottom w:val="0"/>
              <w:divBdr>
                <w:top w:val="none" w:sz="0" w:space="0" w:color="auto"/>
                <w:left w:val="none" w:sz="0" w:space="0" w:color="auto"/>
                <w:bottom w:val="none" w:sz="0" w:space="0" w:color="auto"/>
                <w:right w:val="none" w:sz="0" w:space="0" w:color="auto"/>
              </w:divBdr>
              <w:divsChild>
                <w:div w:id="548490827">
                  <w:marLeft w:val="0"/>
                  <w:marRight w:val="0"/>
                  <w:marTop w:val="0"/>
                  <w:marBottom w:val="0"/>
                  <w:divBdr>
                    <w:top w:val="none" w:sz="0" w:space="0" w:color="auto"/>
                    <w:left w:val="none" w:sz="0" w:space="0" w:color="auto"/>
                    <w:bottom w:val="none" w:sz="0" w:space="0" w:color="auto"/>
                    <w:right w:val="none" w:sz="0" w:space="0" w:color="auto"/>
                  </w:divBdr>
                  <w:divsChild>
                    <w:div w:id="605426667">
                      <w:marLeft w:val="0"/>
                      <w:marRight w:val="0"/>
                      <w:marTop w:val="0"/>
                      <w:marBottom w:val="0"/>
                      <w:divBdr>
                        <w:top w:val="none" w:sz="0" w:space="0" w:color="auto"/>
                        <w:left w:val="none" w:sz="0" w:space="0" w:color="auto"/>
                        <w:bottom w:val="none" w:sz="0" w:space="0" w:color="auto"/>
                        <w:right w:val="none" w:sz="0" w:space="0" w:color="auto"/>
                      </w:divBdr>
                      <w:divsChild>
                        <w:div w:id="649872793">
                          <w:marLeft w:val="0"/>
                          <w:marRight w:val="0"/>
                          <w:marTop w:val="0"/>
                          <w:marBottom w:val="0"/>
                          <w:divBdr>
                            <w:top w:val="none" w:sz="0" w:space="0" w:color="auto"/>
                            <w:left w:val="none" w:sz="0" w:space="0" w:color="auto"/>
                            <w:bottom w:val="none" w:sz="0" w:space="0" w:color="auto"/>
                            <w:right w:val="none" w:sz="0" w:space="0" w:color="auto"/>
                          </w:divBdr>
                          <w:divsChild>
                            <w:div w:id="757947139">
                              <w:marLeft w:val="0"/>
                              <w:marRight w:val="0"/>
                              <w:marTop w:val="0"/>
                              <w:marBottom w:val="0"/>
                              <w:divBdr>
                                <w:top w:val="none" w:sz="0" w:space="0" w:color="auto"/>
                                <w:left w:val="none" w:sz="0" w:space="0" w:color="auto"/>
                                <w:bottom w:val="none" w:sz="0" w:space="0" w:color="auto"/>
                                <w:right w:val="none" w:sz="0" w:space="0" w:color="auto"/>
                              </w:divBdr>
                              <w:divsChild>
                                <w:div w:id="17294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779329">
          <w:marLeft w:val="0"/>
          <w:marRight w:val="0"/>
          <w:marTop w:val="0"/>
          <w:marBottom w:val="0"/>
          <w:divBdr>
            <w:top w:val="none" w:sz="0" w:space="0" w:color="auto"/>
            <w:left w:val="none" w:sz="0" w:space="0" w:color="auto"/>
            <w:bottom w:val="none" w:sz="0" w:space="0" w:color="auto"/>
            <w:right w:val="none" w:sz="0" w:space="0" w:color="auto"/>
          </w:divBdr>
          <w:divsChild>
            <w:div w:id="785581750">
              <w:marLeft w:val="0"/>
              <w:marRight w:val="0"/>
              <w:marTop w:val="0"/>
              <w:marBottom w:val="0"/>
              <w:divBdr>
                <w:top w:val="none" w:sz="0" w:space="0" w:color="auto"/>
                <w:left w:val="none" w:sz="0" w:space="0" w:color="auto"/>
                <w:bottom w:val="none" w:sz="0" w:space="0" w:color="auto"/>
                <w:right w:val="none" w:sz="0" w:space="0" w:color="auto"/>
              </w:divBdr>
              <w:divsChild>
                <w:div w:id="1036733420">
                  <w:marLeft w:val="0"/>
                  <w:marRight w:val="0"/>
                  <w:marTop w:val="0"/>
                  <w:marBottom w:val="0"/>
                  <w:divBdr>
                    <w:top w:val="none" w:sz="0" w:space="0" w:color="auto"/>
                    <w:left w:val="none" w:sz="0" w:space="0" w:color="auto"/>
                    <w:bottom w:val="none" w:sz="0" w:space="0" w:color="auto"/>
                    <w:right w:val="none" w:sz="0" w:space="0" w:color="auto"/>
                  </w:divBdr>
                  <w:divsChild>
                    <w:div w:id="1585645406">
                      <w:marLeft w:val="0"/>
                      <w:marRight w:val="0"/>
                      <w:marTop w:val="0"/>
                      <w:marBottom w:val="0"/>
                      <w:divBdr>
                        <w:top w:val="none" w:sz="0" w:space="0" w:color="auto"/>
                        <w:left w:val="none" w:sz="0" w:space="0" w:color="auto"/>
                        <w:bottom w:val="none" w:sz="0" w:space="0" w:color="auto"/>
                        <w:right w:val="none" w:sz="0" w:space="0" w:color="auto"/>
                      </w:divBdr>
                      <w:divsChild>
                        <w:div w:id="1909224185">
                          <w:marLeft w:val="0"/>
                          <w:marRight w:val="0"/>
                          <w:marTop w:val="0"/>
                          <w:marBottom w:val="0"/>
                          <w:divBdr>
                            <w:top w:val="none" w:sz="0" w:space="0" w:color="auto"/>
                            <w:left w:val="none" w:sz="0" w:space="0" w:color="auto"/>
                            <w:bottom w:val="none" w:sz="0" w:space="0" w:color="auto"/>
                            <w:right w:val="none" w:sz="0" w:space="0" w:color="auto"/>
                          </w:divBdr>
                          <w:divsChild>
                            <w:div w:id="1957565020">
                              <w:marLeft w:val="0"/>
                              <w:marRight w:val="0"/>
                              <w:marTop w:val="0"/>
                              <w:marBottom w:val="0"/>
                              <w:divBdr>
                                <w:top w:val="none" w:sz="0" w:space="0" w:color="auto"/>
                                <w:left w:val="none" w:sz="0" w:space="0" w:color="auto"/>
                                <w:bottom w:val="none" w:sz="0" w:space="0" w:color="auto"/>
                                <w:right w:val="none" w:sz="0" w:space="0" w:color="auto"/>
                              </w:divBdr>
                              <w:divsChild>
                                <w:div w:id="1886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0972504">
          <w:marLeft w:val="0"/>
          <w:marRight w:val="0"/>
          <w:marTop w:val="0"/>
          <w:marBottom w:val="0"/>
          <w:divBdr>
            <w:top w:val="none" w:sz="0" w:space="0" w:color="auto"/>
            <w:left w:val="none" w:sz="0" w:space="0" w:color="auto"/>
            <w:bottom w:val="none" w:sz="0" w:space="0" w:color="auto"/>
            <w:right w:val="none" w:sz="0" w:space="0" w:color="auto"/>
          </w:divBdr>
          <w:divsChild>
            <w:div w:id="1783694269">
              <w:marLeft w:val="0"/>
              <w:marRight w:val="0"/>
              <w:marTop w:val="0"/>
              <w:marBottom w:val="0"/>
              <w:divBdr>
                <w:top w:val="none" w:sz="0" w:space="0" w:color="auto"/>
                <w:left w:val="none" w:sz="0" w:space="0" w:color="auto"/>
                <w:bottom w:val="none" w:sz="0" w:space="0" w:color="auto"/>
                <w:right w:val="none" w:sz="0" w:space="0" w:color="auto"/>
              </w:divBdr>
              <w:divsChild>
                <w:div w:id="1575554015">
                  <w:marLeft w:val="0"/>
                  <w:marRight w:val="0"/>
                  <w:marTop w:val="0"/>
                  <w:marBottom w:val="0"/>
                  <w:divBdr>
                    <w:top w:val="none" w:sz="0" w:space="0" w:color="auto"/>
                    <w:left w:val="none" w:sz="0" w:space="0" w:color="auto"/>
                    <w:bottom w:val="none" w:sz="0" w:space="0" w:color="auto"/>
                    <w:right w:val="none" w:sz="0" w:space="0" w:color="auto"/>
                  </w:divBdr>
                  <w:divsChild>
                    <w:div w:id="1431320545">
                      <w:marLeft w:val="0"/>
                      <w:marRight w:val="0"/>
                      <w:marTop w:val="0"/>
                      <w:marBottom w:val="0"/>
                      <w:divBdr>
                        <w:top w:val="none" w:sz="0" w:space="0" w:color="auto"/>
                        <w:left w:val="none" w:sz="0" w:space="0" w:color="auto"/>
                        <w:bottom w:val="none" w:sz="0" w:space="0" w:color="auto"/>
                        <w:right w:val="none" w:sz="0" w:space="0" w:color="auto"/>
                      </w:divBdr>
                      <w:divsChild>
                        <w:div w:id="1767921248">
                          <w:marLeft w:val="0"/>
                          <w:marRight w:val="0"/>
                          <w:marTop w:val="0"/>
                          <w:marBottom w:val="0"/>
                          <w:divBdr>
                            <w:top w:val="none" w:sz="0" w:space="0" w:color="auto"/>
                            <w:left w:val="none" w:sz="0" w:space="0" w:color="auto"/>
                            <w:bottom w:val="none" w:sz="0" w:space="0" w:color="auto"/>
                            <w:right w:val="none" w:sz="0" w:space="0" w:color="auto"/>
                          </w:divBdr>
                          <w:divsChild>
                            <w:div w:id="214238618">
                              <w:marLeft w:val="0"/>
                              <w:marRight w:val="0"/>
                              <w:marTop w:val="0"/>
                              <w:marBottom w:val="0"/>
                              <w:divBdr>
                                <w:top w:val="none" w:sz="0" w:space="0" w:color="auto"/>
                                <w:left w:val="none" w:sz="0" w:space="0" w:color="auto"/>
                                <w:bottom w:val="none" w:sz="0" w:space="0" w:color="auto"/>
                                <w:right w:val="none" w:sz="0" w:space="0" w:color="auto"/>
                              </w:divBdr>
                              <w:divsChild>
                                <w:div w:id="19085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4984716">
      <w:bodyDiv w:val="1"/>
      <w:marLeft w:val="0"/>
      <w:marRight w:val="0"/>
      <w:marTop w:val="0"/>
      <w:marBottom w:val="0"/>
      <w:divBdr>
        <w:top w:val="none" w:sz="0" w:space="0" w:color="auto"/>
        <w:left w:val="none" w:sz="0" w:space="0" w:color="auto"/>
        <w:bottom w:val="none" w:sz="0" w:space="0" w:color="auto"/>
        <w:right w:val="none" w:sz="0" w:space="0" w:color="auto"/>
      </w:divBdr>
    </w:div>
    <w:div w:id="1162158644">
      <w:bodyDiv w:val="1"/>
      <w:marLeft w:val="0"/>
      <w:marRight w:val="0"/>
      <w:marTop w:val="0"/>
      <w:marBottom w:val="0"/>
      <w:divBdr>
        <w:top w:val="none" w:sz="0" w:space="0" w:color="auto"/>
        <w:left w:val="none" w:sz="0" w:space="0" w:color="auto"/>
        <w:bottom w:val="none" w:sz="0" w:space="0" w:color="auto"/>
        <w:right w:val="none" w:sz="0" w:space="0" w:color="auto"/>
      </w:divBdr>
      <w:divsChild>
        <w:div w:id="1375154888">
          <w:marLeft w:val="547"/>
          <w:marRight w:val="0"/>
          <w:marTop w:val="0"/>
          <w:marBottom w:val="0"/>
          <w:divBdr>
            <w:top w:val="none" w:sz="0" w:space="0" w:color="auto"/>
            <w:left w:val="none" w:sz="0" w:space="0" w:color="auto"/>
            <w:bottom w:val="none" w:sz="0" w:space="0" w:color="auto"/>
            <w:right w:val="none" w:sz="0" w:space="0" w:color="auto"/>
          </w:divBdr>
        </w:div>
      </w:divsChild>
    </w:div>
    <w:div w:id="1163278837">
      <w:bodyDiv w:val="1"/>
      <w:marLeft w:val="0"/>
      <w:marRight w:val="0"/>
      <w:marTop w:val="0"/>
      <w:marBottom w:val="0"/>
      <w:divBdr>
        <w:top w:val="none" w:sz="0" w:space="0" w:color="auto"/>
        <w:left w:val="none" w:sz="0" w:space="0" w:color="auto"/>
        <w:bottom w:val="none" w:sz="0" w:space="0" w:color="auto"/>
        <w:right w:val="none" w:sz="0" w:space="0" w:color="auto"/>
      </w:divBdr>
    </w:div>
    <w:div w:id="1262032865">
      <w:bodyDiv w:val="1"/>
      <w:marLeft w:val="0"/>
      <w:marRight w:val="0"/>
      <w:marTop w:val="0"/>
      <w:marBottom w:val="0"/>
      <w:divBdr>
        <w:top w:val="none" w:sz="0" w:space="0" w:color="auto"/>
        <w:left w:val="none" w:sz="0" w:space="0" w:color="auto"/>
        <w:bottom w:val="none" w:sz="0" w:space="0" w:color="auto"/>
        <w:right w:val="none" w:sz="0" w:space="0" w:color="auto"/>
      </w:divBdr>
    </w:div>
    <w:div w:id="1287814465">
      <w:bodyDiv w:val="1"/>
      <w:marLeft w:val="0"/>
      <w:marRight w:val="0"/>
      <w:marTop w:val="0"/>
      <w:marBottom w:val="0"/>
      <w:divBdr>
        <w:top w:val="none" w:sz="0" w:space="0" w:color="auto"/>
        <w:left w:val="none" w:sz="0" w:space="0" w:color="auto"/>
        <w:bottom w:val="none" w:sz="0" w:space="0" w:color="auto"/>
        <w:right w:val="none" w:sz="0" w:space="0" w:color="auto"/>
      </w:divBdr>
    </w:div>
    <w:div w:id="1290085074">
      <w:bodyDiv w:val="1"/>
      <w:marLeft w:val="0"/>
      <w:marRight w:val="0"/>
      <w:marTop w:val="0"/>
      <w:marBottom w:val="0"/>
      <w:divBdr>
        <w:top w:val="none" w:sz="0" w:space="0" w:color="auto"/>
        <w:left w:val="none" w:sz="0" w:space="0" w:color="auto"/>
        <w:bottom w:val="none" w:sz="0" w:space="0" w:color="auto"/>
        <w:right w:val="none" w:sz="0" w:space="0" w:color="auto"/>
      </w:divBdr>
    </w:div>
    <w:div w:id="1334449891">
      <w:bodyDiv w:val="1"/>
      <w:marLeft w:val="0"/>
      <w:marRight w:val="0"/>
      <w:marTop w:val="0"/>
      <w:marBottom w:val="0"/>
      <w:divBdr>
        <w:top w:val="none" w:sz="0" w:space="0" w:color="auto"/>
        <w:left w:val="none" w:sz="0" w:space="0" w:color="auto"/>
        <w:bottom w:val="none" w:sz="0" w:space="0" w:color="auto"/>
        <w:right w:val="none" w:sz="0" w:space="0" w:color="auto"/>
      </w:divBdr>
      <w:divsChild>
        <w:div w:id="731466913">
          <w:marLeft w:val="0"/>
          <w:marRight w:val="0"/>
          <w:marTop w:val="0"/>
          <w:marBottom w:val="0"/>
          <w:divBdr>
            <w:top w:val="none" w:sz="0" w:space="0" w:color="auto"/>
            <w:left w:val="none" w:sz="0" w:space="0" w:color="auto"/>
            <w:bottom w:val="none" w:sz="0" w:space="0" w:color="auto"/>
            <w:right w:val="none" w:sz="0" w:space="0" w:color="auto"/>
          </w:divBdr>
          <w:divsChild>
            <w:div w:id="16053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4663">
      <w:bodyDiv w:val="1"/>
      <w:marLeft w:val="0"/>
      <w:marRight w:val="0"/>
      <w:marTop w:val="0"/>
      <w:marBottom w:val="0"/>
      <w:divBdr>
        <w:top w:val="none" w:sz="0" w:space="0" w:color="auto"/>
        <w:left w:val="none" w:sz="0" w:space="0" w:color="auto"/>
        <w:bottom w:val="none" w:sz="0" w:space="0" w:color="auto"/>
        <w:right w:val="none" w:sz="0" w:space="0" w:color="auto"/>
      </w:divBdr>
      <w:divsChild>
        <w:div w:id="135031183">
          <w:marLeft w:val="1166"/>
          <w:marRight w:val="0"/>
          <w:marTop w:val="0"/>
          <w:marBottom w:val="120"/>
          <w:divBdr>
            <w:top w:val="none" w:sz="0" w:space="0" w:color="auto"/>
            <w:left w:val="none" w:sz="0" w:space="0" w:color="auto"/>
            <w:bottom w:val="none" w:sz="0" w:space="0" w:color="auto"/>
            <w:right w:val="none" w:sz="0" w:space="0" w:color="auto"/>
          </w:divBdr>
        </w:div>
        <w:div w:id="975329589">
          <w:marLeft w:val="446"/>
          <w:marRight w:val="0"/>
          <w:marTop w:val="0"/>
          <w:marBottom w:val="120"/>
          <w:divBdr>
            <w:top w:val="none" w:sz="0" w:space="0" w:color="auto"/>
            <w:left w:val="none" w:sz="0" w:space="0" w:color="auto"/>
            <w:bottom w:val="none" w:sz="0" w:space="0" w:color="auto"/>
            <w:right w:val="none" w:sz="0" w:space="0" w:color="auto"/>
          </w:divBdr>
        </w:div>
        <w:div w:id="1073819082">
          <w:marLeft w:val="1166"/>
          <w:marRight w:val="0"/>
          <w:marTop w:val="0"/>
          <w:marBottom w:val="120"/>
          <w:divBdr>
            <w:top w:val="none" w:sz="0" w:space="0" w:color="auto"/>
            <w:left w:val="none" w:sz="0" w:space="0" w:color="auto"/>
            <w:bottom w:val="none" w:sz="0" w:space="0" w:color="auto"/>
            <w:right w:val="none" w:sz="0" w:space="0" w:color="auto"/>
          </w:divBdr>
        </w:div>
        <w:div w:id="1129477561">
          <w:marLeft w:val="0"/>
          <w:marRight w:val="0"/>
          <w:marTop w:val="0"/>
          <w:marBottom w:val="120"/>
          <w:divBdr>
            <w:top w:val="none" w:sz="0" w:space="0" w:color="auto"/>
            <w:left w:val="none" w:sz="0" w:space="0" w:color="auto"/>
            <w:bottom w:val="none" w:sz="0" w:space="0" w:color="auto"/>
            <w:right w:val="none" w:sz="0" w:space="0" w:color="auto"/>
          </w:divBdr>
        </w:div>
        <w:div w:id="1252355513">
          <w:marLeft w:val="720"/>
          <w:marRight w:val="0"/>
          <w:marTop w:val="0"/>
          <w:marBottom w:val="120"/>
          <w:divBdr>
            <w:top w:val="none" w:sz="0" w:space="0" w:color="auto"/>
            <w:left w:val="none" w:sz="0" w:space="0" w:color="auto"/>
            <w:bottom w:val="none" w:sz="0" w:space="0" w:color="auto"/>
            <w:right w:val="none" w:sz="0" w:space="0" w:color="auto"/>
          </w:divBdr>
        </w:div>
      </w:divsChild>
    </w:div>
    <w:div w:id="1533762519">
      <w:bodyDiv w:val="1"/>
      <w:marLeft w:val="0"/>
      <w:marRight w:val="0"/>
      <w:marTop w:val="0"/>
      <w:marBottom w:val="0"/>
      <w:divBdr>
        <w:top w:val="none" w:sz="0" w:space="0" w:color="auto"/>
        <w:left w:val="none" w:sz="0" w:space="0" w:color="auto"/>
        <w:bottom w:val="none" w:sz="0" w:space="0" w:color="auto"/>
        <w:right w:val="none" w:sz="0" w:space="0" w:color="auto"/>
      </w:divBdr>
      <w:divsChild>
        <w:div w:id="1095399365">
          <w:marLeft w:val="0"/>
          <w:marRight w:val="0"/>
          <w:marTop w:val="0"/>
          <w:marBottom w:val="0"/>
          <w:divBdr>
            <w:top w:val="none" w:sz="0" w:space="0" w:color="auto"/>
            <w:left w:val="none" w:sz="0" w:space="0" w:color="auto"/>
            <w:bottom w:val="none" w:sz="0" w:space="0" w:color="auto"/>
            <w:right w:val="none" w:sz="0" w:space="0" w:color="auto"/>
          </w:divBdr>
          <w:divsChild>
            <w:div w:id="14426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7536">
      <w:bodyDiv w:val="1"/>
      <w:marLeft w:val="0"/>
      <w:marRight w:val="0"/>
      <w:marTop w:val="0"/>
      <w:marBottom w:val="0"/>
      <w:divBdr>
        <w:top w:val="none" w:sz="0" w:space="0" w:color="auto"/>
        <w:left w:val="none" w:sz="0" w:space="0" w:color="auto"/>
        <w:bottom w:val="none" w:sz="0" w:space="0" w:color="auto"/>
        <w:right w:val="none" w:sz="0" w:space="0" w:color="auto"/>
      </w:divBdr>
      <w:divsChild>
        <w:div w:id="43022839">
          <w:marLeft w:val="720"/>
          <w:marRight w:val="0"/>
          <w:marTop w:val="0"/>
          <w:marBottom w:val="120"/>
          <w:divBdr>
            <w:top w:val="none" w:sz="0" w:space="0" w:color="auto"/>
            <w:left w:val="none" w:sz="0" w:space="0" w:color="auto"/>
            <w:bottom w:val="none" w:sz="0" w:space="0" w:color="auto"/>
            <w:right w:val="none" w:sz="0" w:space="0" w:color="auto"/>
          </w:divBdr>
        </w:div>
        <w:div w:id="274213563">
          <w:marLeft w:val="1166"/>
          <w:marRight w:val="0"/>
          <w:marTop w:val="0"/>
          <w:marBottom w:val="120"/>
          <w:divBdr>
            <w:top w:val="none" w:sz="0" w:space="0" w:color="auto"/>
            <w:left w:val="none" w:sz="0" w:space="0" w:color="auto"/>
            <w:bottom w:val="none" w:sz="0" w:space="0" w:color="auto"/>
            <w:right w:val="none" w:sz="0" w:space="0" w:color="auto"/>
          </w:divBdr>
        </w:div>
        <w:div w:id="651522948">
          <w:marLeft w:val="0"/>
          <w:marRight w:val="0"/>
          <w:marTop w:val="0"/>
          <w:marBottom w:val="120"/>
          <w:divBdr>
            <w:top w:val="none" w:sz="0" w:space="0" w:color="auto"/>
            <w:left w:val="none" w:sz="0" w:space="0" w:color="auto"/>
            <w:bottom w:val="none" w:sz="0" w:space="0" w:color="auto"/>
            <w:right w:val="none" w:sz="0" w:space="0" w:color="auto"/>
          </w:divBdr>
        </w:div>
        <w:div w:id="1065378552">
          <w:marLeft w:val="446"/>
          <w:marRight w:val="0"/>
          <w:marTop w:val="0"/>
          <w:marBottom w:val="120"/>
          <w:divBdr>
            <w:top w:val="none" w:sz="0" w:space="0" w:color="auto"/>
            <w:left w:val="none" w:sz="0" w:space="0" w:color="auto"/>
            <w:bottom w:val="none" w:sz="0" w:space="0" w:color="auto"/>
            <w:right w:val="none" w:sz="0" w:space="0" w:color="auto"/>
          </w:divBdr>
        </w:div>
        <w:div w:id="1940988229">
          <w:marLeft w:val="1166"/>
          <w:marRight w:val="0"/>
          <w:marTop w:val="0"/>
          <w:marBottom w:val="120"/>
          <w:divBdr>
            <w:top w:val="none" w:sz="0" w:space="0" w:color="auto"/>
            <w:left w:val="none" w:sz="0" w:space="0" w:color="auto"/>
            <w:bottom w:val="none" w:sz="0" w:space="0" w:color="auto"/>
            <w:right w:val="none" w:sz="0" w:space="0" w:color="auto"/>
          </w:divBdr>
        </w:div>
      </w:divsChild>
    </w:div>
    <w:div w:id="1538737769">
      <w:bodyDiv w:val="1"/>
      <w:marLeft w:val="0"/>
      <w:marRight w:val="0"/>
      <w:marTop w:val="0"/>
      <w:marBottom w:val="0"/>
      <w:divBdr>
        <w:top w:val="none" w:sz="0" w:space="0" w:color="auto"/>
        <w:left w:val="none" w:sz="0" w:space="0" w:color="auto"/>
        <w:bottom w:val="none" w:sz="0" w:space="0" w:color="auto"/>
        <w:right w:val="none" w:sz="0" w:space="0" w:color="auto"/>
      </w:divBdr>
    </w:div>
    <w:div w:id="1547835475">
      <w:bodyDiv w:val="1"/>
      <w:marLeft w:val="0"/>
      <w:marRight w:val="0"/>
      <w:marTop w:val="0"/>
      <w:marBottom w:val="0"/>
      <w:divBdr>
        <w:top w:val="none" w:sz="0" w:space="0" w:color="auto"/>
        <w:left w:val="none" w:sz="0" w:space="0" w:color="auto"/>
        <w:bottom w:val="none" w:sz="0" w:space="0" w:color="auto"/>
        <w:right w:val="none" w:sz="0" w:space="0" w:color="auto"/>
      </w:divBdr>
    </w:div>
    <w:div w:id="1552309692">
      <w:bodyDiv w:val="1"/>
      <w:marLeft w:val="0"/>
      <w:marRight w:val="0"/>
      <w:marTop w:val="0"/>
      <w:marBottom w:val="0"/>
      <w:divBdr>
        <w:top w:val="none" w:sz="0" w:space="0" w:color="auto"/>
        <w:left w:val="none" w:sz="0" w:space="0" w:color="auto"/>
        <w:bottom w:val="none" w:sz="0" w:space="0" w:color="auto"/>
        <w:right w:val="none" w:sz="0" w:space="0" w:color="auto"/>
      </w:divBdr>
      <w:divsChild>
        <w:div w:id="1375469984">
          <w:marLeft w:val="547"/>
          <w:marRight w:val="0"/>
          <w:marTop w:val="0"/>
          <w:marBottom w:val="0"/>
          <w:divBdr>
            <w:top w:val="none" w:sz="0" w:space="0" w:color="auto"/>
            <w:left w:val="none" w:sz="0" w:space="0" w:color="auto"/>
            <w:bottom w:val="none" w:sz="0" w:space="0" w:color="auto"/>
            <w:right w:val="none" w:sz="0" w:space="0" w:color="auto"/>
          </w:divBdr>
        </w:div>
      </w:divsChild>
    </w:div>
    <w:div w:id="1552576152">
      <w:bodyDiv w:val="1"/>
      <w:marLeft w:val="0"/>
      <w:marRight w:val="0"/>
      <w:marTop w:val="0"/>
      <w:marBottom w:val="0"/>
      <w:divBdr>
        <w:top w:val="none" w:sz="0" w:space="0" w:color="auto"/>
        <w:left w:val="none" w:sz="0" w:space="0" w:color="auto"/>
        <w:bottom w:val="none" w:sz="0" w:space="0" w:color="auto"/>
        <w:right w:val="none" w:sz="0" w:space="0" w:color="auto"/>
      </w:divBdr>
      <w:divsChild>
        <w:div w:id="850336075">
          <w:marLeft w:val="547"/>
          <w:marRight w:val="0"/>
          <w:marTop w:val="0"/>
          <w:marBottom w:val="0"/>
          <w:divBdr>
            <w:top w:val="none" w:sz="0" w:space="0" w:color="auto"/>
            <w:left w:val="none" w:sz="0" w:space="0" w:color="auto"/>
            <w:bottom w:val="none" w:sz="0" w:space="0" w:color="auto"/>
            <w:right w:val="none" w:sz="0" w:space="0" w:color="auto"/>
          </w:divBdr>
        </w:div>
      </w:divsChild>
    </w:div>
    <w:div w:id="1569222951">
      <w:bodyDiv w:val="1"/>
      <w:marLeft w:val="0"/>
      <w:marRight w:val="0"/>
      <w:marTop w:val="0"/>
      <w:marBottom w:val="0"/>
      <w:divBdr>
        <w:top w:val="none" w:sz="0" w:space="0" w:color="auto"/>
        <w:left w:val="none" w:sz="0" w:space="0" w:color="auto"/>
        <w:bottom w:val="none" w:sz="0" w:space="0" w:color="auto"/>
        <w:right w:val="none" w:sz="0" w:space="0" w:color="auto"/>
      </w:divBdr>
    </w:div>
    <w:div w:id="1807238023">
      <w:bodyDiv w:val="1"/>
      <w:marLeft w:val="0"/>
      <w:marRight w:val="0"/>
      <w:marTop w:val="0"/>
      <w:marBottom w:val="0"/>
      <w:divBdr>
        <w:top w:val="none" w:sz="0" w:space="0" w:color="auto"/>
        <w:left w:val="none" w:sz="0" w:space="0" w:color="auto"/>
        <w:bottom w:val="none" w:sz="0" w:space="0" w:color="auto"/>
        <w:right w:val="none" w:sz="0" w:space="0" w:color="auto"/>
      </w:divBdr>
      <w:divsChild>
        <w:div w:id="206644786">
          <w:marLeft w:val="547"/>
          <w:marRight w:val="0"/>
          <w:marTop w:val="0"/>
          <w:marBottom w:val="0"/>
          <w:divBdr>
            <w:top w:val="none" w:sz="0" w:space="0" w:color="auto"/>
            <w:left w:val="none" w:sz="0" w:space="0" w:color="auto"/>
            <w:bottom w:val="none" w:sz="0" w:space="0" w:color="auto"/>
            <w:right w:val="none" w:sz="0" w:space="0" w:color="auto"/>
          </w:divBdr>
        </w:div>
      </w:divsChild>
    </w:div>
    <w:div w:id="1824392115">
      <w:bodyDiv w:val="1"/>
      <w:marLeft w:val="0"/>
      <w:marRight w:val="0"/>
      <w:marTop w:val="0"/>
      <w:marBottom w:val="0"/>
      <w:divBdr>
        <w:top w:val="none" w:sz="0" w:space="0" w:color="auto"/>
        <w:left w:val="none" w:sz="0" w:space="0" w:color="auto"/>
        <w:bottom w:val="none" w:sz="0" w:space="0" w:color="auto"/>
        <w:right w:val="none" w:sz="0" w:space="0" w:color="auto"/>
      </w:divBdr>
    </w:div>
    <w:div w:id="1881621836">
      <w:bodyDiv w:val="1"/>
      <w:marLeft w:val="0"/>
      <w:marRight w:val="0"/>
      <w:marTop w:val="0"/>
      <w:marBottom w:val="0"/>
      <w:divBdr>
        <w:top w:val="none" w:sz="0" w:space="0" w:color="auto"/>
        <w:left w:val="none" w:sz="0" w:space="0" w:color="auto"/>
        <w:bottom w:val="none" w:sz="0" w:space="0" w:color="auto"/>
        <w:right w:val="none" w:sz="0" w:space="0" w:color="auto"/>
      </w:divBdr>
    </w:div>
    <w:div w:id="1995642658">
      <w:bodyDiv w:val="1"/>
      <w:marLeft w:val="0"/>
      <w:marRight w:val="0"/>
      <w:marTop w:val="0"/>
      <w:marBottom w:val="0"/>
      <w:divBdr>
        <w:top w:val="none" w:sz="0" w:space="0" w:color="auto"/>
        <w:left w:val="none" w:sz="0" w:space="0" w:color="auto"/>
        <w:bottom w:val="none" w:sz="0" w:space="0" w:color="auto"/>
        <w:right w:val="none" w:sz="0" w:space="0" w:color="auto"/>
      </w:divBdr>
      <w:divsChild>
        <w:div w:id="1957906920">
          <w:marLeft w:val="547"/>
          <w:marRight w:val="0"/>
          <w:marTop w:val="0"/>
          <w:marBottom w:val="0"/>
          <w:divBdr>
            <w:top w:val="none" w:sz="0" w:space="0" w:color="auto"/>
            <w:left w:val="none" w:sz="0" w:space="0" w:color="auto"/>
            <w:bottom w:val="none" w:sz="0" w:space="0" w:color="auto"/>
            <w:right w:val="none" w:sz="0" w:space="0" w:color="auto"/>
          </w:divBdr>
        </w:div>
      </w:divsChild>
    </w:div>
    <w:div w:id="1998459399">
      <w:bodyDiv w:val="1"/>
      <w:marLeft w:val="0"/>
      <w:marRight w:val="0"/>
      <w:marTop w:val="0"/>
      <w:marBottom w:val="0"/>
      <w:divBdr>
        <w:top w:val="none" w:sz="0" w:space="0" w:color="auto"/>
        <w:left w:val="none" w:sz="0" w:space="0" w:color="auto"/>
        <w:bottom w:val="none" w:sz="0" w:space="0" w:color="auto"/>
        <w:right w:val="none" w:sz="0" w:space="0" w:color="auto"/>
      </w:divBdr>
      <w:divsChild>
        <w:div w:id="1259485932">
          <w:marLeft w:val="547"/>
          <w:marRight w:val="0"/>
          <w:marTop w:val="0"/>
          <w:marBottom w:val="0"/>
          <w:divBdr>
            <w:top w:val="none" w:sz="0" w:space="0" w:color="auto"/>
            <w:left w:val="none" w:sz="0" w:space="0" w:color="auto"/>
            <w:bottom w:val="none" w:sz="0" w:space="0" w:color="auto"/>
            <w:right w:val="none" w:sz="0" w:space="0" w:color="auto"/>
          </w:divBdr>
        </w:div>
      </w:divsChild>
    </w:div>
    <w:div w:id="2016418193">
      <w:bodyDiv w:val="1"/>
      <w:marLeft w:val="0"/>
      <w:marRight w:val="0"/>
      <w:marTop w:val="0"/>
      <w:marBottom w:val="0"/>
      <w:divBdr>
        <w:top w:val="none" w:sz="0" w:space="0" w:color="auto"/>
        <w:left w:val="none" w:sz="0" w:space="0" w:color="auto"/>
        <w:bottom w:val="none" w:sz="0" w:space="0" w:color="auto"/>
        <w:right w:val="none" w:sz="0" w:space="0" w:color="auto"/>
      </w:divBdr>
    </w:div>
    <w:div w:id="2056348061">
      <w:bodyDiv w:val="1"/>
      <w:marLeft w:val="0"/>
      <w:marRight w:val="0"/>
      <w:marTop w:val="0"/>
      <w:marBottom w:val="0"/>
      <w:divBdr>
        <w:top w:val="none" w:sz="0" w:space="0" w:color="auto"/>
        <w:left w:val="none" w:sz="0" w:space="0" w:color="auto"/>
        <w:bottom w:val="none" w:sz="0" w:space="0" w:color="auto"/>
        <w:right w:val="none" w:sz="0" w:space="0" w:color="auto"/>
      </w:divBdr>
    </w:div>
    <w:div w:id="2063484392">
      <w:bodyDiv w:val="1"/>
      <w:marLeft w:val="0"/>
      <w:marRight w:val="0"/>
      <w:marTop w:val="0"/>
      <w:marBottom w:val="0"/>
      <w:divBdr>
        <w:top w:val="none" w:sz="0" w:space="0" w:color="auto"/>
        <w:left w:val="none" w:sz="0" w:space="0" w:color="auto"/>
        <w:bottom w:val="none" w:sz="0" w:space="0" w:color="auto"/>
        <w:right w:val="none" w:sz="0" w:space="0" w:color="auto"/>
      </w:divBdr>
      <w:divsChild>
        <w:div w:id="34307346">
          <w:marLeft w:val="446"/>
          <w:marRight w:val="0"/>
          <w:marTop w:val="0"/>
          <w:marBottom w:val="0"/>
          <w:divBdr>
            <w:top w:val="none" w:sz="0" w:space="0" w:color="auto"/>
            <w:left w:val="none" w:sz="0" w:space="0" w:color="auto"/>
            <w:bottom w:val="none" w:sz="0" w:space="0" w:color="auto"/>
            <w:right w:val="none" w:sz="0" w:space="0" w:color="auto"/>
          </w:divBdr>
        </w:div>
        <w:div w:id="147527591">
          <w:marLeft w:val="446"/>
          <w:marRight w:val="0"/>
          <w:marTop w:val="0"/>
          <w:marBottom w:val="0"/>
          <w:divBdr>
            <w:top w:val="none" w:sz="0" w:space="0" w:color="auto"/>
            <w:left w:val="none" w:sz="0" w:space="0" w:color="auto"/>
            <w:bottom w:val="none" w:sz="0" w:space="0" w:color="auto"/>
            <w:right w:val="none" w:sz="0" w:space="0" w:color="auto"/>
          </w:divBdr>
        </w:div>
        <w:div w:id="153688420">
          <w:marLeft w:val="446"/>
          <w:marRight w:val="0"/>
          <w:marTop w:val="0"/>
          <w:marBottom w:val="0"/>
          <w:divBdr>
            <w:top w:val="none" w:sz="0" w:space="0" w:color="auto"/>
            <w:left w:val="none" w:sz="0" w:space="0" w:color="auto"/>
            <w:bottom w:val="none" w:sz="0" w:space="0" w:color="auto"/>
            <w:right w:val="none" w:sz="0" w:space="0" w:color="auto"/>
          </w:divBdr>
        </w:div>
        <w:div w:id="161286445">
          <w:marLeft w:val="446"/>
          <w:marRight w:val="0"/>
          <w:marTop w:val="0"/>
          <w:marBottom w:val="0"/>
          <w:divBdr>
            <w:top w:val="none" w:sz="0" w:space="0" w:color="auto"/>
            <w:left w:val="none" w:sz="0" w:space="0" w:color="auto"/>
            <w:bottom w:val="none" w:sz="0" w:space="0" w:color="auto"/>
            <w:right w:val="none" w:sz="0" w:space="0" w:color="auto"/>
          </w:divBdr>
        </w:div>
        <w:div w:id="209926902">
          <w:marLeft w:val="446"/>
          <w:marRight w:val="0"/>
          <w:marTop w:val="0"/>
          <w:marBottom w:val="0"/>
          <w:divBdr>
            <w:top w:val="none" w:sz="0" w:space="0" w:color="auto"/>
            <w:left w:val="none" w:sz="0" w:space="0" w:color="auto"/>
            <w:bottom w:val="none" w:sz="0" w:space="0" w:color="auto"/>
            <w:right w:val="none" w:sz="0" w:space="0" w:color="auto"/>
          </w:divBdr>
        </w:div>
        <w:div w:id="408381056">
          <w:marLeft w:val="446"/>
          <w:marRight w:val="0"/>
          <w:marTop w:val="0"/>
          <w:marBottom w:val="0"/>
          <w:divBdr>
            <w:top w:val="none" w:sz="0" w:space="0" w:color="auto"/>
            <w:left w:val="none" w:sz="0" w:space="0" w:color="auto"/>
            <w:bottom w:val="none" w:sz="0" w:space="0" w:color="auto"/>
            <w:right w:val="none" w:sz="0" w:space="0" w:color="auto"/>
          </w:divBdr>
        </w:div>
        <w:div w:id="575090919">
          <w:marLeft w:val="446"/>
          <w:marRight w:val="0"/>
          <w:marTop w:val="0"/>
          <w:marBottom w:val="0"/>
          <w:divBdr>
            <w:top w:val="none" w:sz="0" w:space="0" w:color="auto"/>
            <w:left w:val="none" w:sz="0" w:space="0" w:color="auto"/>
            <w:bottom w:val="none" w:sz="0" w:space="0" w:color="auto"/>
            <w:right w:val="none" w:sz="0" w:space="0" w:color="auto"/>
          </w:divBdr>
        </w:div>
        <w:div w:id="751661680">
          <w:marLeft w:val="446"/>
          <w:marRight w:val="0"/>
          <w:marTop w:val="0"/>
          <w:marBottom w:val="0"/>
          <w:divBdr>
            <w:top w:val="none" w:sz="0" w:space="0" w:color="auto"/>
            <w:left w:val="none" w:sz="0" w:space="0" w:color="auto"/>
            <w:bottom w:val="none" w:sz="0" w:space="0" w:color="auto"/>
            <w:right w:val="none" w:sz="0" w:space="0" w:color="auto"/>
          </w:divBdr>
        </w:div>
        <w:div w:id="821968301">
          <w:marLeft w:val="446"/>
          <w:marRight w:val="0"/>
          <w:marTop w:val="0"/>
          <w:marBottom w:val="0"/>
          <w:divBdr>
            <w:top w:val="none" w:sz="0" w:space="0" w:color="auto"/>
            <w:left w:val="none" w:sz="0" w:space="0" w:color="auto"/>
            <w:bottom w:val="none" w:sz="0" w:space="0" w:color="auto"/>
            <w:right w:val="none" w:sz="0" w:space="0" w:color="auto"/>
          </w:divBdr>
        </w:div>
        <w:div w:id="1185752840">
          <w:marLeft w:val="446"/>
          <w:marRight w:val="0"/>
          <w:marTop w:val="0"/>
          <w:marBottom w:val="0"/>
          <w:divBdr>
            <w:top w:val="none" w:sz="0" w:space="0" w:color="auto"/>
            <w:left w:val="none" w:sz="0" w:space="0" w:color="auto"/>
            <w:bottom w:val="none" w:sz="0" w:space="0" w:color="auto"/>
            <w:right w:val="none" w:sz="0" w:space="0" w:color="auto"/>
          </w:divBdr>
        </w:div>
        <w:div w:id="1251281860">
          <w:marLeft w:val="446"/>
          <w:marRight w:val="0"/>
          <w:marTop w:val="0"/>
          <w:marBottom w:val="0"/>
          <w:divBdr>
            <w:top w:val="none" w:sz="0" w:space="0" w:color="auto"/>
            <w:left w:val="none" w:sz="0" w:space="0" w:color="auto"/>
            <w:bottom w:val="none" w:sz="0" w:space="0" w:color="auto"/>
            <w:right w:val="none" w:sz="0" w:space="0" w:color="auto"/>
          </w:divBdr>
        </w:div>
        <w:div w:id="1269047995">
          <w:marLeft w:val="446"/>
          <w:marRight w:val="0"/>
          <w:marTop w:val="0"/>
          <w:marBottom w:val="0"/>
          <w:divBdr>
            <w:top w:val="none" w:sz="0" w:space="0" w:color="auto"/>
            <w:left w:val="none" w:sz="0" w:space="0" w:color="auto"/>
            <w:bottom w:val="none" w:sz="0" w:space="0" w:color="auto"/>
            <w:right w:val="none" w:sz="0" w:space="0" w:color="auto"/>
          </w:divBdr>
        </w:div>
        <w:div w:id="1442915804">
          <w:marLeft w:val="446"/>
          <w:marRight w:val="0"/>
          <w:marTop w:val="0"/>
          <w:marBottom w:val="0"/>
          <w:divBdr>
            <w:top w:val="none" w:sz="0" w:space="0" w:color="auto"/>
            <w:left w:val="none" w:sz="0" w:space="0" w:color="auto"/>
            <w:bottom w:val="none" w:sz="0" w:space="0" w:color="auto"/>
            <w:right w:val="none" w:sz="0" w:space="0" w:color="auto"/>
          </w:divBdr>
        </w:div>
        <w:div w:id="1563515916">
          <w:marLeft w:val="446"/>
          <w:marRight w:val="0"/>
          <w:marTop w:val="0"/>
          <w:marBottom w:val="0"/>
          <w:divBdr>
            <w:top w:val="none" w:sz="0" w:space="0" w:color="auto"/>
            <w:left w:val="none" w:sz="0" w:space="0" w:color="auto"/>
            <w:bottom w:val="none" w:sz="0" w:space="0" w:color="auto"/>
            <w:right w:val="none" w:sz="0" w:space="0" w:color="auto"/>
          </w:divBdr>
        </w:div>
        <w:div w:id="1693844586">
          <w:marLeft w:val="446"/>
          <w:marRight w:val="0"/>
          <w:marTop w:val="0"/>
          <w:marBottom w:val="0"/>
          <w:divBdr>
            <w:top w:val="none" w:sz="0" w:space="0" w:color="auto"/>
            <w:left w:val="none" w:sz="0" w:space="0" w:color="auto"/>
            <w:bottom w:val="none" w:sz="0" w:space="0" w:color="auto"/>
            <w:right w:val="none" w:sz="0" w:space="0" w:color="auto"/>
          </w:divBdr>
        </w:div>
        <w:div w:id="1948851727">
          <w:marLeft w:val="446"/>
          <w:marRight w:val="0"/>
          <w:marTop w:val="0"/>
          <w:marBottom w:val="0"/>
          <w:divBdr>
            <w:top w:val="none" w:sz="0" w:space="0" w:color="auto"/>
            <w:left w:val="none" w:sz="0" w:space="0" w:color="auto"/>
            <w:bottom w:val="none" w:sz="0" w:space="0" w:color="auto"/>
            <w:right w:val="none" w:sz="0" w:space="0" w:color="auto"/>
          </w:divBdr>
        </w:div>
        <w:div w:id="2071926548">
          <w:marLeft w:val="446"/>
          <w:marRight w:val="0"/>
          <w:marTop w:val="0"/>
          <w:marBottom w:val="0"/>
          <w:divBdr>
            <w:top w:val="none" w:sz="0" w:space="0" w:color="auto"/>
            <w:left w:val="none" w:sz="0" w:space="0" w:color="auto"/>
            <w:bottom w:val="none" w:sz="0" w:space="0" w:color="auto"/>
            <w:right w:val="none" w:sz="0" w:space="0" w:color="auto"/>
          </w:divBdr>
        </w:div>
        <w:div w:id="2109614137">
          <w:marLeft w:val="446"/>
          <w:marRight w:val="0"/>
          <w:marTop w:val="0"/>
          <w:marBottom w:val="0"/>
          <w:divBdr>
            <w:top w:val="none" w:sz="0" w:space="0" w:color="auto"/>
            <w:left w:val="none" w:sz="0" w:space="0" w:color="auto"/>
            <w:bottom w:val="none" w:sz="0" w:space="0" w:color="auto"/>
            <w:right w:val="none" w:sz="0" w:space="0" w:color="auto"/>
          </w:divBdr>
        </w:div>
        <w:div w:id="2140368791">
          <w:marLeft w:val="446"/>
          <w:marRight w:val="0"/>
          <w:marTop w:val="0"/>
          <w:marBottom w:val="0"/>
          <w:divBdr>
            <w:top w:val="none" w:sz="0" w:space="0" w:color="auto"/>
            <w:left w:val="none" w:sz="0" w:space="0" w:color="auto"/>
            <w:bottom w:val="none" w:sz="0" w:space="0" w:color="auto"/>
            <w:right w:val="none" w:sz="0" w:space="0" w:color="auto"/>
          </w:divBdr>
        </w:div>
      </w:divsChild>
    </w:div>
    <w:div w:id="2080010975">
      <w:bodyDiv w:val="1"/>
      <w:marLeft w:val="0"/>
      <w:marRight w:val="0"/>
      <w:marTop w:val="0"/>
      <w:marBottom w:val="0"/>
      <w:divBdr>
        <w:top w:val="none" w:sz="0" w:space="0" w:color="auto"/>
        <w:left w:val="none" w:sz="0" w:space="0" w:color="auto"/>
        <w:bottom w:val="none" w:sz="0" w:space="0" w:color="auto"/>
        <w:right w:val="none" w:sz="0" w:space="0" w:color="auto"/>
      </w:divBdr>
      <w:divsChild>
        <w:div w:id="810948096">
          <w:marLeft w:val="547"/>
          <w:marRight w:val="0"/>
          <w:marTop w:val="0"/>
          <w:marBottom w:val="0"/>
          <w:divBdr>
            <w:top w:val="none" w:sz="0" w:space="0" w:color="auto"/>
            <w:left w:val="none" w:sz="0" w:space="0" w:color="auto"/>
            <w:bottom w:val="none" w:sz="0" w:space="0" w:color="auto"/>
            <w:right w:val="none" w:sz="0" w:space="0" w:color="auto"/>
          </w:divBdr>
        </w:div>
      </w:divsChild>
    </w:div>
    <w:div w:id="2120641829">
      <w:bodyDiv w:val="1"/>
      <w:marLeft w:val="0"/>
      <w:marRight w:val="0"/>
      <w:marTop w:val="0"/>
      <w:marBottom w:val="0"/>
      <w:divBdr>
        <w:top w:val="none" w:sz="0" w:space="0" w:color="auto"/>
        <w:left w:val="none" w:sz="0" w:space="0" w:color="auto"/>
        <w:bottom w:val="none" w:sz="0" w:space="0" w:color="auto"/>
        <w:right w:val="none" w:sz="0" w:space="0" w:color="auto"/>
      </w:divBdr>
    </w:div>
    <w:div w:id="2123529064">
      <w:bodyDiv w:val="1"/>
      <w:marLeft w:val="0"/>
      <w:marRight w:val="0"/>
      <w:marTop w:val="0"/>
      <w:marBottom w:val="0"/>
      <w:divBdr>
        <w:top w:val="none" w:sz="0" w:space="0" w:color="auto"/>
        <w:left w:val="none" w:sz="0" w:space="0" w:color="auto"/>
        <w:bottom w:val="none" w:sz="0" w:space="0" w:color="auto"/>
        <w:right w:val="none" w:sz="0" w:space="0" w:color="auto"/>
      </w:divBdr>
      <w:divsChild>
        <w:div w:id="760954948">
          <w:marLeft w:val="547"/>
          <w:marRight w:val="0"/>
          <w:marTop w:val="0"/>
          <w:marBottom w:val="0"/>
          <w:divBdr>
            <w:top w:val="none" w:sz="0" w:space="0" w:color="auto"/>
            <w:left w:val="none" w:sz="0" w:space="0" w:color="auto"/>
            <w:bottom w:val="none" w:sz="0" w:space="0" w:color="auto"/>
            <w:right w:val="none" w:sz="0" w:space="0" w:color="auto"/>
          </w:divBdr>
        </w:div>
        <w:div w:id="1266840884">
          <w:marLeft w:val="547"/>
          <w:marRight w:val="0"/>
          <w:marTop w:val="0"/>
          <w:marBottom w:val="0"/>
          <w:divBdr>
            <w:top w:val="none" w:sz="0" w:space="0" w:color="auto"/>
            <w:left w:val="none" w:sz="0" w:space="0" w:color="auto"/>
            <w:bottom w:val="none" w:sz="0" w:space="0" w:color="auto"/>
            <w:right w:val="none" w:sz="0" w:space="0" w:color="auto"/>
          </w:divBdr>
        </w:div>
      </w:divsChild>
    </w:div>
    <w:div w:id="2138139967">
      <w:bodyDiv w:val="1"/>
      <w:marLeft w:val="0"/>
      <w:marRight w:val="0"/>
      <w:marTop w:val="0"/>
      <w:marBottom w:val="0"/>
      <w:divBdr>
        <w:top w:val="none" w:sz="0" w:space="0" w:color="auto"/>
        <w:left w:val="none" w:sz="0" w:space="0" w:color="auto"/>
        <w:bottom w:val="none" w:sz="0" w:space="0" w:color="auto"/>
        <w:right w:val="none" w:sz="0" w:space="0" w:color="auto"/>
      </w:divBdr>
      <w:divsChild>
        <w:div w:id="178813082">
          <w:marLeft w:val="720"/>
          <w:marRight w:val="0"/>
          <w:marTop w:val="0"/>
          <w:marBottom w:val="120"/>
          <w:divBdr>
            <w:top w:val="none" w:sz="0" w:space="0" w:color="auto"/>
            <w:left w:val="none" w:sz="0" w:space="0" w:color="auto"/>
            <w:bottom w:val="none" w:sz="0" w:space="0" w:color="auto"/>
            <w:right w:val="none" w:sz="0" w:space="0" w:color="auto"/>
          </w:divBdr>
        </w:div>
        <w:div w:id="709107651">
          <w:marLeft w:val="0"/>
          <w:marRight w:val="0"/>
          <w:marTop w:val="0"/>
          <w:marBottom w:val="120"/>
          <w:divBdr>
            <w:top w:val="none" w:sz="0" w:space="0" w:color="auto"/>
            <w:left w:val="none" w:sz="0" w:space="0" w:color="auto"/>
            <w:bottom w:val="none" w:sz="0" w:space="0" w:color="auto"/>
            <w:right w:val="none" w:sz="0" w:space="0" w:color="auto"/>
          </w:divBdr>
        </w:div>
        <w:div w:id="1013075055">
          <w:marLeft w:val="1166"/>
          <w:marRight w:val="0"/>
          <w:marTop w:val="0"/>
          <w:marBottom w:val="120"/>
          <w:divBdr>
            <w:top w:val="none" w:sz="0" w:space="0" w:color="auto"/>
            <w:left w:val="none" w:sz="0" w:space="0" w:color="auto"/>
            <w:bottom w:val="none" w:sz="0" w:space="0" w:color="auto"/>
            <w:right w:val="none" w:sz="0" w:space="0" w:color="auto"/>
          </w:divBdr>
        </w:div>
        <w:div w:id="1566184950">
          <w:marLeft w:val="446"/>
          <w:marRight w:val="0"/>
          <w:marTop w:val="0"/>
          <w:marBottom w:val="120"/>
          <w:divBdr>
            <w:top w:val="none" w:sz="0" w:space="0" w:color="auto"/>
            <w:left w:val="none" w:sz="0" w:space="0" w:color="auto"/>
            <w:bottom w:val="none" w:sz="0" w:space="0" w:color="auto"/>
            <w:right w:val="none" w:sz="0" w:space="0" w:color="auto"/>
          </w:divBdr>
        </w:div>
        <w:div w:id="2080709065">
          <w:marLeft w:val="1166"/>
          <w:marRight w:val="0"/>
          <w:marTop w:val="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diagramLayout" Target="diagrams/layout2.xml"/><Relationship Id="rId42" Type="http://schemas.openxmlformats.org/officeDocument/2006/relationships/diagramColors" Target="diagrams/colors4.xml"/><Relationship Id="rId63" Type="http://schemas.openxmlformats.org/officeDocument/2006/relationships/image" Target="media/image39.png"/><Relationship Id="rId84" Type="http://schemas.microsoft.com/office/2007/relationships/diagramDrawing" Target="diagrams/drawing5.xml"/><Relationship Id="rId138" Type="http://schemas.openxmlformats.org/officeDocument/2006/relationships/image" Target="media/image94.png"/><Relationship Id="rId159" Type="http://schemas.openxmlformats.org/officeDocument/2006/relationships/hyperlink" Target="http://www.sealedenvelope.com/access/" TargetMode="External"/><Relationship Id="rId170" Type="http://schemas.openxmlformats.org/officeDocument/2006/relationships/diagramLayout" Target="diagrams/layout6.xml"/><Relationship Id="rId191" Type="http://schemas.microsoft.com/office/2007/relationships/diagramDrawing" Target="diagrams/drawing8.xml"/><Relationship Id="rId205" Type="http://schemas.openxmlformats.org/officeDocument/2006/relationships/diagramQuickStyle" Target="diagrams/quickStyle9.xml"/><Relationship Id="rId107" Type="http://schemas.openxmlformats.org/officeDocument/2006/relationships/hyperlink" Target="http://www.sealedenvelope.com/access/" TargetMode="External"/><Relationship Id="rId11" Type="http://schemas.openxmlformats.org/officeDocument/2006/relationships/image" Target="media/image1.png"/><Relationship Id="rId32" Type="http://schemas.openxmlformats.org/officeDocument/2006/relationships/image" Target="media/image26.png"/><Relationship Id="rId53" Type="http://schemas.openxmlformats.org/officeDocument/2006/relationships/hyperlink" Target="http://www.sealedenvelope.com/access/" TargetMode="External"/><Relationship Id="rId74" Type="http://schemas.openxmlformats.org/officeDocument/2006/relationships/image" Target="media/image49.png"/><Relationship Id="rId128" Type="http://schemas.openxmlformats.org/officeDocument/2006/relationships/image" Target="media/image87.svg"/><Relationship Id="rId149" Type="http://schemas.openxmlformats.org/officeDocument/2006/relationships/image" Target="media/image103.png"/><Relationship Id="rId5" Type="http://schemas.openxmlformats.org/officeDocument/2006/relationships/numbering" Target="numbering.xml"/><Relationship Id="rId95" Type="http://schemas.openxmlformats.org/officeDocument/2006/relationships/hyperlink" Target="http://www.sealedenvelope.com/access/" TargetMode="External"/><Relationship Id="rId160" Type="http://schemas.openxmlformats.org/officeDocument/2006/relationships/image" Target="media/image113.png"/><Relationship Id="rId181" Type="http://schemas.openxmlformats.org/officeDocument/2006/relationships/image" Target="media/image127.png"/><Relationship Id="rId22" Type="http://schemas.openxmlformats.org/officeDocument/2006/relationships/diagramQuickStyle" Target="diagrams/quickStyle2.xml"/><Relationship Id="rId43" Type="http://schemas.microsoft.com/office/2007/relationships/diagramDrawing" Target="diagrams/drawing4.xml"/><Relationship Id="rId64" Type="http://schemas.openxmlformats.org/officeDocument/2006/relationships/image" Target="media/image40.png"/><Relationship Id="rId118" Type="http://schemas.openxmlformats.org/officeDocument/2006/relationships/hyperlink" Target="http://www.sealedenvelope.com/access/" TargetMode="External"/><Relationship Id="rId139" Type="http://schemas.openxmlformats.org/officeDocument/2006/relationships/image" Target="media/image96.png"/><Relationship Id="rId85" Type="http://schemas.openxmlformats.org/officeDocument/2006/relationships/image" Target="media/image53.png"/><Relationship Id="rId150" Type="http://schemas.openxmlformats.org/officeDocument/2006/relationships/image" Target="media/image104.png"/><Relationship Id="rId171" Type="http://schemas.openxmlformats.org/officeDocument/2006/relationships/diagramQuickStyle" Target="diagrams/quickStyle6.xml"/><Relationship Id="rId192" Type="http://schemas.openxmlformats.org/officeDocument/2006/relationships/hyperlink" Target="http://www.sealedenvelope.com/access/" TargetMode="External"/><Relationship Id="rId206" Type="http://schemas.openxmlformats.org/officeDocument/2006/relationships/diagramColors" Target="diagrams/colors9.xml"/><Relationship Id="rId12" Type="http://schemas.openxmlformats.org/officeDocument/2006/relationships/image" Target="media/image2.png"/><Relationship Id="rId33" Type="http://schemas.openxmlformats.org/officeDocument/2006/relationships/diagramData" Target="diagrams/data3.xml"/><Relationship Id="rId108" Type="http://schemas.openxmlformats.org/officeDocument/2006/relationships/hyperlink" Target="http://www.sealedenvelope.com/access/" TargetMode="External"/><Relationship Id="rId129" Type="http://schemas.openxmlformats.org/officeDocument/2006/relationships/image" Target="media/image88.png"/><Relationship Id="rId54" Type="http://schemas.openxmlformats.org/officeDocument/2006/relationships/image" Target="media/image32.png"/><Relationship Id="rId75" Type="http://schemas.openxmlformats.org/officeDocument/2006/relationships/image" Target="media/image50.png"/><Relationship Id="rId96" Type="http://schemas.openxmlformats.org/officeDocument/2006/relationships/image" Target="media/image63.png"/><Relationship Id="rId140" Type="http://schemas.openxmlformats.org/officeDocument/2006/relationships/image" Target="media/image97.png"/><Relationship Id="rId161" Type="http://schemas.openxmlformats.org/officeDocument/2006/relationships/image" Target="media/image116.png"/><Relationship Id="rId182" Type="http://schemas.openxmlformats.org/officeDocument/2006/relationships/diagramData" Target="diagrams/data7.xml"/><Relationship Id="rId6" Type="http://schemas.openxmlformats.org/officeDocument/2006/relationships/styles" Target="styles.xml"/><Relationship Id="rId23" Type="http://schemas.openxmlformats.org/officeDocument/2006/relationships/diagramColors" Target="diagrams/colors2.xml"/><Relationship Id="rId119" Type="http://schemas.openxmlformats.org/officeDocument/2006/relationships/hyperlink" Target="http://www.sealedenvelope.com/access/" TargetMode="External"/><Relationship Id="rId44" Type="http://schemas.openxmlformats.org/officeDocument/2006/relationships/header" Target="header1.xml"/><Relationship Id="rId65" Type="http://schemas.openxmlformats.org/officeDocument/2006/relationships/image" Target="media/image41.png"/><Relationship Id="rId86" Type="http://schemas.openxmlformats.org/officeDocument/2006/relationships/image" Target="media/image54.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diagramColors" Target="diagrams/colors6.xml"/><Relationship Id="rId193" Type="http://schemas.openxmlformats.org/officeDocument/2006/relationships/image" Target="media/image128.png"/><Relationship Id="rId207" Type="http://schemas.microsoft.com/office/2007/relationships/diagramDrawing" Target="diagrams/drawing9.xml"/><Relationship Id="rId13" Type="http://schemas.openxmlformats.org/officeDocument/2006/relationships/image" Target="media/image3.png"/><Relationship Id="rId109" Type="http://schemas.openxmlformats.org/officeDocument/2006/relationships/image" Target="media/image73.png"/><Relationship Id="rId34" Type="http://schemas.openxmlformats.org/officeDocument/2006/relationships/diagramLayout" Target="diagrams/layout3.xm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4.png"/><Relationship Id="rId120" Type="http://schemas.openxmlformats.org/officeDocument/2006/relationships/image" Target="media/image82.png"/><Relationship Id="rId141" Type="http://schemas.openxmlformats.org/officeDocument/2006/relationships/image" Target="media/image98.png"/><Relationship Id="rId7" Type="http://schemas.openxmlformats.org/officeDocument/2006/relationships/settings" Target="settings.xml"/><Relationship Id="rId162" Type="http://schemas.openxmlformats.org/officeDocument/2006/relationships/image" Target="media/image114.png"/><Relationship Id="rId183" Type="http://schemas.openxmlformats.org/officeDocument/2006/relationships/diagramLayout" Target="diagrams/layout7.xml"/><Relationship Id="rId24" Type="http://schemas.microsoft.com/office/2007/relationships/diagramDrawing" Target="diagrams/drawing2.xml"/><Relationship Id="rId45" Type="http://schemas.openxmlformats.org/officeDocument/2006/relationships/footer" Target="footer1.xml"/><Relationship Id="rId66" Type="http://schemas.openxmlformats.org/officeDocument/2006/relationships/image" Target="media/image42.jpeg"/><Relationship Id="rId87" Type="http://schemas.openxmlformats.org/officeDocument/2006/relationships/image" Target="media/image55.png"/><Relationship Id="rId110" Type="http://schemas.openxmlformats.org/officeDocument/2006/relationships/image" Target="media/image74.png"/><Relationship Id="rId131" Type="http://schemas.openxmlformats.org/officeDocument/2006/relationships/image" Target="media/image90.png"/><Relationship Id="rId82" Type="http://schemas.openxmlformats.org/officeDocument/2006/relationships/diagramQuickStyle" Target="diagrams/quickStyle5.xml"/><Relationship Id="rId152" Type="http://schemas.openxmlformats.org/officeDocument/2006/relationships/image" Target="media/image107.png"/><Relationship Id="rId173" Type="http://schemas.microsoft.com/office/2007/relationships/diagramDrawing" Target="diagrams/drawing6.xml"/><Relationship Id="rId194" Type="http://schemas.openxmlformats.org/officeDocument/2006/relationships/hyperlink" Target="http://www.sealedenvelope.com/access/" TargetMode="External"/><Relationship Id="rId199" Type="http://schemas.openxmlformats.org/officeDocument/2006/relationships/image" Target="media/image131.png"/><Relationship Id="rId203" Type="http://schemas.openxmlformats.org/officeDocument/2006/relationships/diagramData" Target="diagrams/data9.xml"/><Relationship Id="rId208" Type="http://schemas.openxmlformats.org/officeDocument/2006/relationships/header" Target="header5.xml"/><Relationship Id="rId19" Type="http://schemas.openxmlformats.org/officeDocument/2006/relationships/image" Target="media/image18.png"/><Relationship Id="rId14" Type="http://schemas.openxmlformats.org/officeDocument/2006/relationships/diagramData" Target="diagrams/data1.xml"/><Relationship Id="rId30" Type="http://schemas.openxmlformats.org/officeDocument/2006/relationships/image" Target="media/image24.png"/><Relationship Id="rId35" Type="http://schemas.openxmlformats.org/officeDocument/2006/relationships/diagramQuickStyle" Target="diagrams/quickStyle3.xml"/><Relationship Id="rId56" Type="http://schemas.openxmlformats.org/officeDocument/2006/relationships/image" Target="media/image34.png"/><Relationship Id="rId77" Type="http://schemas.openxmlformats.org/officeDocument/2006/relationships/hyperlink" Target="http://www.sealedenvelope.com/access/" TargetMode="Externa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87.png"/><Relationship Id="rId147" Type="http://schemas.openxmlformats.org/officeDocument/2006/relationships/image" Target="media/image102.png"/><Relationship Id="rId168"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footer" Target="footer3.xml"/><Relationship Id="rId72" Type="http://schemas.openxmlformats.org/officeDocument/2006/relationships/image" Target="media/image48.jpeg"/><Relationship Id="rId93" Type="http://schemas.openxmlformats.org/officeDocument/2006/relationships/image" Target="media/image61.png"/><Relationship Id="rId98" Type="http://schemas.openxmlformats.org/officeDocument/2006/relationships/hyperlink" Target="http://www.sealedenvelope.com/access/" TargetMode="External"/><Relationship Id="rId121" Type="http://schemas.openxmlformats.org/officeDocument/2006/relationships/image" Target="media/image83.png"/><Relationship Id="rId142" Type="http://schemas.openxmlformats.org/officeDocument/2006/relationships/image" Target="media/image99.png"/><Relationship Id="rId163" Type="http://schemas.openxmlformats.org/officeDocument/2006/relationships/image" Target="media/image115.png"/><Relationship Id="rId184" Type="http://schemas.openxmlformats.org/officeDocument/2006/relationships/diagramQuickStyle" Target="diagrams/quickStyle7.xml"/><Relationship Id="rId189" Type="http://schemas.openxmlformats.org/officeDocument/2006/relationships/diagramQuickStyle" Target="diagrams/quickStyle8.xml"/><Relationship Id="rId3" Type="http://schemas.openxmlformats.org/officeDocument/2006/relationships/customXml" Target="../customXml/item3.xml"/><Relationship Id="rId25" Type="http://schemas.openxmlformats.org/officeDocument/2006/relationships/image" Target="media/image19.png"/><Relationship Id="rId46" Type="http://schemas.openxmlformats.org/officeDocument/2006/relationships/header" Target="header2.xml"/><Relationship Id="rId67" Type="http://schemas.openxmlformats.org/officeDocument/2006/relationships/image" Target="media/image43.jpeg"/><Relationship Id="rId116" Type="http://schemas.openxmlformats.org/officeDocument/2006/relationships/image" Target="media/image80.png"/><Relationship Id="rId137" Type="http://schemas.openxmlformats.org/officeDocument/2006/relationships/image" Target="media/image93.png"/><Relationship Id="rId158" Type="http://schemas.openxmlformats.org/officeDocument/2006/relationships/hyperlink" Target="http://www.sealedenvelope.com/access/" TargetMode="External"/><Relationship Id="rId20" Type="http://schemas.openxmlformats.org/officeDocument/2006/relationships/diagramData" Target="diagrams/data2.xml"/><Relationship Id="rId41" Type="http://schemas.openxmlformats.org/officeDocument/2006/relationships/diagramQuickStyle" Target="diagrams/quickStyle4.xml"/><Relationship Id="rId83" Type="http://schemas.openxmlformats.org/officeDocument/2006/relationships/diagramColors" Target="diagrams/colors5.xml"/><Relationship Id="rId88" Type="http://schemas.openxmlformats.org/officeDocument/2006/relationships/image" Target="media/image56.png"/><Relationship Id="rId111" Type="http://schemas.openxmlformats.org/officeDocument/2006/relationships/image" Target="media/image75.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19.png"/><Relationship Id="rId179" Type="http://schemas.openxmlformats.org/officeDocument/2006/relationships/image" Target="media/image125.png"/><Relationship Id="rId195" Type="http://schemas.openxmlformats.org/officeDocument/2006/relationships/image" Target="media/image129.png"/><Relationship Id="rId209" Type="http://schemas.openxmlformats.org/officeDocument/2006/relationships/header" Target="header6.xml"/><Relationship Id="rId190" Type="http://schemas.openxmlformats.org/officeDocument/2006/relationships/diagramColors" Target="diagrams/colors8.xml"/><Relationship Id="rId204" Type="http://schemas.openxmlformats.org/officeDocument/2006/relationships/diagramLayout" Target="diagrams/layout9.xml"/><Relationship Id="rId15" Type="http://schemas.openxmlformats.org/officeDocument/2006/relationships/diagramLayout" Target="diagrams/layout1.xml"/><Relationship Id="rId36" Type="http://schemas.openxmlformats.org/officeDocument/2006/relationships/diagramColors" Target="diagrams/colors3.xml"/><Relationship Id="rId57" Type="http://schemas.openxmlformats.org/officeDocument/2006/relationships/image" Target="media/image35.png"/><Relationship Id="rId106" Type="http://schemas.openxmlformats.org/officeDocument/2006/relationships/image" Target="media/image72.png"/><Relationship Id="rId127"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25.png"/><Relationship Id="rId52" Type="http://schemas.openxmlformats.org/officeDocument/2006/relationships/hyperlink" Target="http://www.sealedenvelope.com/access/" TargetMode="External"/><Relationship Id="rId73" Type="http://schemas.openxmlformats.org/officeDocument/2006/relationships/image" Target="media/image49.jpeg"/><Relationship Id="rId78" Type="http://schemas.openxmlformats.org/officeDocument/2006/relationships/hyperlink" Target="http://www.sealedenvelope.com/access/" TargetMode="External"/><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www.sealedenvelope.com/access/" TargetMode="External"/><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17.png"/><Relationship Id="rId169" Type="http://schemas.openxmlformats.org/officeDocument/2006/relationships/diagramData" Target="diagrams/data6.xml"/><Relationship Id="rId185" Type="http://schemas.openxmlformats.org/officeDocument/2006/relationships/diagramColors" Target="diagrams/colors7.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6.png"/><Relationship Id="rId210" Type="http://schemas.openxmlformats.org/officeDocument/2006/relationships/footer" Target="footer4.xml"/><Relationship Id="rId26" Type="http://schemas.openxmlformats.org/officeDocument/2006/relationships/image" Target="media/image20.png"/><Relationship Id="rId47" Type="http://schemas.openxmlformats.org/officeDocument/2006/relationships/footer" Target="footer2.xml"/><Relationship Id="rId68" Type="http://schemas.openxmlformats.org/officeDocument/2006/relationships/image" Target="media/image44.jpeg"/><Relationship Id="rId89" Type="http://schemas.openxmlformats.org/officeDocument/2006/relationships/image" Target="media/image57.png"/><Relationship Id="rId112" Type="http://schemas.openxmlformats.org/officeDocument/2006/relationships/image" Target="media/image76.png"/><Relationship Id="rId133" Type="http://schemas.openxmlformats.org/officeDocument/2006/relationships/hyperlink" Target="http://www.sealedenvelope.com/access/" TargetMode="External"/><Relationship Id="rId154" Type="http://schemas.openxmlformats.org/officeDocument/2006/relationships/image" Target="media/image109.png"/><Relationship Id="rId175" Type="http://schemas.openxmlformats.org/officeDocument/2006/relationships/image" Target="media/image120.png"/><Relationship Id="rId196" Type="http://schemas.openxmlformats.org/officeDocument/2006/relationships/image" Target="media/image132.png"/><Relationship Id="rId200" Type="http://schemas.openxmlformats.org/officeDocument/2006/relationships/image" Target="media/image133.png"/><Relationship Id="rId16" Type="http://schemas.openxmlformats.org/officeDocument/2006/relationships/diagramQuickStyle" Target="diagrams/quickStyle1.xml"/><Relationship Id="rId37" Type="http://schemas.microsoft.com/office/2007/relationships/diagramDrawing" Target="diagrams/drawing3.xml"/><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68.png"/><Relationship Id="rId123" Type="http://schemas.openxmlformats.org/officeDocument/2006/relationships/image" Target="media/image84.png"/><Relationship Id="rId144" Type="http://schemas.openxmlformats.org/officeDocument/2006/relationships/hyperlink" Target="http://www.sealedenvelope.com/access/" TargetMode="External"/><Relationship Id="rId90" Type="http://schemas.openxmlformats.org/officeDocument/2006/relationships/image" Target="media/image58.png"/><Relationship Id="rId165" Type="http://schemas.openxmlformats.org/officeDocument/2006/relationships/hyperlink" Target="http://www.sealedenvelope.com/access/" TargetMode="External"/><Relationship Id="rId186" Type="http://schemas.microsoft.com/office/2007/relationships/diagramDrawing" Target="diagrams/drawing7.xml"/><Relationship Id="rId211"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31.png"/><Relationship Id="rId69" Type="http://schemas.openxmlformats.org/officeDocument/2006/relationships/image" Target="media/image45.jpeg"/><Relationship Id="rId113" Type="http://schemas.openxmlformats.org/officeDocument/2006/relationships/image" Target="media/image77.png"/><Relationship Id="rId134" Type="http://schemas.openxmlformats.org/officeDocument/2006/relationships/hyperlink" Target="http://www.sealedenvelope.com/access/" TargetMode="External"/><Relationship Id="rId80" Type="http://schemas.openxmlformats.org/officeDocument/2006/relationships/diagramData" Target="diagrams/data5.xml"/><Relationship Id="rId155" Type="http://schemas.openxmlformats.org/officeDocument/2006/relationships/image" Target="media/image110.png"/><Relationship Id="rId176" Type="http://schemas.openxmlformats.org/officeDocument/2006/relationships/image" Target="media/image122.png"/><Relationship Id="rId197" Type="http://schemas.openxmlformats.org/officeDocument/2006/relationships/image" Target="media/image130.jpeg"/><Relationship Id="rId201" Type="http://schemas.openxmlformats.org/officeDocument/2006/relationships/image" Target="media/image135.jpeg"/><Relationship Id="rId17" Type="http://schemas.openxmlformats.org/officeDocument/2006/relationships/diagramColors" Target="diagrams/colors1.xml"/><Relationship Id="rId38" Type="http://schemas.openxmlformats.org/officeDocument/2006/relationships/image" Target="media/image27.png"/><Relationship Id="rId59" Type="http://schemas.openxmlformats.org/officeDocument/2006/relationships/image" Target="media/image37.png"/><Relationship Id="rId103" Type="http://schemas.openxmlformats.org/officeDocument/2006/relationships/image" Target="media/image69.png"/><Relationship Id="rId124" Type="http://schemas.openxmlformats.org/officeDocument/2006/relationships/hyperlink" Target="http://www.sealedenvelope.com/access/" TargetMode="External"/><Relationship Id="rId70" Type="http://schemas.openxmlformats.org/officeDocument/2006/relationships/image" Target="media/image46.jpeg"/><Relationship Id="rId91" Type="http://schemas.openxmlformats.org/officeDocument/2006/relationships/image" Target="media/image59.png"/><Relationship Id="rId145" Type="http://schemas.openxmlformats.org/officeDocument/2006/relationships/image" Target="media/image101.png"/><Relationship Id="rId166" Type="http://schemas.openxmlformats.org/officeDocument/2006/relationships/hyperlink" Target="http://www.sealedenvelope.com/access/" TargetMode="External"/><Relationship Id="rId187" Type="http://schemas.openxmlformats.org/officeDocument/2006/relationships/diagramData" Target="diagrams/data8.xm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22.png"/><Relationship Id="rId49" Type="http://schemas.openxmlformats.org/officeDocument/2006/relationships/header" Target="header3.xml"/><Relationship Id="rId114" Type="http://schemas.openxmlformats.org/officeDocument/2006/relationships/image" Target="media/image78.png"/><Relationship Id="rId60" Type="http://schemas.openxmlformats.org/officeDocument/2006/relationships/image" Target="media/image38.png"/><Relationship Id="rId81" Type="http://schemas.openxmlformats.org/officeDocument/2006/relationships/diagramLayout" Target="diagrams/layout5.xml"/><Relationship Id="rId135" Type="http://schemas.openxmlformats.org/officeDocument/2006/relationships/image" Target="media/image92.png"/><Relationship Id="rId156" Type="http://schemas.openxmlformats.org/officeDocument/2006/relationships/image" Target="media/image111.png"/><Relationship Id="rId177" Type="http://schemas.openxmlformats.org/officeDocument/2006/relationships/image" Target="media/image123.png"/><Relationship Id="rId198" Type="http://schemas.openxmlformats.org/officeDocument/2006/relationships/image" Target="media/image134.jpeg"/><Relationship Id="rId202" Type="http://schemas.openxmlformats.org/officeDocument/2006/relationships/image" Target="media/image136.jpeg"/><Relationship Id="rId18" Type="http://schemas.microsoft.com/office/2007/relationships/diagramDrawing" Target="diagrams/drawing1.xml"/><Relationship Id="rId39" Type="http://schemas.openxmlformats.org/officeDocument/2006/relationships/diagramData" Target="diagrams/data4.xml"/><Relationship Id="rId50" Type="http://schemas.openxmlformats.org/officeDocument/2006/relationships/header" Target="header4.xml"/><Relationship Id="rId104" Type="http://schemas.openxmlformats.org/officeDocument/2006/relationships/image" Target="media/image70.png"/><Relationship Id="rId125" Type="http://schemas.openxmlformats.org/officeDocument/2006/relationships/image" Target="media/image85.png"/><Relationship Id="rId146" Type="http://schemas.openxmlformats.org/officeDocument/2006/relationships/hyperlink" Target="http://www.sealedenvelope.com/access/" TargetMode="External"/><Relationship Id="rId167" Type="http://schemas.openxmlformats.org/officeDocument/2006/relationships/image" Target="media/image118.png"/><Relationship Id="rId188" Type="http://schemas.openxmlformats.org/officeDocument/2006/relationships/diagramLayout" Target="diagrams/layout8.xml"/><Relationship Id="rId71" Type="http://schemas.openxmlformats.org/officeDocument/2006/relationships/image" Target="media/image47.jpeg"/><Relationship Id="rId92" Type="http://schemas.openxmlformats.org/officeDocument/2006/relationships/image" Target="media/image60.png"/><Relationship Id="rId213" Type="http://schemas.microsoft.com/office/2020/10/relationships/intelligence" Target="intelligence2.xml"/><Relationship Id="rId2" Type="http://schemas.openxmlformats.org/officeDocument/2006/relationships/customXml" Target="../customXml/item2.xml"/><Relationship Id="rId29" Type="http://schemas.openxmlformats.org/officeDocument/2006/relationships/image" Target="media/image23.png"/><Relationship Id="rId40" Type="http://schemas.openxmlformats.org/officeDocument/2006/relationships/diagramLayout" Target="diagrams/layout4.xml"/><Relationship Id="rId115" Type="http://schemas.openxmlformats.org/officeDocument/2006/relationships/image" Target="media/image79.png"/><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image" Target="media/image124.png"/></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jpeg"/><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3" Type="http://schemas.openxmlformats.org/officeDocument/2006/relationships/image" Target="media/image29.jpeg"/><Relationship Id="rId2" Type="http://schemas.openxmlformats.org/officeDocument/2006/relationships/image" Target="media/image28.png"/><Relationship Id="rId1" Type="http://schemas.openxmlformats.org/officeDocument/2006/relationships/image" Target="media/image30.png"/></Relationships>
</file>

<file path=word/_rels/header5.xml.rels><?xml version="1.0" encoding="UTF-8" standalone="yes"?>
<Relationships xmlns="http://schemas.openxmlformats.org/package/2006/relationships"><Relationship Id="rId3" Type="http://schemas.openxmlformats.org/officeDocument/2006/relationships/image" Target="media/image29.jpeg"/><Relationship Id="rId2" Type="http://schemas.openxmlformats.org/officeDocument/2006/relationships/image" Target="media/image28.png"/><Relationship Id="rId1" Type="http://schemas.openxmlformats.org/officeDocument/2006/relationships/image" Target="media/image30.png"/></Relationships>
</file>

<file path=word/diagrams/_rels/data1.xml.rels><?xml version="1.0" encoding="UTF-8" standalone="yes"?>
<Relationships xmlns="http://schemas.openxmlformats.org/package/2006/relationships"><Relationship Id="rId8" Type="http://schemas.openxmlformats.org/officeDocument/2006/relationships/image" Target="../media/image11.svg"/><Relationship Id="rId13" Type="http://schemas.openxmlformats.org/officeDocument/2006/relationships/image" Target="../media/image16.png"/><Relationship Id="rId3" Type="http://schemas.openxmlformats.org/officeDocument/2006/relationships/image" Target="../media/image6.png"/><Relationship Id="rId7" Type="http://schemas.openxmlformats.org/officeDocument/2006/relationships/image" Target="../media/image10.png"/><Relationship Id="rId12" Type="http://schemas.openxmlformats.org/officeDocument/2006/relationships/image" Target="../media/image15.svg"/><Relationship Id="rId2" Type="http://schemas.openxmlformats.org/officeDocument/2006/relationships/image" Target="../media/image5.svg"/><Relationship Id="rId1" Type="http://schemas.openxmlformats.org/officeDocument/2006/relationships/image" Target="../media/image4.png"/><Relationship Id="rId6" Type="http://schemas.openxmlformats.org/officeDocument/2006/relationships/image" Target="../media/image9.svg"/><Relationship Id="rId11" Type="http://schemas.openxmlformats.org/officeDocument/2006/relationships/image" Target="../media/image14.png"/><Relationship Id="rId5" Type="http://schemas.openxmlformats.org/officeDocument/2006/relationships/image" Target="../media/image8.png"/><Relationship Id="rId10" Type="http://schemas.openxmlformats.org/officeDocument/2006/relationships/image" Target="../media/image13.svg"/><Relationship Id="rId4" Type="http://schemas.openxmlformats.org/officeDocument/2006/relationships/image" Target="../media/image7.svg"/><Relationship Id="rId9" Type="http://schemas.openxmlformats.org/officeDocument/2006/relationships/image" Target="../media/image12.png"/><Relationship Id="rId14" Type="http://schemas.openxmlformats.org/officeDocument/2006/relationships/image" Target="../media/image17.svg"/></Relationships>
</file>

<file path=word/diagrams/_rels/data9.xml.rels><?xml version="1.0" encoding="UTF-8" standalone="yes"?>
<Relationships xmlns="http://schemas.openxmlformats.org/package/2006/relationships"><Relationship Id="rId8" Type="http://schemas.openxmlformats.org/officeDocument/2006/relationships/image" Target="../media/image11.svg"/><Relationship Id="rId13" Type="http://schemas.openxmlformats.org/officeDocument/2006/relationships/image" Target="../media/image16.png"/><Relationship Id="rId3" Type="http://schemas.openxmlformats.org/officeDocument/2006/relationships/image" Target="../media/image6.png"/><Relationship Id="rId7" Type="http://schemas.openxmlformats.org/officeDocument/2006/relationships/image" Target="../media/image10.png"/><Relationship Id="rId12" Type="http://schemas.openxmlformats.org/officeDocument/2006/relationships/image" Target="../media/image15.svg"/><Relationship Id="rId2" Type="http://schemas.openxmlformats.org/officeDocument/2006/relationships/image" Target="../media/image5.svg"/><Relationship Id="rId1" Type="http://schemas.openxmlformats.org/officeDocument/2006/relationships/image" Target="../media/image4.png"/><Relationship Id="rId6" Type="http://schemas.openxmlformats.org/officeDocument/2006/relationships/image" Target="../media/image9.svg"/><Relationship Id="rId11" Type="http://schemas.openxmlformats.org/officeDocument/2006/relationships/image" Target="../media/image14.png"/><Relationship Id="rId5" Type="http://schemas.openxmlformats.org/officeDocument/2006/relationships/image" Target="../media/image8.png"/><Relationship Id="rId10" Type="http://schemas.openxmlformats.org/officeDocument/2006/relationships/image" Target="../media/image13.svg"/><Relationship Id="rId4" Type="http://schemas.openxmlformats.org/officeDocument/2006/relationships/image" Target="../media/image7.svg"/><Relationship Id="rId9" Type="http://schemas.openxmlformats.org/officeDocument/2006/relationships/image" Target="../media/image12.png"/><Relationship Id="rId14" Type="http://schemas.openxmlformats.org/officeDocument/2006/relationships/image" Target="../media/image17.svg"/></Relationships>
</file>

<file path=word/diagrams/_rels/drawing1.xml.rels><?xml version="1.0" encoding="UTF-8" standalone="yes"?>
<Relationships xmlns="http://schemas.openxmlformats.org/package/2006/relationships"><Relationship Id="rId8" Type="http://schemas.openxmlformats.org/officeDocument/2006/relationships/image" Target="../media/image11.svg"/><Relationship Id="rId13" Type="http://schemas.openxmlformats.org/officeDocument/2006/relationships/image" Target="../media/image16.png"/><Relationship Id="rId3" Type="http://schemas.openxmlformats.org/officeDocument/2006/relationships/image" Target="../media/image6.png"/><Relationship Id="rId7" Type="http://schemas.openxmlformats.org/officeDocument/2006/relationships/image" Target="../media/image10.png"/><Relationship Id="rId12" Type="http://schemas.openxmlformats.org/officeDocument/2006/relationships/image" Target="../media/image15.svg"/><Relationship Id="rId2" Type="http://schemas.openxmlformats.org/officeDocument/2006/relationships/image" Target="../media/image5.svg"/><Relationship Id="rId1" Type="http://schemas.openxmlformats.org/officeDocument/2006/relationships/image" Target="../media/image4.png"/><Relationship Id="rId6" Type="http://schemas.openxmlformats.org/officeDocument/2006/relationships/image" Target="../media/image9.svg"/><Relationship Id="rId11" Type="http://schemas.openxmlformats.org/officeDocument/2006/relationships/image" Target="../media/image14.png"/><Relationship Id="rId5" Type="http://schemas.openxmlformats.org/officeDocument/2006/relationships/image" Target="../media/image8.png"/><Relationship Id="rId10" Type="http://schemas.openxmlformats.org/officeDocument/2006/relationships/image" Target="../media/image13.svg"/><Relationship Id="rId4" Type="http://schemas.openxmlformats.org/officeDocument/2006/relationships/image" Target="../media/image7.svg"/><Relationship Id="rId9" Type="http://schemas.openxmlformats.org/officeDocument/2006/relationships/image" Target="../media/image12.png"/><Relationship Id="rId14" Type="http://schemas.openxmlformats.org/officeDocument/2006/relationships/image" Target="../media/image17.svg"/></Relationships>
</file>

<file path=word/diagrams/_rels/drawing9.xml.rels><?xml version="1.0" encoding="UTF-8" standalone="yes"?>
<Relationships xmlns="http://schemas.openxmlformats.org/package/2006/relationships"><Relationship Id="rId8" Type="http://schemas.openxmlformats.org/officeDocument/2006/relationships/image" Target="../media/image11.svg"/><Relationship Id="rId13" Type="http://schemas.openxmlformats.org/officeDocument/2006/relationships/image" Target="../media/image16.png"/><Relationship Id="rId3" Type="http://schemas.openxmlformats.org/officeDocument/2006/relationships/image" Target="../media/image6.png"/><Relationship Id="rId7" Type="http://schemas.openxmlformats.org/officeDocument/2006/relationships/image" Target="../media/image10.png"/><Relationship Id="rId12" Type="http://schemas.openxmlformats.org/officeDocument/2006/relationships/image" Target="../media/image15.svg"/><Relationship Id="rId2" Type="http://schemas.openxmlformats.org/officeDocument/2006/relationships/image" Target="../media/image5.svg"/><Relationship Id="rId1" Type="http://schemas.openxmlformats.org/officeDocument/2006/relationships/image" Target="../media/image4.png"/><Relationship Id="rId6" Type="http://schemas.openxmlformats.org/officeDocument/2006/relationships/image" Target="../media/image9.svg"/><Relationship Id="rId11" Type="http://schemas.openxmlformats.org/officeDocument/2006/relationships/image" Target="../media/image14.png"/><Relationship Id="rId5" Type="http://schemas.openxmlformats.org/officeDocument/2006/relationships/image" Target="../media/image8.png"/><Relationship Id="rId10" Type="http://schemas.openxmlformats.org/officeDocument/2006/relationships/image" Target="../media/image13.svg"/><Relationship Id="rId4" Type="http://schemas.openxmlformats.org/officeDocument/2006/relationships/image" Target="../media/image7.svg"/><Relationship Id="rId9" Type="http://schemas.openxmlformats.org/officeDocument/2006/relationships/image" Target="../media/image12.png"/><Relationship Id="rId14" Type="http://schemas.openxmlformats.org/officeDocument/2006/relationships/image" Target="../media/image17.svg"/></Relationships>
</file>

<file path=word/diagrams/colors1.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18/5/colors/Iconchunking_neutralbg_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a:alpha val="0"/>
      </a:schemeClr>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bg1">
        <a:lumMod val="9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49B9710-FDDD-44F1-8908-4C20CF7D6CB5}" type="doc">
      <dgm:prSet loTypeId="urn:microsoft.com/office/officeart/2018/2/layout/IconVerticalSolidList" loCatId="icon" qsTypeId="urn:microsoft.com/office/officeart/2005/8/quickstyle/simple1" qsCatId="simple" csTypeId="urn:microsoft.com/office/officeart/2018/5/colors/Iconchunking_neutralbg_colorful1" csCatId="colorful" phldr="1"/>
      <dgm:spPr/>
    </dgm:pt>
    <dgm:pt modelId="{F3F4441A-0885-4665-BAF9-2DD8F843BCBA}">
      <dgm:prSet phldrT="[Text]" custT="1"/>
      <dgm:spPr/>
      <dgm:t>
        <a:bodyPr/>
        <a:lstStyle/>
        <a:p>
          <a:pPr>
            <a:lnSpc>
              <a:spcPct val="100000"/>
            </a:lnSpc>
          </a:pPr>
          <a:r>
            <a:rPr lang="en-GB" sz="1400"/>
            <a:t>1. Randomisation by ENHANCE Research Team	</a:t>
          </a:r>
        </a:p>
      </dgm:t>
    </dgm:pt>
    <dgm:pt modelId="{2C7D6B4E-F050-437F-9A7C-C4C9FEF4ECB1}" type="parTrans" cxnId="{A1BC5EEA-3AF1-4887-8B39-AD1916A7045D}">
      <dgm:prSet/>
      <dgm:spPr/>
      <dgm:t>
        <a:bodyPr/>
        <a:lstStyle/>
        <a:p>
          <a:endParaRPr lang="en-GB" sz="1600"/>
        </a:p>
      </dgm:t>
    </dgm:pt>
    <dgm:pt modelId="{DF47E0E5-EA24-4F35-8185-687849C37D3A}" type="sibTrans" cxnId="{A1BC5EEA-3AF1-4887-8B39-AD1916A7045D}">
      <dgm:prSet/>
      <dgm:spPr/>
      <dgm:t>
        <a:bodyPr/>
        <a:lstStyle/>
        <a:p>
          <a:endParaRPr lang="en-GB" sz="1600"/>
        </a:p>
      </dgm:t>
    </dgm:pt>
    <dgm:pt modelId="{9089640B-B976-45F7-BE44-6B496A342C68}">
      <dgm:prSet phldrT="[Text]" custT="1"/>
      <dgm:spPr/>
      <dgm:t>
        <a:bodyPr/>
        <a:lstStyle/>
        <a:p>
          <a:pPr>
            <a:lnSpc>
              <a:spcPct val="100000"/>
            </a:lnSpc>
          </a:pPr>
          <a:r>
            <a:rPr lang="en-GB" sz="1400"/>
            <a:t>2. Participant randomised to intervention: Prototype ENHANCE plus Coach support</a:t>
          </a:r>
        </a:p>
      </dgm:t>
    </dgm:pt>
    <dgm:pt modelId="{0C82650D-0C46-473A-ABFD-2609E3B22539}" type="parTrans" cxnId="{B0D44197-A8DA-49DA-B603-5BC9C2E800D2}">
      <dgm:prSet/>
      <dgm:spPr/>
      <dgm:t>
        <a:bodyPr/>
        <a:lstStyle/>
        <a:p>
          <a:endParaRPr lang="en-GB" sz="1600"/>
        </a:p>
      </dgm:t>
    </dgm:pt>
    <dgm:pt modelId="{5A6229D2-ED1A-4411-8D08-DF4CA05A5C56}" type="sibTrans" cxnId="{B0D44197-A8DA-49DA-B603-5BC9C2E800D2}">
      <dgm:prSet/>
      <dgm:spPr/>
      <dgm:t>
        <a:bodyPr/>
        <a:lstStyle/>
        <a:p>
          <a:endParaRPr lang="en-GB" sz="1600"/>
        </a:p>
      </dgm:t>
    </dgm:pt>
    <dgm:pt modelId="{4CDC428D-8FBE-4FD3-8903-3345C756773C}">
      <dgm:prSet phldrT="[Text]" custT="1"/>
      <dgm:spPr/>
      <dgm:t>
        <a:bodyPr/>
        <a:lstStyle/>
        <a:p>
          <a:pPr>
            <a:lnSpc>
              <a:spcPct val="100000"/>
            </a:lnSpc>
          </a:pPr>
          <a:r>
            <a:rPr lang="en-GB" sz="1400"/>
            <a:t>3. Coach Onboarding: Session 0</a:t>
          </a:r>
        </a:p>
      </dgm:t>
    </dgm:pt>
    <dgm:pt modelId="{A7CC87C7-ADBE-441F-9F23-15EE492061DF}" type="parTrans" cxnId="{185996BE-0267-45EB-8EF6-E46D94AFD0FF}">
      <dgm:prSet/>
      <dgm:spPr/>
      <dgm:t>
        <a:bodyPr/>
        <a:lstStyle/>
        <a:p>
          <a:endParaRPr lang="en-GB" sz="1600"/>
        </a:p>
      </dgm:t>
    </dgm:pt>
    <dgm:pt modelId="{FB36D54C-28EC-4E70-B331-A28E0745C7CE}" type="sibTrans" cxnId="{185996BE-0267-45EB-8EF6-E46D94AFD0FF}">
      <dgm:prSet/>
      <dgm:spPr/>
      <dgm:t>
        <a:bodyPr/>
        <a:lstStyle/>
        <a:p>
          <a:endParaRPr lang="en-GB" sz="1600"/>
        </a:p>
      </dgm:t>
    </dgm:pt>
    <dgm:pt modelId="{69FCEABA-8D65-4544-A177-A7D0D1C248DA}">
      <dgm:prSet phldrT="[Text]" custT="1"/>
      <dgm:spPr/>
      <dgm:t>
        <a:bodyPr/>
        <a:lstStyle/>
        <a:p>
          <a:pPr>
            <a:lnSpc>
              <a:spcPct val="100000"/>
            </a:lnSpc>
          </a:pPr>
          <a:r>
            <a:rPr lang="en-GB" sz="1400"/>
            <a:t>4. Coach Support Visit: Session 1 (1 week later)</a:t>
          </a:r>
        </a:p>
      </dgm:t>
    </dgm:pt>
    <dgm:pt modelId="{DCDE82EF-3FB9-49C8-B1B9-DA20F1CCF029}" type="parTrans" cxnId="{C7C4785B-62B7-4647-AE82-51E1F39F462D}">
      <dgm:prSet/>
      <dgm:spPr/>
      <dgm:t>
        <a:bodyPr/>
        <a:lstStyle/>
        <a:p>
          <a:endParaRPr lang="en-GB" sz="1600"/>
        </a:p>
      </dgm:t>
    </dgm:pt>
    <dgm:pt modelId="{DF800A29-AA3E-43B9-A6AB-732485C36CCC}" type="sibTrans" cxnId="{C7C4785B-62B7-4647-AE82-51E1F39F462D}">
      <dgm:prSet/>
      <dgm:spPr/>
      <dgm:t>
        <a:bodyPr/>
        <a:lstStyle/>
        <a:p>
          <a:endParaRPr lang="en-GB" sz="1600"/>
        </a:p>
      </dgm:t>
    </dgm:pt>
    <dgm:pt modelId="{A48857C6-B24F-4815-A39E-3E6D16975EF9}">
      <dgm:prSet phldrT="[Text]" custT="1"/>
      <dgm:spPr/>
      <dgm:t>
        <a:bodyPr/>
        <a:lstStyle/>
        <a:p>
          <a:pPr>
            <a:lnSpc>
              <a:spcPct val="100000"/>
            </a:lnSpc>
          </a:pPr>
          <a:r>
            <a:rPr lang="en-GB" sz="1400"/>
            <a:t>5. Coach Support Visit: Session 2 (2 weeks later)</a:t>
          </a:r>
        </a:p>
      </dgm:t>
    </dgm:pt>
    <dgm:pt modelId="{EB489661-BF41-40BA-BA37-24E06D5ECFA5}" type="parTrans" cxnId="{CF13FA51-72F2-42EC-8AD9-CE8D744C0931}">
      <dgm:prSet/>
      <dgm:spPr/>
      <dgm:t>
        <a:bodyPr/>
        <a:lstStyle/>
        <a:p>
          <a:endParaRPr lang="en-GB" sz="1600"/>
        </a:p>
      </dgm:t>
    </dgm:pt>
    <dgm:pt modelId="{CD25B0B0-C653-48E0-8D04-4764749A75A6}" type="sibTrans" cxnId="{CF13FA51-72F2-42EC-8AD9-CE8D744C0931}">
      <dgm:prSet/>
      <dgm:spPr/>
      <dgm:t>
        <a:bodyPr/>
        <a:lstStyle/>
        <a:p>
          <a:endParaRPr lang="en-GB" sz="1600"/>
        </a:p>
      </dgm:t>
    </dgm:pt>
    <dgm:pt modelId="{EA70A9C0-F9BB-42F3-B0CD-B74DA5C047C2}">
      <dgm:prSet phldrT="[Text]" custT="1"/>
      <dgm:spPr/>
      <dgm:t>
        <a:bodyPr/>
        <a:lstStyle/>
        <a:p>
          <a:pPr>
            <a:lnSpc>
              <a:spcPct val="100000"/>
            </a:lnSpc>
          </a:pPr>
          <a:r>
            <a:rPr lang="en-GB" sz="1400"/>
            <a:t>6. Coach Support Visit: Session 3 (2 weeks later)</a:t>
          </a:r>
        </a:p>
      </dgm:t>
    </dgm:pt>
    <dgm:pt modelId="{9399C991-A0F6-45C0-8625-9B4B7364C211}" type="parTrans" cxnId="{1430C3B9-CD3B-4BE3-B764-E83FCAD9B2B4}">
      <dgm:prSet/>
      <dgm:spPr/>
      <dgm:t>
        <a:bodyPr/>
        <a:lstStyle/>
        <a:p>
          <a:endParaRPr lang="en-GB" sz="1600"/>
        </a:p>
      </dgm:t>
    </dgm:pt>
    <dgm:pt modelId="{1765D40B-B394-40B3-A4C7-9A636A1964FB}" type="sibTrans" cxnId="{1430C3B9-CD3B-4BE3-B764-E83FCAD9B2B4}">
      <dgm:prSet/>
      <dgm:spPr/>
      <dgm:t>
        <a:bodyPr/>
        <a:lstStyle/>
        <a:p>
          <a:endParaRPr lang="en-GB" sz="1600"/>
        </a:p>
      </dgm:t>
    </dgm:pt>
    <dgm:pt modelId="{2D08632D-321E-4949-9AB7-47500D7F3B69}">
      <dgm:prSet phldrT="[Text]" custT="1"/>
      <dgm:spPr/>
      <dgm:t>
        <a:bodyPr/>
        <a:lstStyle/>
        <a:p>
          <a:pPr>
            <a:lnSpc>
              <a:spcPct val="100000"/>
            </a:lnSpc>
          </a:pPr>
          <a:r>
            <a:rPr lang="en-GB" sz="1400"/>
            <a:t>7. 3-month follow-up visit: Cognitive test, questionnaires, clinical measures.</a:t>
          </a:r>
        </a:p>
      </dgm:t>
    </dgm:pt>
    <dgm:pt modelId="{A5DCE68E-B372-42D0-BD31-2558864E49CF}" type="parTrans" cxnId="{06E286A5-462F-429A-BBFB-EB42E66E6839}">
      <dgm:prSet/>
      <dgm:spPr/>
      <dgm:t>
        <a:bodyPr/>
        <a:lstStyle/>
        <a:p>
          <a:endParaRPr lang="en-GB" sz="1600"/>
        </a:p>
      </dgm:t>
    </dgm:pt>
    <dgm:pt modelId="{24BA429B-8F36-4C3D-9D3E-55AB64065B27}" type="sibTrans" cxnId="{06E286A5-462F-429A-BBFB-EB42E66E6839}">
      <dgm:prSet/>
      <dgm:spPr/>
      <dgm:t>
        <a:bodyPr/>
        <a:lstStyle/>
        <a:p>
          <a:endParaRPr lang="en-GB" sz="1600"/>
        </a:p>
      </dgm:t>
    </dgm:pt>
    <dgm:pt modelId="{48830BA2-5151-40BF-A975-62E16B3DD69C}" type="pres">
      <dgm:prSet presAssocID="{C49B9710-FDDD-44F1-8908-4C20CF7D6CB5}" presName="root" presStyleCnt="0">
        <dgm:presLayoutVars>
          <dgm:dir/>
          <dgm:resizeHandles val="exact"/>
        </dgm:presLayoutVars>
      </dgm:prSet>
      <dgm:spPr/>
    </dgm:pt>
    <dgm:pt modelId="{6E5233DA-F592-427E-BD58-27B20FF06895}" type="pres">
      <dgm:prSet presAssocID="{F3F4441A-0885-4665-BAF9-2DD8F843BCBA}" presName="compNode" presStyleCnt="0"/>
      <dgm:spPr/>
    </dgm:pt>
    <dgm:pt modelId="{23843E5F-6481-48A6-9A82-D5ADA8E4498A}" type="pres">
      <dgm:prSet presAssocID="{F3F4441A-0885-4665-BAF9-2DD8F843BCBA}" presName="bgRect" presStyleLbl="bgShp" presStyleIdx="0" presStyleCnt="7"/>
      <dgm:spPr>
        <a:ln w="19050">
          <a:solidFill>
            <a:srgbClr val="E5FF97"/>
          </a:solidFill>
        </a:ln>
      </dgm:spPr>
    </dgm:pt>
    <dgm:pt modelId="{D167920E-8A85-4F3C-B527-8AE061BA68B8}" type="pres">
      <dgm:prSet presAssocID="{F3F4441A-0885-4665-BAF9-2DD8F843BCBA}" presName="iconRect" presStyleLbl="node1" presStyleIdx="0" presStyleCnt="7"/>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Users"/>
        </a:ext>
      </dgm:extLst>
    </dgm:pt>
    <dgm:pt modelId="{ADB1FC54-3A60-4140-B82A-DD68B13DACB7}" type="pres">
      <dgm:prSet presAssocID="{F3F4441A-0885-4665-BAF9-2DD8F843BCBA}" presName="spaceRect" presStyleCnt="0"/>
      <dgm:spPr/>
    </dgm:pt>
    <dgm:pt modelId="{E41066DA-B413-47FB-862F-72871D849A00}" type="pres">
      <dgm:prSet presAssocID="{F3F4441A-0885-4665-BAF9-2DD8F843BCBA}" presName="parTx" presStyleLbl="revTx" presStyleIdx="0" presStyleCnt="7">
        <dgm:presLayoutVars>
          <dgm:chMax val="0"/>
          <dgm:chPref val="0"/>
        </dgm:presLayoutVars>
      </dgm:prSet>
      <dgm:spPr/>
    </dgm:pt>
    <dgm:pt modelId="{5464FEE4-A8E8-4C94-8E3A-BE1E5D1AB359}" type="pres">
      <dgm:prSet presAssocID="{DF47E0E5-EA24-4F35-8185-687849C37D3A}" presName="sibTrans" presStyleCnt="0"/>
      <dgm:spPr/>
    </dgm:pt>
    <dgm:pt modelId="{65290EB4-70EA-45EB-89BE-44A5FCF84000}" type="pres">
      <dgm:prSet presAssocID="{9089640B-B976-45F7-BE44-6B496A342C68}" presName="compNode" presStyleCnt="0"/>
      <dgm:spPr/>
    </dgm:pt>
    <dgm:pt modelId="{04AD7E86-B512-46B5-8E07-9FA464EEB6AF}" type="pres">
      <dgm:prSet presAssocID="{9089640B-B976-45F7-BE44-6B496A342C68}" presName="bgRect" presStyleLbl="bgShp" presStyleIdx="1" presStyleCnt="7"/>
      <dgm:spPr>
        <a:ln w="19050">
          <a:solidFill>
            <a:srgbClr val="E5FF97"/>
          </a:solidFill>
        </a:ln>
      </dgm:spPr>
    </dgm:pt>
    <dgm:pt modelId="{8F3D2616-095D-4654-9C1C-885E5945A3B2}" type="pres">
      <dgm:prSet presAssocID="{9089640B-B976-45F7-BE44-6B496A342C68}" presName="iconRect" presStyleLbl="node1" presStyleIdx="1" presStyleCnt="7"/>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User"/>
        </a:ext>
      </dgm:extLst>
    </dgm:pt>
    <dgm:pt modelId="{AF60F470-C3D2-43CD-8B74-A7C73F534024}" type="pres">
      <dgm:prSet presAssocID="{9089640B-B976-45F7-BE44-6B496A342C68}" presName="spaceRect" presStyleCnt="0"/>
      <dgm:spPr/>
    </dgm:pt>
    <dgm:pt modelId="{A7D9A1B8-B312-46AE-B97D-7161E14C758D}" type="pres">
      <dgm:prSet presAssocID="{9089640B-B976-45F7-BE44-6B496A342C68}" presName="parTx" presStyleLbl="revTx" presStyleIdx="1" presStyleCnt="7">
        <dgm:presLayoutVars>
          <dgm:chMax val="0"/>
          <dgm:chPref val="0"/>
        </dgm:presLayoutVars>
      </dgm:prSet>
      <dgm:spPr/>
    </dgm:pt>
    <dgm:pt modelId="{400C1EF8-749A-4E62-8DDE-10B7CB5A35A9}" type="pres">
      <dgm:prSet presAssocID="{5A6229D2-ED1A-4411-8D08-DF4CA05A5C56}" presName="sibTrans" presStyleCnt="0"/>
      <dgm:spPr/>
    </dgm:pt>
    <dgm:pt modelId="{CDB7715F-8E6C-46E6-A06D-CA42BDA37807}" type="pres">
      <dgm:prSet presAssocID="{4CDC428D-8FBE-4FD3-8903-3345C756773C}" presName="compNode" presStyleCnt="0"/>
      <dgm:spPr/>
    </dgm:pt>
    <dgm:pt modelId="{90FF6655-6706-4407-8902-333E2B62EE53}" type="pres">
      <dgm:prSet presAssocID="{4CDC428D-8FBE-4FD3-8903-3345C756773C}" presName="bgRect" presStyleLbl="bgShp" presStyleIdx="2" presStyleCnt="7"/>
      <dgm:spPr>
        <a:ln w="19050">
          <a:solidFill>
            <a:srgbClr val="E5FF97"/>
          </a:solidFill>
        </a:ln>
      </dgm:spPr>
    </dgm:pt>
    <dgm:pt modelId="{9E1398CF-6AB6-48F0-82DA-F41A48658DFE}" type="pres">
      <dgm:prSet presAssocID="{4CDC428D-8FBE-4FD3-8903-3345C756773C}" presName="iconRect" presStyleLbl="node1" presStyleIdx="2" presStyleCnt="7"/>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Teacher"/>
        </a:ext>
      </dgm:extLst>
    </dgm:pt>
    <dgm:pt modelId="{9D0F7434-D435-4F9D-A7E2-2285D2BB8C7F}" type="pres">
      <dgm:prSet presAssocID="{4CDC428D-8FBE-4FD3-8903-3345C756773C}" presName="spaceRect" presStyleCnt="0"/>
      <dgm:spPr/>
    </dgm:pt>
    <dgm:pt modelId="{F9BFF4A9-E391-4140-A5B9-35889FC43042}" type="pres">
      <dgm:prSet presAssocID="{4CDC428D-8FBE-4FD3-8903-3345C756773C}" presName="parTx" presStyleLbl="revTx" presStyleIdx="2" presStyleCnt="7">
        <dgm:presLayoutVars>
          <dgm:chMax val="0"/>
          <dgm:chPref val="0"/>
        </dgm:presLayoutVars>
      </dgm:prSet>
      <dgm:spPr/>
    </dgm:pt>
    <dgm:pt modelId="{13F8D750-F89B-4C59-830F-18F59D0F249E}" type="pres">
      <dgm:prSet presAssocID="{FB36D54C-28EC-4E70-B331-A28E0745C7CE}" presName="sibTrans" presStyleCnt="0"/>
      <dgm:spPr/>
    </dgm:pt>
    <dgm:pt modelId="{AF91FD21-771D-4F0C-8C95-16AE235F80F9}" type="pres">
      <dgm:prSet presAssocID="{69FCEABA-8D65-4544-A177-A7D0D1C248DA}" presName="compNode" presStyleCnt="0"/>
      <dgm:spPr/>
    </dgm:pt>
    <dgm:pt modelId="{EA177090-0656-45D5-A622-A2196576FFCD}" type="pres">
      <dgm:prSet presAssocID="{69FCEABA-8D65-4544-A177-A7D0D1C248DA}" presName="bgRect" presStyleLbl="bgShp" presStyleIdx="3" presStyleCnt="7"/>
      <dgm:spPr>
        <a:ln w="19050">
          <a:solidFill>
            <a:srgbClr val="E5FF97"/>
          </a:solidFill>
        </a:ln>
      </dgm:spPr>
    </dgm:pt>
    <dgm:pt modelId="{0A8C1B73-B47B-4FAC-9263-73A038024EEE}" type="pres">
      <dgm:prSet presAssocID="{69FCEABA-8D65-4544-A177-A7D0D1C248DA}" presName="iconRect" presStyleLbl="node1" presStyleIdx="3" presStyleCnt="7"/>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Cycle with People"/>
        </a:ext>
      </dgm:extLst>
    </dgm:pt>
    <dgm:pt modelId="{60FED7F3-CC08-4242-BC8B-AD7FDC2E5B58}" type="pres">
      <dgm:prSet presAssocID="{69FCEABA-8D65-4544-A177-A7D0D1C248DA}" presName="spaceRect" presStyleCnt="0"/>
      <dgm:spPr/>
    </dgm:pt>
    <dgm:pt modelId="{C8D1394B-0ABC-46F8-B168-BC62F00B9106}" type="pres">
      <dgm:prSet presAssocID="{69FCEABA-8D65-4544-A177-A7D0D1C248DA}" presName="parTx" presStyleLbl="revTx" presStyleIdx="3" presStyleCnt="7">
        <dgm:presLayoutVars>
          <dgm:chMax val="0"/>
          <dgm:chPref val="0"/>
        </dgm:presLayoutVars>
      </dgm:prSet>
      <dgm:spPr/>
    </dgm:pt>
    <dgm:pt modelId="{C1350253-C69C-4F7C-9F32-B4D9934F5C56}" type="pres">
      <dgm:prSet presAssocID="{DF800A29-AA3E-43B9-A6AB-732485C36CCC}" presName="sibTrans" presStyleCnt="0"/>
      <dgm:spPr/>
    </dgm:pt>
    <dgm:pt modelId="{AD263385-EC91-492C-9E03-F8E2797AA7DB}" type="pres">
      <dgm:prSet presAssocID="{A48857C6-B24F-4815-A39E-3E6D16975EF9}" presName="compNode" presStyleCnt="0"/>
      <dgm:spPr/>
    </dgm:pt>
    <dgm:pt modelId="{5A2D699C-DAE8-4C24-973F-7ED69B3B3423}" type="pres">
      <dgm:prSet presAssocID="{A48857C6-B24F-4815-A39E-3E6D16975EF9}" presName="bgRect" presStyleLbl="bgShp" presStyleIdx="4" presStyleCnt="7"/>
      <dgm:spPr>
        <a:ln w="19050">
          <a:solidFill>
            <a:srgbClr val="E5FF97"/>
          </a:solidFill>
        </a:ln>
      </dgm:spPr>
    </dgm:pt>
    <dgm:pt modelId="{BFAF6CEF-0ACD-4711-98F5-BCB84B64CA10}" type="pres">
      <dgm:prSet presAssocID="{A48857C6-B24F-4815-A39E-3E6D16975EF9}" presName="iconRect" presStyleLbl="node1" presStyleIdx="4" presStyleCnt="7"/>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Classroom"/>
        </a:ext>
      </dgm:extLst>
    </dgm:pt>
    <dgm:pt modelId="{24DBE014-3335-4FD4-A138-BF66E73D2C96}" type="pres">
      <dgm:prSet presAssocID="{A48857C6-B24F-4815-A39E-3E6D16975EF9}" presName="spaceRect" presStyleCnt="0"/>
      <dgm:spPr/>
    </dgm:pt>
    <dgm:pt modelId="{F6616982-34F7-4AD1-BA6E-F640DF7EE39F}" type="pres">
      <dgm:prSet presAssocID="{A48857C6-B24F-4815-A39E-3E6D16975EF9}" presName="parTx" presStyleLbl="revTx" presStyleIdx="4" presStyleCnt="7" custLinFactNeighborY="-17003">
        <dgm:presLayoutVars>
          <dgm:chMax val="0"/>
          <dgm:chPref val="0"/>
        </dgm:presLayoutVars>
      </dgm:prSet>
      <dgm:spPr/>
    </dgm:pt>
    <dgm:pt modelId="{3798C7CD-6529-4012-ADB0-33355D790F5F}" type="pres">
      <dgm:prSet presAssocID="{CD25B0B0-C653-48E0-8D04-4764749A75A6}" presName="sibTrans" presStyleCnt="0"/>
      <dgm:spPr/>
    </dgm:pt>
    <dgm:pt modelId="{F3046C94-7CA6-4F6E-85A0-73A19DCE0A85}" type="pres">
      <dgm:prSet presAssocID="{EA70A9C0-F9BB-42F3-B0CD-B74DA5C047C2}" presName="compNode" presStyleCnt="0"/>
      <dgm:spPr/>
    </dgm:pt>
    <dgm:pt modelId="{51D3C18B-B64E-43AA-9549-14E3E95E16F7}" type="pres">
      <dgm:prSet presAssocID="{EA70A9C0-F9BB-42F3-B0CD-B74DA5C047C2}" presName="bgRect" presStyleLbl="bgShp" presStyleIdx="5" presStyleCnt="7"/>
      <dgm:spPr>
        <a:ln w="19050">
          <a:solidFill>
            <a:srgbClr val="E5FF97"/>
          </a:solidFill>
        </a:ln>
      </dgm:spPr>
    </dgm:pt>
    <dgm:pt modelId="{D33B7A47-380E-49A8-8FD8-3ECA512AAFA5}" type="pres">
      <dgm:prSet presAssocID="{EA70A9C0-F9BB-42F3-B0CD-B74DA5C047C2}" presName="iconRect" presStyleLbl="node1" presStyleIdx="5" presStyleCnt="7"/>
      <dgm:spPr>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a:noFill/>
        </a:ln>
      </dgm:spPr>
      <dgm:extLst>
        <a:ext uri="{E40237B7-FDA0-4F09-8148-C483321AD2D9}">
          <dgm14:cNvPr xmlns:dgm14="http://schemas.microsoft.com/office/drawing/2010/diagram" id="0" name="" descr="Sport Balls"/>
        </a:ext>
      </dgm:extLst>
    </dgm:pt>
    <dgm:pt modelId="{F6AC37F1-13BA-4DD6-B221-AC591427B1F6}" type="pres">
      <dgm:prSet presAssocID="{EA70A9C0-F9BB-42F3-B0CD-B74DA5C047C2}" presName="spaceRect" presStyleCnt="0"/>
      <dgm:spPr/>
    </dgm:pt>
    <dgm:pt modelId="{7046E42C-D903-4CC9-809D-727FBB7D365A}" type="pres">
      <dgm:prSet presAssocID="{EA70A9C0-F9BB-42F3-B0CD-B74DA5C047C2}" presName="parTx" presStyleLbl="revTx" presStyleIdx="5" presStyleCnt="7" custLinFactNeighborX="282" custLinFactNeighborY="-10202">
        <dgm:presLayoutVars>
          <dgm:chMax val="0"/>
          <dgm:chPref val="0"/>
        </dgm:presLayoutVars>
      </dgm:prSet>
      <dgm:spPr/>
    </dgm:pt>
    <dgm:pt modelId="{A93BFE79-A43F-4C8B-8379-5605B39DCEC7}" type="pres">
      <dgm:prSet presAssocID="{1765D40B-B394-40B3-A4C7-9A636A1964FB}" presName="sibTrans" presStyleCnt="0"/>
      <dgm:spPr/>
    </dgm:pt>
    <dgm:pt modelId="{25088EED-8E3B-45F2-A0B1-558441752283}" type="pres">
      <dgm:prSet presAssocID="{2D08632D-321E-4949-9AB7-47500D7F3B69}" presName="compNode" presStyleCnt="0"/>
      <dgm:spPr/>
    </dgm:pt>
    <dgm:pt modelId="{EA0A8D1F-CA3F-4D1B-BE25-90E2E9AB368B}" type="pres">
      <dgm:prSet presAssocID="{2D08632D-321E-4949-9AB7-47500D7F3B69}" presName="bgRect" presStyleLbl="bgShp" presStyleIdx="6" presStyleCnt="7"/>
      <dgm:spPr>
        <a:ln w="19050">
          <a:solidFill>
            <a:srgbClr val="E5FF97"/>
          </a:solidFill>
        </a:ln>
      </dgm:spPr>
    </dgm:pt>
    <dgm:pt modelId="{0D451F1B-29A4-4649-AA62-A7E1416F15B2}" type="pres">
      <dgm:prSet presAssocID="{2D08632D-321E-4949-9AB7-47500D7F3B69}" presName="iconRect" presStyleLbl="node1" presStyleIdx="6" presStyleCnt="7"/>
      <dgm:spPr>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a:ln>
          <a:noFill/>
        </a:ln>
      </dgm:spPr>
      <dgm:extLst>
        <a:ext uri="{E40237B7-FDA0-4F09-8148-C483321AD2D9}">
          <dgm14:cNvPr xmlns:dgm14="http://schemas.microsoft.com/office/drawing/2010/diagram" id="0" name="" descr="Clipboard"/>
        </a:ext>
      </dgm:extLst>
    </dgm:pt>
    <dgm:pt modelId="{31AEDCE2-77EC-4B7F-BED1-FE4F561A7C96}" type="pres">
      <dgm:prSet presAssocID="{2D08632D-321E-4949-9AB7-47500D7F3B69}" presName="spaceRect" presStyleCnt="0"/>
      <dgm:spPr/>
    </dgm:pt>
    <dgm:pt modelId="{4D8B421B-642E-43F3-958B-2330BD212F37}" type="pres">
      <dgm:prSet presAssocID="{2D08632D-321E-4949-9AB7-47500D7F3B69}" presName="parTx" presStyleLbl="revTx" presStyleIdx="6" presStyleCnt="7">
        <dgm:presLayoutVars>
          <dgm:chMax val="0"/>
          <dgm:chPref val="0"/>
        </dgm:presLayoutVars>
      </dgm:prSet>
      <dgm:spPr/>
    </dgm:pt>
  </dgm:ptLst>
  <dgm:cxnLst>
    <dgm:cxn modelId="{14EA5401-2E50-4FF2-8DC0-31515BFFD910}" type="presOf" srcId="{EA70A9C0-F9BB-42F3-B0CD-B74DA5C047C2}" destId="{7046E42C-D903-4CC9-809D-727FBB7D365A}" srcOrd="0" destOrd="0" presId="urn:microsoft.com/office/officeart/2018/2/layout/IconVerticalSolidList"/>
    <dgm:cxn modelId="{EF512710-925A-4910-A42F-08E28CBFAD41}" type="presOf" srcId="{F3F4441A-0885-4665-BAF9-2DD8F843BCBA}" destId="{E41066DA-B413-47FB-862F-72871D849A00}" srcOrd="0" destOrd="0" presId="urn:microsoft.com/office/officeart/2018/2/layout/IconVerticalSolidList"/>
    <dgm:cxn modelId="{8601444B-2171-42B4-AE9F-705C84ABC1D7}" type="presOf" srcId="{C49B9710-FDDD-44F1-8908-4C20CF7D6CB5}" destId="{48830BA2-5151-40BF-A975-62E16B3DD69C}" srcOrd="0" destOrd="0" presId="urn:microsoft.com/office/officeart/2018/2/layout/IconVerticalSolidList"/>
    <dgm:cxn modelId="{CF13FA51-72F2-42EC-8AD9-CE8D744C0931}" srcId="{C49B9710-FDDD-44F1-8908-4C20CF7D6CB5}" destId="{A48857C6-B24F-4815-A39E-3E6D16975EF9}" srcOrd="4" destOrd="0" parTransId="{EB489661-BF41-40BA-BA37-24E06D5ECFA5}" sibTransId="{CD25B0B0-C653-48E0-8D04-4764749A75A6}"/>
    <dgm:cxn modelId="{C7C4785B-62B7-4647-AE82-51E1F39F462D}" srcId="{C49B9710-FDDD-44F1-8908-4C20CF7D6CB5}" destId="{69FCEABA-8D65-4544-A177-A7D0D1C248DA}" srcOrd="3" destOrd="0" parTransId="{DCDE82EF-3FB9-49C8-B1B9-DA20F1CCF029}" sibTransId="{DF800A29-AA3E-43B9-A6AB-732485C36CCC}"/>
    <dgm:cxn modelId="{40CE6792-5771-43D1-BF84-FDEA21F17917}" type="presOf" srcId="{A48857C6-B24F-4815-A39E-3E6D16975EF9}" destId="{F6616982-34F7-4AD1-BA6E-F640DF7EE39F}" srcOrd="0" destOrd="0" presId="urn:microsoft.com/office/officeart/2018/2/layout/IconVerticalSolidList"/>
    <dgm:cxn modelId="{79AE5595-5B49-4513-806A-30787AD72DD9}" type="presOf" srcId="{9089640B-B976-45F7-BE44-6B496A342C68}" destId="{A7D9A1B8-B312-46AE-B97D-7161E14C758D}" srcOrd="0" destOrd="0" presId="urn:microsoft.com/office/officeart/2018/2/layout/IconVerticalSolidList"/>
    <dgm:cxn modelId="{B0D44197-A8DA-49DA-B603-5BC9C2E800D2}" srcId="{C49B9710-FDDD-44F1-8908-4C20CF7D6CB5}" destId="{9089640B-B976-45F7-BE44-6B496A342C68}" srcOrd="1" destOrd="0" parTransId="{0C82650D-0C46-473A-ABFD-2609E3B22539}" sibTransId="{5A6229D2-ED1A-4411-8D08-DF4CA05A5C56}"/>
    <dgm:cxn modelId="{CA17A397-D0C4-4BE0-80AD-F9DFFBD9067A}" type="presOf" srcId="{4CDC428D-8FBE-4FD3-8903-3345C756773C}" destId="{F9BFF4A9-E391-4140-A5B9-35889FC43042}" srcOrd="0" destOrd="0" presId="urn:microsoft.com/office/officeart/2018/2/layout/IconVerticalSolidList"/>
    <dgm:cxn modelId="{06E286A5-462F-429A-BBFB-EB42E66E6839}" srcId="{C49B9710-FDDD-44F1-8908-4C20CF7D6CB5}" destId="{2D08632D-321E-4949-9AB7-47500D7F3B69}" srcOrd="6" destOrd="0" parTransId="{A5DCE68E-B372-42D0-BD31-2558864E49CF}" sibTransId="{24BA429B-8F36-4C3D-9D3E-55AB64065B27}"/>
    <dgm:cxn modelId="{D9BEAFA7-17C2-4C84-858C-781268830771}" type="presOf" srcId="{69FCEABA-8D65-4544-A177-A7D0D1C248DA}" destId="{C8D1394B-0ABC-46F8-B168-BC62F00B9106}" srcOrd="0" destOrd="0" presId="urn:microsoft.com/office/officeart/2018/2/layout/IconVerticalSolidList"/>
    <dgm:cxn modelId="{1430C3B9-CD3B-4BE3-B764-E83FCAD9B2B4}" srcId="{C49B9710-FDDD-44F1-8908-4C20CF7D6CB5}" destId="{EA70A9C0-F9BB-42F3-B0CD-B74DA5C047C2}" srcOrd="5" destOrd="0" parTransId="{9399C991-A0F6-45C0-8625-9B4B7364C211}" sibTransId="{1765D40B-B394-40B3-A4C7-9A636A1964FB}"/>
    <dgm:cxn modelId="{185996BE-0267-45EB-8EF6-E46D94AFD0FF}" srcId="{C49B9710-FDDD-44F1-8908-4C20CF7D6CB5}" destId="{4CDC428D-8FBE-4FD3-8903-3345C756773C}" srcOrd="2" destOrd="0" parTransId="{A7CC87C7-ADBE-441F-9F23-15EE492061DF}" sibTransId="{FB36D54C-28EC-4E70-B331-A28E0745C7CE}"/>
    <dgm:cxn modelId="{16B468DD-24FC-4087-BD91-5BEEA90740AE}" type="presOf" srcId="{2D08632D-321E-4949-9AB7-47500D7F3B69}" destId="{4D8B421B-642E-43F3-958B-2330BD212F37}" srcOrd="0" destOrd="0" presId="urn:microsoft.com/office/officeart/2018/2/layout/IconVerticalSolidList"/>
    <dgm:cxn modelId="{A1BC5EEA-3AF1-4887-8B39-AD1916A7045D}" srcId="{C49B9710-FDDD-44F1-8908-4C20CF7D6CB5}" destId="{F3F4441A-0885-4665-BAF9-2DD8F843BCBA}" srcOrd="0" destOrd="0" parTransId="{2C7D6B4E-F050-437F-9A7C-C4C9FEF4ECB1}" sibTransId="{DF47E0E5-EA24-4F35-8185-687849C37D3A}"/>
    <dgm:cxn modelId="{D5E78A21-7F06-46E2-BB9C-16B4EE651FB4}" type="presParOf" srcId="{48830BA2-5151-40BF-A975-62E16B3DD69C}" destId="{6E5233DA-F592-427E-BD58-27B20FF06895}" srcOrd="0" destOrd="0" presId="urn:microsoft.com/office/officeart/2018/2/layout/IconVerticalSolidList"/>
    <dgm:cxn modelId="{04ECBC47-257A-4D2A-B477-1A36C67221D3}" type="presParOf" srcId="{6E5233DA-F592-427E-BD58-27B20FF06895}" destId="{23843E5F-6481-48A6-9A82-D5ADA8E4498A}" srcOrd="0" destOrd="0" presId="urn:microsoft.com/office/officeart/2018/2/layout/IconVerticalSolidList"/>
    <dgm:cxn modelId="{5D1EB018-A6D2-4B20-A175-264D20B4C77E}" type="presParOf" srcId="{6E5233DA-F592-427E-BD58-27B20FF06895}" destId="{D167920E-8A85-4F3C-B527-8AE061BA68B8}" srcOrd="1" destOrd="0" presId="urn:microsoft.com/office/officeart/2018/2/layout/IconVerticalSolidList"/>
    <dgm:cxn modelId="{F3EE11AE-B6FF-4F7F-9C7D-F6E40F70A255}" type="presParOf" srcId="{6E5233DA-F592-427E-BD58-27B20FF06895}" destId="{ADB1FC54-3A60-4140-B82A-DD68B13DACB7}" srcOrd="2" destOrd="0" presId="urn:microsoft.com/office/officeart/2018/2/layout/IconVerticalSolidList"/>
    <dgm:cxn modelId="{C55811ED-25FE-4461-83B0-54FA4E75CB1A}" type="presParOf" srcId="{6E5233DA-F592-427E-BD58-27B20FF06895}" destId="{E41066DA-B413-47FB-862F-72871D849A00}" srcOrd="3" destOrd="0" presId="urn:microsoft.com/office/officeart/2018/2/layout/IconVerticalSolidList"/>
    <dgm:cxn modelId="{E944C839-6BDC-481C-B27C-8899676A1608}" type="presParOf" srcId="{48830BA2-5151-40BF-A975-62E16B3DD69C}" destId="{5464FEE4-A8E8-4C94-8E3A-BE1E5D1AB359}" srcOrd="1" destOrd="0" presId="urn:microsoft.com/office/officeart/2018/2/layout/IconVerticalSolidList"/>
    <dgm:cxn modelId="{BFF37331-FDE9-4941-9C5A-E13C27E969A3}" type="presParOf" srcId="{48830BA2-5151-40BF-A975-62E16B3DD69C}" destId="{65290EB4-70EA-45EB-89BE-44A5FCF84000}" srcOrd="2" destOrd="0" presId="urn:microsoft.com/office/officeart/2018/2/layout/IconVerticalSolidList"/>
    <dgm:cxn modelId="{B5B15742-B057-4754-94E0-3A12673A91F8}" type="presParOf" srcId="{65290EB4-70EA-45EB-89BE-44A5FCF84000}" destId="{04AD7E86-B512-46B5-8E07-9FA464EEB6AF}" srcOrd="0" destOrd="0" presId="urn:microsoft.com/office/officeart/2018/2/layout/IconVerticalSolidList"/>
    <dgm:cxn modelId="{A745103E-2A04-444F-A09C-79AC03654C91}" type="presParOf" srcId="{65290EB4-70EA-45EB-89BE-44A5FCF84000}" destId="{8F3D2616-095D-4654-9C1C-885E5945A3B2}" srcOrd="1" destOrd="0" presId="urn:microsoft.com/office/officeart/2018/2/layout/IconVerticalSolidList"/>
    <dgm:cxn modelId="{DCB33374-FD2A-4B97-9DE8-1164F307118B}" type="presParOf" srcId="{65290EB4-70EA-45EB-89BE-44A5FCF84000}" destId="{AF60F470-C3D2-43CD-8B74-A7C73F534024}" srcOrd="2" destOrd="0" presId="urn:microsoft.com/office/officeart/2018/2/layout/IconVerticalSolidList"/>
    <dgm:cxn modelId="{6014F61F-68FF-4E52-9120-C8BC0B77B5C5}" type="presParOf" srcId="{65290EB4-70EA-45EB-89BE-44A5FCF84000}" destId="{A7D9A1B8-B312-46AE-B97D-7161E14C758D}" srcOrd="3" destOrd="0" presId="urn:microsoft.com/office/officeart/2018/2/layout/IconVerticalSolidList"/>
    <dgm:cxn modelId="{BACFFA5B-D2F5-477C-9BD1-4DCF2FC24176}" type="presParOf" srcId="{48830BA2-5151-40BF-A975-62E16B3DD69C}" destId="{400C1EF8-749A-4E62-8DDE-10B7CB5A35A9}" srcOrd="3" destOrd="0" presId="urn:microsoft.com/office/officeart/2018/2/layout/IconVerticalSolidList"/>
    <dgm:cxn modelId="{664D5953-019F-40F4-9FE4-17C973FDF5DC}" type="presParOf" srcId="{48830BA2-5151-40BF-A975-62E16B3DD69C}" destId="{CDB7715F-8E6C-46E6-A06D-CA42BDA37807}" srcOrd="4" destOrd="0" presId="urn:microsoft.com/office/officeart/2018/2/layout/IconVerticalSolidList"/>
    <dgm:cxn modelId="{4016C0C3-C903-42F9-8E98-BED92E4C179E}" type="presParOf" srcId="{CDB7715F-8E6C-46E6-A06D-CA42BDA37807}" destId="{90FF6655-6706-4407-8902-333E2B62EE53}" srcOrd="0" destOrd="0" presId="urn:microsoft.com/office/officeart/2018/2/layout/IconVerticalSolidList"/>
    <dgm:cxn modelId="{117CCD81-76DE-4864-8E4A-0F4331BB8A8C}" type="presParOf" srcId="{CDB7715F-8E6C-46E6-A06D-CA42BDA37807}" destId="{9E1398CF-6AB6-48F0-82DA-F41A48658DFE}" srcOrd="1" destOrd="0" presId="urn:microsoft.com/office/officeart/2018/2/layout/IconVerticalSolidList"/>
    <dgm:cxn modelId="{807B903B-2B30-43F5-8EAF-C19A27A6802F}" type="presParOf" srcId="{CDB7715F-8E6C-46E6-A06D-CA42BDA37807}" destId="{9D0F7434-D435-4F9D-A7E2-2285D2BB8C7F}" srcOrd="2" destOrd="0" presId="urn:microsoft.com/office/officeart/2018/2/layout/IconVerticalSolidList"/>
    <dgm:cxn modelId="{69ED7073-61EA-438B-AB2E-829A84657BC4}" type="presParOf" srcId="{CDB7715F-8E6C-46E6-A06D-CA42BDA37807}" destId="{F9BFF4A9-E391-4140-A5B9-35889FC43042}" srcOrd="3" destOrd="0" presId="urn:microsoft.com/office/officeart/2018/2/layout/IconVerticalSolidList"/>
    <dgm:cxn modelId="{1AF12C6E-BA29-4696-84A3-32BBB5919C67}" type="presParOf" srcId="{48830BA2-5151-40BF-A975-62E16B3DD69C}" destId="{13F8D750-F89B-4C59-830F-18F59D0F249E}" srcOrd="5" destOrd="0" presId="urn:microsoft.com/office/officeart/2018/2/layout/IconVerticalSolidList"/>
    <dgm:cxn modelId="{807DD425-6B54-4E23-883D-91BDDC179646}" type="presParOf" srcId="{48830BA2-5151-40BF-A975-62E16B3DD69C}" destId="{AF91FD21-771D-4F0C-8C95-16AE235F80F9}" srcOrd="6" destOrd="0" presId="urn:microsoft.com/office/officeart/2018/2/layout/IconVerticalSolidList"/>
    <dgm:cxn modelId="{0B151092-1017-490B-B87E-0361CDBF27AE}" type="presParOf" srcId="{AF91FD21-771D-4F0C-8C95-16AE235F80F9}" destId="{EA177090-0656-45D5-A622-A2196576FFCD}" srcOrd="0" destOrd="0" presId="urn:microsoft.com/office/officeart/2018/2/layout/IconVerticalSolidList"/>
    <dgm:cxn modelId="{B2B6A403-0E16-4FBA-9712-8C4135728B14}" type="presParOf" srcId="{AF91FD21-771D-4F0C-8C95-16AE235F80F9}" destId="{0A8C1B73-B47B-4FAC-9263-73A038024EEE}" srcOrd="1" destOrd="0" presId="urn:microsoft.com/office/officeart/2018/2/layout/IconVerticalSolidList"/>
    <dgm:cxn modelId="{C79A5B6F-495E-400D-8C39-51ADC1005363}" type="presParOf" srcId="{AF91FD21-771D-4F0C-8C95-16AE235F80F9}" destId="{60FED7F3-CC08-4242-BC8B-AD7FDC2E5B58}" srcOrd="2" destOrd="0" presId="urn:microsoft.com/office/officeart/2018/2/layout/IconVerticalSolidList"/>
    <dgm:cxn modelId="{9F2311A2-1848-49BB-AF11-1B7A1585BBC4}" type="presParOf" srcId="{AF91FD21-771D-4F0C-8C95-16AE235F80F9}" destId="{C8D1394B-0ABC-46F8-B168-BC62F00B9106}" srcOrd="3" destOrd="0" presId="urn:microsoft.com/office/officeart/2018/2/layout/IconVerticalSolidList"/>
    <dgm:cxn modelId="{8A1DF35B-09EF-4339-ABCE-15A2DE9F6185}" type="presParOf" srcId="{48830BA2-5151-40BF-A975-62E16B3DD69C}" destId="{C1350253-C69C-4F7C-9F32-B4D9934F5C56}" srcOrd="7" destOrd="0" presId="urn:microsoft.com/office/officeart/2018/2/layout/IconVerticalSolidList"/>
    <dgm:cxn modelId="{F351F1EA-953E-48D2-B54B-6A450F884F27}" type="presParOf" srcId="{48830BA2-5151-40BF-A975-62E16B3DD69C}" destId="{AD263385-EC91-492C-9E03-F8E2797AA7DB}" srcOrd="8" destOrd="0" presId="urn:microsoft.com/office/officeart/2018/2/layout/IconVerticalSolidList"/>
    <dgm:cxn modelId="{A91C2A92-6F1D-4009-BFEB-58F26B808DC7}" type="presParOf" srcId="{AD263385-EC91-492C-9E03-F8E2797AA7DB}" destId="{5A2D699C-DAE8-4C24-973F-7ED69B3B3423}" srcOrd="0" destOrd="0" presId="urn:microsoft.com/office/officeart/2018/2/layout/IconVerticalSolidList"/>
    <dgm:cxn modelId="{9CED636E-6A03-404F-BF7C-6708FEEDA899}" type="presParOf" srcId="{AD263385-EC91-492C-9E03-F8E2797AA7DB}" destId="{BFAF6CEF-0ACD-4711-98F5-BCB84B64CA10}" srcOrd="1" destOrd="0" presId="urn:microsoft.com/office/officeart/2018/2/layout/IconVerticalSolidList"/>
    <dgm:cxn modelId="{E2092225-D177-421C-A201-21486E68D21A}" type="presParOf" srcId="{AD263385-EC91-492C-9E03-F8E2797AA7DB}" destId="{24DBE014-3335-4FD4-A138-BF66E73D2C96}" srcOrd="2" destOrd="0" presId="urn:microsoft.com/office/officeart/2018/2/layout/IconVerticalSolidList"/>
    <dgm:cxn modelId="{FF957EE6-3766-4576-B477-1A54258B9A19}" type="presParOf" srcId="{AD263385-EC91-492C-9E03-F8E2797AA7DB}" destId="{F6616982-34F7-4AD1-BA6E-F640DF7EE39F}" srcOrd="3" destOrd="0" presId="urn:microsoft.com/office/officeart/2018/2/layout/IconVerticalSolidList"/>
    <dgm:cxn modelId="{33D2E5DE-46F4-40A6-9415-127B2E87EACC}" type="presParOf" srcId="{48830BA2-5151-40BF-A975-62E16B3DD69C}" destId="{3798C7CD-6529-4012-ADB0-33355D790F5F}" srcOrd="9" destOrd="0" presId="urn:microsoft.com/office/officeart/2018/2/layout/IconVerticalSolidList"/>
    <dgm:cxn modelId="{DE0F98B3-4CC9-4A18-9E97-73F2D144E1D4}" type="presParOf" srcId="{48830BA2-5151-40BF-A975-62E16B3DD69C}" destId="{F3046C94-7CA6-4F6E-85A0-73A19DCE0A85}" srcOrd="10" destOrd="0" presId="urn:microsoft.com/office/officeart/2018/2/layout/IconVerticalSolidList"/>
    <dgm:cxn modelId="{A75C3F18-A4A6-4DE8-90C9-ED6E5FF57226}" type="presParOf" srcId="{F3046C94-7CA6-4F6E-85A0-73A19DCE0A85}" destId="{51D3C18B-B64E-43AA-9549-14E3E95E16F7}" srcOrd="0" destOrd="0" presId="urn:microsoft.com/office/officeart/2018/2/layout/IconVerticalSolidList"/>
    <dgm:cxn modelId="{4309179F-CC0A-4132-8454-B9A45B600F5C}" type="presParOf" srcId="{F3046C94-7CA6-4F6E-85A0-73A19DCE0A85}" destId="{D33B7A47-380E-49A8-8FD8-3ECA512AAFA5}" srcOrd="1" destOrd="0" presId="urn:microsoft.com/office/officeart/2018/2/layout/IconVerticalSolidList"/>
    <dgm:cxn modelId="{9EB9B000-22FC-4E62-8224-7BFD601A93F4}" type="presParOf" srcId="{F3046C94-7CA6-4F6E-85A0-73A19DCE0A85}" destId="{F6AC37F1-13BA-4DD6-B221-AC591427B1F6}" srcOrd="2" destOrd="0" presId="urn:microsoft.com/office/officeart/2018/2/layout/IconVerticalSolidList"/>
    <dgm:cxn modelId="{08913F32-8810-4C1C-BCCC-FCF6B046696D}" type="presParOf" srcId="{F3046C94-7CA6-4F6E-85A0-73A19DCE0A85}" destId="{7046E42C-D903-4CC9-809D-727FBB7D365A}" srcOrd="3" destOrd="0" presId="urn:microsoft.com/office/officeart/2018/2/layout/IconVerticalSolidList"/>
    <dgm:cxn modelId="{0B710E38-EE7D-43B4-B6E5-747084088B14}" type="presParOf" srcId="{48830BA2-5151-40BF-A975-62E16B3DD69C}" destId="{A93BFE79-A43F-4C8B-8379-5605B39DCEC7}" srcOrd="11" destOrd="0" presId="urn:microsoft.com/office/officeart/2018/2/layout/IconVerticalSolidList"/>
    <dgm:cxn modelId="{F17CDF9F-274D-4006-8D55-4DCA42B23E5C}" type="presParOf" srcId="{48830BA2-5151-40BF-A975-62E16B3DD69C}" destId="{25088EED-8E3B-45F2-A0B1-558441752283}" srcOrd="12" destOrd="0" presId="urn:microsoft.com/office/officeart/2018/2/layout/IconVerticalSolidList"/>
    <dgm:cxn modelId="{7C0C94B3-F460-476B-B862-6BE16046CE6D}" type="presParOf" srcId="{25088EED-8E3B-45F2-A0B1-558441752283}" destId="{EA0A8D1F-CA3F-4D1B-BE25-90E2E9AB368B}" srcOrd="0" destOrd="0" presId="urn:microsoft.com/office/officeart/2018/2/layout/IconVerticalSolidList"/>
    <dgm:cxn modelId="{D01D0CB7-3EA7-4D4B-93C9-76206D811006}" type="presParOf" srcId="{25088EED-8E3B-45F2-A0B1-558441752283}" destId="{0D451F1B-29A4-4649-AA62-A7E1416F15B2}" srcOrd="1" destOrd="0" presId="urn:microsoft.com/office/officeart/2018/2/layout/IconVerticalSolidList"/>
    <dgm:cxn modelId="{73D93C85-F025-408C-BBA3-DAC947073340}" type="presParOf" srcId="{25088EED-8E3B-45F2-A0B1-558441752283}" destId="{31AEDCE2-77EC-4B7F-BED1-FE4F561A7C96}" srcOrd="2" destOrd="0" presId="urn:microsoft.com/office/officeart/2018/2/layout/IconVerticalSolidList"/>
    <dgm:cxn modelId="{03B9F01A-5668-4AD2-B4F9-17D8613028D8}" type="presParOf" srcId="{25088EED-8E3B-45F2-A0B1-558441752283}" destId="{4D8B421B-642E-43F3-958B-2330BD212F37}" srcOrd="3" destOrd="0" presId="urn:microsoft.com/office/officeart/2018/2/layout/IconVerticalSolidList"/>
  </dgm:cxnLst>
  <dgm:bg/>
  <dgm:whole>
    <a:ln w="28575"/>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7B6EA43-9ABC-4645-8864-FFFB68EAB8BC}"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GB"/>
        </a:p>
      </dgm:t>
    </dgm:pt>
    <dgm:pt modelId="{47170EA4-55AB-4A78-B234-A4F114E8D45D}">
      <dgm:prSet phldrT="[Text]"/>
      <dgm:spPr>
        <a:solidFill>
          <a:srgbClr val="FF454F"/>
        </a:solidFill>
      </dgm:spPr>
      <dgm:t>
        <a:bodyPr/>
        <a:lstStyle/>
        <a:p>
          <a:r>
            <a:rPr lang="en-GB" b="1"/>
            <a:t>Goal</a:t>
          </a:r>
        </a:p>
      </dgm:t>
    </dgm:pt>
    <dgm:pt modelId="{93FA62B7-527B-43D7-9BAF-F4BC2DA424AC}" type="parTrans" cxnId="{C19023A7-222D-452B-81C1-4F0B582449FB}">
      <dgm:prSet/>
      <dgm:spPr/>
      <dgm:t>
        <a:bodyPr/>
        <a:lstStyle/>
        <a:p>
          <a:endParaRPr lang="en-GB"/>
        </a:p>
      </dgm:t>
    </dgm:pt>
    <dgm:pt modelId="{1C27A09B-7C67-4F33-B7F7-63B4A3BA5BB9}" type="sibTrans" cxnId="{C19023A7-222D-452B-81C1-4F0B582449FB}">
      <dgm:prSet/>
      <dgm:spPr/>
      <dgm:t>
        <a:bodyPr/>
        <a:lstStyle/>
        <a:p>
          <a:endParaRPr lang="en-GB"/>
        </a:p>
      </dgm:t>
    </dgm:pt>
    <dgm:pt modelId="{9821EE98-5831-471C-BA13-C7B512FD67B9}">
      <dgm:prSet phldrT="[Text]" custT="1"/>
      <dgm:spPr>
        <a:ln w="19050">
          <a:solidFill>
            <a:srgbClr val="FF454F"/>
          </a:solidFill>
        </a:ln>
      </dgm:spPr>
      <dgm:t>
        <a:bodyPr/>
        <a:lstStyle/>
        <a:p>
          <a:pPr>
            <a:buFont typeface="Symbol" panose="05050102010706020507" pitchFamily="18" charset="2"/>
            <a:buChar char=""/>
          </a:pPr>
          <a:r>
            <a:rPr lang="en-GB" sz="1200" b="1"/>
            <a:t>What do you want to achieve?</a:t>
          </a:r>
          <a:endParaRPr lang="en-GB" sz="1200"/>
        </a:p>
      </dgm:t>
    </dgm:pt>
    <dgm:pt modelId="{475F4B30-7CA8-4190-95A6-8D6DF5B8FAFC}" type="parTrans" cxnId="{4983CD3D-53AC-41F4-BECF-AC478DA62E1E}">
      <dgm:prSet/>
      <dgm:spPr/>
      <dgm:t>
        <a:bodyPr/>
        <a:lstStyle/>
        <a:p>
          <a:endParaRPr lang="en-GB"/>
        </a:p>
      </dgm:t>
    </dgm:pt>
    <dgm:pt modelId="{16FBEC7D-1614-4775-BC45-5FBB5D77A9A3}" type="sibTrans" cxnId="{4983CD3D-53AC-41F4-BECF-AC478DA62E1E}">
      <dgm:prSet/>
      <dgm:spPr/>
      <dgm:t>
        <a:bodyPr/>
        <a:lstStyle/>
        <a:p>
          <a:endParaRPr lang="en-GB"/>
        </a:p>
      </dgm:t>
    </dgm:pt>
    <dgm:pt modelId="{40C523B7-7D7E-40C0-A7D7-D0D3C0619EEA}">
      <dgm:prSet phldrT="[Text]"/>
      <dgm:spPr>
        <a:solidFill>
          <a:srgbClr val="FFA25C"/>
        </a:solidFill>
      </dgm:spPr>
      <dgm:t>
        <a:bodyPr/>
        <a:lstStyle/>
        <a:p>
          <a:r>
            <a:rPr lang="en-GB" b="1"/>
            <a:t>Reality</a:t>
          </a:r>
        </a:p>
      </dgm:t>
    </dgm:pt>
    <dgm:pt modelId="{8BA8746E-FD51-4019-B0EF-3695F8825473}" type="parTrans" cxnId="{5474C0BD-70D4-40DD-BCF6-81CF5221FDB5}">
      <dgm:prSet/>
      <dgm:spPr/>
      <dgm:t>
        <a:bodyPr/>
        <a:lstStyle/>
        <a:p>
          <a:endParaRPr lang="en-GB"/>
        </a:p>
      </dgm:t>
    </dgm:pt>
    <dgm:pt modelId="{32BDE175-5897-4FC2-AAD8-2AD249AC759F}" type="sibTrans" cxnId="{5474C0BD-70D4-40DD-BCF6-81CF5221FDB5}">
      <dgm:prSet/>
      <dgm:spPr/>
      <dgm:t>
        <a:bodyPr/>
        <a:lstStyle/>
        <a:p>
          <a:endParaRPr lang="en-GB"/>
        </a:p>
      </dgm:t>
    </dgm:pt>
    <dgm:pt modelId="{CD09574D-8DE1-4441-8222-6773C5BCA357}">
      <dgm:prSet phldrT="[Text]" custT="1"/>
      <dgm:spPr>
        <a:ln w="19050">
          <a:solidFill>
            <a:srgbClr val="FFA25C"/>
          </a:solidFill>
        </a:ln>
      </dgm:spPr>
      <dgm:t>
        <a:bodyPr/>
        <a:lstStyle/>
        <a:p>
          <a:pPr>
            <a:buFont typeface="Symbol" panose="05050102010706020507" pitchFamily="18" charset="2"/>
            <a:buChar char=""/>
          </a:pPr>
          <a:r>
            <a:rPr lang="en-GB" sz="1200" b="1"/>
            <a:t>What is your current situation?</a:t>
          </a:r>
          <a:endParaRPr lang="en-GB" sz="1200"/>
        </a:p>
      </dgm:t>
    </dgm:pt>
    <dgm:pt modelId="{D8AF022C-7D2D-4AE6-A422-47643BA4BBF9}" type="parTrans" cxnId="{FCAB2625-8EA5-4524-87F0-7AD3EAE8CF44}">
      <dgm:prSet/>
      <dgm:spPr/>
      <dgm:t>
        <a:bodyPr/>
        <a:lstStyle/>
        <a:p>
          <a:endParaRPr lang="en-GB"/>
        </a:p>
      </dgm:t>
    </dgm:pt>
    <dgm:pt modelId="{7A3E0DD6-175E-4143-B204-3A4129580829}" type="sibTrans" cxnId="{FCAB2625-8EA5-4524-87F0-7AD3EAE8CF44}">
      <dgm:prSet/>
      <dgm:spPr/>
      <dgm:t>
        <a:bodyPr/>
        <a:lstStyle/>
        <a:p>
          <a:endParaRPr lang="en-GB"/>
        </a:p>
      </dgm:t>
    </dgm:pt>
    <dgm:pt modelId="{D34822CC-0560-4C16-9DF4-04F75B3A52F3}">
      <dgm:prSet phldrT="[Text]"/>
      <dgm:spPr>
        <a:solidFill>
          <a:srgbClr val="8FC26E"/>
        </a:solidFill>
      </dgm:spPr>
      <dgm:t>
        <a:bodyPr/>
        <a:lstStyle/>
        <a:p>
          <a:r>
            <a:rPr lang="en-GB" b="1"/>
            <a:t>Options</a:t>
          </a:r>
        </a:p>
      </dgm:t>
    </dgm:pt>
    <dgm:pt modelId="{3B449037-436F-4C73-8B9E-7EEFA8020953}" type="parTrans" cxnId="{56ECED7F-9AF6-4C4E-8AA0-CE5563ED11A8}">
      <dgm:prSet/>
      <dgm:spPr/>
      <dgm:t>
        <a:bodyPr/>
        <a:lstStyle/>
        <a:p>
          <a:endParaRPr lang="en-GB"/>
        </a:p>
      </dgm:t>
    </dgm:pt>
    <dgm:pt modelId="{17352E0E-4CE6-48BC-853D-32F4199554A7}" type="sibTrans" cxnId="{56ECED7F-9AF6-4C4E-8AA0-CE5563ED11A8}">
      <dgm:prSet/>
      <dgm:spPr/>
      <dgm:t>
        <a:bodyPr/>
        <a:lstStyle/>
        <a:p>
          <a:endParaRPr lang="en-GB"/>
        </a:p>
      </dgm:t>
    </dgm:pt>
    <dgm:pt modelId="{5059C8B9-3FB4-4114-9044-E5E2278D30C6}">
      <dgm:prSet phldrT="[Text]" custT="1"/>
      <dgm:spPr>
        <a:ln w="19050">
          <a:solidFill>
            <a:srgbClr val="8FC26E"/>
          </a:solidFill>
        </a:ln>
      </dgm:spPr>
      <dgm:t>
        <a:bodyPr/>
        <a:lstStyle/>
        <a:p>
          <a:pPr>
            <a:buFont typeface="Symbol" panose="05050102010706020507" pitchFamily="18" charset="2"/>
            <a:buChar char=""/>
          </a:pPr>
          <a:r>
            <a:rPr lang="en-GB" sz="1200" b="1"/>
            <a:t>What are your options moving forward?</a:t>
          </a:r>
          <a:endParaRPr lang="en-GB" sz="1200"/>
        </a:p>
      </dgm:t>
    </dgm:pt>
    <dgm:pt modelId="{8B5BCE1B-FB9D-4025-8CAC-6D9E8582F158}" type="parTrans" cxnId="{67B25FB4-ECC8-448A-92B3-84A5BE82791A}">
      <dgm:prSet/>
      <dgm:spPr/>
      <dgm:t>
        <a:bodyPr/>
        <a:lstStyle/>
        <a:p>
          <a:endParaRPr lang="en-GB"/>
        </a:p>
      </dgm:t>
    </dgm:pt>
    <dgm:pt modelId="{15B5EDD3-9FE6-472F-8970-1A9AD7CA1E91}" type="sibTrans" cxnId="{67B25FB4-ECC8-448A-92B3-84A5BE82791A}">
      <dgm:prSet/>
      <dgm:spPr/>
      <dgm:t>
        <a:bodyPr/>
        <a:lstStyle/>
        <a:p>
          <a:endParaRPr lang="en-GB"/>
        </a:p>
      </dgm:t>
    </dgm:pt>
    <dgm:pt modelId="{B6C7A523-2A6D-44DF-A7B4-597BB3A2F643}">
      <dgm:prSet custT="1"/>
      <dgm:spPr>
        <a:ln w="19050">
          <a:solidFill>
            <a:srgbClr val="FF454F"/>
          </a:solidFill>
        </a:ln>
      </dgm:spPr>
      <dgm:t>
        <a:bodyPr/>
        <a:lstStyle/>
        <a:p>
          <a:pPr>
            <a:buFont typeface="Symbol" panose="05050102010706020507" pitchFamily="18" charset="2"/>
            <a:buChar char=""/>
          </a:pPr>
          <a:r>
            <a:rPr lang="en-GB" sz="1200" b="1"/>
            <a:t>Why is this important to you? </a:t>
          </a:r>
          <a:endParaRPr lang="en-GB" sz="1200"/>
        </a:p>
      </dgm:t>
    </dgm:pt>
    <dgm:pt modelId="{5CC8115E-C2B1-4B9C-9077-619D6427D23B}" type="parTrans" cxnId="{1FB71022-D4E1-46C1-B92D-722972BAE88D}">
      <dgm:prSet/>
      <dgm:spPr/>
      <dgm:t>
        <a:bodyPr/>
        <a:lstStyle/>
        <a:p>
          <a:endParaRPr lang="en-GB"/>
        </a:p>
      </dgm:t>
    </dgm:pt>
    <dgm:pt modelId="{8F90E824-733F-4D1C-927F-E32E27092CB0}" type="sibTrans" cxnId="{1FB71022-D4E1-46C1-B92D-722972BAE88D}">
      <dgm:prSet/>
      <dgm:spPr/>
      <dgm:t>
        <a:bodyPr/>
        <a:lstStyle/>
        <a:p>
          <a:endParaRPr lang="en-GB"/>
        </a:p>
      </dgm:t>
    </dgm:pt>
    <dgm:pt modelId="{F1F4AF11-3F2F-4A02-81CB-C095B3903F02}">
      <dgm:prSet custT="1"/>
      <dgm:spPr>
        <a:ln w="19050">
          <a:solidFill>
            <a:srgbClr val="FF454F"/>
          </a:solidFill>
        </a:ln>
      </dgm:spPr>
      <dgm:t>
        <a:bodyPr/>
        <a:lstStyle/>
        <a:p>
          <a:pPr>
            <a:buFont typeface="Symbol" panose="05050102010706020507" pitchFamily="18" charset="2"/>
            <a:buChar char=""/>
          </a:pPr>
          <a:r>
            <a:rPr lang="en-GB" sz="1200"/>
            <a:t>Reflect back what the Participant says about their values and hopes.</a:t>
          </a:r>
        </a:p>
      </dgm:t>
    </dgm:pt>
    <dgm:pt modelId="{C26FBDF6-67CD-4DC9-B3BB-1B049AAC5D92}" type="parTrans" cxnId="{AC9CBBB8-9C8D-4ED1-89E2-8EBEFA89B2CD}">
      <dgm:prSet/>
      <dgm:spPr/>
      <dgm:t>
        <a:bodyPr/>
        <a:lstStyle/>
        <a:p>
          <a:endParaRPr lang="en-GB"/>
        </a:p>
      </dgm:t>
    </dgm:pt>
    <dgm:pt modelId="{C78642A2-A4F4-4C8D-BB32-3CC071F45D13}" type="sibTrans" cxnId="{AC9CBBB8-9C8D-4ED1-89E2-8EBEFA89B2CD}">
      <dgm:prSet/>
      <dgm:spPr/>
      <dgm:t>
        <a:bodyPr/>
        <a:lstStyle/>
        <a:p>
          <a:endParaRPr lang="en-GB"/>
        </a:p>
      </dgm:t>
    </dgm:pt>
    <dgm:pt modelId="{4F929DB9-C6B4-4680-9CAF-C7B210D0BA62}">
      <dgm:prSet custT="1"/>
      <dgm:spPr>
        <a:ln w="19050">
          <a:solidFill>
            <a:srgbClr val="FFA25C"/>
          </a:solidFill>
        </a:ln>
      </dgm:spPr>
      <dgm:t>
        <a:bodyPr/>
        <a:lstStyle/>
        <a:p>
          <a:pPr>
            <a:buFont typeface="Symbol" panose="05050102010706020507" pitchFamily="18" charset="2"/>
            <a:buChar char=""/>
          </a:pPr>
          <a:r>
            <a:rPr lang="en-GB" sz="1200"/>
            <a:t>Identify barriers (things that make change hard) and facilitators (things that help). </a:t>
          </a:r>
        </a:p>
      </dgm:t>
    </dgm:pt>
    <dgm:pt modelId="{A55F9A77-AB7D-4626-9AA4-A1FDD8C7D8F4}" type="parTrans" cxnId="{8CED5256-2F3F-4C0E-B87D-5754143A29AF}">
      <dgm:prSet/>
      <dgm:spPr/>
      <dgm:t>
        <a:bodyPr/>
        <a:lstStyle/>
        <a:p>
          <a:endParaRPr lang="en-GB"/>
        </a:p>
      </dgm:t>
    </dgm:pt>
    <dgm:pt modelId="{3A7FAFF6-7C31-4566-942C-2F2CCD6E2A6F}" type="sibTrans" cxnId="{8CED5256-2F3F-4C0E-B87D-5754143A29AF}">
      <dgm:prSet/>
      <dgm:spPr/>
      <dgm:t>
        <a:bodyPr/>
        <a:lstStyle/>
        <a:p>
          <a:endParaRPr lang="en-GB"/>
        </a:p>
      </dgm:t>
    </dgm:pt>
    <dgm:pt modelId="{F464C18E-87B6-4BD6-93D5-18BC612A160C}">
      <dgm:prSet custT="1"/>
      <dgm:spPr>
        <a:ln w="19050">
          <a:solidFill>
            <a:srgbClr val="FFA25C"/>
          </a:solidFill>
        </a:ln>
      </dgm:spPr>
      <dgm:t>
        <a:bodyPr/>
        <a:lstStyle/>
        <a:p>
          <a:pPr>
            <a:buFont typeface="Symbol" panose="05050102010706020507" pitchFamily="18" charset="2"/>
            <a:buChar char=""/>
          </a:pPr>
          <a:r>
            <a:rPr lang="en-GB" sz="1200"/>
            <a:t>Use </a:t>
          </a:r>
          <a:r>
            <a:rPr lang="en-GB" sz="1200" b="1"/>
            <a:t>COM-B </a:t>
          </a:r>
          <a:r>
            <a:rPr lang="en-GB" sz="1200"/>
            <a:t>(Capability, Opportunity, Motivation – Behaviour) to understand what might help or get in the way</a:t>
          </a:r>
        </a:p>
      </dgm:t>
    </dgm:pt>
    <dgm:pt modelId="{9FDCEDEE-02D0-4FDC-8A9D-5E17305FD213}" type="parTrans" cxnId="{0EFA543F-3747-4188-8135-8C7CBBA5B330}">
      <dgm:prSet/>
      <dgm:spPr/>
      <dgm:t>
        <a:bodyPr/>
        <a:lstStyle/>
        <a:p>
          <a:endParaRPr lang="en-GB"/>
        </a:p>
      </dgm:t>
    </dgm:pt>
    <dgm:pt modelId="{A64CAF88-3417-45DB-A3B9-EFD6BE5B4D27}" type="sibTrans" cxnId="{0EFA543F-3747-4188-8135-8C7CBBA5B330}">
      <dgm:prSet/>
      <dgm:spPr/>
      <dgm:t>
        <a:bodyPr/>
        <a:lstStyle/>
        <a:p>
          <a:endParaRPr lang="en-GB"/>
        </a:p>
      </dgm:t>
    </dgm:pt>
    <dgm:pt modelId="{AF936986-A224-4AAA-B0ED-8CD77DDF9B07}">
      <dgm:prSet custT="1"/>
      <dgm:spPr>
        <a:ln w="19050">
          <a:solidFill>
            <a:srgbClr val="8FC26E"/>
          </a:solidFill>
        </a:ln>
      </dgm:spPr>
      <dgm:t>
        <a:bodyPr/>
        <a:lstStyle/>
        <a:p>
          <a:pPr>
            <a:buFont typeface="Symbol" panose="05050102010706020507" pitchFamily="18" charset="2"/>
            <a:buChar char=""/>
          </a:pPr>
          <a:r>
            <a:rPr lang="en-GB" sz="1200"/>
            <a:t>Encourage brainstorming ideas and avoid giving advice unless the Participant asks.</a:t>
          </a:r>
        </a:p>
      </dgm:t>
    </dgm:pt>
    <dgm:pt modelId="{9D9A383F-B951-4DDB-9CD9-9CAFB20C7939}" type="parTrans" cxnId="{02B5C294-1A3A-4BDB-AB10-96314B19F578}">
      <dgm:prSet/>
      <dgm:spPr/>
      <dgm:t>
        <a:bodyPr/>
        <a:lstStyle/>
        <a:p>
          <a:endParaRPr lang="en-GB"/>
        </a:p>
      </dgm:t>
    </dgm:pt>
    <dgm:pt modelId="{50B84BF8-D7BF-48D7-93A4-310A138ED0CC}" type="sibTrans" cxnId="{02B5C294-1A3A-4BDB-AB10-96314B19F578}">
      <dgm:prSet/>
      <dgm:spPr/>
      <dgm:t>
        <a:bodyPr/>
        <a:lstStyle/>
        <a:p>
          <a:endParaRPr lang="en-GB"/>
        </a:p>
      </dgm:t>
    </dgm:pt>
    <dgm:pt modelId="{8E3FD626-7053-42E5-98E7-CA5C542706FB}">
      <dgm:prSet custT="1"/>
      <dgm:spPr>
        <a:ln w="19050">
          <a:solidFill>
            <a:srgbClr val="8FC26E"/>
          </a:solidFill>
        </a:ln>
      </dgm:spPr>
      <dgm:t>
        <a:bodyPr/>
        <a:lstStyle/>
        <a:p>
          <a:pPr>
            <a:buFont typeface="Symbol" panose="05050102010706020507" pitchFamily="18" charset="2"/>
            <a:buChar char=""/>
          </a:pPr>
          <a:r>
            <a:rPr lang="en-GB" sz="1200"/>
            <a:t>Help problem-solve and explore solutions together</a:t>
          </a:r>
        </a:p>
      </dgm:t>
    </dgm:pt>
    <dgm:pt modelId="{B8B3C566-29BC-4522-B04D-A2C3283B635B}" type="parTrans" cxnId="{956A4C08-DBE2-4A93-85D5-37C39957133C}">
      <dgm:prSet/>
      <dgm:spPr/>
      <dgm:t>
        <a:bodyPr/>
        <a:lstStyle/>
        <a:p>
          <a:endParaRPr lang="en-GB"/>
        </a:p>
      </dgm:t>
    </dgm:pt>
    <dgm:pt modelId="{BA7CA939-99B2-4BB4-9E6C-34BFFC7CC6E9}" type="sibTrans" cxnId="{956A4C08-DBE2-4A93-85D5-37C39957133C}">
      <dgm:prSet/>
      <dgm:spPr/>
      <dgm:t>
        <a:bodyPr/>
        <a:lstStyle/>
        <a:p>
          <a:endParaRPr lang="en-GB"/>
        </a:p>
      </dgm:t>
    </dgm:pt>
    <dgm:pt modelId="{6EE4E80F-E345-4414-9B84-A9B57B628993}">
      <dgm:prSet/>
      <dgm:spPr>
        <a:solidFill>
          <a:srgbClr val="5C92B7"/>
        </a:solidFill>
      </dgm:spPr>
      <dgm:t>
        <a:bodyPr/>
        <a:lstStyle/>
        <a:p>
          <a:pPr>
            <a:buFont typeface="Symbol" panose="05050102010706020507" pitchFamily="18" charset="2"/>
            <a:buChar char=""/>
          </a:pPr>
          <a:r>
            <a:rPr lang="en-GB" b="1"/>
            <a:t>Will</a:t>
          </a:r>
        </a:p>
      </dgm:t>
    </dgm:pt>
    <dgm:pt modelId="{286C3711-CD82-4705-858F-E9B03AF3EA2F}" type="parTrans" cxnId="{905E7958-8A3C-4DBE-8242-202DF104D4E0}">
      <dgm:prSet/>
      <dgm:spPr/>
      <dgm:t>
        <a:bodyPr/>
        <a:lstStyle/>
        <a:p>
          <a:endParaRPr lang="en-GB"/>
        </a:p>
      </dgm:t>
    </dgm:pt>
    <dgm:pt modelId="{B53B47BF-6885-4E18-BCD7-0036348A7AF0}" type="sibTrans" cxnId="{905E7958-8A3C-4DBE-8242-202DF104D4E0}">
      <dgm:prSet/>
      <dgm:spPr/>
      <dgm:t>
        <a:bodyPr/>
        <a:lstStyle/>
        <a:p>
          <a:endParaRPr lang="en-GB"/>
        </a:p>
      </dgm:t>
    </dgm:pt>
    <dgm:pt modelId="{540D2F5C-E5FE-429C-A8AE-B08C7EF7CF97}">
      <dgm:prSet/>
      <dgm:spPr>
        <a:ln w="19050">
          <a:solidFill>
            <a:srgbClr val="5C92B7"/>
          </a:solidFill>
        </a:ln>
      </dgm:spPr>
      <dgm:t>
        <a:bodyPr/>
        <a:lstStyle/>
        <a:p>
          <a:pPr>
            <a:buFont typeface="Symbol" panose="05050102010706020507" pitchFamily="18" charset="2"/>
            <a:buChar char=""/>
          </a:pPr>
          <a:r>
            <a:rPr lang="en-GB" b="1"/>
            <a:t>What will you do now?</a:t>
          </a:r>
        </a:p>
      </dgm:t>
    </dgm:pt>
    <dgm:pt modelId="{4491DEC1-303F-48AC-8A64-A86244A1DF67}" type="parTrans" cxnId="{48836200-1CAB-4A56-A51E-5C34CE53375A}">
      <dgm:prSet/>
      <dgm:spPr/>
      <dgm:t>
        <a:bodyPr/>
        <a:lstStyle/>
        <a:p>
          <a:endParaRPr lang="en-GB"/>
        </a:p>
      </dgm:t>
    </dgm:pt>
    <dgm:pt modelId="{3C19023A-CE5D-40EC-BF75-B29D5A29631E}" type="sibTrans" cxnId="{48836200-1CAB-4A56-A51E-5C34CE53375A}">
      <dgm:prSet/>
      <dgm:spPr/>
      <dgm:t>
        <a:bodyPr/>
        <a:lstStyle/>
        <a:p>
          <a:endParaRPr lang="en-GB"/>
        </a:p>
      </dgm:t>
    </dgm:pt>
    <dgm:pt modelId="{39FB8953-5A8F-4EE3-BFB1-53A0FA6EE886}">
      <dgm:prSet/>
      <dgm:spPr>
        <a:ln w="19050">
          <a:solidFill>
            <a:srgbClr val="5C92B7"/>
          </a:solidFill>
        </a:ln>
      </dgm:spPr>
      <dgm:t>
        <a:bodyPr/>
        <a:lstStyle/>
        <a:p>
          <a:pPr>
            <a:buFont typeface="Symbol" panose="05050102010706020507" pitchFamily="18" charset="2"/>
            <a:buChar char=""/>
          </a:pPr>
          <a:r>
            <a:rPr lang="en-GB" b="0"/>
            <a:t>Help the Participant commit to a plan and feel confident about their next steps.</a:t>
          </a:r>
        </a:p>
      </dgm:t>
    </dgm:pt>
    <dgm:pt modelId="{E9DCD952-7AB1-4215-AE2C-FCEC1A0CA37F}" type="parTrans" cxnId="{CFCC1E6B-755C-49C8-962B-6DD8AADD627F}">
      <dgm:prSet/>
      <dgm:spPr/>
      <dgm:t>
        <a:bodyPr/>
        <a:lstStyle/>
        <a:p>
          <a:endParaRPr lang="en-GB"/>
        </a:p>
      </dgm:t>
    </dgm:pt>
    <dgm:pt modelId="{DDF20592-8164-4C4A-A5C8-A8ACDDF57C16}" type="sibTrans" cxnId="{CFCC1E6B-755C-49C8-962B-6DD8AADD627F}">
      <dgm:prSet/>
      <dgm:spPr/>
      <dgm:t>
        <a:bodyPr/>
        <a:lstStyle/>
        <a:p>
          <a:endParaRPr lang="en-GB"/>
        </a:p>
      </dgm:t>
    </dgm:pt>
    <dgm:pt modelId="{CA8636AB-EEA4-4A2E-9FAF-A0EC090F9A7D}">
      <dgm:prSet/>
      <dgm:spPr>
        <a:ln w="19050">
          <a:solidFill>
            <a:srgbClr val="5C92B7"/>
          </a:solidFill>
        </a:ln>
      </dgm:spPr>
      <dgm:t>
        <a:bodyPr/>
        <a:lstStyle/>
        <a:p>
          <a:pPr>
            <a:buFont typeface="Symbol" panose="05050102010706020507" pitchFamily="18" charset="2"/>
            <a:buChar char=""/>
          </a:pPr>
          <a:r>
            <a:rPr lang="en-GB" b="0"/>
            <a:t>Summarise the plan.</a:t>
          </a:r>
        </a:p>
      </dgm:t>
    </dgm:pt>
    <dgm:pt modelId="{312DC326-0751-49DD-9F85-811CF4DF05F2}" type="parTrans" cxnId="{4F5A228E-D008-45BB-A31D-3CD6C297350E}">
      <dgm:prSet/>
      <dgm:spPr/>
      <dgm:t>
        <a:bodyPr/>
        <a:lstStyle/>
        <a:p>
          <a:endParaRPr lang="en-GB"/>
        </a:p>
      </dgm:t>
    </dgm:pt>
    <dgm:pt modelId="{2471908F-DAA4-4169-8D22-7F3F292D9560}" type="sibTrans" cxnId="{4F5A228E-D008-45BB-A31D-3CD6C297350E}">
      <dgm:prSet/>
      <dgm:spPr/>
      <dgm:t>
        <a:bodyPr/>
        <a:lstStyle/>
        <a:p>
          <a:endParaRPr lang="en-GB"/>
        </a:p>
      </dgm:t>
    </dgm:pt>
    <dgm:pt modelId="{E79F3DAC-74B9-4365-B91B-6C109110996C}" type="pres">
      <dgm:prSet presAssocID="{C7B6EA43-9ABC-4645-8864-FFFB68EAB8BC}" presName="linearFlow" presStyleCnt="0">
        <dgm:presLayoutVars>
          <dgm:dir/>
          <dgm:animLvl val="lvl"/>
          <dgm:resizeHandles val="exact"/>
        </dgm:presLayoutVars>
      </dgm:prSet>
      <dgm:spPr/>
    </dgm:pt>
    <dgm:pt modelId="{B01A13AB-B15E-407E-8A86-F6FF78430F72}" type="pres">
      <dgm:prSet presAssocID="{47170EA4-55AB-4A78-B234-A4F114E8D45D}" presName="composite" presStyleCnt="0"/>
      <dgm:spPr/>
    </dgm:pt>
    <dgm:pt modelId="{B60ADFD1-D538-4B6A-9E22-9B2E35AAF952}" type="pres">
      <dgm:prSet presAssocID="{47170EA4-55AB-4A78-B234-A4F114E8D45D}" presName="parentText" presStyleLbl="alignNode1" presStyleIdx="0" presStyleCnt="4">
        <dgm:presLayoutVars>
          <dgm:chMax val="1"/>
          <dgm:bulletEnabled val="1"/>
        </dgm:presLayoutVars>
      </dgm:prSet>
      <dgm:spPr/>
    </dgm:pt>
    <dgm:pt modelId="{6CBC6DE6-47B0-4E3B-A135-A9C1BE803350}" type="pres">
      <dgm:prSet presAssocID="{47170EA4-55AB-4A78-B234-A4F114E8D45D}" presName="descendantText" presStyleLbl="alignAcc1" presStyleIdx="0" presStyleCnt="4">
        <dgm:presLayoutVars>
          <dgm:bulletEnabled val="1"/>
        </dgm:presLayoutVars>
      </dgm:prSet>
      <dgm:spPr/>
    </dgm:pt>
    <dgm:pt modelId="{11E381CA-16CA-48AD-BAE7-26FD9D02D012}" type="pres">
      <dgm:prSet presAssocID="{1C27A09B-7C67-4F33-B7F7-63B4A3BA5BB9}" presName="sp" presStyleCnt="0"/>
      <dgm:spPr/>
    </dgm:pt>
    <dgm:pt modelId="{3104F5F0-9C3F-43E1-B128-7A04E66F039E}" type="pres">
      <dgm:prSet presAssocID="{40C523B7-7D7E-40C0-A7D7-D0D3C0619EEA}" presName="composite" presStyleCnt="0"/>
      <dgm:spPr/>
    </dgm:pt>
    <dgm:pt modelId="{11CFA498-E21E-4FD9-8C1C-4E1DA9237EE2}" type="pres">
      <dgm:prSet presAssocID="{40C523B7-7D7E-40C0-A7D7-D0D3C0619EEA}" presName="parentText" presStyleLbl="alignNode1" presStyleIdx="1" presStyleCnt="4">
        <dgm:presLayoutVars>
          <dgm:chMax val="1"/>
          <dgm:bulletEnabled val="1"/>
        </dgm:presLayoutVars>
      </dgm:prSet>
      <dgm:spPr/>
    </dgm:pt>
    <dgm:pt modelId="{FA0EB32F-23CD-4BC4-99DA-EDEDF068F429}" type="pres">
      <dgm:prSet presAssocID="{40C523B7-7D7E-40C0-A7D7-D0D3C0619EEA}" presName="descendantText" presStyleLbl="alignAcc1" presStyleIdx="1" presStyleCnt="4">
        <dgm:presLayoutVars>
          <dgm:bulletEnabled val="1"/>
        </dgm:presLayoutVars>
      </dgm:prSet>
      <dgm:spPr/>
    </dgm:pt>
    <dgm:pt modelId="{90FE6B87-24F6-4965-9E2A-D349F982C3B7}" type="pres">
      <dgm:prSet presAssocID="{32BDE175-5897-4FC2-AAD8-2AD249AC759F}" presName="sp" presStyleCnt="0"/>
      <dgm:spPr/>
    </dgm:pt>
    <dgm:pt modelId="{C866A5BB-90A0-4870-B086-E55D394032C0}" type="pres">
      <dgm:prSet presAssocID="{D34822CC-0560-4C16-9DF4-04F75B3A52F3}" presName="composite" presStyleCnt="0"/>
      <dgm:spPr/>
    </dgm:pt>
    <dgm:pt modelId="{ED2499B8-E3EA-4ADD-B34C-AF0D6F0DDFEE}" type="pres">
      <dgm:prSet presAssocID="{D34822CC-0560-4C16-9DF4-04F75B3A52F3}" presName="parentText" presStyleLbl="alignNode1" presStyleIdx="2" presStyleCnt="4">
        <dgm:presLayoutVars>
          <dgm:chMax val="1"/>
          <dgm:bulletEnabled val="1"/>
        </dgm:presLayoutVars>
      </dgm:prSet>
      <dgm:spPr/>
    </dgm:pt>
    <dgm:pt modelId="{D0562687-2EEB-4506-88D4-33D6B5288F60}" type="pres">
      <dgm:prSet presAssocID="{D34822CC-0560-4C16-9DF4-04F75B3A52F3}" presName="descendantText" presStyleLbl="alignAcc1" presStyleIdx="2" presStyleCnt="4">
        <dgm:presLayoutVars>
          <dgm:bulletEnabled val="1"/>
        </dgm:presLayoutVars>
      </dgm:prSet>
      <dgm:spPr/>
    </dgm:pt>
    <dgm:pt modelId="{CC12D21D-49AD-479B-85AE-73DD153960B9}" type="pres">
      <dgm:prSet presAssocID="{17352E0E-4CE6-48BC-853D-32F4199554A7}" presName="sp" presStyleCnt="0"/>
      <dgm:spPr/>
    </dgm:pt>
    <dgm:pt modelId="{9369CFEF-453D-4BB5-A4AE-A8BFD34EB280}" type="pres">
      <dgm:prSet presAssocID="{6EE4E80F-E345-4414-9B84-A9B57B628993}" presName="composite" presStyleCnt="0"/>
      <dgm:spPr/>
    </dgm:pt>
    <dgm:pt modelId="{14B26225-90F5-4171-8E7D-21A60C68865A}" type="pres">
      <dgm:prSet presAssocID="{6EE4E80F-E345-4414-9B84-A9B57B628993}" presName="parentText" presStyleLbl="alignNode1" presStyleIdx="3" presStyleCnt="4">
        <dgm:presLayoutVars>
          <dgm:chMax val="1"/>
          <dgm:bulletEnabled val="1"/>
        </dgm:presLayoutVars>
      </dgm:prSet>
      <dgm:spPr/>
    </dgm:pt>
    <dgm:pt modelId="{6491BC27-79B3-41AE-9158-301BF6A1F1A1}" type="pres">
      <dgm:prSet presAssocID="{6EE4E80F-E345-4414-9B84-A9B57B628993}" presName="descendantText" presStyleLbl="alignAcc1" presStyleIdx="3" presStyleCnt="4">
        <dgm:presLayoutVars>
          <dgm:bulletEnabled val="1"/>
        </dgm:presLayoutVars>
      </dgm:prSet>
      <dgm:spPr/>
    </dgm:pt>
  </dgm:ptLst>
  <dgm:cxnLst>
    <dgm:cxn modelId="{48836200-1CAB-4A56-A51E-5C34CE53375A}" srcId="{6EE4E80F-E345-4414-9B84-A9B57B628993}" destId="{540D2F5C-E5FE-429C-A8AE-B08C7EF7CF97}" srcOrd="0" destOrd="0" parTransId="{4491DEC1-303F-48AC-8A64-A86244A1DF67}" sibTransId="{3C19023A-CE5D-40EC-BF75-B29D5A29631E}"/>
    <dgm:cxn modelId="{956A4C08-DBE2-4A93-85D5-37C39957133C}" srcId="{D34822CC-0560-4C16-9DF4-04F75B3A52F3}" destId="{8E3FD626-7053-42E5-98E7-CA5C542706FB}" srcOrd="2" destOrd="0" parTransId="{B8B3C566-29BC-4522-B04D-A2C3283B635B}" sibTransId="{BA7CA939-99B2-4BB4-9E6C-34BFFC7CC6E9}"/>
    <dgm:cxn modelId="{1FB71022-D4E1-46C1-B92D-722972BAE88D}" srcId="{47170EA4-55AB-4A78-B234-A4F114E8D45D}" destId="{B6C7A523-2A6D-44DF-A7B4-597BB3A2F643}" srcOrd="1" destOrd="0" parTransId="{5CC8115E-C2B1-4B9C-9077-619D6427D23B}" sibTransId="{8F90E824-733F-4D1C-927F-E32E27092CB0}"/>
    <dgm:cxn modelId="{FCAB2625-8EA5-4524-87F0-7AD3EAE8CF44}" srcId="{40C523B7-7D7E-40C0-A7D7-D0D3C0619EEA}" destId="{CD09574D-8DE1-4441-8222-6773C5BCA357}" srcOrd="0" destOrd="0" parTransId="{D8AF022C-7D2D-4AE6-A422-47643BA4BBF9}" sibTransId="{7A3E0DD6-175E-4143-B204-3A4129580829}"/>
    <dgm:cxn modelId="{E435392C-A36A-4F41-BC21-C68166E02993}" type="presOf" srcId="{B6C7A523-2A6D-44DF-A7B4-597BB3A2F643}" destId="{6CBC6DE6-47B0-4E3B-A135-A9C1BE803350}" srcOrd="0" destOrd="1" presId="urn:microsoft.com/office/officeart/2005/8/layout/chevron2"/>
    <dgm:cxn modelId="{CF11502C-7E5F-4209-9D89-F532A4D313C4}" type="presOf" srcId="{39FB8953-5A8F-4EE3-BFB1-53A0FA6EE886}" destId="{6491BC27-79B3-41AE-9158-301BF6A1F1A1}" srcOrd="0" destOrd="1" presId="urn:microsoft.com/office/officeart/2005/8/layout/chevron2"/>
    <dgm:cxn modelId="{89B0D235-7931-420E-B45E-D9FC88A0991F}" type="presOf" srcId="{9821EE98-5831-471C-BA13-C7B512FD67B9}" destId="{6CBC6DE6-47B0-4E3B-A135-A9C1BE803350}" srcOrd="0" destOrd="0" presId="urn:microsoft.com/office/officeart/2005/8/layout/chevron2"/>
    <dgm:cxn modelId="{4983CD3D-53AC-41F4-BECF-AC478DA62E1E}" srcId="{47170EA4-55AB-4A78-B234-A4F114E8D45D}" destId="{9821EE98-5831-471C-BA13-C7B512FD67B9}" srcOrd="0" destOrd="0" parTransId="{475F4B30-7CA8-4190-95A6-8D6DF5B8FAFC}" sibTransId="{16FBEC7D-1614-4775-BC45-5FBB5D77A9A3}"/>
    <dgm:cxn modelId="{0EFA543F-3747-4188-8135-8C7CBBA5B330}" srcId="{40C523B7-7D7E-40C0-A7D7-D0D3C0619EEA}" destId="{F464C18E-87B6-4BD6-93D5-18BC612A160C}" srcOrd="2" destOrd="0" parTransId="{9FDCEDEE-02D0-4FDC-8A9D-5E17305FD213}" sibTransId="{A64CAF88-3417-45DB-A3B9-EFD6BE5B4D27}"/>
    <dgm:cxn modelId="{6BF99A41-87E6-4C48-A2C9-1A03143A3E0F}" type="presOf" srcId="{F464C18E-87B6-4BD6-93D5-18BC612A160C}" destId="{FA0EB32F-23CD-4BC4-99DA-EDEDF068F429}" srcOrd="0" destOrd="2" presId="urn:microsoft.com/office/officeart/2005/8/layout/chevron2"/>
    <dgm:cxn modelId="{31455346-CA81-433F-B3EE-30FF6CFFE6EF}" type="presOf" srcId="{AF936986-A224-4AAA-B0ED-8CD77DDF9B07}" destId="{D0562687-2EEB-4506-88D4-33D6B5288F60}" srcOrd="0" destOrd="1" presId="urn:microsoft.com/office/officeart/2005/8/layout/chevron2"/>
    <dgm:cxn modelId="{A2F51351-A23E-4975-B30F-176C6F95DEF8}" type="presOf" srcId="{47170EA4-55AB-4A78-B234-A4F114E8D45D}" destId="{B60ADFD1-D538-4B6A-9E22-9B2E35AAF952}" srcOrd="0" destOrd="0" presId="urn:microsoft.com/office/officeart/2005/8/layout/chevron2"/>
    <dgm:cxn modelId="{8CED5256-2F3F-4C0E-B87D-5754143A29AF}" srcId="{40C523B7-7D7E-40C0-A7D7-D0D3C0619EEA}" destId="{4F929DB9-C6B4-4680-9CAF-C7B210D0BA62}" srcOrd="1" destOrd="0" parTransId="{A55F9A77-AB7D-4626-9AA4-A1FDD8C7D8F4}" sibTransId="{3A7FAFF6-7C31-4566-942C-2F2CCD6E2A6F}"/>
    <dgm:cxn modelId="{905E7958-8A3C-4DBE-8242-202DF104D4E0}" srcId="{C7B6EA43-9ABC-4645-8864-FFFB68EAB8BC}" destId="{6EE4E80F-E345-4414-9B84-A9B57B628993}" srcOrd="3" destOrd="0" parTransId="{286C3711-CD82-4705-858F-E9B03AF3EA2F}" sibTransId="{B53B47BF-6885-4E18-BCD7-0036348A7AF0}"/>
    <dgm:cxn modelId="{D3826061-D748-499F-A424-387200B1E966}" type="presOf" srcId="{6EE4E80F-E345-4414-9B84-A9B57B628993}" destId="{14B26225-90F5-4171-8E7D-21A60C68865A}" srcOrd="0" destOrd="0" presId="urn:microsoft.com/office/officeart/2005/8/layout/chevron2"/>
    <dgm:cxn modelId="{7AFFDA64-B220-411B-B8B7-6852C5D86BFA}" type="presOf" srcId="{D34822CC-0560-4C16-9DF4-04F75B3A52F3}" destId="{ED2499B8-E3EA-4ADD-B34C-AF0D6F0DDFEE}" srcOrd="0" destOrd="0" presId="urn:microsoft.com/office/officeart/2005/8/layout/chevron2"/>
    <dgm:cxn modelId="{BF5E2D66-96AC-4099-B2F3-C157657C4CF7}" type="presOf" srcId="{CA8636AB-EEA4-4A2E-9FAF-A0EC090F9A7D}" destId="{6491BC27-79B3-41AE-9158-301BF6A1F1A1}" srcOrd="0" destOrd="2" presId="urn:microsoft.com/office/officeart/2005/8/layout/chevron2"/>
    <dgm:cxn modelId="{CFCC1E6B-755C-49C8-962B-6DD8AADD627F}" srcId="{6EE4E80F-E345-4414-9B84-A9B57B628993}" destId="{39FB8953-5A8F-4EE3-BFB1-53A0FA6EE886}" srcOrd="1" destOrd="0" parTransId="{E9DCD952-7AB1-4215-AE2C-FCEC1A0CA37F}" sibTransId="{DDF20592-8164-4C4A-A5C8-A8ACDDF57C16}"/>
    <dgm:cxn modelId="{56ECED7F-9AF6-4C4E-8AA0-CE5563ED11A8}" srcId="{C7B6EA43-9ABC-4645-8864-FFFB68EAB8BC}" destId="{D34822CC-0560-4C16-9DF4-04F75B3A52F3}" srcOrd="2" destOrd="0" parTransId="{3B449037-436F-4C73-8B9E-7EEFA8020953}" sibTransId="{17352E0E-4CE6-48BC-853D-32F4199554A7}"/>
    <dgm:cxn modelId="{FFC23588-21B4-492B-B829-CF36C49FACA5}" type="presOf" srcId="{540D2F5C-E5FE-429C-A8AE-B08C7EF7CF97}" destId="{6491BC27-79B3-41AE-9158-301BF6A1F1A1}" srcOrd="0" destOrd="0" presId="urn:microsoft.com/office/officeart/2005/8/layout/chevron2"/>
    <dgm:cxn modelId="{4F5A228E-D008-45BB-A31D-3CD6C297350E}" srcId="{6EE4E80F-E345-4414-9B84-A9B57B628993}" destId="{CA8636AB-EEA4-4A2E-9FAF-A0EC090F9A7D}" srcOrd="2" destOrd="0" parTransId="{312DC326-0751-49DD-9F85-811CF4DF05F2}" sibTransId="{2471908F-DAA4-4169-8D22-7F3F292D9560}"/>
    <dgm:cxn modelId="{02B5C294-1A3A-4BDB-AB10-96314B19F578}" srcId="{D34822CC-0560-4C16-9DF4-04F75B3A52F3}" destId="{AF936986-A224-4AAA-B0ED-8CD77DDF9B07}" srcOrd="1" destOrd="0" parTransId="{9D9A383F-B951-4DDB-9CD9-9CAFB20C7939}" sibTransId="{50B84BF8-D7BF-48D7-93A4-310A138ED0CC}"/>
    <dgm:cxn modelId="{C3A9C2A2-4B32-4B66-AD7B-03F172309163}" type="presOf" srcId="{8E3FD626-7053-42E5-98E7-CA5C542706FB}" destId="{D0562687-2EEB-4506-88D4-33D6B5288F60}" srcOrd="0" destOrd="2" presId="urn:microsoft.com/office/officeart/2005/8/layout/chevron2"/>
    <dgm:cxn modelId="{C19023A7-222D-452B-81C1-4F0B582449FB}" srcId="{C7B6EA43-9ABC-4645-8864-FFFB68EAB8BC}" destId="{47170EA4-55AB-4A78-B234-A4F114E8D45D}" srcOrd="0" destOrd="0" parTransId="{93FA62B7-527B-43D7-9BAF-F4BC2DA424AC}" sibTransId="{1C27A09B-7C67-4F33-B7F7-63B4A3BA5BB9}"/>
    <dgm:cxn modelId="{67B25FB4-ECC8-448A-92B3-84A5BE82791A}" srcId="{D34822CC-0560-4C16-9DF4-04F75B3A52F3}" destId="{5059C8B9-3FB4-4114-9044-E5E2278D30C6}" srcOrd="0" destOrd="0" parTransId="{8B5BCE1B-FB9D-4025-8CAC-6D9E8582F158}" sibTransId="{15B5EDD3-9FE6-472F-8970-1A9AD7CA1E91}"/>
    <dgm:cxn modelId="{AC9CBBB8-9C8D-4ED1-89E2-8EBEFA89B2CD}" srcId="{47170EA4-55AB-4A78-B234-A4F114E8D45D}" destId="{F1F4AF11-3F2F-4A02-81CB-C095B3903F02}" srcOrd="2" destOrd="0" parTransId="{C26FBDF6-67CD-4DC9-B3BB-1B049AAC5D92}" sibTransId="{C78642A2-A4F4-4C8D-BB32-3CC071F45D13}"/>
    <dgm:cxn modelId="{5474C0BD-70D4-40DD-BCF6-81CF5221FDB5}" srcId="{C7B6EA43-9ABC-4645-8864-FFFB68EAB8BC}" destId="{40C523B7-7D7E-40C0-A7D7-D0D3C0619EEA}" srcOrd="1" destOrd="0" parTransId="{8BA8746E-FD51-4019-B0EF-3695F8825473}" sibTransId="{32BDE175-5897-4FC2-AAD8-2AD249AC759F}"/>
    <dgm:cxn modelId="{43704CC9-58D2-4A45-8977-103785894E97}" type="presOf" srcId="{4F929DB9-C6B4-4680-9CAF-C7B210D0BA62}" destId="{FA0EB32F-23CD-4BC4-99DA-EDEDF068F429}" srcOrd="0" destOrd="1" presId="urn:microsoft.com/office/officeart/2005/8/layout/chevron2"/>
    <dgm:cxn modelId="{087A6BC9-EC31-42D5-8CB2-C036282B085D}" type="presOf" srcId="{40C523B7-7D7E-40C0-A7D7-D0D3C0619EEA}" destId="{11CFA498-E21E-4FD9-8C1C-4E1DA9237EE2}" srcOrd="0" destOrd="0" presId="urn:microsoft.com/office/officeart/2005/8/layout/chevron2"/>
    <dgm:cxn modelId="{0AE3D8DE-9F2A-44D1-BB45-7EE5A1F7AC01}" type="presOf" srcId="{CD09574D-8DE1-4441-8222-6773C5BCA357}" destId="{FA0EB32F-23CD-4BC4-99DA-EDEDF068F429}" srcOrd="0" destOrd="0" presId="urn:microsoft.com/office/officeart/2005/8/layout/chevron2"/>
    <dgm:cxn modelId="{78A9C7F1-4BCF-4C2C-A38B-D0B96AFD6A41}" type="presOf" srcId="{F1F4AF11-3F2F-4A02-81CB-C095B3903F02}" destId="{6CBC6DE6-47B0-4E3B-A135-A9C1BE803350}" srcOrd="0" destOrd="2" presId="urn:microsoft.com/office/officeart/2005/8/layout/chevron2"/>
    <dgm:cxn modelId="{B7B3A8F4-5F2F-4F57-8F24-03089785B733}" type="presOf" srcId="{C7B6EA43-9ABC-4645-8864-FFFB68EAB8BC}" destId="{E79F3DAC-74B9-4365-B91B-6C109110996C}" srcOrd="0" destOrd="0" presId="urn:microsoft.com/office/officeart/2005/8/layout/chevron2"/>
    <dgm:cxn modelId="{A04572FE-8AAB-400F-8169-D1A401636341}" type="presOf" srcId="{5059C8B9-3FB4-4114-9044-E5E2278D30C6}" destId="{D0562687-2EEB-4506-88D4-33D6B5288F60}" srcOrd="0" destOrd="0" presId="urn:microsoft.com/office/officeart/2005/8/layout/chevron2"/>
    <dgm:cxn modelId="{FAAF6AD5-06B1-4B4A-B457-46741F99D365}" type="presParOf" srcId="{E79F3DAC-74B9-4365-B91B-6C109110996C}" destId="{B01A13AB-B15E-407E-8A86-F6FF78430F72}" srcOrd="0" destOrd="0" presId="urn:microsoft.com/office/officeart/2005/8/layout/chevron2"/>
    <dgm:cxn modelId="{3B3942EB-AF48-41D2-A362-349B950B4569}" type="presParOf" srcId="{B01A13AB-B15E-407E-8A86-F6FF78430F72}" destId="{B60ADFD1-D538-4B6A-9E22-9B2E35AAF952}" srcOrd="0" destOrd="0" presId="urn:microsoft.com/office/officeart/2005/8/layout/chevron2"/>
    <dgm:cxn modelId="{E52107FC-1D54-47AE-80D2-1415E4B7C559}" type="presParOf" srcId="{B01A13AB-B15E-407E-8A86-F6FF78430F72}" destId="{6CBC6DE6-47B0-4E3B-A135-A9C1BE803350}" srcOrd="1" destOrd="0" presId="urn:microsoft.com/office/officeart/2005/8/layout/chevron2"/>
    <dgm:cxn modelId="{3B12096D-87D1-4305-BF71-DDA4FAED1FC9}" type="presParOf" srcId="{E79F3DAC-74B9-4365-B91B-6C109110996C}" destId="{11E381CA-16CA-48AD-BAE7-26FD9D02D012}" srcOrd="1" destOrd="0" presId="urn:microsoft.com/office/officeart/2005/8/layout/chevron2"/>
    <dgm:cxn modelId="{1B2D773B-7CC8-437F-A35A-3C6BFA123A7A}" type="presParOf" srcId="{E79F3DAC-74B9-4365-B91B-6C109110996C}" destId="{3104F5F0-9C3F-43E1-B128-7A04E66F039E}" srcOrd="2" destOrd="0" presId="urn:microsoft.com/office/officeart/2005/8/layout/chevron2"/>
    <dgm:cxn modelId="{0BFA6F6F-CCA8-4F2E-A4C9-6E9EA9CA8AC1}" type="presParOf" srcId="{3104F5F0-9C3F-43E1-B128-7A04E66F039E}" destId="{11CFA498-E21E-4FD9-8C1C-4E1DA9237EE2}" srcOrd="0" destOrd="0" presId="urn:microsoft.com/office/officeart/2005/8/layout/chevron2"/>
    <dgm:cxn modelId="{DBD9F3EB-BA2D-4680-83E3-4251444202B1}" type="presParOf" srcId="{3104F5F0-9C3F-43E1-B128-7A04E66F039E}" destId="{FA0EB32F-23CD-4BC4-99DA-EDEDF068F429}" srcOrd="1" destOrd="0" presId="urn:microsoft.com/office/officeart/2005/8/layout/chevron2"/>
    <dgm:cxn modelId="{58B1A2B7-E857-4AD2-A4D6-8FB2EEEEE718}" type="presParOf" srcId="{E79F3DAC-74B9-4365-B91B-6C109110996C}" destId="{90FE6B87-24F6-4965-9E2A-D349F982C3B7}" srcOrd="3" destOrd="0" presId="urn:microsoft.com/office/officeart/2005/8/layout/chevron2"/>
    <dgm:cxn modelId="{C1E32293-7042-4154-BA79-7844D808B714}" type="presParOf" srcId="{E79F3DAC-74B9-4365-B91B-6C109110996C}" destId="{C866A5BB-90A0-4870-B086-E55D394032C0}" srcOrd="4" destOrd="0" presId="urn:microsoft.com/office/officeart/2005/8/layout/chevron2"/>
    <dgm:cxn modelId="{266CCCFB-3405-4201-B9CF-43983BF4B35F}" type="presParOf" srcId="{C866A5BB-90A0-4870-B086-E55D394032C0}" destId="{ED2499B8-E3EA-4ADD-B34C-AF0D6F0DDFEE}" srcOrd="0" destOrd="0" presId="urn:microsoft.com/office/officeart/2005/8/layout/chevron2"/>
    <dgm:cxn modelId="{88BFC430-70C5-485F-8419-C231872E5C0E}" type="presParOf" srcId="{C866A5BB-90A0-4870-B086-E55D394032C0}" destId="{D0562687-2EEB-4506-88D4-33D6B5288F60}" srcOrd="1" destOrd="0" presId="urn:microsoft.com/office/officeart/2005/8/layout/chevron2"/>
    <dgm:cxn modelId="{CF42CDA5-2CC0-4FF5-9646-6F66B75DEB35}" type="presParOf" srcId="{E79F3DAC-74B9-4365-B91B-6C109110996C}" destId="{CC12D21D-49AD-479B-85AE-73DD153960B9}" srcOrd="5" destOrd="0" presId="urn:microsoft.com/office/officeart/2005/8/layout/chevron2"/>
    <dgm:cxn modelId="{0DADD6B8-737E-464F-BA7E-834398881D53}" type="presParOf" srcId="{E79F3DAC-74B9-4365-B91B-6C109110996C}" destId="{9369CFEF-453D-4BB5-A4AE-A8BFD34EB280}" srcOrd="6" destOrd="0" presId="urn:microsoft.com/office/officeart/2005/8/layout/chevron2"/>
    <dgm:cxn modelId="{B711D76A-131C-419F-ACBA-802D0DFAE9CF}" type="presParOf" srcId="{9369CFEF-453D-4BB5-A4AE-A8BFD34EB280}" destId="{14B26225-90F5-4171-8E7D-21A60C68865A}" srcOrd="0" destOrd="0" presId="urn:microsoft.com/office/officeart/2005/8/layout/chevron2"/>
    <dgm:cxn modelId="{508905F7-4F04-4061-B567-D261228E99E1}" type="presParOf" srcId="{9369CFEF-453D-4BB5-A4AE-A8BFD34EB280}" destId="{6491BC27-79B3-41AE-9158-301BF6A1F1A1}" srcOrd="1" destOrd="0" presId="urn:microsoft.com/office/officeart/2005/8/layout/chevron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480E187-D191-4D7A-958E-0A22FAC200CB}" type="doc">
      <dgm:prSet loTypeId="urn:microsoft.com/office/officeart/2005/8/layout/cycle5" loCatId="cycle" qsTypeId="urn:microsoft.com/office/officeart/2005/8/quickstyle/simple3" qsCatId="simple" csTypeId="urn:microsoft.com/office/officeart/2005/8/colors/colorful1" csCatId="colorful" phldr="1"/>
      <dgm:spPr/>
      <dgm:t>
        <a:bodyPr/>
        <a:lstStyle/>
        <a:p>
          <a:endParaRPr lang="en-GB"/>
        </a:p>
      </dgm:t>
    </dgm:pt>
    <dgm:pt modelId="{20AFF02C-1E2B-4CA7-8FBF-DDFCB8A88BE5}">
      <dgm:prSet phldrT="[Text]" custT="1"/>
      <dgm:spPr>
        <a:solidFill>
          <a:schemeClr val="accent2">
            <a:lumMod val="20000"/>
            <a:lumOff val="80000"/>
          </a:schemeClr>
        </a:solidFill>
      </dgm:spPr>
      <dgm:t>
        <a:bodyPr/>
        <a:lstStyle/>
        <a:p>
          <a:r>
            <a:rPr lang="en-GB" sz="1600" b="1"/>
            <a:t>Goal Setting</a:t>
          </a:r>
        </a:p>
      </dgm:t>
    </dgm:pt>
    <dgm:pt modelId="{B4898150-740C-4EBE-982F-8028E664E468}" type="parTrans" cxnId="{6BBECB20-E81C-4727-9FFC-07740A0682E0}">
      <dgm:prSet/>
      <dgm:spPr/>
      <dgm:t>
        <a:bodyPr/>
        <a:lstStyle/>
        <a:p>
          <a:endParaRPr lang="en-GB" sz="1000" b="1"/>
        </a:p>
      </dgm:t>
    </dgm:pt>
    <dgm:pt modelId="{89E82B44-CD73-4680-8440-9204325979DA}" type="sibTrans" cxnId="{6BBECB20-E81C-4727-9FFC-07740A0682E0}">
      <dgm:prSet/>
      <dgm:spPr/>
      <dgm:t>
        <a:bodyPr/>
        <a:lstStyle/>
        <a:p>
          <a:endParaRPr lang="en-GB" sz="1000" b="1"/>
        </a:p>
      </dgm:t>
    </dgm:pt>
    <dgm:pt modelId="{E1A1A1E3-14DB-49D4-9D0B-E88F02C6CF1D}">
      <dgm:prSet phldrT="[Text]" custT="1"/>
      <dgm:spPr>
        <a:solidFill>
          <a:schemeClr val="accent6">
            <a:lumMod val="20000"/>
            <a:lumOff val="80000"/>
          </a:schemeClr>
        </a:solidFill>
      </dgm:spPr>
      <dgm:t>
        <a:bodyPr/>
        <a:lstStyle/>
        <a:p>
          <a:r>
            <a:rPr lang="en-GB" sz="1600" b="1"/>
            <a:t>Action Planning</a:t>
          </a:r>
        </a:p>
      </dgm:t>
    </dgm:pt>
    <dgm:pt modelId="{1E10FEF6-B6EE-4174-AD40-4116F8E01B0D}" type="parTrans" cxnId="{15F56ED5-7A73-4162-92CE-24FCF88B7EEE}">
      <dgm:prSet/>
      <dgm:spPr/>
      <dgm:t>
        <a:bodyPr/>
        <a:lstStyle/>
        <a:p>
          <a:endParaRPr lang="en-GB" sz="1000" b="1"/>
        </a:p>
      </dgm:t>
    </dgm:pt>
    <dgm:pt modelId="{F00E9B28-20CC-4C14-8AEE-FBB20CF1E5F8}" type="sibTrans" cxnId="{15F56ED5-7A73-4162-92CE-24FCF88B7EEE}">
      <dgm:prSet/>
      <dgm:spPr/>
      <dgm:t>
        <a:bodyPr/>
        <a:lstStyle/>
        <a:p>
          <a:endParaRPr lang="en-GB" sz="1000" b="1"/>
        </a:p>
      </dgm:t>
    </dgm:pt>
    <dgm:pt modelId="{254041D4-069A-4419-AA6F-1766B2BA05A7}">
      <dgm:prSet phldrT="[Text]" custT="1"/>
      <dgm:spPr>
        <a:solidFill>
          <a:schemeClr val="accent4">
            <a:lumMod val="20000"/>
            <a:lumOff val="80000"/>
          </a:schemeClr>
        </a:solidFill>
      </dgm:spPr>
      <dgm:t>
        <a:bodyPr/>
        <a:lstStyle/>
        <a:p>
          <a:r>
            <a:rPr lang="en-GB" sz="1600" b="1"/>
            <a:t>Execute Change in Behaviour</a:t>
          </a:r>
        </a:p>
      </dgm:t>
    </dgm:pt>
    <dgm:pt modelId="{55CAE494-DA14-4DC9-AEA9-A317C2D91641}" type="parTrans" cxnId="{DEF37534-763B-416C-89DE-1209B053A551}">
      <dgm:prSet/>
      <dgm:spPr/>
      <dgm:t>
        <a:bodyPr/>
        <a:lstStyle/>
        <a:p>
          <a:endParaRPr lang="en-GB" sz="1000" b="1"/>
        </a:p>
      </dgm:t>
    </dgm:pt>
    <dgm:pt modelId="{1A8E2A31-4F74-47F8-8252-D03C28D769BC}" type="sibTrans" cxnId="{DEF37534-763B-416C-89DE-1209B053A551}">
      <dgm:prSet/>
      <dgm:spPr/>
      <dgm:t>
        <a:bodyPr/>
        <a:lstStyle/>
        <a:p>
          <a:endParaRPr lang="en-GB" sz="1000" b="1"/>
        </a:p>
      </dgm:t>
    </dgm:pt>
    <dgm:pt modelId="{4A9B3236-11E1-4FF3-BB05-CAFDA1697DEF}">
      <dgm:prSet phldrT="[Text]" custT="1"/>
      <dgm:spPr>
        <a:solidFill>
          <a:schemeClr val="accent5">
            <a:lumMod val="20000"/>
            <a:lumOff val="80000"/>
          </a:schemeClr>
        </a:solidFill>
      </dgm:spPr>
      <dgm:t>
        <a:bodyPr/>
        <a:lstStyle/>
        <a:p>
          <a:r>
            <a:rPr lang="en-GB" sz="1600" b="1"/>
            <a:t>Self-Monitoring</a:t>
          </a:r>
        </a:p>
      </dgm:t>
    </dgm:pt>
    <dgm:pt modelId="{421A4A84-8958-4AB1-B6B3-0B1491064993}" type="parTrans" cxnId="{43BE909B-C4E7-45BA-9FB5-A742C5A01386}">
      <dgm:prSet/>
      <dgm:spPr/>
      <dgm:t>
        <a:bodyPr/>
        <a:lstStyle/>
        <a:p>
          <a:endParaRPr lang="en-GB" sz="1000" b="1"/>
        </a:p>
      </dgm:t>
    </dgm:pt>
    <dgm:pt modelId="{28133EEB-8B03-46BD-AB21-D0B0E52BB912}" type="sibTrans" cxnId="{43BE909B-C4E7-45BA-9FB5-A742C5A01386}">
      <dgm:prSet/>
      <dgm:spPr/>
      <dgm:t>
        <a:bodyPr/>
        <a:lstStyle/>
        <a:p>
          <a:endParaRPr lang="en-GB" sz="1000" b="1"/>
        </a:p>
      </dgm:t>
    </dgm:pt>
    <dgm:pt modelId="{ED4EACF8-7E9D-4458-A973-8A0C662CCC84}">
      <dgm:prSet phldrT="[Text]" custT="1"/>
      <dgm:spPr>
        <a:solidFill>
          <a:schemeClr val="accent2">
            <a:lumMod val="20000"/>
            <a:lumOff val="80000"/>
          </a:schemeClr>
        </a:solidFill>
      </dgm:spPr>
      <dgm:t>
        <a:bodyPr/>
        <a:lstStyle/>
        <a:p>
          <a:r>
            <a:rPr lang="en-GB" sz="1600" b="1"/>
            <a:t>Monitoring &amp; Feedback from Coach</a:t>
          </a:r>
        </a:p>
      </dgm:t>
    </dgm:pt>
    <dgm:pt modelId="{F2C680AB-96F3-4D42-AA0B-623B5E5C2A16}" type="parTrans" cxnId="{F6062EB5-B428-40AF-8421-2D2D536D8BCD}">
      <dgm:prSet/>
      <dgm:spPr/>
      <dgm:t>
        <a:bodyPr/>
        <a:lstStyle/>
        <a:p>
          <a:endParaRPr lang="en-GB" sz="1000" b="1"/>
        </a:p>
      </dgm:t>
    </dgm:pt>
    <dgm:pt modelId="{9C48CAEE-E1DA-4059-B783-8DEFC89DE69D}" type="sibTrans" cxnId="{F6062EB5-B428-40AF-8421-2D2D536D8BCD}">
      <dgm:prSet/>
      <dgm:spPr/>
      <dgm:t>
        <a:bodyPr/>
        <a:lstStyle/>
        <a:p>
          <a:endParaRPr lang="en-GB" sz="1000" b="1"/>
        </a:p>
      </dgm:t>
    </dgm:pt>
    <dgm:pt modelId="{28E63625-4BA3-4EFA-929C-7A6BD3909CC0}">
      <dgm:prSet phldrT="[Text]" custT="1"/>
      <dgm:spPr>
        <a:solidFill>
          <a:schemeClr val="accent6">
            <a:lumMod val="20000"/>
            <a:lumOff val="80000"/>
          </a:schemeClr>
        </a:solidFill>
      </dgm:spPr>
      <dgm:t>
        <a:bodyPr/>
        <a:lstStyle/>
        <a:p>
          <a:r>
            <a:rPr lang="en-GB" sz="1600" b="1"/>
            <a:t>Support from Friends &amp; Family</a:t>
          </a:r>
        </a:p>
      </dgm:t>
    </dgm:pt>
    <dgm:pt modelId="{490EE7F3-55AF-4A66-9B8E-BB31191D350A}" type="parTrans" cxnId="{742B820C-217D-4294-A62F-2E52973866B3}">
      <dgm:prSet/>
      <dgm:spPr/>
      <dgm:t>
        <a:bodyPr/>
        <a:lstStyle/>
        <a:p>
          <a:endParaRPr lang="en-GB" sz="1000" b="1"/>
        </a:p>
      </dgm:t>
    </dgm:pt>
    <dgm:pt modelId="{3B4EEC62-8674-48C0-A4FD-7029D6B2E091}" type="sibTrans" cxnId="{742B820C-217D-4294-A62F-2E52973866B3}">
      <dgm:prSet/>
      <dgm:spPr/>
      <dgm:t>
        <a:bodyPr/>
        <a:lstStyle/>
        <a:p>
          <a:endParaRPr lang="en-GB" sz="1000" b="1"/>
        </a:p>
      </dgm:t>
    </dgm:pt>
    <dgm:pt modelId="{7A631C71-97F0-4B04-A6B2-9ABA33DCFB27}">
      <dgm:prSet phldrT="[Text]" custT="1"/>
      <dgm:spPr>
        <a:solidFill>
          <a:schemeClr val="accent4">
            <a:lumMod val="20000"/>
            <a:lumOff val="80000"/>
          </a:schemeClr>
        </a:solidFill>
      </dgm:spPr>
      <dgm:t>
        <a:bodyPr/>
        <a:lstStyle/>
        <a:p>
          <a:r>
            <a:rPr lang="en-GB" sz="1600" b="1"/>
            <a:t>Problem-Solving </a:t>
          </a:r>
        </a:p>
      </dgm:t>
    </dgm:pt>
    <dgm:pt modelId="{A1D95BEA-41CD-430B-9D74-C35437BAF940}" type="parTrans" cxnId="{3C3486D7-33FF-4852-ADDE-7EB5AE6042F0}">
      <dgm:prSet/>
      <dgm:spPr/>
      <dgm:t>
        <a:bodyPr/>
        <a:lstStyle/>
        <a:p>
          <a:endParaRPr lang="en-GB" sz="1000" b="1"/>
        </a:p>
      </dgm:t>
    </dgm:pt>
    <dgm:pt modelId="{C8FC371D-7BA9-47F3-BD95-AA14AF19BF61}" type="sibTrans" cxnId="{3C3486D7-33FF-4852-ADDE-7EB5AE6042F0}">
      <dgm:prSet/>
      <dgm:spPr/>
      <dgm:t>
        <a:bodyPr/>
        <a:lstStyle/>
        <a:p>
          <a:endParaRPr lang="en-GB" sz="1000" b="1"/>
        </a:p>
      </dgm:t>
    </dgm:pt>
    <dgm:pt modelId="{BBDD5EBB-96C8-4306-A03A-BB37F82716E3}">
      <dgm:prSet phldrT="[Text]" custT="1"/>
      <dgm:spPr>
        <a:solidFill>
          <a:schemeClr val="accent5">
            <a:lumMod val="20000"/>
            <a:lumOff val="80000"/>
          </a:schemeClr>
        </a:solidFill>
      </dgm:spPr>
      <dgm:t>
        <a:bodyPr/>
        <a:lstStyle/>
        <a:p>
          <a:r>
            <a:rPr lang="en-GB" sz="1600" b="1"/>
            <a:t>Review of Goals</a:t>
          </a:r>
        </a:p>
      </dgm:t>
    </dgm:pt>
    <dgm:pt modelId="{A2A68130-BA55-493A-A817-5D3D0D44366A}" type="parTrans" cxnId="{2C448B96-8C4D-4258-848E-98A566C775CF}">
      <dgm:prSet/>
      <dgm:spPr/>
      <dgm:t>
        <a:bodyPr/>
        <a:lstStyle/>
        <a:p>
          <a:endParaRPr lang="en-GB" sz="1000" b="1"/>
        </a:p>
      </dgm:t>
    </dgm:pt>
    <dgm:pt modelId="{DB76436D-0748-46C2-8F69-33D988299FF6}" type="sibTrans" cxnId="{2C448B96-8C4D-4258-848E-98A566C775CF}">
      <dgm:prSet/>
      <dgm:spPr/>
      <dgm:t>
        <a:bodyPr/>
        <a:lstStyle/>
        <a:p>
          <a:endParaRPr lang="en-GB" sz="1000" b="1"/>
        </a:p>
      </dgm:t>
    </dgm:pt>
    <dgm:pt modelId="{CC652072-4E3E-458F-8231-26110B15AC3D}" type="pres">
      <dgm:prSet presAssocID="{9480E187-D191-4D7A-958E-0A22FAC200CB}" presName="cycle" presStyleCnt="0">
        <dgm:presLayoutVars>
          <dgm:dir/>
          <dgm:resizeHandles val="exact"/>
        </dgm:presLayoutVars>
      </dgm:prSet>
      <dgm:spPr/>
    </dgm:pt>
    <dgm:pt modelId="{FF5D7EC3-16A0-42CB-A048-8E8B7AAB4F50}" type="pres">
      <dgm:prSet presAssocID="{20AFF02C-1E2B-4CA7-8FBF-DDFCB8A88BE5}" presName="node" presStyleLbl="node1" presStyleIdx="0" presStyleCnt="8" custScaleX="137764">
        <dgm:presLayoutVars>
          <dgm:bulletEnabled val="1"/>
        </dgm:presLayoutVars>
      </dgm:prSet>
      <dgm:spPr/>
    </dgm:pt>
    <dgm:pt modelId="{C2AFBE90-0590-4D3D-9671-D1DE032CDE23}" type="pres">
      <dgm:prSet presAssocID="{20AFF02C-1E2B-4CA7-8FBF-DDFCB8A88BE5}" presName="spNode" presStyleCnt="0"/>
      <dgm:spPr/>
    </dgm:pt>
    <dgm:pt modelId="{2ABBD765-065C-44BC-A22D-CF28BD33B3EF}" type="pres">
      <dgm:prSet presAssocID="{89E82B44-CD73-4680-8440-9204325979DA}" presName="sibTrans" presStyleLbl="sibTrans1D1" presStyleIdx="0" presStyleCnt="8"/>
      <dgm:spPr/>
    </dgm:pt>
    <dgm:pt modelId="{81ED68D6-3A4E-45CA-9653-7022A228D1A9}" type="pres">
      <dgm:prSet presAssocID="{E1A1A1E3-14DB-49D4-9D0B-E88F02C6CF1D}" presName="node" presStyleLbl="node1" presStyleIdx="1" presStyleCnt="8" custScaleX="137764">
        <dgm:presLayoutVars>
          <dgm:bulletEnabled val="1"/>
        </dgm:presLayoutVars>
      </dgm:prSet>
      <dgm:spPr/>
    </dgm:pt>
    <dgm:pt modelId="{5C073BE4-F2E9-4388-B77E-5063023E4AEA}" type="pres">
      <dgm:prSet presAssocID="{E1A1A1E3-14DB-49D4-9D0B-E88F02C6CF1D}" presName="spNode" presStyleCnt="0"/>
      <dgm:spPr/>
    </dgm:pt>
    <dgm:pt modelId="{EE997EF9-B189-47BE-9483-DA54CD6017A7}" type="pres">
      <dgm:prSet presAssocID="{F00E9B28-20CC-4C14-8AEE-FBB20CF1E5F8}" presName="sibTrans" presStyleLbl="sibTrans1D1" presStyleIdx="1" presStyleCnt="8"/>
      <dgm:spPr/>
    </dgm:pt>
    <dgm:pt modelId="{11A72AF4-0B9D-423F-B384-D2336073A6DC}" type="pres">
      <dgm:prSet presAssocID="{254041D4-069A-4419-AA6F-1766B2BA05A7}" presName="node" presStyleLbl="node1" presStyleIdx="2" presStyleCnt="8" custScaleX="137764">
        <dgm:presLayoutVars>
          <dgm:bulletEnabled val="1"/>
        </dgm:presLayoutVars>
      </dgm:prSet>
      <dgm:spPr/>
    </dgm:pt>
    <dgm:pt modelId="{B701E35F-19FF-40B2-9161-4B37E7FDCAB5}" type="pres">
      <dgm:prSet presAssocID="{254041D4-069A-4419-AA6F-1766B2BA05A7}" presName="spNode" presStyleCnt="0"/>
      <dgm:spPr/>
    </dgm:pt>
    <dgm:pt modelId="{34B793A8-602D-4BC7-A87B-427E699E31A6}" type="pres">
      <dgm:prSet presAssocID="{1A8E2A31-4F74-47F8-8252-D03C28D769BC}" presName="sibTrans" presStyleLbl="sibTrans1D1" presStyleIdx="2" presStyleCnt="8"/>
      <dgm:spPr/>
    </dgm:pt>
    <dgm:pt modelId="{79540E59-5ECA-4FE4-A249-70FA81687404}" type="pres">
      <dgm:prSet presAssocID="{4A9B3236-11E1-4FF3-BB05-CAFDA1697DEF}" presName="node" presStyleLbl="node1" presStyleIdx="3" presStyleCnt="8" custScaleX="137764">
        <dgm:presLayoutVars>
          <dgm:bulletEnabled val="1"/>
        </dgm:presLayoutVars>
      </dgm:prSet>
      <dgm:spPr/>
    </dgm:pt>
    <dgm:pt modelId="{C75B8E30-2441-458F-A16B-BF07D6C83A33}" type="pres">
      <dgm:prSet presAssocID="{4A9B3236-11E1-4FF3-BB05-CAFDA1697DEF}" presName="spNode" presStyleCnt="0"/>
      <dgm:spPr/>
    </dgm:pt>
    <dgm:pt modelId="{B1CFEDD5-D7D2-4DCC-A682-C165E170560E}" type="pres">
      <dgm:prSet presAssocID="{28133EEB-8B03-46BD-AB21-D0B0E52BB912}" presName="sibTrans" presStyleLbl="sibTrans1D1" presStyleIdx="3" presStyleCnt="8"/>
      <dgm:spPr/>
    </dgm:pt>
    <dgm:pt modelId="{CAAED16F-60BB-4729-B8F3-569CEC37AF5D}" type="pres">
      <dgm:prSet presAssocID="{ED4EACF8-7E9D-4458-A973-8A0C662CCC84}" presName="node" presStyleLbl="node1" presStyleIdx="4" presStyleCnt="8" custScaleX="137764">
        <dgm:presLayoutVars>
          <dgm:bulletEnabled val="1"/>
        </dgm:presLayoutVars>
      </dgm:prSet>
      <dgm:spPr/>
    </dgm:pt>
    <dgm:pt modelId="{FC50EA95-B30B-403A-9D65-757977E6020A}" type="pres">
      <dgm:prSet presAssocID="{ED4EACF8-7E9D-4458-A973-8A0C662CCC84}" presName="spNode" presStyleCnt="0"/>
      <dgm:spPr/>
    </dgm:pt>
    <dgm:pt modelId="{5295C68F-6978-4F9C-8C53-2F1B1D4EA437}" type="pres">
      <dgm:prSet presAssocID="{9C48CAEE-E1DA-4059-B783-8DEFC89DE69D}" presName="sibTrans" presStyleLbl="sibTrans1D1" presStyleIdx="4" presStyleCnt="8"/>
      <dgm:spPr/>
    </dgm:pt>
    <dgm:pt modelId="{3FC77088-FADD-4D7C-A0A8-7E5E8A05A81F}" type="pres">
      <dgm:prSet presAssocID="{28E63625-4BA3-4EFA-929C-7A6BD3909CC0}" presName="node" presStyleLbl="node1" presStyleIdx="5" presStyleCnt="8" custScaleX="137764">
        <dgm:presLayoutVars>
          <dgm:bulletEnabled val="1"/>
        </dgm:presLayoutVars>
      </dgm:prSet>
      <dgm:spPr/>
    </dgm:pt>
    <dgm:pt modelId="{20D221E0-2733-4972-B4D4-5235CBC166B2}" type="pres">
      <dgm:prSet presAssocID="{28E63625-4BA3-4EFA-929C-7A6BD3909CC0}" presName="spNode" presStyleCnt="0"/>
      <dgm:spPr/>
    </dgm:pt>
    <dgm:pt modelId="{E6896B26-81C3-4DF9-9CCA-C60FF7685565}" type="pres">
      <dgm:prSet presAssocID="{3B4EEC62-8674-48C0-A4FD-7029D6B2E091}" presName="sibTrans" presStyleLbl="sibTrans1D1" presStyleIdx="5" presStyleCnt="8"/>
      <dgm:spPr/>
    </dgm:pt>
    <dgm:pt modelId="{2858E931-85E0-4843-BB29-32928826D8A2}" type="pres">
      <dgm:prSet presAssocID="{7A631C71-97F0-4B04-A6B2-9ABA33DCFB27}" presName="node" presStyleLbl="node1" presStyleIdx="6" presStyleCnt="8" custScaleX="137764">
        <dgm:presLayoutVars>
          <dgm:bulletEnabled val="1"/>
        </dgm:presLayoutVars>
      </dgm:prSet>
      <dgm:spPr/>
    </dgm:pt>
    <dgm:pt modelId="{FF4170C4-389E-42E6-B42D-F0597168C1CD}" type="pres">
      <dgm:prSet presAssocID="{7A631C71-97F0-4B04-A6B2-9ABA33DCFB27}" presName="spNode" presStyleCnt="0"/>
      <dgm:spPr/>
    </dgm:pt>
    <dgm:pt modelId="{1F2F121A-8FEF-4E75-9E7F-81C2C074AC40}" type="pres">
      <dgm:prSet presAssocID="{C8FC371D-7BA9-47F3-BD95-AA14AF19BF61}" presName="sibTrans" presStyleLbl="sibTrans1D1" presStyleIdx="6" presStyleCnt="8"/>
      <dgm:spPr/>
    </dgm:pt>
    <dgm:pt modelId="{D45E7538-A28D-41D8-BC0A-AE0EBF554E29}" type="pres">
      <dgm:prSet presAssocID="{BBDD5EBB-96C8-4306-A03A-BB37F82716E3}" presName="node" presStyleLbl="node1" presStyleIdx="7" presStyleCnt="8" custScaleX="137764">
        <dgm:presLayoutVars>
          <dgm:bulletEnabled val="1"/>
        </dgm:presLayoutVars>
      </dgm:prSet>
      <dgm:spPr/>
    </dgm:pt>
    <dgm:pt modelId="{77762B9C-D6A4-4152-80D3-1BBD6A959BA9}" type="pres">
      <dgm:prSet presAssocID="{BBDD5EBB-96C8-4306-A03A-BB37F82716E3}" presName="spNode" presStyleCnt="0"/>
      <dgm:spPr/>
    </dgm:pt>
    <dgm:pt modelId="{0EA58119-0C54-417B-AD15-E94EEF21F89A}" type="pres">
      <dgm:prSet presAssocID="{DB76436D-0748-46C2-8F69-33D988299FF6}" presName="sibTrans" presStyleLbl="sibTrans1D1" presStyleIdx="7" presStyleCnt="8"/>
      <dgm:spPr/>
    </dgm:pt>
  </dgm:ptLst>
  <dgm:cxnLst>
    <dgm:cxn modelId="{742B820C-217D-4294-A62F-2E52973866B3}" srcId="{9480E187-D191-4D7A-958E-0A22FAC200CB}" destId="{28E63625-4BA3-4EFA-929C-7A6BD3909CC0}" srcOrd="5" destOrd="0" parTransId="{490EE7F3-55AF-4A66-9B8E-BB31191D350A}" sibTransId="{3B4EEC62-8674-48C0-A4FD-7029D6B2E091}"/>
    <dgm:cxn modelId="{6BBECB20-E81C-4727-9FFC-07740A0682E0}" srcId="{9480E187-D191-4D7A-958E-0A22FAC200CB}" destId="{20AFF02C-1E2B-4CA7-8FBF-DDFCB8A88BE5}" srcOrd="0" destOrd="0" parTransId="{B4898150-740C-4EBE-982F-8028E664E468}" sibTransId="{89E82B44-CD73-4680-8440-9204325979DA}"/>
    <dgm:cxn modelId="{D9DF3930-9247-4242-87BC-214A6624673E}" type="presOf" srcId="{E1A1A1E3-14DB-49D4-9D0B-E88F02C6CF1D}" destId="{81ED68D6-3A4E-45CA-9653-7022A228D1A9}" srcOrd="0" destOrd="0" presId="urn:microsoft.com/office/officeart/2005/8/layout/cycle5"/>
    <dgm:cxn modelId="{E1675130-DBEE-448C-83B4-70B7C5E0B710}" type="presOf" srcId="{9480E187-D191-4D7A-958E-0A22FAC200CB}" destId="{CC652072-4E3E-458F-8231-26110B15AC3D}" srcOrd="0" destOrd="0" presId="urn:microsoft.com/office/officeart/2005/8/layout/cycle5"/>
    <dgm:cxn modelId="{DEF37534-763B-416C-89DE-1209B053A551}" srcId="{9480E187-D191-4D7A-958E-0A22FAC200CB}" destId="{254041D4-069A-4419-AA6F-1766B2BA05A7}" srcOrd="2" destOrd="0" parTransId="{55CAE494-DA14-4DC9-AEA9-A317C2D91641}" sibTransId="{1A8E2A31-4F74-47F8-8252-D03C28D769BC}"/>
    <dgm:cxn modelId="{E93A7E3E-08BE-4937-ABFA-7D6A8475FD52}" type="presOf" srcId="{C8FC371D-7BA9-47F3-BD95-AA14AF19BF61}" destId="{1F2F121A-8FEF-4E75-9E7F-81C2C074AC40}" srcOrd="0" destOrd="0" presId="urn:microsoft.com/office/officeart/2005/8/layout/cycle5"/>
    <dgm:cxn modelId="{E7563E43-977D-4034-A916-5BE682F57C02}" type="presOf" srcId="{9C48CAEE-E1DA-4059-B783-8DEFC89DE69D}" destId="{5295C68F-6978-4F9C-8C53-2F1B1D4EA437}" srcOrd="0" destOrd="0" presId="urn:microsoft.com/office/officeart/2005/8/layout/cycle5"/>
    <dgm:cxn modelId="{6E210167-DFFE-4687-BBE0-D10B87FFB905}" type="presOf" srcId="{1A8E2A31-4F74-47F8-8252-D03C28D769BC}" destId="{34B793A8-602D-4BC7-A87B-427E699E31A6}" srcOrd="0" destOrd="0" presId="urn:microsoft.com/office/officeart/2005/8/layout/cycle5"/>
    <dgm:cxn modelId="{79AC5368-A90F-43FF-AA18-48144BF91D80}" type="presOf" srcId="{28E63625-4BA3-4EFA-929C-7A6BD3909CC0}" destId="{3FC77088-FADD-4D7C-A0A8-7E5E8A05A81F}" srcOrd="0" destOrd="0" presId="urn:microsoft.com/office/officeart/2005/8/layout/cycle5"/>
    <dgm:cxn modelId="{F390B07A-A20F-4320-A197-A57BF8212ADE}" type="presOf" srcId="{DB76436D-0748-46C2-8F69-33D988299FF6}" destId="{0EA58119-0C54-417B-AD15-E94EEF21F89A}" srcOrd="0" destOrd="0" presId="urn:microsoft.com/office/officeart/2005/8/layout/cycle5"/>
    <dgm:cxn modelId="{1901E591-DE80-44E7-BC5E-4887452FC4F2}" type="presOf" srcId="{ED4EACF8-7E9D-4458-A973-8A0C662CCC84}" destId="{CAAED16F-60BB-4729-B8F3-569CEC37AF5D}" srcOrd="0" destOrd="0" presId="urn:microsoft.com/office/officeart/2005/8/layout/cycle5"/>
    <dgm:cxn modelId="{06070294-3C46-4FC7-813C-A07B03BA1A8B}" type="presOf" srcId="{4A9B3236-11E1-4FF3-BB05-CAFDA1697DEF}" destId="{79540E59-5ECA-4FE4-A249-70FA81687404}" srcOrd="0" destOrd="0" presId="urn:microsoft.com/office/officeart/2005/8/layout/cycle5"/>
    <dgm:cxn modelId="{2C448B96-8C4D-4258-848E-98A566C775CF}" srcId="{9480E187-D191-4D7A-958E-0A22FAC200CB}" destId="{BBDD5EBB-96C8-4306-A03A-BB37F82716E3}" srcOrd="7" destOrd="0" parTransId="{A2A68130-BA55-493A-A817-5D3D0D44366A}" sibTransId="{DB76436D-0748-46C2-8F69-33D988299FF6}"/>
    <dgm:cxn modelId="{E8F5D699-6814-4C5A-B193-2CEFF23185A4}" type="presOf" srcId="{89E82B44-CD73-4680-8440-9204325979DA}" destId="{2ABBD765-065C-44BC-A22D-CF28BD33B3EF}" srcOrd="0" destOrd="0" presId="urn:microsoft.com/office/officeart/2005/8/layout/cycle5"/>
    <dgm:cxn modelId="{43BE909B-C4E7-45BA-9FB5-A742C5A01386}" srcId="{9480E187-D191-4D7A-958E-0A22FAC200CB}" destId="{4A9B3236-11E1-4FF3-BB05-CAFDA1697DEF}" srcOrd="3" destOrd="0" parTransId="{421A4A84-8958-4AB1-B6B3-0B1491064993}" sibTransId="{28133EEB-8B03-46BD-AB21-D0B0E52BB912}"/>
    <dgm:cxn modelId="{738122B4-A209-4443-BED0-54CCA9782E81}" type="presOf" srcId="{28133EEB-8B03-46BD-AB21-D0B0E52BB912}" destId="{B1CFEDD5-D7D2-4DCC-A682-C165E170560E}" srcOrd="0" destOrd="0" presId="urn:microsoft.com/office/officeart/2005/8/layout/cycle5"/>
    <dgm:cxn modelId="{F6062EB5-B428-40AF-8421-2D2D536D8BCD}" srcId="{9480E187-D191-4D7A-958E-0A22FAC200CB}" destId="{ED4EACF8-7E9D-4458-A973-8A0C662CCC84}" srcOrd="4" destOrd="0" parTransId="{F2C680AB-96F3-4D42-AA0B-623B5E5C2A16}" sibTransId="{9C48CAEE-E1DA-4059-B783-8DEFC89DE69D}"/>
    <dgm:cxn modelId="{3B9EFAB9-8FD2-4DD0-8AAE-48D1FD8464BA}" type="presOf" srcId="{20AFF02C-1E2B-4CA7-8FBF-DDFCB8A88BE5}" destId="{FF5D7EC3-16A0-42CB-A048-8E8B7AAB4F50}" srcOrd="0" destOrd="0" presId="urn:microsoft.com/office/officeart/2005/8/layout/cycle5"/>
    <dgm:cxn modelId="{1F3A5CBD-4BFA-49F3-B962-E202ED073A2D}" type="presOf" srcId="{F00E9B28-20CC-4C14-8AEE-FBB20CF1E5F8}" destId="{EE997EF9-B189-47BE-9483-DA54CD6017A7}" srcOrd="0" destOrd="0" presId="urn:microsoft.com/office/officeart/2005/8/layout/cycle5"/>
    <dgm:cxn modelId="{E3280BCC-DB2F-4A6C-A389-2A4933A9C543}" type="presOf" srcId="{BBDD5EBB-96C8-4306-A03A-BB37F82716E3}" destId="{D45E7538-A28D-41D8-BC0A-AE0EBF554E29}" srcOrd="0" destOrd="0" presId="urn:microsoft.com/office/officeart/2005/8/layout/cycle5"/>
    <dgm:cxn modelId="{4D5702D5-2AD3-4322-95A2-E2DD15682768}" type="presOf" srcId="{254041D4-069A-4419-AA6F-1766B2BA05A7}" destId="{11A72AF4-0B9D-423F-B384-D2336073A6DC}" srcOrd="0" destOrd="0" presId="urn:microsoft.com/office/officeart/2005/8/layout/cycle5"/>
    <dgm:cxn modelId="{15F56ED5-7A73-4162-92CE-24FCF88B7EEE}" srcId="{9480E187-D191-4D7A-958E-0A22FAC200CB}" destId="{E1A1A1E3-14DB-49D4-9D0B-E88F02C6CF1D}" srcOrd="1" destOrd="0" parTransId="{1E10FEF6-B6EE-4174-AD40-4116F8E01B0D}" sibTransId="{F00E9B28-20CC-4C14-8AEE-FBB20CF1E5F8}"/>
    <dgm:cxn modelId="{AAD8B4D5-268F-49BD-8676-073ADA8FCB7B}" type="presOf" srcId="{7A631C71-97F0-4B04-A6B2-9ABA33DCFB27}" destId="{2858E931-85E0-4843-BB29-32928826D8A2}" srcOrd="0" destOrd="0" presId="urn:microsoft.com/office/officeart/2005/8/layout/cycle5"/>
    <dgm:cxn modelId="{3C3486D7-33FF-4852-ADDE-7EB5AE6042F0}" srcId="{9480E187-D191-4D7A-958E-0A22FAC200CB}" destId="{7A631C71-97F0-4B04-A6B2-9ABA33DCFB27}" srcOrd="6" destOrd="0" parTransId="{A1D95BEA-41CD-430B-9D74-C35437BAF940}" sibTransId="{C8FC371D-7BA9-47F3-BD95-AA14AF19BF61}"/>
    <dgm:cxn modelId="{323726E7-8044-4D0D-B12D-9FB12708D0D8}" type="presOf" srcId="{3B4EEC62-8674-48C0-A4FD-7029D6B2E091}" destId="{E6896B26-81C3-4DF9-9CCA-C60FF7685565}" srcOrd="0" destOrd="0" presId="urn:microsoft.com/office/officeart/2005/8/layout/cycle5"/>
    <dgm:cxn modelId="{D6AC6B71-B8E8-4E38-B5DA-E0320F7FF1D1}" type="presParOf" srcId="{CC652072-4E3E-458F-8231-26110B15AC3D}" destId="{FF5D7EC3-16A0-42CB-A048-8E8B7AAB4F50}" srcOrd="0" destOrd="0" presId="urn:microsoft.com/office/officeart/2005/8/layout/cycle5"/>
    <dgm:cxn modelId="{A3A5D350-A00E-4234-B34E-910E73535949}" type="presParOf" srcId="{CC652072-4E3E-458F-8231-26110B15AC3D}" destId="{C2AFBE90-0590-4D3D-9671-D1DE032CDE23}" srcOrd="1" destOrd="0" presId="urn:microsoft.com/office/officeart/2005/8/layout/cycle5"/>
    <dgm:cxn modelId="{62A00D3D-431C-468C-AB8E-FEA3B4F4D95B}" type="presParOf" srcId="{CC652072-4E3E-458F-8231-26110B15AC3D}" destId="{2ABBD765-065C-44BC-A22D-CF28BD33B3EF}" srcOrd="2" destOrd="0" presId="urn:microsoft.com/office/officeart/2005/8/layout/cycle5"/>
    <dgm:cxn modelId="{B0CF0CF0-17CB-4F66-870B-D9A54AE49977}" type="presParOf" srcId="{CC652072-4E3E-458F-8231-26110B15AC3D}" destId="{81ED68D6-3A4E-45CA-9653-7022A228D1A9}" srcOrd="3" destOrd="0" presId="urn:microsoft.com/office/officeart/2005/8/layout/cycle5"/>
    <dgm:cxn modelId="{A1460FBA-3635-4634-8A96-08AB520D96F8}" type="presParOf" srcId="{CC652072-4E3E-458F-8231-26110B15AC3D}" destId="{5C073BE4-F2E9-4388-B77E-5063023E4AEA}" srcOrd="4" destOrd="0" presId="urn:microsoft.com/office/officeart/2005/8/layout/cycle5"/>
    <dgm:cxn modelId="{24E52551-4EBE-49F7-947E-B47DFD6AC05E}" type="presParOf" srcId="{CC652072-4E3E-458F-8231-26110B15AC3D}" destId="{EE997EF9-B189-47BE-9483-DA54CD6017A7}" srcOrd="5" destOrd="0" presId="urn:microsoft.com/office/officeart/2005/8/layout/cycle5"/>
    <dgm:cxn modelId="{F80E79F4-3686-4CC5-9AA2-E2AD1558838E}" type="presParOf" srcId="{CC652072-4E3E-458F-8231-26110B15AC3D}" destId="{11A72AF4-0B9D-423F-B384-D2336073A6DC}" srcOrd="6" destOrd="0" presId="urn:microsoft.com/office/officeart/2005/8/layout/cycle5"/>
    <dgm:cxn modelId="{3AC7E8EF-8C84-4FD2-9095-4B1A9A6F61BD}" type="presParOf" srcId="{CC652072-4E3E-458F-8231-26110B15AC3D}" destId="{B701E35F-19FF-40B2-9161-4B37E7FDCAB5}" srcOrd="7" destOrd="0" presId="urn:microsoft.com/office/officeart/2005/8/layout/cycle5"/>
    <dgm:cxn modelId="{5950438B-34B2-4ABB-903B-C2FCE9F986AC}" type="presParOf" srcId="{CC652072-4E3E-458F-8231-26110B15AC3D}" destId="{34B793A8-602D-4BC7-A87B-427E699E31A6}" srcOrd="8" destOrd="0" presId="urn:microsoft.com/office/officeart/2005/8/layout/cycle5"/>
    <dgm:cxn modelId="{52804F9E-B000-4AE6-BDEE-D9550996871F}" type="presParOf" srcId="{CC652072-4E3E-458F-8231-26110B15AC3D}" destId="{79540E59-5ECA-4FE4-A249-70FA81687404}" srcOrd="9" destOrd="0" presId="urn:microsoft.com/office/officeart/2005/8/layout/cycle5"/>
    <dgm:cxn modelId="{FACF8EEE-8B30-4AB9-9465-8A4FBE0A6A3C}" type="presParOf" srcId="{CC652072-4E3E-458F-8231-26110B15AC3D}" destId="{C75B8E30-2441-458F-A16B-BF07D6C83A33}" srcOrd="10" destOrd="0" presId="urn:microsoft.com/office/officeart/2005/8/layout/cycle5"/>
    <dgm:cxn modelId="{D29C83CE-A2E5-47EE-9F83-7D79E99A9D0A}" type="presParOf" srcId="{CC652072-4E3E-458F-8231-26110B15AC3D}" destId="{B1CFEDD5-D7D2-4DCC-A682-C165E170560E}" srcOrd="11" destOrd="0" presId="urn:microsoft.com/office/officeart/2005/8/layout/cycle5"/>
    <dgm:cxn modelId="{677280DE-889A-4199-B7B2-8E8AFE38CE1A}" type="presParOf" srcId="{CC652072-4E3E-458F-8231-26110B15AC3D}" destId="{CAAED16F-60BB-4729-B8F3-569CEC37AF5D}" srcOrd="12" destOrd="0" presId="urn:microsoft.com/office/officeart/2005/8/layout/cycle5"/>
    <dgm:cxn modelId="{D548F2C1-A63F-4536-9ED4-C263D1B6488D}" type="presParOf" srcId="{CC652072-4E3E-458F-8231-26110B15AC3D}" destId="{FC50EA95-B30B-403A-9D65-757977E6020A}" srcOrd="13" destOrd="0" presId="urn:microsoft.com/office/officeart/2005/8/layout/cycle5"/>
    <dgm:cxn modelId="{7928F63E-3A93-4DA8-81CA-C7880D612B97}" type="presParOf" srcId="{CC652072-4E3E-458F-8231-26110B15AC3D}" destId="{5295C68F-6978-4F9C-8C53-2F1B1D4EA437}" srcOrd="14" destOrd="0" presId="urn:microsoft.com/office/officeart/2005/8/layout/cycle5"/>
    <dgm:cxn modelId="{393985D4-3887-423F-8617-2BBD76760EED}" type="presParOf" srcId="{CC652072-4E3E-458F-8231-26110B15AC3D}" destId="{3FC77088-FADD-4D7C-A0A8-7E5E8A05A81F}" srcOrd="15" destOrd="0" presId="urn:microsoft.com/office/officeart/2005/8/layout/cycle5"/>
    <dgm:cxn modelId="{E093617E-274A-4854-BA2D-8A50C3874DB0}" type="presParOf" srcId="{CC652072-4E3E-458F-8231-26110B15AC3D}" destId="{20D221E0-2733-4972-B4D4-5235CBC166B2}" srcOrd="16" destOrd="0" presId="urn:microsoft.com/office/officeart/2005/8/layout/cycle5"/>
    <dgm:cxn modelId="{D683C0AF-E072-409A-BDF8-C6EA7C9A42E7}" type="presParOf" srcId="{CC652072-4E3E-458F-8231-26110B15AC3D}" destId="{E6896B26-81C3-4DF9-9CCA-C60FF7685565}" srcOrd="17" destOrd="0" presId="urn:microsoft.com/office/officeart/2005/8/layout/cycle5"/>
    <dgm:cxn modelId="{6F953BF9-BEB4-4913-BA36-FDFC7CB66167}" type="presParOf" srcId="{CC652072-4E3E-458F-8231-26110B15AC3D}" destId="{2858E931-85E0-4843-BB29-32928826D8A2}" srcOrd="18" destOrd="0" presId="urn:microsoft.com/office/officeart/2005/8/layout/cycle5"/>
    <dgm:cxn modelId="{487BECD3-21E6-4D50-90C4-070894890112}" type="presParOf" srcId="{CC652072-4E3E-458F-8231-26110B15AC3D}" destId="{FF4170C4-389E-42E6-B42D-F0597168C1CD}" srcOrd="19" destOrd="0" presId="urn:microsoft.com/office/officeart/2005/8/layout/cycle5"/>
    <dgm:cxn modelId="{51F446AF-C090-43DA-A207-9BDA2A60593A}" type="presParOf" srcId="{CC652072-4E3E-458F-8231-26110B15AC3D}" destId="{1F2F121A-8FEF-4E75-9E7F-81C2C074AC40}" srcOrd="20" destOrd="0" presId="urn:microsoft.com/office/officeart/2005/8/layout/cycle5"/>
    <dgm:cxn modelId="{73C1678C-BD39-4FFB-BCB2-F21D1D88AA3E}" type="presParOf" srcId="{CC652072-4E3E-458F-8231-26110B15AC3D}" destId="{D45E7538-A28D-41D8-BC0A-AE0EBF554E29}" srcOrd="21" destOrd="0" presId="urn:microsoft.com/office/officeart/2005/8/layout/cycle5"/>
    <dgm:cxn modelId="{BB2BBB73-A307-4CB9-9491-3ED9AEA0E97C}" type="presParOf" srcId="{CC652072-4E3E-458F-8231-26110B15AC3D}" destId="{77762B9C-D6A4-4152-80D3-1BBD6A959BA9}" srcOrd="22" destOrd="0" presId="urn:microsoft.com/office/officeart/2005/8/layout/cycle5"/>
    <dgm:cxn modelId="{EB99534E-5660-4417-8D3F-5BB9AECD68E4}" type="presParOf" srcId="{CC652072-4E3E-458F-8231-26110B15AC3D}" destId="{0EA58119-0C54-417B-AD15-E94EEF21F89A}" srcOrd="23" destOrd="0" presId="urn:microsoft.com/office/officeart/2005/8/layout/cycle5"/>
  </dgm:cxnLst>
  <dgm:bg/>
  <dgm:whole/>
  <dgm:extLst>
    <a:ext uri="http://schemas.microsoft.com/office/drawing/2008/diagram">
      <dsp:dataModelExt xmlns:dsp="http://schemas.microsoft.com/office/drawing/2008/diagram" relId="rId37"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4241F803-638E-4098-90A0-2F28504552E0}" type="doc">
      <dgm:prSet loTypeId="urn:microsoft.com/office/officeart/2005/8/layout/vList5" loCatId="list" qsTypeId="urn:microsoft.com/office/officeart/2005/8/quickstyle/simple2" qsCatId="simple" csTypeId="urn:microsoft.com/office/officeart/2005/8/colors/colorful2" csCatId="colorful" phldr="1"/>
      <dgm:spPr/>
      <dgm:t>
        <a:bodyPr/>
        <a:lstStyle/>
        <a:p>
          <a:endParaRPr lang="en-GB"/>
        </a:p>
      </dgm:t>
    </dgm:pt>
    <dgm:pt modelId="{C55A495F-B3BE-4BEA-9023-63A3B114D97A}">
      <dgm:prSet phldrT="[Text]" custT="1"/>
      <dgm:spPr>
        <a:solidFill>
          <a:srgbClr val="FFEECD"/>
        </a:solidFill>
        <a:ln w="12700">
          <a:solidFill>
            <a:schemeClr val="tx1"/>
          </a:solidFill>
        </a:ln>
      </dgm:spPr>
      <dgm:t>
        <a:bodyPr/>
        <a:lstStyle/>
        <a:p>
          <a:r>
            <a:rPr lang="en-GB" sz="1600" b="1" dirty="0">
              <a:solidFill>
                <a:sysClr val="windowText" lastClr="000000"/>
              </a:solidFill>
            </a:rPr>
            <a:t>Goal Setting</a:t>
          </a:r>
        </a:p>
      </dgm:t>
    </dgm:pt>
    <dgm:pt modelId="{B91747BE-BB2E-47F3-BA64-5D307413C1AA}" type="parTrans" cxnId="{BD5A3778-D41F-4EE4-8B96-333B2FE3A7E3}">
      <dgm:prSet/>
      <dgm:spPr/>
      <dgm:t>
        <a:bodyPr/>
        <a:lstStyle/>
        <a:p>
          <a:endParaRPr lang="en-GB">
            <a:solidFill>
              <a:sysClr val="windowText" lastClr="000000"/>
            </a:solidFill>
          </a:endParaRPr>
        </a:p>
      </dgm:t>
    </dgm:pt>
    <dgm:pt modelId="{367E0195-A16B-47D3-AA94-AE19302A27AF}" type="sibTrans" cxnId="{BD5A3778-D41F-4EE4-8B96-333B2FE3A7E3}">
      <dgm:prSet/>
      <dgm:spPr/>
      <dgm:t>
        <a:bodyPr/>
        <a:lstStyle/>
        <a:p>
          <a:endParaRPr lang="en-GB">
            <a:solidFill>
              <a:sysClr val="windowText" lastClr="000000"/>
            </a:solidFill>
          </a:endParaRPr>
        </a:p>
      </dgm:t>
    </dgm:pt>
    <dgm:pt modelId="{DAFC0721-0EEC-4EE9-B19D-78EC9F67A878}">
      <dgm:prSet phldrT="[Text]" custT="1"/>
      <dgm:spPr>
        <a:solidFill>
          <a:srgbClr val="FFEECD">
            <a:alpha val="90000"/>
          </a:srgbClr>
        </a:solidFill>
        <a:ln w="12700">
          <a:solidFill>
            <a:schemeClr val="tx1">
              <a:alpha val="90000"/>
            </a:schemeClr>
          </a:solidFill>
        </a:ln>
      </dgm:spPr>
      <dgm:t>
        <a:bodyPr/>
        <a:lstStyle/>
        <a:p>
          <a:r>
            <a:rPr lang="en-GB" sz="1200" dirty="0">
              <a:solidFill>
                <a:sysClr val="windowText" lastClr="000000"/>
              </a:solidFill>
            </a:rPr>
            <a:t>Helping the Participant to set </a:t>
          </a:r>
          <a:r>
            <a:rPr lang="en-GB" sz="1200" b="1" dirty="0">
              <a:solidFill>
                <a:sysClr val="windowText" lastClr="000000"/>
              </a:solidFill>
            </a:rPr>
            <a:t>SMART goals.</a:t>
          </a:r>
        </a:p>
      </dgm:t>
    </dgm:pt>
    <dgm:pt modelId="{DD17BE1D-E51C-4A2E-AD9A-3F6C12571DDF}" type="parTrans" cxnId="{79E50680-C5E5-495D-9C89-9F93FE75E1B8}">
      <dgm:prSet/>
      <dgm:spPr/>
      <dgm:t>
        <a:bodyPr/>
        <a:lstStyle/>
        <a:p>
          <a:endParaRPr lang="en-GB">
            <a:solidFill>
              <a:sysClr val="windowText" lastClr="000000"/>
            </a:solidFill>
          </a:endParaRPr>
        </a:p>
      </dgm:t>
    </dgm:pt>
    <dgm:pt modelId="{DFA1AD58-2AD0-4C58-978B-EBFA9F5ACB32}" type="sibTrans" cxnId="{79E50680-C5E5-495D-9C89-9F93FE75E1B8}">
      <dgm:prSet/>
      <dgm:spPr/>
      <dgm:t>
        <a:bodyPr/>
        <a:lstStyle/>
        <a:p>
          <a:endParaRPr lang="en-GB">
            <a:solidFill>
              <a:sysClr val="windowText" lastClr="000000"/>
            </a:solidFill>
          </a:endParaRPr>
        </a:p>
      </dgm:t>
    </dgm:pt>
    <dgm:pt modelId="{E7B5D78B-C4B9-47C3-B2A8-D84C16BDE851}">
      <dgm:prSet phldrT="[Text]" custT="1"/>
      <dgm:spPr>
        <a:solidFill>
          <a:schemeClr val="accent1">
            <a:lumMod val="20000"/>
            <a:lumOff val="80000"/>
          </a:schemeClr>
        </a:solidFill>
        <a:ln w="12700">
          <a:solidFill>
            <a:schemeClr val="tx1"/>
          </a:solidFill>
        </a:ln>
      </dgm:spPr>
      <dgm:t>
        <a:bodyPr/>
        <a:lstStyle/>
        <a:p>
          <a:r>
            <a:rPr lang="en-GB" sz="1600" b="1" dirty="0">
              <a:solidFill>
                <a:sysClr val="windowText" lastClr="000000"/>
              </a:solidFill>
            </a:rPr>
            <a:t>Active Listening</a:t>
          </a:r>
        </a:p>
      </dgm:t>
    </dgm:pt>
    <dgm:pt modelId="{28FD321F-B2D7-4625-8802-571F9E6D2B7B}" type="parTrans" cxnId="{ECE4C1EB-3195-41EC-9F40-8ED57D0FC427}">
      <dgm:prSet/>
      <dgm:spPr/>
      <dgm:t>
        <a:bodyPr/>
        <a:lstStyle/>
        <a:p>
          <a:endParaRPr lang="en-GB">
            <a:solidFill>
              <a:sysClr val="windowText" lastClr="000000"/>
            </a:solidFill>
          </a:endParaRPr>
        </a:p>
      </dgm:t>
    </dgm:pt>
    <dgm:pt modelId="{2F3D3D59-32C7-41BD-A3E3-27CA49F6DCBE}" type="sibTrans" cxnId="{ECE4C1EB-3195-41EC-9F40-8ED57D0FC427}">
      <dgm:prSet/>
      <dgm:spPr/>
      <dgm:t>
        <a:bodyPr/>
        <a:lstStyle/>
        <a:p>
          <a:endParaRPr lang="en-GB">
            <a:solidFill>
              <a:sysClr val="windowText" lastClr="000000"/>
            </a:solidFill>
          </a:endParaRPr>
        </a:p>
      </dgm:t>
    </dgm:pt>
    <dgm:pt modelId="{3FC5F310-9F68-4380-BA32-24C110D380D1}">
      <dgm:prSet phldrT="[Text]" custT="1"/>
      <dgm:spPr>
        <a:solidFill>
          <a:schemeClr val="accent1">
            <a:lumMod val="20000"/>
            <a:lumOff val="80000"/>
            <a:alpha val="90000"/>
          </a:schemeClr>
        </a:solidFill>
        <a:ln>
          <a:solidFill>
            <a:schemeClr val="tx1"/>
          </a:solidFill>
        </a:ln>
      </dgm:spPr>
      <dgm:t>
        <a:bodyPr/>
        <a:lstStyle/>
        <a:p>
          <a:r>
            <a:rPr lang="en-GB" sz="1200">
              <a:solidFill>
                <a:sysClr val="windowText" lastClr="000000"/>
              </a:solidFill>
            </a:rPr>
            <a:t>Listening </a:t>
          </a:r>
          <a:r>
            <a:rPr lang="en-GB" sz="1200" b="1">
              <a:solidFill>
                <a:sysClr val="windowText" lastClr="000000"/>
              </a:solidFill>
            </a:rPr>
            <a:t>attentively</a:t>
          </a:r>
          <a:r>
            <a:rPr lang="en-GB" sz="1200">
              <a:solidFill>
                <a:sysClr val="windowText" lastClr="000000"/>
              </a:solidFill>
            </a:rPr>
            <a:t> without interrupting.</a:t>
          </a:r>
        </a:p>
      </dgm:t>
    </dgm:pt>
    <dgm:pt modelId="{D97DBD97-6D42-42E0-874C-38F46344FDE2}" type="parTrans" cxnId="{FD30BA14-ABA3-4EF5-AB4E-0BD9552F30B0}">
      <dgm:prSet/>
      <dgm:spPr/>
      <dgm:t>
        <a:bodyPr/>
        <a:lstStyle/>
        <a:p>
          <a:endParaRPr lang="en-GB">
            <a:solidFill>
              <a:sysClr val="windowText" lastClr="000000"/>
            </a:solidFill>
          </a:endParaRPr>
        </a:p>
      </dgm:t>
    </dgm:pt>
    <dgm:pt modelId="{CD228498-3D0D-4966-95E5-74542112C76B}" type="sibTrans" cxnId="{FD30BA14-ABA3-4EF5-AB4E-0BD9552F30B0}">
      <dgm:prSet/>
      <dgm:spPr/>
      <dgm:t>
        <a:bodyPr/>
        <a:lstStyle/>
        <a:p>
          <a:endParaRPr lang="en-GB">
            <a:solidFill>
              <a:sysClr val="windowText" lastClr="000000"/>
            </a:solidFill>
          </a:endParaRPr>
        </a:p>
      </dgm:t>
    </dgm:pt>
    <dgm:pt modelId="{EF6A573C-C9DA-468B-87F9-03886AF06DDF}">
      <dgm:prSet phldrT="[Text]" custT="1"/>
      <dgm:spPr>
        <a:solidFill>
          <a:schemeClr val="accent6">
            <a:lumMod val="20000"/>
            <a:lumOff val="80000"/>
          </a:schemeClr>
        </a:solidFill>
        <a:ln>
          <a:solidFill>
            <a:schemeClr val="tx1"/>
          </a:solidFill>
        </a:ln>
      </dgm:spPr>
      <dgm:t>
        <a:bodyPr/>
        <a:lstStyle/>
        <a:p>
          <a:r>
            <a:rPr lang="en-GB" sz="1600" b="1" dirty="0">
              <a:solidFill>
                <a:sysClr val="windowText" lastClr="000000"/>
              </a:solidFill>
            </a:rPr>
            <a:t>Building Rapport</a:t>
          </a:r>
        </a:p>
      </dgm:t>
    </dgm:pt>
    <dgm:pt modelId="{2820CC29-DB47-46B2-B0E2-2C2B2EBB474A}" type="parTrans" cxnId="{7BC01582-AF99-4272-B804-616730F5C9D2}">
      <dgm:prSet/>
      <dgm:spPr/>
      <dgm:t>
        <a:bodyPr/>
        <a:lstStyle/>
        <a:p>
          <a:endParaRPr lang="en-GB">
            <a:solidFill>
              <a:sysClr val="windowText" lastClr="000000"/>
            </a:solidFill>
          </a:endParaRPr>
        </a:p>
      </dgm:t>
    </dgm:pt>
    <dgm:pt modelId="{4AAB647A-A2D7-48DB-AEB0-7062D55F54B0}" type="sibTrans" cxnId="{7BC01582-AF99-4272-B804-616730F5C9D2}">
      <dgm:prSet/>
      <dgm:spPr/>
      <dgm:t>
        <a:bodyPr/>
        <a:lstStyle/>
        <a:p>
          <a:endParaRPr lang="en-GB">
            <a:solidFill>
              <a:sysClr val="windowText" lastClr="000000"/>
            </a:solidFill>
          </a:endParaRPr>
        </a:p>
      </dgm:t>
    </dgm:pt>
    <dgm:pt modelId="{C298268D-1F44-4A79-AF43-781BDD681D6D}">
      <dgm:prSet phldrT="[Text]" custT="1"/>
      <dgm:spPr>
        <a:solidFill>
          <a:schemeClr val="accent6">
            <a:lumMod val="20000"/>
            <a:lumOff val="80000"/>
            <a:alpha val="90000"/>
          </a:schemeClr>
        </a:solidFill>
        <a:ln>
          <a:solidFill>
            <a:schemeClr val="tx1"/>
          </a:solidFill>
        </a:ln>
      </dgm:spPr>
      <dgm:t>
        <a:bodyPr/>
        <a:lstStyle/>
        <a:p>
          <a:r>
            <a:rPr lang="en-GB" sz="1200">
              <a:solidFill>
                <a:sysClr val="windowText" lastClr="000000"/>
              </a:solidFill>
            </a:rPr>
            <a:t>Develop a safe, </a:t>
          </a:r>
          <a:r>
            <a:rPr lang="en-GB" sz="1200" b="1">
              <a:solidFill>
                <a:sysClr val="windowText" lastClr="000000"/>
              </a:solidFill>
            </a:rPr>
            <a:t>non-judgemental space</a:t>
          </a:r>
          <a:r>
            <a:rPr lang="en-GB" sz="1200">
              <a:solidFill>
                <a:sysClr val="windowText" lastClr="000000"/>
              </a:solidFill>
            </a:rPr>
            <a:t>, where Participants can open up about their thoughts and challenges.</a:t>
          </a:r>
        </a:p>
      </dgm:t>
    </dgm:pt>
    <dgm:pt modelId="{D5AC1C32-8DFA-487F-BBA7-2F0F849DF390}" type="parTrans" cxnId="{5BC98131-FFCA-4703-9C69-991F749BC921}">
      <dgm:prSet/>
      <dgm:spPr/>
      <dgm:t>
        <a:bodyPr/>
        <a:lstStyle/>
        <a:p>
          <a:endParaRPr lang="en-GB">
            <a:solidFill>
              <a:sysClr val="windowText" lastClr="000000"/>
            </a:solidFill>
          </a:endParaRPr>
        </a:p>
      </dgm:t>
    </dgm:pt>
    <dgm:pt modelId="{E2CB9807-2938-43AB-B8D3-E2CDF7303939}" type="sibTrans" cxnId="{5BC98131-FFCA-4703-9C69-991F749BC921}">
      <dgm:prSet/>
      <dgm:spPr/>
      <dgm:t>
        <a:bodyPr/>
        <a:lstStyle/>
        <a:p>
          <a:endParaRPr lang="en-GB">
            <a:solidFill>
              <a:sysClr val="windowText" lastClr="000000"/>
            </a:solidFill>
          </a:endParaRPr>
        </a:p>
      </dgm:t>
    </dgm:pt>
    <dgm:pt modelId="{68E8A235-6C95-476D-9A21-593D1DC6F717}">
      <dgm:prSet phldrT="[Text]" custT="1"/>
      <dgm:spPr>
        <a:solidFill>
          <a:srgbClr val="FFEECD"/>
        </a:solidFill>
        <a:ln>
          <a:solidFill>
            <a:schemeClr val="tx1"/>
          </a:solidFill>
        </a:ln>
      </dgm:spPr>
      <dgm:t>
        <a:bodyPr/>
        <a:lstStyle/>
        <a:p>
          <a:r>
            <a:rPr lang="en-GB" sz="1600" b="1" dirty="0">
              <a:solidFill>
                <a:sysClr val="windowText" lastClr="000000"/>
              </a:solidFill>
            </a:rPr>
            <a:t>Emotional Intelligence</a:t>
          </a:r>
        </a:p>
      </dgm:t>
    </dgm:pt>
    <dgm:pt modelId="{3DAF466F-69C4-4DD6-AA8A-EAFAF36F5DE6}" type="parTrans" cxnId="{D9060D75-9893-4899-A02E-17604FBE7896}">
      <dgm:prSet/>
      <dgm:spPr/>
      <dgm:t>
        <a:bodyPr/>
        <a:lstStyle/>
        <a:p>
          <a:endParaRPr lang="en-GB">
            <a:solidFill>
              <a:sysClr val="windowText" lastClr="000000"/>
            </a:solidFill>
          </a:endParaRPr>
        </a:p>
      </dgm:t>
    </dgm:pt>
    <dgm:pt modelId="{F9CACE93-A32C-4456-965D-6AE1495B7523}" type="sibTrans" cxnId="{D9060D75-9893-4899-A02E-17604FBE7896}">
      <dgm:prSet/>
      <dgm:spPr/>
      <dgm:t>
        <a:bodyPr/>
        <a:lstStyle/>
        <a:p>
          <a:endParaRPr lang="en-GB">
            <a:solidFill>
              <a:sysClr val="windowText" lastClr="000000"/>
            </a:solidFill>
          </a:endParaRPr>
        </a:p>
      </dgm:t>
    </dgm:pt>
    <dgm:pt modelId="{7C8AFCAA-5990-44EC-9927-903E58791966}">
      <dgm:prSet phldrT="[Text]" custT="1"/>
      <dgm:spPr>
        <a:solidFill>
          <a:srgbClr val="FFEECD"/>
        </a:solidFill>
        <a:ln>
          <a:solidFill>
            <a:schemeClr val="tx1"/>
          </a:solidFill>
        </a:ln>
      </dgm:spPr>
      <dgm:t>
        <a:bodyPr/>
        <a:lstStyle/>
        <a:p>
          <a:r>
            <a:rPr lang="en-GB" sz="1200" dirty="0">
              <a:solidFill>
                <a:sysClr val="windowText" lastClr="000000"/>
              </a:solidFill>
            </a:rPr>
            <a:t>Understanding and responding to Participant's </a:t>
          </a:r>
          <a:r>
            <a:rPr lang="en-GB" sz="1200" b="1" dirty="0">
              <a:solidFill>
                <a:sysClr val="windowText" lastClr="000000"/>
              </a:solidFill>
            </a:rPr>
            <a:t>emotional state </a:t>
          </a:r>
          <a:r>
            <a:rPr lang="en-GB" sz="1200" dirty="0">
              <a:solidFill>
                <a:sysClr val="windowText" lastClr="000000"/>
              </a:solidFill>
            </a:rPr>
            <a:t>throughout session.</a:t>
          </a:r>
        </a:p>
      </dgm:t>
    </dgm:pt>
    <dgm:pt modelId="{EE7F8EBD-428C-4082-92F3-DA62058289CE}" type="parTrans" cxnId="{22E58790-B7DE-40C8-BD4B-A8E727518F87}">
      <dgm:prSet/>
      <dgm:spPr/>
      <dgm:t>
        <a:bodyPr/>
        <a:lstStyle/>
        <a:p>
          <a:endParaRPr lang="en-GB">
            <a:solidFill>
              <a:sysClr val="windowText" lastClr="000000"/>
            </a:solidFill>
          </a:endParaRPr>
        </a:p>
      </dgm:t>
    </dgm:pt>
    <dgm:pt modelId="{59D95549-BBFE-4B3A-BB16-B26D2FA1E2A2}" type="sibTrans" cxnId="{22E58790-B7DE-40C8-BD4B-A8E727518F87}">
      <dgm:prSet/>
      <dgm:spPr/>
      <dgm:t>
        <a:bodyPr/>
        <a:lstStyle/>
        <a:p>
          <a:endParaRPr lang="en-GB">
            <a:solidFill>
              <a:sysClr val="windowText" lastClr="000000"/>
            </a:solidFill>
          </a:endParaRPr>
        </a:p>
      </dgm:t>
    </dgm:pt>
    <dgm:pt modelId="{A9089213-E010-4FAA-AD72-42CC76A051FA}">
      <dgm:prSet phldrT="[Text]" custT="1"/>
      <dgm:spPr>
        <a:solidFill>
          <a:schemeClr val="accent1">
            <a:lumMod val="20000"/>
            <a:lumOff val="80000"/>
          </a:schemeClr>
        </a:solidFill>
        <a:ln>
          <a:solidFill>
            <a:schemeClr val="tx1"/>
          </a:solidFill>
        </a:ln>
      </dgm:spPr>
      <dgm:t>
        <a:bodyPr/>
        <a:lstStyle/>
        <a:p>
          <a:r>
            <a:rPr lang="en-GB" sz="1600" b="1">
              <a:solidFill>
                <a:sysClr val="windowText" lastClr="000000"/>
              </a:solidFill>
            </a:rPr>
            <a:t>Feedback</a:t>
          </a:r>
        </a:p>
      </dgm:t>
    </dgm:pt>
    <dgm:pt modelId="{C6227952-C4AC-4E75-9B26-23183AB02712}" type="parTrans" cxnId="{F2F4AA3F-B3B2-4D35-ADF1-2ADA96B30006}">
      <dgm:prSet/>
      <dgm:spPr/>
      <dgm:t>
        <a:bodyPr/>
        <a:lstStyle/>
        <a:p>
          <a:endParaRPr lang="en-GB">
            <a:solidFill>
              <a:sysClr val="windowText" lastClr="000000"/>
            </a:solidFill>
          </a:endParaRPr>
        </a:p>
      </dgm:t>
    </dgm:pt>
    <dgm:pt modelId="{84C4BB1C-4E9D-4FCA-B604-6CDFCF5EDB5C}" type="sibTrans" cxnId="{F2F4AA3F-B3B2-4D35-ADF1-2ADA96B30006}">
      <dgm:prSet/>
      <dgm:spPr/>
      <dgm:t>
        <a:bodyPr/>
        <a:lstStyle/>
        <a:p>
          <a:endParaRPr lang="en-GB">
            <a:solidFill>
              <a:sysClr val="windowText" lastClr="000000"/>
            </a:solidFill>
          </a:endParaRPr>
        </a:p>
      </dgm:t>
    </dgm:pt>
    <dgm:pt modelId="{EDBC1460-9D86-4C03-B52F-DCEB14493B04}">
      <dgm:prSet phldrT="[Text]" custT="1"/>
      <dgm:spPr>
        <a:solidFill>
          <a:schemeClr val="accent1">
            <a:lumMod val="20000"/>
            <a:lumOff val="80000"/>
          </a:schemeClr>
        </a:solidFill>
        <a:ln>
          <a:solidFill>
            <a:schemeClr val="tx1"/>
          </a:solidFill>
        </a:ln>
      </dgm:spPr>
      <dgm:t>
        <a:bodyPr/>
        <a:lstStyle/>
        <a:p>
          <a:r>
            <a:rPr lang="en-GB" sz="1200">
              <a:solidFill>
                <a:sysClr val="windowText" lastClr="000000"/>
              </a:solidFill>
            </a:rPr>
            <a:t>Offering </a:t>
          </a:r>
          <a:r>
            <a:rPr lang="en-GB" sz="1200" b="1">
              <a:solidFill>
                <a:sysClr val="windowText" lastClr="000000"/>
              </a:solidFill>
            </a:rPr>
            <a:t>constructive and supportive feedback </a:t>
          </a:r>
          <a:r>
            <a:rPr lang="en-GB" sz="1200">
              <a:solidFill>
                <a:sysClr val="windowText" lastClr="000000"/>
              </a:solidFill>
            </a:rPr>
            <a:t>to the Participant that encourages progress.</a:t>
          </a:r>
        </a:p>
      </dgm:t>
    </dgm:pt>
    <dgm:pt modelId="{021F4EB6-7376-4276-AA3D-2B51D89B1487}" type="parTrans" cxnId="{3064AC56-4607-40C6-A99E-2A1244D58ED7}">
      <dgm:prSet/>
      <dgm:spPr/>
      <dgm:t>
        <a:bodyPr/>
        <a:lstStyle/>
        <a:p>
          <a:endParaRPr lang="en-GB">
            <a:solidFill>
              <a:sysClr val="windowText" lastClr="000000"/>
            </a:solidFill>
          </a:endParaRPr>
        </a:p>
      </dgm:t>
    </dgm:pt>
    <dgm:pt modelId="{37BDECD9-15C0-410D-A7F5-43D3B5EEE072}" type="sibTrans" cxnId="{3064AC56-4607-40C6-A99E-2A1244D58ED7}">
      <dgm:prSet/>
      <dgm:spPr/>
      <dgm:t>
        <a:bodyPr/>
        <a:lstStyle/>
        <a:p>
          <a:endParaRPr lang="en-GB">
            <a:solidFill>
              <a:sysClr val="windowText" lastClr="000000"/>
            </a:solidFill>
          </a:endParaRPr>
        </a:p>
      </dgm:t>
    </dgm:pt>
    <dgm:pt modelId="{31ED8AFE-E741-496E-9E86-550E20EA41A7}">
      <dgm:prSet phldrT="[Text]" custT="1"/>
      <dgm:spPr>
        <a:solidFill>
          <a:schemeClr val="accent6">
            <a:lumMod val="20000"/>
            <a:lumOff val="80000"/>
          </a:schemeClr>
        </a:solidFill>
        <a:ln>
          <a:solidFill>
            <a:schemeClr val="tx1"/>
          </a:solidFill>
        </a:ln>
      </dgm:spPr>
      <dgm:t>
        <a:bodyPr/>
        <a:lstStyle/>
        <a:p>
          <a:r>
            <a:rPr lang="en-GB" sz="1600" b="1">
              <a:solidFill>
                <a:sysClr val="windowText" lastClr="000000"/>
              </a:solidFill>
            </a:rPr>
            <a:t>Asking Open Questions</a:t>
          </a:r>
        </a:p>
      </dgm:t>
    </dgm:pt>
    <dgm:pt modelId="{41B69B74-CD1A-4D0E-A63D-18F38994F7F9}" type="parTrans" cxnId="{FCDED638-9F11-4C36-B736-D5A292309A56}">
      <dgm:prSet/>
      <dgm:spPr/>
      <dgm:t>
        <a:bodyPr/>
        <a:lstStyle/>
        <a:p>
          <a:endParaRPr lang="en-GB">
            <a:solidFill>
              <a:sysClr val="windowText" lastClr="000000"/>
            </a:solidFill>
          </a:endParaRPr>
        </a:p>
      </dgm:t>
    </dgm:pt>
    <dgm:pt modelId="{F0F51F69-7AD9-4EBC-90B2-76F3C871BC30}" type="sibTrans" cxnId="{FCDED638-9F11-4C36-B736-D5A292309A56}">
      <dgm:prSet/>
      <dgm:spPr/>
      <dgm:t>
        <a:bodyPr/>
        <a:lstStyle/>
        <a:p>
          <a:endParaRPr lang="en-GB">
            <a:solidFill>
              <a:sysClr val="windowText" lastClr="000000"/>
            </a:solidFill>
          </a:endParaRPr>
        </a:p>
      </dgm:t>
    </dgm:pt>
    <dgm:pt modelId="{6188F6EA-D937-4F33-98DD-349210164A6B}">
      <dgm:prSet phldrT="[Text]" custT="1"/>
      <dgm:spPr>
        <a:solidFill>
          <a:schemeClr val="accent6">
            <a:lumMod val="20000"/>
            <a:lumOff val="80000"/>
          </a:schemeClr>
        </a:solidFill>
        <a:ln>
          <a:solidFill>
            <a:schemeClr val="tx1"/>
          </a:solidFill>
        </a:ln>
      </dgm:spPr>
      <dgm:t>
        <a:bodyPr/>
        <a:lstStyle/>
        <a:p>
          <a:r>
            <a:rPr lang="en-GB" sz="1200">
              <a:solidFill>
                <a:sysClr val="windowText" lastClr="000000"/>
              </a:solidFill>
            </a:rPr>
            <a:t>Use </a:t>
          </a:r>
          <a:r>
            <a:rPr lang="en-GB" sz="1200" b="1">
              <a:solidFill>
                <a:sysClr val="windowText" lastClr="000000"/>
              </a:solidFill>
            </a:rPr>
            <a:t>open-ended questions </a:t>
          </a:r>
          <a:r>
            <a:rPr lang="en-GB" sz="1200">
              <a:solidFill>
                <a:sysClr val="windowText" lastClr="000000"/>
              </a:solidFill>
            </a:rPr>
            <a:t>to explore the Participant's assumptions, motivations, and feelings.</a:t>
          </a:r>
        </a:p>
      </dgm:t>
    </dgm:pt>
    <dgm:pt modelId="{6450796F-D93D-49DF-8737-F487C8CECF9A}" type="parTrans" cxnId="{42A5386D-71EA-40C7-A05A-1F806B92C4DF}">
      <dgm:prSet/>
      <dgm:spPr/>
      <dgm:t>
        <a:bodyPr/>
        <a:lstStyle/>
        <a:p>
          <a:endParaRPr lang="en-GB">
            <a:solidFill>
              <a:sysClr val="windowText" lastClr="000000"/>
            </a:solidFill>
          </a:endParaRPr>
        </a:p>
      </dgm:t>
    </dgm:pt>
    <dgm:pt modelId="{F661765F-0D17-459F-9639-F862DB9C6FED}" type="sibTrans" cxnId="{42A5386D-71EA-40C7-A05A-1F806B92C4DF}">
      <dgm:prSet/>
      <dgm:spPr/>
      <dgm:t>
        <a:bodyPr/>
        <a:lstStyle/>
        <a:p>
          <a:endParaRPr lang="en-GB">
            <a:solidFill>
              <a:sysClr val="windowText" lastClr="000000"/>
            </a:solidFill>
          </a:endParaRPr>
        </a:p>
      </dgm:t>
    </dgm:pt>
    <dgm:pt modelId="{20D96CD3-0419-4524-8661-55647E2C425A}">
      <dgm:prSet phldrT="[Text]" custT="1"/>
      <dgm:spPr>
        <a:solidFill>
          <a:srgbClr val="E7E7FF"/>
        </a:solidFill>
        <a:ln>
          <a:solidFill>
            <a:schemeClr val="tx1"/>
          </a:solidFill>
        </a:ln>
      </dgm:spPr>
      <dgm:t>
        <a:bodyPr/>
        <a:lstStyle/>
        <a:p>
          <a:r>
            <a:rPr lang="en-GB" sz="1600" b="1">
              <a:solidFill>
                <a:sysClr val="windowText" lastClr="000000"/>
              </a:solidFill>
            </a:rPr>
            <a:t>Flexibility</a:t>
          </a:r>
        </a:p>
      </dgm:t>
    </dgm:pt>
    <dgm:pt modelId="{EBF15555-A766-46F7-A19D-E154C13E38B1}" type="parTrans" cxnId="{07FFFA1B-F6F5-4534-B9E9-67AF61B4D097}">
      <dgm:prSet/>
      <dgm:spPr/>
      <dgm:t>
        <a:bodyPr/>
        <a:lstStyle/>
        <a:p>
          <a:endParaRPr lang="en-GB">
            <a:solidFill>
              <a:sysClr val="windowText" lastClr="000000"/>
            </a:solidFill>
          </a:endParaRPr>
        </a:p>
      </dgm:t>
    </dgm:pt>
    <dgm:pt modelId="{D4BAEA7E-5284-499D-96D8-2FB2D1B8F269}" type="sibTrans" cxnId="{07FFFA1B-F6F5-4534-B9E9-67AF61B4D097}">
      <dgm:prSet/>
      <dgm:spPr/>
      <dgm:t>
        <a:bodyPr/>
        <a:lstStyle/>
        <a:p>
          <a:endParaRPr lang="en-GB">
            <a:solidFill>
              <a:sysClr val="windowText" lastClr="000000"/>
            </a:solidFill>
          </a:endParaRPr>
        </a:p>
      </dgm:t>
    </dgm:pt>
    <dgm:pt modelId="{8FCB6601-604D-423B-976C-151AEC5ABD81}">
      <dgm:prSet phldrT="[Text]" custT="1"/>
      <dgm:spPr>
        <a:solidFill>
          <a:srgbClr val="E7E7FF"/>
        </a:solidFill>
        <a:ln>
          <a:solidFill>
            <a:schemeClr val="tx1"/>
          </a:solidFill>
        </a:ln>
      </dgm:spPr>
      <dgm:t>
        <a:bodyPr/>
        <a:lstStyle/>
        <a:p>
          <a:r>
            <a:rPr lang="en-GB" sz="1200" dirty="0" err="1">
              <a:solidFill>
                <a:sysClr val="windowText" lastClr="000000"/>
              </a:solidFill>
            </a:rPr>
            <a:t>Adjust</a:t>
          </a:r>
          <a:r>
            <a:rPr lang="en-GB" sz="1200" dirty="0">
              <a:solidFill>
                <a:sysClr val="windowText" lastClr="000000"/>
              </a:solidFill>
            </a:rPr>
            <a:t> the </a:t>
          </a:r>
          <a:r>
            <a:rPr lang="en-GB" sz="1200" b="1" dirty="0">
              <a:solidFill>
                <a:sysClr val="windowText" lastClr="000000"/>
              </a:solidFill>
            </a:rPr>
            <a:t>pace and content </a:t>
          </a:r>
          <a:r>
            <a:rPr lang="en-GB" sz="1200" dirty="0">
              <a:solidFill>
                <a:sysClr val="windowText" lastClr="000000"/>
              </a:solidFill>
            </a:rPr>
            <a:t>of the </a:t>
          </a:r>
          <a:r>
            <a:rPr lang="en-GB" sz="1200" dirty="0" err="1">
              <a:solidFill>
                <a:sysClr val="windowText" lastClr="000000"/>
              </a:solidFill>
            </a:rPr>
            <a:t>session</a:t>
          </a:r>
          <a:r>
            <a:rPr lang="en-GB" sz="1200" dirty="0">
              <a:solidFill>
                <a:sysClr val="windowText" lastClr="000000"/>
              </a:solidFill>
            </a:rPr>
            <a:t> to suit the Participant's readiness and preferences.</a:t>
          </a:r>
        </a:p>
      </dgm:t>
    </dgm:pt>
    <dgm:pt modelId="{C8A25136-D771-495B-BB79-6E8D1EF84B32}" type="parTrans" cxnId="{20E96A27-FD3F-430B-BD5A-46FB841D7DAA}">
      <dgm:prSet/>
      <dgm:spPr/>
      <dgm:t>
        <a:bodyPr/>
        <a:lstStyle/>
        <a:p>
          <a:endParaRPr lang="en-GB">
            <a:solidFill>
              <a:sysClr val="windowText" lastClr="000000"/>
            </a:solidFill>
          </a:endParaRPr>
        </a:p>
      </dgm:t>
    </dgm:pt>
    <dgm:pt modelId="{70BD0DAA-B0D9-49EA-9209-8D4235B27C30}" type="sibTrans" cxnId="{20E96A27-FD3F-430B-BD5A-46FB841D7DAA}">
      <dgm:prSet/>
      <dgm:spPr/>
      <dgm:t>
        <a:bodyPr/>
        <a:lstStyle/>
        <a:p>
          <a:endParaRPr lang="en-GB">
            <a:solidFill>
              <a:sysClr val="windowText" lastClr="000000"/>
            </a:solidFill>
          </a:endParaRPr>
        </a:p>
      </dgm:t>
    </dgm:pt>
    <dgm:pt modelId="{736A36F1-0A39-4DC4-AF26-84493371A071}">
      <dgm:prSet phldrT="[Text]" custT="1"/>
      <dgm:spPr>
        <a:solidFill>
          <a:srgbClr val="E7E7FF"/>
        </a:solidFill>
        <a:ln>
          <a:solidFill>
            <a:schemeClr val="tx1"/>
          </a:solidFill>
        </a:ln>
      </dgm:spPr>
      <dgm:t>
        <a:bodyPr/>
        <a:lstStyle/>
        <a:p>
          <a:r>
            <a:rPr lang="en-GB" sz="1600" b="1">
              <a:solidFill>
                <a:sysClr val="windowText" lastClr="000000"/>
              </a:solidFill>
            </a:rPr>
            <a:t>Empathy</a:t>
          </a:r>
        </a:p>
      </dgm:t>
    </dgm:pt>
    <dgm:pt modelId="{C884A774-08FD-40E9-9A5C-98CBAE339279}" type="parTrans" cxnId="{B017FD1B-54DB-4D19-A49E-2AF3F64ACFE1}">
      <dgm:prSet/>
      <dgm:spPr/>
      <dgm:t>
        <a:bodyPr/>
        <a:lstStyle/>
        <a:p>
          <a:endParaRPr lang="en-GB">
            <a:solidFill>
              <a:sysClr val="windowText" lastClr="000000"/>
            </a:solidFill>
          </a:endParaRPr>
        </a:p>
      </dgm:t>
    </dgm:pt>
    <dgm:pt modelId="{BE3397FF-30C4-4C25-9DA5-3EDCCC5FA916}" type="sibTrans" cxnId="{B017FD1B-54DB-4D19-A49E-2AF3F64ACFE1}">
      <dgm:prSet/>
      <dgm:spPr/>
      <dgm:t>
        <a:bodyPr/>
        <a:lstStyle/>
        <a:p>
          <a:endParaRPr lang="en-GB">
            <a:solidFill>
              <a:sysClr val="windowText" lastClr="000000"/>
            </a:solidFill>
          </a:endParaRPr>
        </a:p>
      </dgm:t>
    </dgm:pt>
    <dgm:pt modelId="{3DA63840-F21F-4BB6-9144-72B4FE2D0E1D}">
      <dgm:prSet phldrT="[Text]" custT="1"/>
      <dgm:spPr>
        <a:solidFill>
          <a:srgbClr val="E7E7FF"/>
        </a:solidFill>
        <a:ln>
          <a:solidFill>
            <a:schemeClr val="tx1"/>
          </a:solidFill>
        </a:ln>
      </dgm:spPr>
      <dgm:t>
        <a:bodyPr/>
        <a:lstStyle/>
        <a:p>
          <a:r>
            <a:rPr lang="en-GB" sz="1200">
              <a:solidFill>
                <a:sysClr val="windowText" lastClr="000000"/>
              </a:solidFill>
            </a:rPr>
            <a:t>Showing </a:t>
          </a:r>
          <a:r>
            <a:rPr lang="en-GB" sz="1200" b="1">
              <a:solidFill>
                <a:sysClr val="windowText" lastClr="000000"/>
              </a:solidFill>
            </a:rPr>
            <a:t>genuine understanding </a:t>
          </a:r>
          <a:r>
            <a:rPr lang="en-GB" sz="1200">
              <a:solidFill>
                <a:sysClr val="windowText" lastClr="000000"/>
              </a:solidFill>
            </a:rPr>
            <a:t>and concern for the Participant's unique situation.</a:t>
          </a:r>
        </a:p>
      </dgm:t>
    </dgm:pt>
    <dgm:pt modelId="{537C9999-98FF-480E-90FB-95D94D924A88}" type="parTrans" cxnId="{5ECD3206-EF79-45A0-AAB1-5DEAC190BECD}">
      <dgm:prSet/>
      <dgm:spPr/>
      <dgm:t>
        <a:bodyPr/>
        <a:lstStyle/>
        <a:p>
          <a:endParaRPr lang="en-GB">
            <a:solidFill>
              <a:sysClr val="windowText" lastClr="000000"/>
            </a:solidFill>
          </a:endParaRPr>
        </a:p>
      </dgm:t>
    </dgm:pt>
    <dgm:pt modelId="{60067C9E-22DF-49AE-9F58-FF41733CEBAF}" type="sibTrans" cxnId="{5ECD3206-EF79-45A0-AAB1-5DEAC190BECD}">
      <dgm:prSet/>
      <dgm:spPr/>
      <dgm:t>
        <a:bodyPr/>
        <a:lstStyle/>
        <a:p>
          <a:endParaRPr lang="en-GB">
            <a:solidFill>
              <a:sysClr val="windowText" lastClr="000000"/>
            </a:solidFill>
          </a:endParaRPr>
        </a:p>
      </dgm:t>
    </dgm:pt>
    <dgm:pt modelId="{D220837A-73D0-4E67-9ECE-015B4E91CF1B}">
      <dgm:prSet phldrT="[Text]" custT="1"/>
      <dgm:spPr>
        <a:solidFill>
          <a:schemeClr val="accent1">
            <a:lumMod val="20000"/>
            <a:lumOff val="80000"/>
            <a:alpha val="90000"/>
          </a:schemeClr>
        </a:solidFill>
        <a:ln>
          <a:solidFill>
            <a:schemeClr val="tx1"/>
          </a:solidFill>
        </a:ln>
      </dgm:spPr>
      <dgm:t>
        <a:bodyPr/>
        <a:lstStyle/>
        <a:p>
          <a:r>
            <a:rPr lang="en-GB" sz="1200" b="1">
              <a:solidFill>
                <a:sysClr val="windowText" lastClr="000000"/>
              </a:solidFill>
            </a:rPr>
            <a:t>Reflect back </a:t>
          </a:r>
          <a:r>
            <a:rPr lang="en-GB" sz="1200">
              <a:solidFill>
                <a:sysClr val="windowText" lastClr="000000"/>
              </a:solidFill>
            </a:rPr>
            <a:t>what the Participant says to confirm understanding and validate their experiences.</a:t>
          </a:r>
        </a:p>
      </dgm:t>
    </dgm:pt>
    <dgm:pt modelId="{7686CFB7-779B-43D2-84BE-95E57E22585F}" type="parTrans" cxnId="{BDE8E7B4-36E4-4702-AE76-606D39259CB9}">
      <dgm:prSet/>
      <dgm:spPr/>
      <dgm:t>
        <a:bodyPr/>
        <a:lstStyle/>
        <a:p>
          <a:endParaRPr lang="en-GB">
            <a:solidFill>
              <a:sysClr val="windowText" lastClr="000000"/>
            </a:solidFill>
          </a:endParaRPr>
        </a:p>
      </dgm:t>
    </dgm:pt>
    <dgm:pt modelId="{BF827434-B433-488B-8FAD-AB26363152CE}" type="sibTrans" cxnId="{BDE8E7B4-36E4-4702-AE76-606D39259CB9}">
      <dgm:prSet/>
      <dgm:spPr/>
      <dgm:t>
        <a:bodyPr/>
        <a:lstStyle/>
        <a:p>
          <a:endParaRPr lang="en-GB">
            <a:solidFill>
              <a:sysClr val="windowText" lastClr="000000"/>
            </a:solidFill>
          </a:endParaRPr>
        </a:p>
      </dgm:t>
    </dgm:pt>
    <dgm:pt modelId="{CD0773CF-0E0C-40FE-BFE1-099296D62061}">
      <dgm:prSet phldrT="[Text]" custT="1"/>
      <dgm:spPr>
        <a:solidFill>
          <a:srgbClr val="FFEECD">
            <a:alpha val="90000"/>
          </a:srgbClr>
        </a:solidFill>
        <a:ln w="12700">
          <a:solidFill>
            <a:schemeClr val="tx1">
              <a:alpha val="90000"/>
            </a:schemeClr>
          </a:solidFill>
        </a:ln>
      </dgm:spPr>
      <dgm:t>
        <a:bodyPr/>
        <a:lstStyle/>
        <a:p>
          <a:r>
            <a:rPr lang="en-GB" sz="1200">
              <a:solidFill>
                <a:sysClr val="windowText" lastClr="000000"/>
              </a:solidFill>
            </a:rPr>
            <a:t>Ensure goals are realistic and align with their values and needs.</a:t>
          </a:r>
        </a:p>
      </dgm:t>
    </dgm:pt>
    <dgm:pt modelId="{9316BA09-D70B-4894-8E79-EFD0E52BB071}" type="parTrans" cxnId="{2D09DB4D-38E9-497C-AF88-C17125CF1928}">
      <dgm:prSet/>
      <dgm:spPr/>
      <dgm:t>
        <a:bodyPr/>
        <a:lstStyle/>
        <a:p>
          <a:endParaRPr lang="en-GB">
            <a:solidFill>
              <a:sysClr val="windowText" lastClr="000000"/>
            </a:solidFill>
          </a:endParaRPr>
        </a:p>
      </dgm:t>
    </dgm:pt>
    <dgm:pt modelId="{D4DB24B6-2BFF-493C-BD90-809378023D87}" type="sibTrans" cxnId="{2D09DB4D-38E9-497C-AF88-C17125CF1928}">
      <dgm:prSet/>
      <dgm:spPr/>
      <dgm:t>
        <a:bodyPr/>
        <a:lstStyle/>
        <a:p>
          <a:endParaRPr lang="en-GB">
            <a:solidFill>
              <a:sysClr val="windowText" lastClr="000000"/>
            </a:solidFill>
          </a:endParaRPr>
        </a:p>
      </dgm:t>
    </dgm:pt>
    <dgm:pt modelId="{BDE40474-0C67-43C3-9972-BFD03E28CDDC}">
      <dgm:prSet phldrT="[Text]" custT="1"/>
      <dgm:spPr>
        <a:solidFill>
          <a:schemeClr val="accent6">
            <a:lumMod val="20000"/>
            <a:lumOff val="80000"/>
            <a:alpha val="90000"/>
          </a:schemeClr>
        </a:solidFill>
        <a:ln>
          <a:solidFill>
            <a:schemeClr val="tx1"/>
          </a:solidFill>
        </a:ln>
      </dgm:spPr>
      <dgm:t>
        <a:bodyPr/>
        <a:lstStyle/>
        <a:p>
          <a:r>
            <a:rPr lang="en-GB" sz="1200">
              <a:solidFill>
                <a:sysClr val="windowText" lastClr="000000"/>
              </a:solidFill>
            </a:rPr>
            <a:t>Foster trust through consistent, open communication.</a:t>
          </a:r>
        </a:p>
      </dgm:t>
    </dgm:pt>
    <dgm:pt modelId="{12AF3EC1-8C07-494C-84AF-DEB73C809F3E}" type="parTrans" cxnId="{3B94E543-FDBB-4CDA-830E-1C8F4A908711}">
      <dgm:prSet/>
      <dgm:spPr/>
      <dgm:t>
        <a:bodyPr/>
        <a:lstStyle/>
        <a:p>
          <a:endParaRPr lang="en-GB">
            <a:solidFill>
              <a:sysClr val="windowText" lastClr="000000"/>
            </a:solidFill>
          </a:endParaRPr>
        </a:p>
      </dgm:t>
    </dgm:pt>
    <dgm:pt modelId="{F614501C-529B-4625-B5BA-CC427DE4046C}" type="sibTrans" cxnId="{3B94E543-FDBB-4CDA-830E-1C8F4A908711}">
      <dgm:prSet/>
      <dgm:spPr/>
      <dgm:t>
        <a:bodyPr/>
        <a:lstStyle/>
        <a:p>
          <a:endParaRPr lang="en-GB">
            <a:solidFill>
              <a:sysClr val="windowText" lastClr="000000"/>
            </a:solidFill>
          </a:endParaRPr>
        </a:p>
      </dgm:t>
    </dgm:pt>
    <dgm:pt modelId="{5F295610-3F22-420D-A2D4-B62E47C36289}">
      <dgm:prSet phldrT="[Text]" custT="1"/>
      <dgm:spPr>
        <a:solidFill>
          <a:srgbClr val="E7E7FF"/>
        </a:solidFill>
        <a:ln>
          <a:solidFill>
            <a:schemeClr val="tx1"/>
          </a:solidFill>
        </a:ln>
      </dgm:spPr>
      <dgm:t>
        <a:bodyPr/>
        <a:lstStyle/>
        <a:p>
          <a:r>
            <a:rPr lang="en-GB" sz="1200">
              <a:solidFill>
                <a:sysClr val="windowText" lastClr="000000"/>
              </a:solidFill>
            </a:rPr>
            <a:t>Demonstrate empathy by acknowledging their feelings and providing reassurance.</a:t>
          </a:r>
        </a:p>
      </dgm:t>
    </dgm:pt>
    <dgm:pt modelId="{B270706E-36F8-4F6A-B82B-5F8C65802B9C}" type="parTrans" cxnId="{AB8E718B-3406-4958-8D88-9EB67CDD177F}">
      <dgm:prSet/>
      <dgm:spPr/>
      <dgm:t>
        <a:bodyPr/>
        <a:lstStyle/>
        <a:p>
          <a:endParaRPr lang="en-GB">
            <a:solidFill>
              <a:sysClr val="windowText" lastClr="000000"/>
            </a:solidFill>
          </a:endParaRPr>
        </a:p>
      </dgm:t>
    </dgm:pt>
    <dgm:pt modelId="{3E3E938B-90D5-42A1-A06F-52E5D4ADBA2A}" type="sibTrans" cxnId="{AB8E718B-3406-4958-8D88-9EB67CDD177F}">
      <dgm:prSet/>
      <dgm:spPr/>
      <dgm:t>
        <a:bodyPr/>
        <a:lstStyle/>
        <a:p>
          <a:endParaRPr lang="en-GB">
            <a:solidFill>
              <a:sysClr val="windowText" lastClr="000000"/>
            </a:solidFill>
          </a:endParaRPr>
        </a:p>
      </dgm:t>
    </dgm:pt>
    <dgm:pt modelId="{36EFC29C-7484-4DA7-ACEB-AFBB1A47AB0C}">
      <dgm:prSet phldrT="[Text]" custT="1"/>
      <dgm:spPr>
        <a:solidFill>
          <a:srgbClr val="FFEECD"/>
        </a:solidFill>
        <a:ln>
          <a:solidFill>
            <a:schemeClr val="tx1"/>
          </a:solidFill>
        </a:ln>
      </dgm:spPr>
      <dgm:t>
        <a:bodyPr/>
        <a:lstStyle/>
        <a:p>
          <a:r>
            <a:rPr lang="en-GB" sz="1200" b="1">
              <a:solidFill>
                <a:sysClr val="windowText" lastClr="000000"/>
              </a:solidFill>
            </a:rPr>
            <a:t>Adjust your tone, language, and pace </a:t>
          </a:r>
          <a:r>
            <a:rPr lang="en-GB" sz="1200">
              <a:solidFill>
                <a:sysClr val="windowText" lastClr="000000"/>
              </a:solidFill>
            </a:rPr>
            <a:t>according to the Participant's needs or emotional cues.</a:t>
          </a:r>
        </a:p>
      </dgm:t>
    </dgm:pt>
    <dgm:pt modelId="{2E7F7CD7-93FB-41E3-83E4-4ECB5BFBD339}" type="parTrans" cxnId="{0D564C98-BF0B-42C4-BDC9-35265301E55D}">
      <dgm:prSet/>
      <dgm:spPr/>
      <dgm:t>
        <a:bodyPr/>
        <a:lstStyle/>
        <a:p>
          <a:endParaRPr lang="en-GB">
            <a:solidFill>
              <a:sysClr val="windowText" lastClr="000000"/>
            </a:solidFill>
          </a:endParaRPr>
        </a:p>
      </dgm:t>
    </dgm:pt>
    <dgm:pt modelId="{DCE803AD-3EE1-4FB5-BF4A-6DF35991D3DC}" type="sibTrans" cxnId="{0D564C98-BF0B-42C4-BDC9-35265301E55D}">
      <dgm:prSet/>
      <dgm:spPr/>
      <dgm:t>
        <a:bodyPr/>
        <a:lstStyle/>
        <a:p>
          <a:endParaRPr lang="en-GB">
            <a:solidFill>
              <a:sysClr val="windowText" lastClr="000000"/>
            </a:solidFill>
          </a:endParaRPr>
        </a:p>
      </dgm:t>
    </dgm:pt>
    <dgm:pt modelId="{312581A3-AE80-4C35-89B9-D07264E29949}">
      <dgm:prSet phldrT="[Text]" custT="1"/>
      <dgm:spPr>
        <a:solidFill>
          <a:schemeClr val="accent1">
            <a:lumMod val="20000"/>
            <a:lumOff val="80000"/>
          </a:schemeClr>
        </a:solidFill>
        <a:ln>
          <a:solidFill>
            <a:schemeClr val="tx1"/>
          </a:solidFill>
        </a:ln>
      </dgm:spPr>
      <dgm:t>
        <a:bodyPr/>
        <a:lstStyle/>
        <a:p>
          <a:r>
            <a:rPr lang="en-GB" sz="1200">
              <a:solidFill>
                <a:sysClr val="windowText" lastClr="000000"/>
              </a:solidFill>
            </a:rPr>
            <a:t>Focus on the Participant's successes and ensure feedback is clear and actionable.</a:t>
          </a:r>
        </a:p>
      </dgm:t>
    </dgm:pt>
    <dgm:pt modelId="{6A3C161E-C967-43D2-91CF-DDA063C7510D}" type="parTrans" cxnId="{49745D62-A400-46C9-B646-15184509938C}">
      <dgm:prSet/>
      <dgm:spPr/>
      <dgm:t>
        <a:bodyPr/>
        <a:lstStyle/>
        <a:p>
          <a:endParaRPr lang="en-GB">
            <a:solidFill>
              <a:sysClr val="windowText" lastClr="000000"/>
            </a:solidFill>
          </a:endParaRPr>
        </a:p>
      </dgm:t>
    </dgm:pt>
    <dgm:pt modelId="{4D864E8A-58CF-4769-A88F-6D38BCC85F34}" type="sibTrans" cxnId="{49745D62-A400-46C9-B646-15184509938C}">
      <dgm:prSet/>
      <dgm:spPr/>
      <dgm:t>
        <a:bodyPr/>
        <a:lstStyle/>
        <a:p>
          <a:endParaRPr lang="en-GB">
            <a:solidFill>
              <a:sysClr val="windowText" lastClr="000000"/>
            </a:solidFill>
          </a:endParaRPr>
        </a:p>
      </dgm:t>
    </dgm:pt>
    <dgm:pt modelId="{3BD665B9-CA35-4985-8CDA-1C2602343F8D}">
      <dgm:prSet phldrT="[Text]" custT="1"/>
      <dgm:spPr>
        <a:solidFill>
          <a:schemeClr val="accent6">
            <a:lumMod val="20000"/>
            <a:lumOff val="80000"/>
          </a:schemeClr>
        </a:solidFill>
        <a:ln>
          <a:solidFill>
            <a:schemeClr val="tx1"/>
          </a:solidFill>
        </a:ln>
      </dgm:spPr>
      <dgm:t>
        <a:bodyPr/>
        <a:lstStyle/>
        <a:p>
          <a:r>
            <a:rPr lang="en-GB" sz="1200">
              <a:solidFill>
                <a:sysClr val="windowText" lastClr="000000"/>
              </a:solidFill>
            </a:rPr>
            <a:t>Ask thought-provoking questions that guide the Participant towards self-reflection and new perspectives.</a:t>
          </a:r>
        </a:p>
      </dgm:t>
    </dgm:pt>
    <dgm:pt modelId="{93498859-2762-452F-9B69-22A77E6F56C7}" type="parTrans" cxnId="{FF43FB93-D428-43D5-ACE2-01CD800CAFAA}">
      <dgm:prSet/>
      <dgm:spPr/>
      <dgm:t>
        <a:bodyPr/>
        <a:lstStyle/>
        <a:p>
          <a:endParaRPr lang="en-GB">
            <a:solidFill>
              <a:sysClr val="windowText" lastClr="000000"/>
            </a:solidFill>
          </a:endParaRPr>
        </a:p>
      </dgm:t>
    </dgm:pt>
    <dgm:pt modelId="{9CE87783-0A4C-4BFC-BA77-4F9213ECD3F1}" type="sibTrans" cxnId="{FF43FB93-D428-43D5-ACE2-01CD800CAFAA}">
      <dgm:prSet/>
      <dgm:spPr/>
      <dgm:t>
        <a:bodyPr/>
        <a:lstStyle/>
        <a:p>
          <a:endParaRPr lang="en-GB">
            <a:solidFill>
              <a:sysClr val="windowText" lastClr="000000"/>
            </a:solidFill>
          </a:endParaRPr>
        </a:p>
      </dgm:t>
    </dgm:pt>
    <dgm:pt modelId="{8C33DD12-5E2F-4573-8773-7D92D2200134}">
      <dgm:prSet phldrT="[Text]" custT="1"/>
      <dgm:spPr>
        <a:solidFill>
          <a:srgbClr val="E7E7FF"/>
        </a:solidFill>
        <a:ln>
          <a:solidFill>
            <a:schemeClr val="tx1"/>
          </a:solidFill>
        </a:ln>
      </dgm:spPr>
      <dgm:t>
        <a:bodyPr/>
        <a:lstStyle/>
        <a:p>
          <a:r>
            <a:rPr lang="en-GB" sz="1200">
              <a:solidFill>
                <a:sysClr val="windowText" lastClr="000000"/>
              </a:solidFill>
            </a:rPr>
            <a:t>Be adaptable when challenges arise, offering alternative strategies or re-evaluating goals as needed.	</a:t>
          </a:r>
        </a:p>
      </dgm:t>
    </dgm:pt>
    <dgm:pt modelId="{F5080671-D00B-4BFE-A126-7D8A8E87EC70}" type="parTrans" cxnId="{132EAC1B-CC00-4DCF-AE43-FD64C8CCF3CF}">
      <dgm:prSet/>
      <dgm:spPr/>
      <dgm:t>
        <a:bodyPr/>
        <a:lstStyle/>
        <a:p>
          <a:endParaRPr lang="en-GB">
            <a:solidFill>
              <a:sysClr val="windowText" lastClr="000000"/>
            </a:solidFill>
          </a:endParaRPr>
        </a:p>
      </dgm:t>
    </dgm:pt>
    <dgm:pt modelId="{7F61B7B4-A51F-48C6-B621-F471B3820152}" type="sibTrans" cxnId="{132EAC1B-CC00-4DCF-AE43-FD64C8CCF3CF}">
      <dgm:prSet/>
      <dgm:spPr/>
      <dgm:t>
        <a:bodyPr/>
        <a:lstStyle/>
        <a:p>
          <a:endParaRPr lang="en-GB">
            <a:solidFill>
              <a:sysClr val="windowText" lastClr="000000"/>
            </a:solidFill>
          </a:endParaRPr>
        </a:p>
      </dgm:t>
    </dgm:pt>
    <dgm:pt modelId="{4EE73DC1-2014-46B2-A940-B2B7FF208635}">
      <dgm:prSet phldrT="[Text]" custT="1"/>
      <dgm:spPr>
        <a:solidFill>
          <a:srgbClr val="F5FFD9"/>
        </a:solidFill>
        <a:ln>
          <a:solidFill>
            <a:schemeClr val="tx1"/>
          </a:solidFill>
        </a:ln>
      </dgm:spPr>
      <dgm:t>
        <a:bodyPr/>
        <a:lstStyle/>
        <a:p>
          <a:r>
            <a:rPr lang="en-GB" sz="1600" b="1">
              <a:solidFill>
                <a:sysClr val="windowText" lastClr="000000"/>
              </a:solidFill>
            </a:rPr>
            <a:t>Patience</a:t>
          </a:r>
        </a:p>
      </dgm:t>
    </dgm:pt>
    <dgm:pt modelId="{70D4D565-AECD-41F4-8FE6-7801D5178E01}" type="parTrans" cxnId="{C8B5D436-6586-4E98-A7AD-5DE7A7666836}">
      <dgm:prSet/>
      <dgm:spPr/>
      <dgm:t>
        <a:bodyPr/>
        <a:lstStyle/>
        <a:p>
          <a:endParaRPr lang="en-GB">
            <a:solidFill>
              <a:sysClr val="windowText" lastClr="000000"/>
            </a:solidFill>
          </a:endParaRPr>
        </a:p>
      </dgm:t>
    </dgm:pt>
    <dgm:pt modelId="{9F4394BD-92A5-4BEF-9ED8-9828A62E4AE9}" type="sibTrans" cxnId="{C8B5D436-6586-4E98-A7AD-5DE7A7666836}">
      <dgm:prSet/>
      <dgm:spPr/>
      <dgm:t>
        <a:bodyPr/>
        <a:lstStyle/>
        <a:p>
          <a:endParaRPr lang="en-GB">
            <a:solidFill>
              <a:sysClr val="windowText" lastClr="000000"/>
            </a:solidFill>
          </a:endParaRPr>
        </a:p>
      </dgm:t>
    </dgm:pt>
    <dgm:pt modelId="{6162E32D-4D38-44BD-BF83-534E66451B59}">
      <dgm:prSet phldrT="[Text]" custT="1"/>
      <dgm:spPr>
        <a:solidFill>
          <a:srgbClr val="F5FFD9"/>
        </a:solidFill>
        <a:ln>
          <a:solidFill>
            <a:schemeClr val="tx1"/>
          </a:solidFill>
        </a:ln>
      </dgm:spPr>
      <dgm:t>
        <a:bodyPr/>
        <a:lstStyle/>
        <a:p>
          <a:r>
            <a:rPr lang="en-GB" sz="1200">
              <a:solidFill>
                <a:sysClr val="windowText" lastClr="000000"/>
              </a:solidFill>
            </a:rPr>
            <a:t>Practice </a:t>
          </a:r>
          <a:r>
            <a:rPr lang="en-GB" sz="1200" b="1">
              <a:solidFill>
                <a:sysClr val="windowText" lastClr="000000"/>
              </a:solidFill>
            </a:rPr>
            <a:t>patience</a:t>
          </a:r>
          <a:r>
            <a:rPr lang="en-GB" sz="1200">
              <a:solidFill>
                <a:sysClr val="windowText" lastClr="000000"/>
              </a:solidFill>
            </a:rPr>
            <a:t>, recognising that </a:t>
          </a:r>
          <a:r>
            <a:rPr lang="en-GB" sz="1200" b="1">
              <a:solidFill>
                <a:sysClr val="windowText" lastClr="000000"/>
              </a:solidFill>
            </a:rPr>
            <a:t>behaviour change can take time </a:t>
          </a:r>
          <a:r>
            <a:rPr lang="en-GB" sz="1200">
              <a:solidFill>
                <a:sysClr val="windowText" lastClr="000000"/>
              </a:solidFill>
            </a:rPr>
            <a:t>and progress may be gradual.</a:t>
          </a:r>
        </a:p>
      </dgm:t>
    </dgm:pt>
    <dgm:pt modelId="{DF2D22FE-282A-41FF-A6C6-D2C62FF2350F}" type="parTrans" cxnId="{627DE70B-CD1C-400B-95BB-888939D38175}">
      <dgm:prSet/>
      <dgm:spPr/>
      <dgm:t>
        <a:bodyPr/>
        <a:lstStyle/>
        <a:p>
          <a:endParaRPr lang="en-GB">
            <a:solidFill>
              <a:sysClr val="windowText" lastClr="000000"/>
            </a:solidFill>
          </a:endParaRPr>
        </a:p>
      </dgm:t>
    </dgm:pt>
    <dgm:pt modelId="{D09DA06F-485F-4E7C-9D42-29C60679F377}" type="sibTrans" cxnId="{627DE70B-CD1C-400B-95BB-888939D38175}">
      <dgm:prSet/>
      <dgm:spPr/>
      <dgm:t>
        <a:bodyPr/>
        <a:lstStyle/>
        <a:p>
          <a:endParaRPr lang="en-GB">
            <a:solidFill>
              <a:sysClr val="windowText" lastClr="000000"/>
            </a:solidFill>
          </a:endParaRPr>
        </a:p>
      </dgm:t>
    </dgm:pt>
    <dgm:pt modelId="{19AF4560-96BC-49C7-88D4-03A0B9E3E91B}">
      <dgm:prSet phldrT="[Text]" custT="1"/>
      <dgm:spPr>
        <a:solidFill>
          <a:srgbClr val="F5FFD9"/>
        </a:solidFill>
        <a:ln>
          <a:solidFill>
            <a:schemeClr val="tx1"/>
          </a:solidFill>
        </a:ln>
      </dgm:spPr>
      <dgm:t>
        <a:bodyPr/>
        <a:lstStyle/>
        <a:p>
          <a:r>
            <a:rPr lang="en-GB" sz="1200">
              <a:solidFill>
                <a:sysClr val="windowText" lastClr="000000"/>
              </a:solidFill>
            </a:rPr>
            <a:t>Avoid pushing the Participant too hard and </a:t>
          </a:r>
          <a:r>
            <a:rPr lang="en-GB" sz="1200" b="1">
              <a:solidFill>
                <a:sysClr val="windowText" lastClr="000000"/>
              </a:solidFill>
            </a:rPr>
            <a:t>allow them to move at their own pace</a:t>
          </a:r>
          <a:r>
            <a:rPr lang="en-GB" sz="1200">
              <a:solidFill>
                <a:sysClr val="windowText" lastClr="000000"/>
              </a:solidFill>
            </a:rPr>
            <a:t>, providing support along the way.</a:t>
          </a:r>
        </a:p>
      </dgm:t>
    </dgm:pt>
    <dgm:pt modelId="{9B14453B-7A65-40C7-B56B-F38224559E13}" type="parTrans" cxnId="{5ADE2812-8910-4670-A486-CA11FE9977DD}">
      <dgm:prSet/>
      <dgm:spPr/>
      <dgm:t>
        <a:bodyPr/>
        <a:lstStyle/>
        <a:p>
          <a:endParaRPr lang="en-GB">
            <a:solidFill>
              <a:sysClr val="windowText" lastClr="000000"/>
            </a:solidFill>
          </a:endParaRPr>
        </a:p>
      </dgm:t>
    </dgm:pt>
    <dgm:pt modelId="{559ACE4B-62D6-43D7-B0DB-C3C614265C36}" type="sibTrans" cxnId="{5ADE2812-8910-4670-A486-CA11FE9977DD}">
      <dgm:prSet/>
      <dgm:spPr/>
      <dgm:t>
        <a:bodyPr/>
        <a:lstStyle/>
        <a:p>
          <a:endParaRPr lang="en-GB">
            <a:solidFill>
              <a:sysClr val="windowText" lastClr="000000"/>
            </a:solidFill>
          </a:endParaRPr>
        </a:p>
      </dgm:t>
    </dgm:pt>
    <dgm:pt modelId="{0FE634EF-0B56-4FC0-9D4B-FA0E0A2516DD}">
      <dgm:prSet phldrT="[Text]" custT="1"/>
      <dgm:spPr>
        <a:solidFill>
          <a:srgbClr val="F5FFD9"/>
        </a:solidFill>
        <a:ln>
          <a:solidFill>
            <a:schemeClr val="tx1"/>
          </a:solidFill>
        </a:ln>
      </dgm:spPr>
      <dgm:t>
        <a:bodyPr/>
        <a:lstStyle/>
        <a:p>
          <a:r>
            <a:rPr lang="en-GB" sz="1600" b="1" dirty="0">
              <a:solidFill>
                <a:sysClr val="windowText" lastClr="000000"/>
              </a:solidFill>
            </a:rPr>
            <a:t>Cultural Sensitivity</a:t>
          </a:r>
        </a:p>
      </dgm:t>
    </dgm:pt>
    <dgm:pt modelId="{917239A6-35EF-47A5-8AB9-5611030F7E68}" type="parTrans" cxnId="{FAD907EA-5EB8-4299-B6AB-A5DA30F30692}">
      <dgm:prSet/>
      <dgm:spPr/>
      <dgm:t>
        <a:bodyPr/>
        <a:lstStyle/>
        <a:p>
          <a:endParaRPr lang="en-GB">
            <a:solidFill>
              <a:sysClr val="windowText" lastClr="000000"/>
            </a:solidFill>
          </a:endParaRPr>
        </a:p>
      </dgm:t>
    </dgm:pt>
    <dgm:pt modelId="{574DF045-EEEB-4C5B-A65E-699BA46839BC}" type="sibTrans" cxnId="{FAD907EA-5EB8-4299-B6AB-A5DA30F30692}">
      <dgm:prSet/>
      <dgm:spPr/>
      <dgm:t>
        <a:bodyPr/>
        <a:lstStyle/>
        <a:p>
          <a:endParaRPr lang="en-GB">
            <a:solidFill>
              <a:sysClr val="windowText" lastClr="000000"/>
            </a:solidFill>
          </a:endParaRPr>
        </a:p>
      </dgm:t>
    </dgm:pt>
    <dgm:pt modelId="{4311F658-FE8F-4587-90DC-C43A35D88FA3}">
      <dgm:prSet phldrT="[Text]" custT="1"/>
      <dgm:spPr>
        <a:solidFill>
          <a:srgbClr val="F5FFD9"/>
        </a:solidFill>
        <a:ln>
          <a:solidFill>
            <a:schemeClr val="tx1"/>
          </a:solidFill>
        </a:ln>
      </dgm:spPr>
      <dgm:t>
        <a:bodyPr/>
        <a:lstStyle/>
        <a:p>
          <a:r>
            <a:rPr lang="en-GB" sz="1200">
              <a:solidFill>
                <a:sysClr val="windowText" lastClr="000000"/>
              </a:solidFill>
            </a:rPr>
            <a:t>Be </a:t>
          </a:r>
          <a:r>
            <a:rPr lang="en-GB" sz="1200" b="1">
              <a:solidFill>
                <a:sysClr val="windowText" lastClr="000000"/>
              </a:solidFill>
            </a:rPr>
            <a:t>culturally aware </a:t>
          </a:r>
          <a:r>
            <a:rPr lang="en-GB" sz="1200">
              <a:solidFill>
                <a:sysClr val="windowText" lastClr="000000"/>
              </a:solidFill>
            </a:rPr>
            <a:t>and mindful of the Participant's backgrund, beliefs, and values.</a:t>
          </a:r>
        </a:p>
      </dgm:t>
    </dgm:pt>
    <dgm:pt modelId="{20AED298-96A5-46E4-9E82-3C124050A831}" type="parTrans" cxnId="{F5286B38-7E35-4D9E-8F6B-151830098901}">
      <dgm:prSet/>
      <dgm:spPr/>
      <dgm:t>
        <a:bodyPr/>
        <a:lstStyle/>
        <a:p>
          <a:endParaRPr lang="en-GB">
            <a:solidFill>
              <a:sysClr val="windowText" lastClr="000000"/>
            </a:solidFill>
          </a:endParaRPr>
        </a:p>
      </dgm:t>
    </dgm:pt>
    <dgm:pt modelId="{EC732E50-302B-4975-BA05-E0408CBA5309}" type="sibTrans" cxnId="{F5286B38-7E35-4D9E-8F6B-151830098901}">
      <dgm:prSet/>
      <dgm:spPr/>
      <dgm:t>
        <a:bodyPr/>
        <a:lstStyle/>
        <a:p>
          <a:endParaRPr lang="en-GB">
            <a:solidFill>
              <a:sysClr val="windowText" lastClr="000000"/>
            </a:solidFill>
          </a:endParaRPr>
        </a:p>
      </dgm:t>
    </dgm:pt>
    <dgm:pt modelId="{875CE6A0-EFCF-4ACD-8616-F91957ABE0C8}">
      <dgm:prSet phldrT="[Text]" custT="1"/>
      <dgm:spPr>
        <a:solidFill>
          <a:srgbClr val="F5FFD9"/>
        </a:solidFill>
        <a:ln>
          <a:solidFill>
            <a:schemeClr val="tx1"/>
          </a:solidFill>
        </a:ln>
      </dgm:spPr>
      <dgm:t>
        <a:bodyPr/>
        <a:lstStyle/>
        <a:p>
          <a:r>
            <a:rPr lang="en-GB" sz="1200">
              <a:solidFill>
                <a:sysClr val="windowText" lastClr="000000"/>
              </a:solidFill>
            </a:rPr>
            <a:t>Adapt your communication style and suggestions to respect their cultural preferences and practices.</a:t>
          </a:r>
        </a:p>
      </dgm:t>
    </dgm:pt>
    <dgm:pt modelId="{C19DF67D-CF85-41B3-83A9-67001F71A9C0}" type="parTrans" cxnId="{C1CB5212-C6FA-4F09-9DC3-6990C20638E2}">
      <dgm:prSet/>
      <dgm:spPr/>
      <dgm:t>
        <a:bodyPr/>
        <a:lstStyle/>
        <a:p>
          <a:endParaRPr lang="en-GB">
            <a:solidFill>
              <a:sysClr val="windowText" lastClr="000000"/>
            </a:solidFill>
          </a:endParaRPr>
        </a:p>
      </dgm:t>
    </dgm:pt>
    <dgm:pt modelId="{42C049AA-27C3-4673-B182-FB94CF1BEB71}" type="sibTrans" cxnId="{C1CB5212-C6FA-4F09-9DC3-6990C20638E2}">
      <dgm:prSet/>
      <dgm:spPr/>
      <dgm:t>
        <a:bodyPr/>
        <a:lstStyle/>
        <a:p>
          <a:endParaRPr lang="en-GB">
            <a:solidFill>
              <a:sysClr val="windowText" lastClr="000000"/>
            </a:solidFill>
          </a:endParaRPr>
        </a:p>
      </dgm:t>
    </dgm:pt>
    <dgm:pt modelId="{4AE933C0-AB2E-4278-B070-A70BA8DFC0E1}">
      <dgm:prSet phldrT="[Text]" custT="1"/>
      <dgm:spPr>
        <a:solidFill>
          <a:schemeClr val="accent6">
            <a:lumMod val="20000"/>
            <a:lumOff val="80000"/>
            <a:alpha val="90000"/>
          </a:schemeClr>
        </a:solidFill>
        <a:ln>
          <a:solidFill>
            <a:schemeClr val="tx1"/>
          </a:solidFill>
        </a:ln>
      </dgm:spPr>
      <dgm:t>
        <a:bodyPr/>
        <a:lstStyle/>
        <a:p>
          <a:r>
            <a:rPr lang="en-GB" sz="1100">
              <a:solidFill>
                <a:sysClr val="windowText" lastClr="000000"/>
              </a:solidFill>
            </a:rPr>
            <a:t>Example: </a:t>
          </a:r>
          <a:r>
            <a:rPr lang="en-GB" sz="1050">
              <a:solidFill>
                <a:sysClr val="windowText" lastClr="000000"/>
              </a:solidFill>
            </a:rPr>
            <a:t>Inform them their views will not be shared beyond the session.</a:t>
          </a:r>
          <a:endParaRPr lang="en-GB" sz="1400">
            <a:solidFill>
              <a:sysClr val="windowText" lastClr="000000"/>
            </a:solidFill>
          </a:endParaRPr>
        </a:p>
      </dgm:t>
    </dgm:pt>
    <dgm:pt modelId="{E0F18DF0-617A-4833-801E-6C73BB1CF883}" type="parTrans" cxnId="{3EAE0147-550C-4211-B409-C120A75FA9F2}">
      <dgm:prSet/>
      <dgm:spPr/>
      <dgm:t>
        <a:bodyPr/>
        <a:lstStyle/>
        <a:p>
          <a:endParaRPr lang="en-GB">
            <a:solidFill>
              <a:sysClr val="windowText" lastClr="000000"/>
            </a:solidFill>
          </a:endParaRPr>
        </a:p>
      </dgm:t>
    </dgm:pt>
    <dgm:pt modelId="{E2BE6ADA-6456-4FC9-A7D5-86D73D977718}" type="sibTrans" cxnId="{3EAE0147-550C-4211-B409-C120A75FA9F2}">
      <dgm:prSet/>
      <dgm:spPr/>
      <dgm:t>
        <a:bodyPr/>
        <a:lstStyle/>
        <a:p>
          <a:endParaRPr lang="en-GB">
            <a:solidFill>
              <a:sysClr val="windowText" lastClr="000000"/>
            </a:solidFill>
          </a:endParaRPr>
        </a:p>
      </dgm:t>
    </dgm:pt>
    <dgm:pt modelId="{35B9E06A-15B1-40A2-8315-54F753E43D7D}" type="pres">
      <dgm:prSet presAssocID="{4241F803-638E-4098-90A0-2F28504552E0}" presName="Name0" presStyleCnt="0">
        <dgm:presLayoutVars>
          <dgm:dir/>
          <dgm:animLvl val="lvl"/>
          <dgm:resizeHandles val="exact"/>
        </dgm:presLayoutVars>
      </dgm:prSet>
      <dgm:spPr/>
    </dgm:pt>
    <dgm:pt modelId="{5F3DD547-A972-46EE-BC1D-3A72CBEA04A6}" type="pres">
      <dgm:prSet presAssocID="{C55A495F-B3BE-4BEA-9023-63A3B114D97A}" presName="linNode" presStyleCnt="0"/>
      <dgm:spPr/>
    </dgm:pt>
    <dgm:pt modelId="{572D3CF9-BD92-408D-875D-71E77E612B3F}" type="pres">
      <dgm:prSet presAssocID="{C55A495F-B3BE-4BEA-9023-63A3B114D97A}" presName="parentText" presStyleLbl="node1" presStyleIdx="0" presStyleCnt="10" custScaleX="62210" custLinFactNeighborX="-211" custLinFactNeighborY="-33">
        <dgm:presLayoutVars>
          <dgm:chMax val="1"/>
          <dgm:bulletEnabled val="1"/>
        </dgm:presLayoutVars>
      </dgm:prSet>
      <dgm:spPr/>
    </dgm:pt>
    <dgm:pt modelId="{A05ADD56-862B-429C-8A17-B819E10F0BF5}" type="pres">
      <dgm:prSet presAssocID="{C55A495F-B3BE-4BEA-9023-63A3B114D97A}" presName="descendantText" presStyleLbl="alignAccFollowNode1" presStyleIdx="0" presStyleCnt="10" custScaleX="119766" custScaleY="168221">
        <dgm:presLayoutVars>
          <dgm:bulletEnabled val="1"/>
        </dgm:presLayoutVars>
      </dgm:prSet>
      <dgm:spPr/>
    </dgm:pt>
    <dgm:pt modelId="{96793430-CFD2-4B5F-AA21-B6D67D8DEA8D}" type="pres">
      <dgm:prSet presAssocID="{367E0195-A16B-47D3-AA94-AE19302A27AF}" presName="sp" presStyleCnt="0"/>
      <dgm:spPr/>
    </dgm:pt>
    <dgm:pt modelId="{1071FCE6-230D-4956-82FD-9B8A86A2AEA0}" type="pres">
      <dgm:prSet presAssocID="{E7B5D78B-C4B9-47C3-B2A8-D84C16BDE851}" presName="linNode" presStyleCnt="0"/>
      <dgm:spPr/>
    </dgm:pt>
    <dgm:pt modelId="{69E10882-1CDD-4CCA-83B8-4B2A087C099E}" type="pres">
      <dgm:prSet presAssocID="{E7B5D78B-C4B9-47C3-B2A8-D84C16BDE851}" presName="parentText" presStyleLbl="node1" presStyleIdx="1" presStyleCnt="10" custScaleX="62210">
        <dgm:presLayoutVars>
          <dgm:chMax val="1"/>
          <dgm:bulletEnabled val="1"/>
        </dgm:presLayoutVars>
      </dgm:prSet>
      <dgm:spPr/>
    </dgm:pt>
    <dgm:pt modelId="{F13E71C9-10DD-4F2F-B7DB-D34F65E8D4B5}" type="pres">
      <dgm:prSet presAssocID="{E7B5D78B-C4B9-47C3-B2A8-D84C16BDE851}" presName="descendantText" presStyleLbl="alignAccFollowNode1" presStyleIdx="1" presStyleCnt="10" custScaleX="119766" custScaleY="168221">
        <dgm:presLayoutVars>
          <dgm:bulletEnabled val="1"/>
        </dgm:presLayoutVars>
      </dgm:prSet>
      <dgm:spPr/>
    </dgm:pt>
    <dgm:pt modelId="{2E01B93F-B622-4AB1-BE02-C616F7336732}" type="pres">
      <dgm:prSet presAssocID="{2F3D3D59-32C7-41BD-A3E3-27CA49F6DCBE}" presName="sp" presStyleCnt="0"/>
      <dgm:spPr/>
    </dgm:pt>
    <dgm:pt modelId="{77A13C8A-26F2-4F1B-B45D-DEAFB34079B0}" type="pres">
      <dgm:prSet presAssocID="{EF6A573C-C9DA-468B-87F9-03886AF06DDF}" presName="linNode" presStyleCnt="0"/>
      <dgm:spPr/>
    </dgm:pt>
    <dgm:pt modelId="{23D766E3-DFEF-4DDF-9D65-C4DD2B8FB19D}" type="pres">
      <dgm:prSet presAssocID="{EF6A573C-C9DA-468B-87F9-03886AF06DDF}" presName="parentText" presStyleLbl="node1" presStyleIdx="2" presStyleCnt="10" custScaleX="62210">
        <dgm:presLayoutVars>
          <dgm:chMax val="1"/>
          <dgm:bulletEnabled val="1"/>
        </dgm:presLayoutVars>
      </dgm:prSet>
      <dgm:spPr/>
    </dgm:pt>
    <dgm:pt modelId="{792EC75E-37BE-42B4-AFC5-D487A8E344EE}" type="pres">
      <dgm:prSet presAssocID="{EF6A573C-C9DA-468B-87F9-03886AF06DDF}" presName="descendantText" presStyleLbl="alignAccFollowNode1" presStyleIdx="2" presStyleCnt="10" custScaleX="119766" custScaleY="168221">
        <dgm:presLayoutVars>
          <dgm:bulletEnabled val="1"/>
        </dgm:presLayoutVars>
      </dgm:prSet>
      <dgm:spPr/>
    </dgm:pt>
    <dgm:pt modelId="{5417B1AC-894C-431A-80E5-9DC5D1605FD2}" type="pres">
      <dgm:prSet presAssocID="{4AAB647A-A2D7-48DB-AEB0-7062D55F54B0}" presName="sp" presStyleCnt="0"/>
      <dgm:spPr/>
    </dgm:pt>
    <dgm:pt modelId="{14491CFB-AF6A-400A-852C-567AABEAF4DF}" type="pres">
      <dgm:prSet presAssocID="{736A36F1-0A39-4DC4-AF26-84493371A071}" presName="linNode" presStyleCnt="0"/>
      <dgm:spPr/>
    </dgm:pt>
    <dgm:pt modelId="{D34A2DE2-FBE8-481C-9BAC-C6F801C3FEF0}" type="pres">
      <dgm:prSet presAssocID="{736A36F1-0A39-4DC4-AF26-84493371A071}" presName="parentText" presStyleLbl="node1" presStyleIdx="3" presStyleCnt="10" custScaleX="62210">
        <dgm:presLayoutVars>
          <dgm:chMax val="1"/>
          <dgm:bulletEnabled val="1"/>
        </dgm:presLayoutVars>
      </dgm:prSet>
      <dgm:spPr/>
    </dgm:pt>
    <dgm:pt modelId="{15A6A31F-6B3A-4892-BB2A-C07629630D7D}" type="pres">
      <dgm:prSet presAssocID="{736A36F1-0A39-4DC4-AF26-84493371A071}" presName="descendantText" presStyleLbl="alignAccFollowNode1" presStyleIdx="3" presStyleCnt="10" custScaleX="119766" custScaleY="168221">
        <dgm:presLayoutVars>
          <dgm:bulletEnabled val="1"/>
        </dgm:presLayoutVars>
      </dgm:prSet>
      <dgm:spPr/>
    </dgm:pt>
    <dgm:pt modelId="{DB0FC766-8023-442B-949F-6E01B909D03D}" type="pres">
      <dgm:prSet presAssocID="{BE3397FF-30C4-4C25-9DA5-3EDCCC5FA916}" presName="sp" presStyleCnt="0"/>
      <dgm:spPr/>
    </dgm:pt>
    <dgm:pt modelId="{01C5F940-1F8E-4B22-BB22-4A5C8E2574F4}" type="pres">
      <dgm:prSet presAssocID="{0FE634EF-0B56-4FC0-9D4B-FA0E0A2516DD}" presName="linNode" presStyleCnt="0"/>
      <dgm:spPr/>
    </dgm:pt>
    <dgm:pt modelId="{CE122E55-7E3B-4836-AE0E-223222FD9F0B}" type="pres">
      <dgm:prSet presAssocID="{0FE634EF-0B56-4FC0-9D4B-FA0E0A2516DD}" presName="parentText" presStyleLbl="node1" presStyleIdx="4" presStyleCnt="10" custScaleX="62210">
        <dgm:presLayoutVars>
          <dgm:chMax val="1"/>
          <dgm:bulletEnabled val="1"/>
        </dgm:presLayoutVars>
      </dgm:prSet>
      <dgm:spPr/>
    </dgm:pt>
    <dgm:pt modelId="{FCECF178-BA08-4B0A-B380-372A8093C734}" type="pres">
      <dgm:prSet presAssocID="{0FE634EF-0B56-4FC0-9D4B-FA0E0A2516DD}" presName="descendantText" presStyleLbl="alignAccFollowNode1" presStyleIdx="4" presStyleCnt="10" custScaleX="119766" custScaleY="168221">
        <dgm:presLayoutVars>
          <dgm:bulletEnabled val="1"/>
        </dgm:presLayoutVars>
      </dgm:prSet>
      <dgm:spPr/>
    </dgm:pt>
    <dgm:pt modelId="{64318FC9-150D-4B99-BB6D-7D8238898839}" type="pres">
      <dgm:prSet presAssocID="{574DF045-EEEB-4C5B-A65E-699BA46839BC}" presName="sp" presStyleCnt="0"/>
      <dgm:spPr/>
    </dgm:pt>
    <dgm:pt modelId="{B1FEC132-030D-40BB-862B-833B07C6DB5A}" type="pres">
      <dgm:prSet presAssocID="{68E8A235-6C95-476D-9A21-593D1DC6F717}" presName="linNode" presStyleCnt="0"/>
      <dgm:spPr/>
    </dgm:pt>
    <dgm:pt modelId="{2452033D-5329-4D3C-9043-EE06E75E1500}" type="pres">
      <dgm:prSet presAssocID="{68E8A235-6C95-476D-9A21-593D1DC6F717}" presName="parentText" presStyleLbl="node1" presStyleIdx="5" presStyleCnt="10" custScaleX="62210">
        <dgm:presLayoutVars>
          <dgm:chMax val="1"/>
          <dgm:bulletEnabled val="1"/>
        </dgm:presLayoutVars>
      </dgm:prSet>
      <dgm:spPr/>
    </dgm:pt>
    <dgm:pt modelId="{7901CDE2-2E2D-4995-A5F6-C1F2E60A6AA5}" type="pres">
      <dgm:prSet presAssocID="{68E8A235-6C95-476D-9A21-593D1DC6F717}" presName="descendantText" presStyleLbl="alignAccFollowNode1" presStyleIdx="5" presStyleCnt="10" custScaleX="119766" custScaleY="168221" custLinFactNeighborX="314">
        <dgm:presLayoutVars>
          <dgm:bulletEnabled val="1"/>
        </dgm:presLayoutVars>
      </dgm:prSet>
      <dgm:spPr/>
    </dgm:pt>
    <dgm:pt modelId="{5CF8B260-D89B-436B-8619-6CB4E6293D1E}" type="pres">
      <dgm:prSet presAssocID="{F9CACE93-A32C-4456-965D-6AE1495B7523}" presName="sp" presStyleCnt="0"/>
      <dgm:spPr/>
    </dgm:pt>
    <dgm:pt modelId="{68025116-6D9F-4C41-AF68-62AB82E8E7D3}" type="pres">
      <dgm:prSet presAssocID="{A9089213-E010-4FAA-AD72-42CC76A051FA}" presName="linNode" presStyleCnt="0"/>
      <dgm:spPr/>
    </dgm:pt>
    <dgm:pt modelId="{B432C910-42A0-4AE9-8FD4-0FCE20926F41}" type="pres">
      <dgm:prSet presAssocID="{A9089213-E010-4FAA-AD72-42CC76A051FA}" presName="parentText" presStyleLbl="node1" presStyleIdx="6" presStyleCnt="10" custScaleX="62210">
        <dgm:presLayoutVars>
          <dgm:chMax val="1"/>
          <dgm:bulletEnabled val="1"/>
        </dgm:presLayoutVars>
      </dgm:prSet>
      <dgm:spPr/>
    </dgm:pt>
    <dgm:pt modelId="{88E24715-0E04-4E70-A3F6-D80936E80A59}" type="pres">
      <dgm:prSet presAssocID="{A9089213-E010-4FAA-AD72-42CC76A051FA}" presName="descendantText" presStyleLbl="alignAccFollowNode1" presStyleIdx="6" presStyleCnt="10" custScaleX="119766" custScaleY="168221">
        <dgm:presLayoutVars>
          <dgm:bulletEnabled val="1"/>
        </dgm:presLayoutVars>
      </dgm:prSet>
      <dgm:spPr/>
    </dgm:pt>
    <dgm:pt modelId="{B137275C-B39D-45E7-AE3A-4454E01A21AA}" type="pres">
      <dgm:prSet presAssocID="{84C4BB1C-4E9D-4FCA-B604-6CDFCF5EDB5C}" presName="sp" presStyleCnt="0"/>
      <dgm:spPr/>
    </dgm:pt>
    <dgm:pt modelId="{FD343970-5639-4C3D-BE2C-EFB8EE25EF8E}" type="pres">
      <dgm:prSet presAssocID="{31ED8AFE-E741-496E-9E86-550E20EA41A7}" presName="linNode" presStyleCnt="0"/>
      <dgm:spPr/>
    </dgm:pt>
    <dgm:pt modelId="{6720B7FC-6040-48FE-9E6F-8C5C0E3A718C}" type="pres">
      <dgm:prSet presAssocID="{31ED8AFE-E741-496E-9E86-550E20EA41A7}" presName="parentText" presStyleLbl="node1" presStyleIdx="7" presStyleCnt="10" custScaleX="62210">
        <dgm:presLayoutVars>
          <dgm:chMax val="1"/>
          <dgm:bulletEnabled val="1"/>
        </dgm:presLayoutVars>
      </dgm:prSet>
      <dgm:spPr/>
    </dgm:pt>
    <dgm:pt modelId="{433339D4-49E1-4970-AA11-7C0AB575ED41}" type="pres">
      <dgm:prSet presAssocID="{31ED8AFE-E741-496E-9E86-550E20EA41A7}" presName="descendantText" presStyleLbl="alignAccFollowNode1" presStyleIdx="7" presStyleCnt="10" custScaleX="119766" custScaleY="168221">
        <dgm:presLayoutVars>
          <dgm:bulletEnabled val="1"/>
        </dgm:presLayoutVars>
      </dgm:prSet>
      <dgm:spPr/>
    </dgm:pt>
    <dgm:pt modelId="{036EF305-AF3B-40A4-8928-E823440F4D6E}" type="pres">
      <dgm:prSet presAssocID="{F0F51F69-7AD9-4EBC-90B2-76F3C871BC30}" presName="sp" presStyleCnt="0"/>
      <dgm:spPr/>
    </dgm:pt>
    <dgm:pt modelId="{C14DB9AA-1E9F-4B80-AF70-F787B2B4D491}" type="pres">
      <dgm:prSet presAssocID="{20D96CD3-0419-4524-8661-55647E2C425A}" presName="linNode" presStyleCnt="0"/>
      <dgm:spPr/>
    </dgm:pt>
    <dgm:pt modelId="{2E0C83F0-84F9-4AB0-B5F6-E48606497F83}" type="pres">
      <dgm:prSet presAssocID="{20D96CD3-0419-4524-8661-55647E2C425A}" presName="parentText" presStyleLbl="node1" presStyleIdx="8" presStyleCnt="10" custScaleX="62210">
        <dgm:presLayoutVars>
          <dgm:chMax val="1"/>
          <dgm:bulletEnabled val="1"/>
        </dgm:presLayoutVars>
      </dgm:prSet>
      <dgm:spPr/>
    </dgm:pt>
    <dgm:pt modelId="{43074DF4-6ECD-4963-98DC-385C05BE6CE6}" type="pres">
      <dgm:prSet presAssocID="{20D96CD3-0419-4524-8661-55647E2C425A}" presName="descendantText" presStyleLbl="alignAccFollowNode1" presStyleIdx="8" presStyleCnt="10" custScaleX="119766" custScaleY="168221">
        <dgm:presLayoutVars>
          <dgm:bulletEnabled val="1"/>
        </dgm:presLayoutVars>
      </dgm:prSet>
      <dgm:spPr/>
    </dgm:pt>
    <dgm:pt modelId="{7A46774B-811A-4429-A2B9-642B70A536EE}" type="pres">
      <dgm:prSet presAssocID="{D4BAEA7E-5284-499D-96D8-2FB2D1B8F269}" presName="sp" presStyleCnt="0"/>
      <dgm:spPr/>
    </dgm:pt>
    <dgm:pt modelId="{AFEE7055-267A-45E3-9CD0-65E6A04EF930}" type="pres">
      <dgm:prSet presAssocID="{4EE73DC1-2014-46B2-A940-B2B7FF208635}" presName="linNode" presStyleCnt="0"/>
      <dgm:spPr/>
    </dgm:pt>
    <dgm:pt modelId="{DA7ADEE1-F7DF-410E-9732-C5879BB11F3F}" type="pres">
      <dgm:prSet presAssocID="{4EE73DC1-2014-46B2-A940-B2B7FF208635}" presName="parentText" presStyleLbl="node1" presStyleIdx="9" presStyleCnt="10" custScaleX="62210">
        <dgm:presLayoutVars>
          <dgm:chMax val="1"/>
          <dgm:bulletEnabled val="1"/>
        </dgm:presLayoutVars>
      </dgm:prSet>
      <dgm:spPr/>
    </dgm:pt>
    <dgm:pt modelId="{E50F6967-BD20-4695-A68F-06CB5614A6E5}" type="pres">
      <dgm:prSet presAssocID="{4EE73DC1-2014-46B2-A940-B2B7FF208635}" presName="descendantText" presStyleLbl="alignAccFollowNode1" presStyleIdx="9" presStyleCnt="10" custScaleX="119766" custScaleY="168221">
        <dgm:presLayoutVars>
          <dgm:bulletEnabled val="1"/>
        </dgm:presLayoutVars>
      </dgm:prSet>
      <dgm:spPr/>
    </dgm:pt>
  </dgm:ptLst>
  <dgm:cxnLst>
    <dgm:cxn modelId="{5ECD3206-EF79-45A0-AAB1-5DEAC190BECD}" srcId="{736A36F1-0A39-4DC4-AF26-84493371A071}" destId="{3DA63840-F21F-4BB6-9144-72B4FE2D0E1D}" srcOrd="0" destOrd="0" parTransId="{537C9999-98FF-480E-90FB-95D94D924A88}" sibTransId="{60067C9E-22DF-49AE-9F58-FF41733CEBAF}"/>
    <dgm:cxn modelId="{627DE70B-CD1C-400B-95BB-888939D38175}" srcId="{4EE73DC1-2014-46B2-A940-B2B7FF208635}" destId="{6162E32D-4D38-44BD-BF83-534E66451B59}" srcOrd="0" destOrd="0" parTransId="{DF2D22FE-282A-41FF-A6C6-D2C62FF2350F}" sibTransId="{D09DA06F-485F-4E7C-9D42-29C60679F377}"/>
    <dgm:cxn modelId="{86DC200F-5251-4136-B84E-AC1D00120EC5}" type="presOf" srcId="{4241F803-638E-4098-90A0-2F28504552E0}" destId="{35B9E06A-15B1-40A2-8315-54F753E43D7D}" srcOrd="0" destOrd="0" presId="urn:microsoft.com/office/officeart/2005/8/layout/vList5"/>
    <dgm:cxn modelId="{5ADE2812-8910-4670-A486-CA11FE9977DD}" srcId="{4EE73DC1-2014-46B2-A940-B2B7FF208635}" destId="{19AF4560-96BC-49C7-88D4-03A0B9E3E91B}" srcOrd="1" destOrd="0" parTransId="{9B14453B-7A65-40C7-B56B-F38224559E13}" sibTransId="{559ACE4B-62D6-43D7-B0DB-C3C614265C36}"/>
    <dgm:cxn modelId="{C1CB5212-C6FA-4F09-9DC3-6990C20638E2}" srcId="{0FE634EF-0B56-4FC0-9D4B-FA0E0A2516DD}" destId="{875CE6A0-EFCF-4ACD-8616-F91957ABE0C8}" srcOrd="1" destOrd="0" parTransId="{C19DF67D-CF85-41B3-83A9-67001F71A9C0}" sibTransId="{42C049AA-27C3-4673-B182-FB94CF1BEB71}"/>
    <dgm:cxn modelId="{FD30BA14-ABA3-4EF5-AB4E-0BD9552F30B0}" srcId="{E7B5D78B-C4B9-47C3-B2A8-D84C16BDE851}" destId="{3FC5F310-9F68-4380-BA32-24C110D380D1}" srcOrd="0" destOrd="0" parTransId="{D97DBD97-6D42-42E0-874C-38F46344FDE2}" sibTransId="{CD228498-3D0D-4966-95E5-74542112C76B}"/>
    <dgm:cxn modelId="{132EAC1B-CC00-4DCF-AE43-FD64C8CCF3CF}" srcId="{20D96CD3-0419-4524-8661-55647E2C425A}" destId="{8C33DD12-5E2F-4573-8773-7D92D2200134}" srcOrd="1" destOrd="0" parTransId="{F5080671-D00B-4BFE-A126-7D8A8E87EC70}" sibTransId="{7F61B7B4-A51F-48C6-B621-F471B3820152}"/>
    <dgm:cxn modelId="{07FFFA1B-F6F5-4534-B9E9-67AF61B4D097}" srcId="{4241F803-638E-4098-90A0-2F28504552E0}" destId="{20D96CD3-0419-4524-8661-55647E2C425A}" srcOrd="8" destOrd="0" parTransId="{EBF15555-A766-46F7-A19D-E154C13E38B1}" sibTransId="{D4BAEA7E-5284-499D-96D8-2FB2D1B8F269}"/>
    <dgm:cxn modelId="{B017FD1B-54DB-4D19-A49E-2AF3F64ACFE1}" srcId="{4241F803-638E-4098-90A0-2F28504552E0}" destId="{736A36F1-0A39-4DC4-AF26-84493371A071}" srcOrd="3" destOrd="0" parTransId="{C884A774-08FD-40E9-9A5C-98CBAE339279}" sibTransId="{BE3397FF-30C4-4C25-9DA5-3EDCCC5FA916}"/>
    <dgm:cxn modelId="{20E96A27-FD3F-430B-BD5A-46FB841D7DAA}" srcId="{20D96CD3-0419-4524-8661-55647E2C425A}" destId="{8FCB6601-604D-423B-976C-151AEC5ABD81}" srcOrd="0" destOrd="0" parTransId="{C8A25136-D771-495B-BB79-6E8D1EF84B32}" sibTransId="{70BD0DAA-B0D9-49EA-9209-8D4235B27C30}"/>
    <dgm:cxn modelId="{EF4BC02B-B67B-4E07-B427-2D51A9FF4AC1}" type="presOf" srcId="{A9089213-E010-4FAA-AD72-42CC76A051FA}" destId="{B432C910-42A0-4AE9-8FD4-0FCE20926F41}" srcOrd="0" destOrd="0" presId="urn:microsoft.com/office/officeart/2005/8/layout/vList5"/>
    <dgm:cxn modelId="{5BC98131-FFCA-4703-9C69-991F749BC921}" srcId="{EF6A573C-C9DA-468B-87F9-03886AF06DDF}" destId="{C298268D-1F44-4A79-AF43-781BDD681D6D}" srcOrd="0" destOrd="0" parTransId="{D5AC1C32-8DFA-487F-BBA7-2F0F849DF390}" sibTransId="{E2CB9807-2938-43AB-B8D3-E2CDF7303939}"/>
    <dgm:cxn modelId="{C9331C33-3CC4-4C1B-88C7-5A51977B8360}" type="presOf" srcId="{7C8AFCAA-5990-44EC-9927-903E58791966}" destId="{7901CDE2-2E2D-4995-A5F6-C1F2E60A6AA5}" srcOrd="0" destOrd="0" presId="urn:microsoft.com/office/officeart/2005/8/layout/vList5"/>
    <dgm:cxn modelId="{C8B5D436-6586-4E98-A7AD-5DE7A7666836}" srcId="{4241F803-638E-4098-90A0-2F28504552E0}" destId="{4EE73DC1-2014-46B2-A940-B2B7FF208635}" srcOrd="9" destOrd="0" parTransId="{70D4D565-AECD-41F4-8FE6-7801D5178E01}" sibTransId="{9F4394BD-92A5-4BEF-9ED8-9828A62E4AE9}"/>
    <dgm:cxn modelId="{5FDBA937-FA63-4A1B-BB85-038BE6F1E7AF}" type="presOf" srcId="{875CE6A0-EFCF-4ACD-8616-F91957ABE0C8}" destId="{FCECF178-BA08-4B0A-B380-372A8093C734}" srcOrd="0" destOrd="1" presId="urn:microsoft.com/office/officeart/2005/8/layout/vList5"/>
    <dgm:cxn modelId="{F5286B38-7E35-4D9E-8F6B-151830098901}" srcId="{0FE634EF-0B56-4FC0-9D4B-FA0E0A2516DD}" destId="{4311F658-FE8F-4587-90DC-C43A35D88FA3}" srcOrd="0" destOrd="0" parTransId="{20AED298-96A5-46E4-9E82-3C124050A831}" sibTransId="{EC732E50-302B-4975-BA05-E0408CBA5309}"/>
    <dgm:cxn modelId="{FCDED638-9F11-4C36-B736-D5A292309A56}" srcId="{4241F803-638E-4098-90A0-2F28504552E0}" destId="{31ED8AFE-E741-496E-9E86-550E20EA41A7}" srcOrd="7" destOrd="0" parTransId="{41B69B74-CD1A-4D0E-A63D-18F38994F7F9}" sibTransId="{F0F51F69-7AD9-4EBC-90B2-76F3C871BC30}"/>
    <dgm:cxn modelId="{92DCEB3A-B463-4F35-871E-57622D4C8E3E}" type="presOf" srcId="{DAFC0721-0EEC-4EE9-B19D-78EC9F67A878}" destId="{A05ADD56-862B-429C-8A17-B819E10F0BF5}" srcOrd="0" destOrd="0" presId="urn:microsoft.com/office/officeart/2005/8/layout/vList5"/>
    <dgm:cxn modelId="{F2F4AA3F-B3B2-4D35-ADF1-2ADA96B30006}" srcId="{4241F803-638E-4098-90A0-2F28504552E0}" destId="{A9089213-E010-4FAA-AD72-42CC76A051FA}" srcOrd="6" destOrd="0" parTransId="{C6227952-C4AC-4E75-9B26-23183AB02712}" sibTransId="{84C4BB1C-4E9D-4FCA-B604-6CDFCF5EDB5C}"/>
    <dgm:cxn modelId="{FBFA8043-6AE4-429B-BFB8-3561E502009B}" type="presOf" srcId="{EDBC1460-9D86-4C03-B52F-DCEB14493B04}" destId="{88E24715-0E04-4E70-A3F6-D80936E80A59}" srcOrd="0" destOrd="0" presId="urn:microsoft.com/office/officeart/2005/8/layout/vList5"/>
    <dgm:cxn modelId="{3B94E543-FDBB-4CDA-830E-1C8F4A908711}" srcId="{EF6A573C-C9DA-468B-87F9-03886AF06DDF}" destId="{BDE40474-0C67-43C3-9972-BFD03E28CDDC}" srcOrd="1" destOrd="0" parTransId="{12AF3EC1-8C07-494C-84AF-DEB73C809F3E}" sibTransId="{F614501C-529B-4625-B5BA-CC427DE4046C}"/>
    <dgm:cxn modelId="{3EAE0147-550C-4211-B409-C120A75FA9F2}" srcId="{EF6A573C-C9DA-468B-87F9-03886AF06DDF}" destId="{4AE933C0-AB2E-4278-B070-A70BA8DFC0E1}" srcOrd="2" destOrd="0" parTransId="{E0F18DF0-617A-4833-801E-6C73BB1CF883}" sibTransId="{E2BE6ADA-6456-4FC9-A7D5-86D73D977718}"/>
    <dgm:cxn modelId="{CB318347-9682-45F5-9DF4-5F4852E7D5AB}" type="presOf" srcId="{5F295610-3F22-420D-A2D4-B62E47C36289}" destId="{15A6A31F-6B3A-4892-BB2A-C07629630D7D}" srcOrd="0" destOrd="1" presId="urn:microsoft.com/office/officeart/2005/8/layout/vList5"/>
    <dgm:cxn modelId="{2D09DB4D-38E9-497C-AF88-C17125CF1928}" srcId="{C55A495F-B3BE-4BEA-9023-63A3B114D97A}" destId="{CD0773CF-0E0C-40FE-BFE1-099296D62061}" srcOrd="1" destOrd="0" parTransId="{9316BA09-D70B-4894-8E79-EFD0E52BB071}" sibTransId="{D4DB24B6-2BFF-493C-BD90-809378023D87}"/>
    <dgm:cxn modelId="{3064AC56-4607-40C6-A99E-2A1244D58ED7}" srcId="{A9089213-E010-4FAA-AD72-42CC76A051FA}" destId="{EDBC1460-9D86-4C03-B52F-DCEB14493B04}" srcOrd="0" destOrd="0" parTransId="{021F4EB6-7376-4276-AA3D-2B51D89B1487}" sibTransId="{37BDECD9-15C0-410D-A7F5-43D3B5EEE072}"/>
    <dgm:cxn modelId="{49745D62-A400-46C9-B646-15184509938C}" srcId="{A9089213-E010-4FAA-AD72-42CC76A051FA}" destId="{312581A3-AE80-4C35-89B9-D07264E29949}" srcOrd="1" destOrd="0" parTransId="{6A3C161E-C967-43D2-91CF-DDA063C7510D}" sibTransId="{4D864E8A-58CF-4769-A88F-6D38BCC85F34}"/>
    <dgm:cxn modelId="{42A5386D-71EA-40C7-A05A-1F806B92C4DF}" srcId="{31ED8AFE-E741-496E-9E86-550E20EA41A7}" destId="{6188F6EA-D937-4F33-98DD-349210164A6B}" srcOrd="0" destOrd="0" parTransId="{6450796F-D93D-49DF-8737-F487C8CECF9A}" sibTransId="{F661765F-0D17-459F-9639-F862DB9C6FED}"/>
    <dgm:cxn modelId="{D581256E-967C-429B-A826-9FD015452497}" type="presOf" srcId="{31ED8AFE-E741-496E-9E86-550E20EA41A7}" destId="{6720B7FC-6040-48FE-9E6F-8C5C0E3A718C}" srcOrd="0" destOrd="0" presId="urn:microsoft.com/office/officeart/2005/8/layout/vList5"/>
    <dgm:cxn modelId="{1EFD3971-3A28-46C6-8309-5C7642348585}" type="presOf" srcId="{EF6A573C-C9DA-468B-87F9-03886AF06DDF}" destId="{23D766E3-DFEF-4DDF-9D65-C4DD2B8FB19D}" srcOrd="0" destOrd="0" presId="urn:microsoft.com/office/officeart/2005/8/layout/vList5"/>
    <dgm:cxn modelId="{2CCB3572-DBF1-465D-A526-7D258C37DD9D}" type="presOf" srcId="{8C33DD12-5E2F-4573-8773-7D92D2200134}" destId="{43074DF4-6ECD-4963-98DC-385C05BE6CE6}" srcOrd="0" destOrd="1" presId="urn:microsoft.com/office/officeart/2005/8/layout/vList5"/>
    <dgm:cxn modelId="{D9060D75-9893-4899-A02E-17604FBE7896}" srcId="{4241F803-638E-4098-90A0-2F28504552E0}" destId="{68E8A235-6C95-476D-9A21-593D1DC6F717}" srcOrd="5" destOrd="0" parTransId="{3DAF466F-69C4-4DD6-AA8A-EAFAF36F5DE6}" sibTransId="{F9CACE93-A32C-4456-965D-6AE1495B7523}"/>
    <dgm:cxn modelId="{A8D79B75-7345-44BE-AB74-749ED07B28A9}" type="presOf" srcId="{19AF4560-96BC-49C7-88D4-03A0B9E3E91B}" destId="{E50F6967-BD20-4695-A68F-06CB5614A6E5}" srcOrd="0" destOrd="1" presId="urn:microsoft.com/office/officeart/2005/8/layout/vList5"/>
    <dgm:cxn modelId="{30E24076-9430-42F4-8FA7-492E36138ED7}" type="presOf" srcId="{736A36F1-0A39-4DC4-AF26-84493371A071}" destId="{D34A2DE2-FBE8-481C-9BAC-C6F801C3FEF0}" srcOrd="0" destOrd="0" presId="urn:microsoft.com/office/officeart/2005/8/layout/vList5"/>
    <dgm:cxn modelId="{71098076-7F4C-42E6-A1A0-2E3DED290E30}" type="presOf" srcId="{0FE634EF-0B56-4FC0-9D4B-FA0E0A2516DD}" destId="{CE122E55-7E3B-4836-AE0E-223222FD9F0B}" srcOrd="0" destOrd="0" presId="urn:microsoft.com/office/officeart/2005/8/layout/vList5"/>
    <dgm:cxn modelId="{BD5A3778-D41F-4EE4-8B96-333B2FE3A7E3}" srcId="{4241F803-638E-4098-90A0-2F28504552E0}" destId="{C55A495F-B3BE-4BEA-9023-63A3B114D97A}" srcOrd="0" destOrd="0" parTransId="{B91747BE-BB2E-47F3-BA64-5D307413C1AA}" sibTransId="{367E0195-A16B-47D3-AA94-AE19302A27AF}"/>
    <dgm:cxn modelId="{79E50680-C5E5-495D-9C89-9F93FE75E1B8}" srcId="{C55A495F-B3BE-4BEA-9023-63A3B114D97A}" destId="{DAFC0721-0EEC-4EE9-B19D-78EC9F67A878}" srcOrd="0" destOrd="0" parTransId="{DD17BE1D-E51C-4A2E-AD9A-3F6C12571DDF}" sibTransId="{DFA1AD58-2AD0-4C58-978B-EBFA9F5ACB32}"/>
    <dgm:cxn modelId="{7BC01582-AF99-4272-B804-616730F5C9D2}" srcId="{4241F803-638E-4098-90A0-2F28504552E0}" destId="{EF6A573C-C9DA-468B-87F9-03886AF06DDF}" srcOrd="2" destOrd="0" parTransId="{2820CC29-DB47-46B2-B0E2-2C2B2EBB474A}" sibTransId="{4AAB647A-A2D7-48DB-AEB0-7062D55F54B0}"/>
    <dgm:cxn modelId="{DA482083-0435-4ECB-A956-AC1A73FAAFC1}" type="presOf" srcId="{6162E32D-4D38-44BD-BF83-534E66451B59}" destId="{E50F6967-BD20-4695-A68F-06CB5614A6E5}" srcOrd="0" destOrd="0" presId="urn:microsoft.com/office/officeart/2005/8/layout/vList5"/>
    <dgm:cxn modelId="{0003208A-A89F-438C-A507-800DA3831409}" type="presOf" srcId="{20D96CD3-0419-4524-8661-55647E2C425A}" destId="{2E0C83F0-84F9-4AB0-B5F6-E48606497F83}" srcOrd="0" destOrd="0" presId="urn:microsoft.com/office/officeart/2005/8/layout/vList5"/>
    <dgm:cxn modelId="{AB8E718B-3406-4958-8D88-9EB67CDD177F}" srcId="{736A36F1-0A39-4DC4-AF26-84493371A071}" destId="{5F295610-3F22-420D-A2D4-B62E47C36289}" srcOrd="1" destOrd="0" parTransId="{B270706E-36F8-4F6A-B82B-5F8C65802B9C}" sibTransId="{3E3E938B-90D5-42A1-A06F-52E5D4ADBA2A}"/>
    <dgm:cxn modelId="{22E58790-B7DE-40C8-BD4B-A8E727518F87}" srcId="{68E8A235-6C95-476D-9A21-593D1DC6F717}" destId="{7C8AFCAA-5990-44EC-9927-903E58791966}" srcOrd="0" destOrd="0" parTransId="{EE7F8EBD-428C-4082-92F3-DA62058289CE}" sibTransId="{59D95549-BBFE-4B3A-BB16-B26D2FA1E2A2}"/>
    <dgm:cxn modelId="{FF43FB93-D428-43D5-ACE2-01CD800CAFAA}" srcId="{31ED8AFE-E741-496E-9E86-550E20EA41A7}" destId="{3BD665B9-CA35-4985-8CDA-1C2602343F8D}" srcOrd="1" destOrd="0" parTransId="{93498859-2762-452F-9B69-22A77E6F56C7}" sibTransId="{9CE87783-0A4C-4BFC-BA77-4F9213ECD3F1}"/>
    <dgm:cxn modelId="{0D564C98-BF0B-42C4-BDC9-35265301E55D}" srcId="{68E8A235-6C95-476D-9A21-593D1DC6F717}" destId="{36EFC29C-7484-4DA7-ACEB-AFBB1A47AB0C}" srcOrd="1" destOrd="0" parTransId="{2E7F7CD7-93FB-41E3-83E4-4ECB5BFBD339}" sibTransId="{DCE803AD-3EE1-4FB5-BF4A-6DF35991D3DC}"/>
    <dgm:cxn modelId="{2B79219A-D19F-417D-980B-F93318FAF4F9}" type="presOf" srcId="{36EFC29C-7484-4DA7-ACEB-AFBB1A47AB0C}" destId="{7901CDE2-2E2D-4995-A5F6-C1F2E60A6AA5}" srcOrd="0" destOrd="1" presId="urn:microsoft.com/office/officeart/2005/8/layout/vList5"/>
    <dgm:cxn modelId="{D8BEA3A6-CD98-4E1D-9DE3-2BC4AED02B38}" type="presOf" srcId="{8FCB6601-604D-423B-976C-151AEC5ABD81}" destId="{43074DF4-6ECD-4963-98DC-385C05BE6CE6}" srcOrd="0" destOrd="0" presId="urn:microsoft.com/office/officeart/2005/8/layout/vList5"/>
    <dgm:cxn modelId="{9B66D4A6-F1FD-450C-B21B-4854E28224D3}" type="presOf" srcId="{312581A3-AE80-4C35-89B9-D07264E29949}" destId="{88E24715-0E04-4E70-A3F6-D80936E80A59}" srcOrd="0" destOrd="1" presId="urn:microsoft.com/office/officeart/2005/8/layout/vList5"/>
    <dgm:cxn modelId="{8F7B9AA8-4E51-4388-8E36-3021BEDDC2BC}" type="presOf" srcId="{C55A495F-B3BE-4BEA-9023-63A3B114D97A}" destId="{572D3CF9-BD92-408D-875D-71E77E612B3F}" srcOrd="0" destOrd="0" presId="urn:microsoft.com/office/officeart/2005/8/layout/vList5"/>
    <dgm:cxn modelId="{C3FD4CAE-ACDD-4D9C-ADDE-8E2B9D779F84}" type="presOf" srcId="{4311F658-FE8F-4587-90DC-C43A35D88FA3}" destId="{FCECF178-BA08-4B0A-B380-372A8093C734}" srcOrd="0" destOrd="0" presId="urn:microsoft.com/office/officeart/2005/8/layout/vList5"/>
    <dgm:cxn modelId="{A112D3B0-66CA-44FF-8388-E54AFBE83E58}" type="presOf" srcId="{3FC5F310-9F68-4380-BA32-24C110D380D1}" destId="{F13E71C9-10DD-4F2F-B7DB-D34F65E8D4B5}" srcOrd="0" destOrd="0" presId="urn:microsoft.com/office/officeart/2005/8/layout/vList5"/>
    <dgm:cxn modelId="{BDE8E7B4-36E4-4702-AE76-606D39259CB9}" srcId="{E7B5D78B-C4B9-47C3-B2A8-D84C16BDE851}" destId="{D220837A-73D0-4E67-9ECE-015B4E91CF1B}" srcOrd="1" destOrd="0" parTransId="{7686CFB7-779B-43D2-84BE-95E57E22585F}" sibTransId="{BF827434-B433-488B-8FAD-AB26363152CE}"/>
    <dgm:cxn modelId="{DCDA74BE-3F04-4CA7-BB7B-58CD01C47E21}" type="presOf" srcId="{68E8A235-6C95-476D-9A21-593D1DC6F717}" destId="{2452033D-5329-4D3C-9043-EE06E75E1500}" srcOrd="0" destOrd="0" presId="urn:microsoft.com/office/officeart/2005/8/layout/vList5"/>
    <dgm:cxn modelId="{98A05ECC-7942-4CAD-A223-A7D8C12B0981}" type="presOf" srcId="{C298268D-1F44-4A79-AF43-781BDD681D6D}" destId="{792EC75E-37BE-42B4-AFC5-D487A8E344EE}" srcOrd="0" destOrd="0" presId="urn:microsoft.com/office/officeart/2005/8/layout/vList5"/>
    <dgm:cxn modelId="{494BF4CC-152B-4070-BD93-24D1A7077BE4}" type="presOf" srcId="{4AE933C0-AB2E-4278-B070-A70BA8DFC0E1}" destId="{792EC75E-37BE-42B4-AFC5-D487A8E344EE}" srcOrd="0" destOrd="2" presId="urn:microsoft.com/office/officeart/2005/8/layout/vList5"/>
    <dgm:cxn modelId="{510FC9D3-9948-4834-A0C4-9A89606BA67E}" type="presOf" srcId="{3BD665B9-CA35-4985-8CDA-1C2602343F8D}" destId="{433339D4-49E1-4970-AA11-7C0AB575ED41}" srcOrd="0" destOrd="1" presId="urn:microsoft.com/office/officeart/2005/8/layout/vList5"/>
    <dgm:cxn modelId="{83E668D7-4B85-4C53-BE5A-F0A92899794F}" type="presOf" srcId="{6188F6EA-D937-4F33-98DD-349210164A6B}" destId="{433339D4-49E1-4970-AA11-7C0AB575ED41}" srcOrd="0" destOrd="0" presId="urn:microsoft.com/office/officeart/2005/8/layout/vList5"/>
    <dgm:cxn modelId="{CC325EDC-9591-4D19-B629-0AD922DA50C8}" type="presOf" srcId="{4EE73DC1-2014-46B2-A940-B2B7FF208635}" destId="{DA7ADEE1-F7DF-410E-9732-C5879BB11F3F}" srcOrd="0" destOrd="0" presId="urn:microsoft.com/office/officeart/2005/8/layout/vList5"/>
    <dgm:cxn modelId="{8795C9DD-A5BA-480A-B5B7-CB16465B7C7C}" type="presOf" srcId="{D220837A-73D0-4E67-9ECE-015B4E91CF1B}" destId="{F13E71C9-10DD-4F2F-B7DB-D34F65E8D4B5}" srcOrd="0" destOrd="1" presId="urn:microsoft.com/office/officeart/2005/8/layout/vList5"/>
    <dgm:cxn modelId="{FAD907EA-5EB8-4299-B6AB-A5DA30F30692}" srcId="{4241F803-638E-4098-90A0-2F28504552E0}" destId="{0FE634EF-0B56-4FC0-9D4B-FA0E0A2516DD}" srcOrd="4" destOrd="0" parTransId="{917239A6-35EF-47A5-8AB9-5611030F7E68}" sibTransId="{574DF045-EEEB-4C5B-A65E-699BA46839BC}"/>
    <dgm:cxn modelId="{ECE4C1EB-3195-41EC-9F40-8ED57D0FC427}" srcId="{4241F803-638E-4098-90A0-2F28504552E0}" destId="{E7B5D78B-C4B9-47C3-B2A8-D84C16BDE851}" srcOrd="1" destOrd="0" parTransId="{28FD321F-B2D7-4625-8802-571F9E6D2B7B}" sibTransId="{2F3D3D59-32C7-41BD-A3E3-27CA49F6DCBE}"/>
    <dgm:cxn modelId="{F29C89F0-B3BE-4FDA-B4A6-586CED19B4B1}" type="presOf" srcId="{CD0773CF-0E0C-40FE-BFE1-099296D62061}" destId="{A05ADD56-862B-429C-8A17-B819E10F0BF5}" srcOrd="0" destOrd="1" presId="urn:microsoft.com/office/officeart/2005/8/layout/vList5"/>
    <dgm:cxn modelId="{F4539AF2-8907-4E9C-BC86-ECEE5AE2C58B}" type="presOf" srcId="{BDE40474-0C67-43C3-9972-BFD03E28CDDC}" destId="{792EC75E-37BE-42B4-AFC5-D487A8E344EE}" srcOrd="0" destOrd="1" presId="urn:microsoft.com/office/officeart/2005/8/layout/vList5"/>
    <dgm:cxn modelId="{D8AAEFF5-FE3B-494A-B22F-9C790C55BE14}" type="presOf" srcId="{3DA63840-F21F-4BB6-9144-72B4FE2D0E1D}" destId="{15A6A31F-6B3A-4892-BB2A-C07629630D7D}" srcOrd="0" destOrd="0" presId="urn:microsoft.com/office/officeart/2005/8/layout/vList5"/>
    <dgm:cxn modelId="{1C4D38F8-B03A-4B50-A39A-9DC281622A33}" type="presOf" srcId="{E7B5D78B-C4B9-47C3-B2A8-D84C16BDE851}" destId="{69E10882-1CDD-4CCA-83B8-4B2A087C099E}" srcOrd="0" destOrd="0" presId="urn:microsoft.com/office/officeart/2005/8/layout/vList5"/>
    <dgm:cxn modelId="{2CE27ED2-EB6F-41D4-A212-57C7F6F925FA}" type="presParOf" srcId="{35B9E06A-15B1-40A2-8315-54F753E43D7D}" destId="{5F3DD547-A972-46EE-BC1D-3A72CBEA04A6}" srcOrd="0" destOrd="0" presId="urn:microsoft.com/office/officeart/2005/8/layout/vList5"/>
    <dgm:cxn modelId="{3EBB337B-3143-40F5-975F-BC6E9D8C6883}" type="presParOf" srcId="{5F3DD547-A972-46EE-BC1D-3A72CBEA04A6}" destId="{572D3CF9-BD92-408D-875D-71E77E612B3F}" srcOrd="0" destOrd="0" presId="urn:microsoft.com/office/officeart/2005/8/layout/vList5"/>
    <dgm:cxn modelId="{606A0273-03BF-4050-99B0-BBD82B139559}" type="presParOf" srcId="{5F3DD547-A972-46EE-BC1D-3A72CBEA04A6}" destId="{A05ADD56-862B-429C-8A17-B819E10F0BF5}" srcOrd="1" destOrd="0" presId="urn:microsoft.com/office/officeart/2005/8/layout/vList5"/>
    <dgm:cxn modelId="{F8794667-36D2-4E3C-8184-2C77A2235F41}" type="presParOf" srcId="{35B9E06A-15B1-40A2-8315-54F753E43D7D}" destId="{96793430-CFD2-4B5F-AA21-B6D67D8DEA8D}" srcOrd="1" destOrd="0" presId="urn:microsoft.com/office/officeart/2005/8/layout/vList5"/>
    <dgm:cxn modelId="{076E7DDA-00E9-42D9-9244-D800EB3B79BD}" type="presParOf" srcId="{35B9E06A-15B1-40A2-8315-54F753E43D7D}" destId="{1071FCE6-230D-4956-82FD-9B8A86A2AEA0}" srcOrd="2" destOrd="0" presId="urn:microsoft.com/office/officeart/2005/8/layout/vList5"/>
    <dgm:cxn modelId="{2669B903-0CE0-4B79-8D88-18F97D48C38C}" type="presParOf" srcId="{1071FCE6-230D-4956-82FD-9B8A86A2AEA0}" destId="{69E10882-1CDD-4CCA-83B8-4B2A087C099E}" srcOrd="0" destOrd="0" presId="urn:microsoft.com/office/officeart/2005/8/layout/vList5"/>
    <dgm:cxn modelId="{3B0EB3FD-2FF4-4BCD-8B1E-DE834B0BF9F7}" type="presParOf" srcId="{1071FCE6-230D-4956-82FD-9B8A86A2AEA0}" destId="{F13E71C9-10DD-4F2F-B7DB-D34F65E8D4B5}" srcOrd="1" destOrd="0" presId="urn:microsoft.com/office/officeart/2005/8/layout/vList5"/>
    <dgm:cxn modelId="{03B0A373-E1E4-47D0-BCD7-A998E7F40AAA}" type="presParOf" srcId="{35B9E06A-15B1-40A2-8315-54F753E43D7D}" destId="{2E01B93F-B622-4AB1-BE02-C616F7336732}" srcOrd="3" destOrd="0" presId="urn:microsoft.com/office/officeart/2005/8/layout/vList5"/>
    <dgm:cxn modelId="{2D1C4882-FDE5-4A87-B89E-A6E0DD0E4809}" type="presParOf" srcId="{35B9E06A-15B1-40A2-8315-54F753E43D7D}" destId="{77A13C8A-26F2-4F1B-B45D-DEAFB34079B0}" srcOrd="4" destOrd="0" presId="urn:microsoft.com/office/officeart/2005/8/layout/vList5"/>
    <dgm:cxn modelId="{3A9A7D25-2C7A-463C-BB7D-42315FA8352F}" type="presParOf" srcId="{77A13C8A-26F2-4F1B-B45D-DEAFB34079B0}" destId="{23D766E3-DFEF-4DDF-9D65-C4DD2B8FB19D}" srcOrd="0" destOrd="0" presId="urn:microsoft.com/office/officeart/2005/8/layout/vList5"/>
    <dgm:cxn modelId="{9BC91973-7C38-4422-A2C1-2431E28265A7}" type="presParOf" srcId="{77A13C8A-26F2-4F1B-B45D-DEAFB34079B0}" destId="{792EC75E-37BE-42B4-AFC5-D487A8E344EE}" srcOrd="1" destOrd="0" presId="urn:microsoft.com/office/officeart/2005/8/layout/vList5"/>
    <dgm:cxn modelId="{50823CBA-ABD8-4AE6-ACBD-555243EAE11A}" type="presParOf" srcId="{35B9E06A-15B1-40A2-8315-54F753E43D7D}" destId="{5417B1AC-894C-431A-80E5-9DC5D1605FD2}" srcOrd="5" destOrd="0" presId="urn:microsoft.com/office/officeart/2005/8/layout/vList5"/>
    <dgm:cxn modelId="{6FAB2BFE-F4F3-4559-B342-2C00E12D4D3F}" type="presParOf" srcId="{35B9E06A-15B1-40A2-8315-54F753E43D7D}" destId="{14491CFB-AF6A-400A-852C-567AABEAF4DF}" srcOrd="6" destOrd="0" presId="urn:microsoft.com/office/officeart/2005/8/layout/vList5"/>
    <dgm:cxn modelId="{D69B2CA7-8732-4E5E-8ABF-B1C5785D84F3}" type="presParOf" srcId="{14491CFB-AF6A-400A-852C-567AABEAF4DF}" destId="{D34A2DE2-FBE8-481C-9BAC-C6F801C3FEF0}" srcOrd="0" destOrd="0" presId="urn:microsoft.com/office/officeart/2005/8/layout/vList5"/>
    <dgm:cxn modelId="{034A7F6B-2DC2-421A-9434-EF39681556A5}" type="presParOf" srcId="{14491CFB-AF6A-400A-852C-567AABEAF4DF}" destId="{15A6A31F-6B3A-4892-BB2A-C07629630D7D}" srcOrd="1" destOrd="0" presId="urn:microsoft.com/office/officeart/2005/8/layout/vList5"/>
    <dgm:cxn modelId="{542CD6EC-BA9E-41A5-AEAF-E32E6657691B}" type="presParOf" srcId="{35B9E06A-15B1-40A2-8315-54F753E43D7D}" destId="{DB0FC766-8023-442B-949F-6E01B909D03D}" srcOrd="7" destOrd="0" presId="urn:microsoft.com/office/officeart/2005/8/layout/vList5"/>
    <dgm:cxn modelId="{81DC98D9-91C1-4979-96C9-40F623FDFFE0}" type="presParOf" srcId="{35B9E06A-15B1-40A2-8315-54F753E43D7D}" destId="{01C5F940-1F8E-4B22-BB22-4A5C8E2574F4}" srcOrd="8" destOrd="0" presId="urn:microsoft.com/office/officeart/2005/8/layout/vList5"/>
    <dgm:cxn modelId="{93F8D93E-B7D4-4335-A50F-FEB4EF4D4284}" type="presParOf" srcId="{01C5F940-1F8E-4B22-BB22-4A5C8E2574F4}" destId="{CE122E55-7E3B-4836-AE0E-223222FD9F0B}" srcOrd="0" destOrd="0" presId="urn:microsoft.com/office/officeart/2005/8/layout/vList5"/>
    <dgm:cxn modelId="{8D50E3F2-533E-47F6-841B-CF9B927444EE}" type="presParOf" srcId="{01C5F940-1F8E-4B22-BB22-4A5C8E2574F4}" destId="{FCECF178-BA08-4B0A-B380-372A8093C734}" srcOrd="1" destOrd="0" presId="urn:microsoft.com/office/officeart/2005/8/layout/vList5"/>
    <dgm:cxn modelId="{45C35124-3BF5-4993-9722-136A3406A24F}" type="presParOf" srcId="{35B9E06A-15B1-40A2-8315-54F753E43D7D}" destId="{64318FC9-150D-4B99-BB6D-7D8238898839}" srcOrd="9" destOrd="0" presId="urn:microsoft.com/office/officeart/2005/8/layout/vList5"/>
    <dgm:cxn modelId="{5B7204FB-0C57-4830-8F15-EB247C015838}" type="presParOf" srcId="{35B9E06A-15B1-40A2-8315-54F753E43D7D}" destId="{B1FEC132-030D-40BB-862B-833B07C6DB5A}" srcOrd="10" destOrd="0" presId="urn:microsoft.com/office/officeart/2005/8/layout/vList5"/>
    <dgm:cxn modelId="{9A14B061-4034-4B5B-9989-012C6C522A25}" type="presParOf" srcId="{B1FEC132-030D-40BB-862B-833B07C6DB5A}" destId="{2452033D-5329-4D3C-9043-EE06E75E1500}" srcOrd="0" destOrd="0" presId="urn:microsoft.com/office/officeart/2005/8/layout/vList5"/>
    <dgm:cxn modelId="{F9DD6931-4660-4D53-A96E-6D9DAD11A5EF}" type="presParOf" srcId="{B1FEC132-030D-40BB-862B-833B07C6DB5A}" destId="{7901CDE2-2E2D-4995-A5F6-C1F2E60A6AA5}" srcOrd="1" destOrd="0" presId="urn:microsoft.com/office/officeart/2005/8/layout/vList5"/>
    <dgm:cxn modelId="{3AE88112-379E-49C0-9490-B92179F4B4DF}" type="presParOf" srcId="{35B9E06A-15B1-40A2-8315-54F753E43D7D}" destId="{5CF8B260-D89B-436B-8619-6CB4E6293D1E}" srcOrd="11" destOrd="0" presId="urn:microsoft.com/office/officeart/2005/8/layout/vList5"/>
    <dgm:cxn modelId="{A61960C1-E4A7-4799-BE2A-E4673B7D3880}" type="presParOf" srcId="{35B9E06A-15B1-40A2-8315-54F753E43D7D}" destId="{68025116-6D9F-4C41-AF68-62AB82E8E7D3}" srcOrd="12" destOrd="0" presId="urn:microsoft.com/office/officeart/2005/8/layout/vList5"/>
    <dgm:cxn modelId="{981E3E54-6AC6-44EE-B6EB-B0EDF92402C4}" type="presParOf" srcId="{68025116-6D9F-4C41-AF68-62AB82E8E7D3}" destId="{B432C910-42A0-4AE9-8FD4-0FCE20926F41}" srcOrd="0" destOrd="0" presId="urn:microsoft.com/office/officeart/2005/8/layout/vList5"/>
    <dgm:cxn modelId="{C989064D-522F-4670-9CD6-21BD24D1274B}" type="presParOf" srcId="{68025116-6D9F-4C41-AF68-62AB82E8E7D3}" destId="{88E24715-0E04-4E70-A3F6-D80936E80A59}" srcOrd="1" destOrd="0" presId="urn:microsoft.com/office/officeart/2005/8/layout/vList5"/>
    <dgm:cxn modelId="{A8C44F7C-5D59-4A6F-AA10-9BAAF3BBF51D}" type="presParOf" srcId="{35B9E06A-15B1-40A2-8315-54F753E43D7D}" destId="{B137275C-B39D-45E7-AE3A-4454E01A21AA}" srcOrd="13" destOrd="0" presId="urn:microsoft.com/office/officeart/2005/8/layout/vList5"/>
    <dgm:cxn modelId="{736860B9-8626-40EB-ADD8-C328344A5505}" type="presParOf" srcId="{35B9E06A-15B1-40A2-8315-54F753E43D7D}" destId="{FD343970-5639-4C3D-BE2C-EFB8EE25EF8E}" srcOrd="14" destOrd="0" presId="urn:microsoft.com/office/officeart/2005/8/layout/vList5"/>
    <dgm:cxn modelId="{D92D042F-E016-4431-9BF3-72EEAA06671C}" type="presParOf" srcId="{FD343970-5639-4C3D-BE2C-EFB8EE25EF8E}" destId="{6720B7FC-6040-48FE-9E6F-8C5C0E3A718C}" srcOrd="0" destOrd="0" presId="urn:microsoft.com/office/officeart/2005/8/layout/vList5"/>
    <dgm:cxn modelId="{891BE6EC-9FCE-45CF-979D-6AD73629C5E8}" type="presParOf" srcId="{FD343970-5639-4C3D-BE2C-EFB8EE25EF8E}" destId="{433339D4-49E1-4970-AA11-7C0AB575ED41}" srcOrd="1" destOrd="0" presId="urn:microsoft.com/office/officeart/2005/8/layout/vList5"/>
    <dgm:cxn modelId="{BF294664-CF29-4214-8117-357BD01DEBEB}" type="presParOf" srcId="{35B9E06A-15B1-40A2-8315-54F753E43D7D}" destId="{036EF305-AF3B-40A4-8928-E823440F4D6E}" srcOrd="15" destOrd="0" presId="urn:microsoft.com/office/officeart/2005/8/layout/vList5"/>
    <dgm:cxn modelId="{C4CB5184-0B4E-4FF2-B9E2-2A35073A4900}" type="presParOf" srcId="{35B9E06A-15B1-40A2-8315-54F753E43D7D}" destId="{C14DB9AA-1E9F-4B80-AF70-F787B2B4D491}" srcOrd="16" destOrd="0" presId="urn:microsoft.com/office/officeart/2005/8/layout/vList5"/>
    <dgm:cxn modelId="{1264EA17-E0B9-4CA4-AD92-BFED68E3FD47}" type="presParOf" srcId="{C14DB9AA-1E9F-4B80-AF70-F787B2B4D491}" destId="{2E0C83F0-84F9-4AB0-B5F6-E48606497F83}" srcOrd="0" destOrd="0" presId="urn:microsoft.com/office/officeart/2005/8/layout/vList5"/>
    <dgm:cxn modelId="{A3A5928E-6F5D-4548-8C75-C3C17D233E69}" type="presParOf" srcId="{C14DB9AA-1E9F-4B80-AF70-F787B2B4D491}" destId="{43074DF4-6ECD-4963-98DC-385C05BE6CE6}" srcOrd="1" destOrd="0" presId="urn:microsoft.com/office/officeart/2005/8/layout/vList5"/>
    <dgm:cxn modelId="{3A1C3C8D-E42F-411E-AB22-E33E9F6E6F1C}" type="presParOf" srcId="{35B9E06A-15B1-40A2-8315-54F753E43D7D}" destId="{7A46774B-811A-4429-A2B9-642B70A536EE}" srcOrd="17" destOrd="0" presId="urn:microsoft.com/office/officeart/2005/8/layout/vList5"/>
    <dgm:cxn modelId="{D58C88F5-01A0-473B-A599-2EC3A92C082B}" type="presParOf" srcId="{35B9E06A-15B1-40A2-8315-54F753E43D7D}" destId="{AFEE7055-267A-45E3-9CD0-65E6A04EF930}" srcOrd="18" destOrd="0" presId="urn:microsoft.com/office/officeart/2005/8/layout/vList5"/>
    <dgm:cxn modelId="{6361E5E1-8FA0-4825-BF1D-EB3FD00EC9E9}" type="presParOf" srcId="{AFEE7055-267A-45E3-9CD0-65E6A04EF930}" destId="{DA7ADEE1-F7DF-410E-9732-C5879BB11F3F}" srcOrd="0" destOrd="0" presId="urn:microsoft.com/office/officeart/2005/8/layout/vList5"/>
    <dgm:cxn modelId="{56D65365-B83F-416B-9FD0-FF7B3494C985}" type="presParOf" srcId="{AFEE7055-267A-45E3-9CD0-65E6A04EF930}" destId="{E50F6967-BD20-4695-A68F-06CB5614A6E5}" srcOrd="1" destOrd="0" presId="urn:microsoft.com/office/officeart/2005/8/layout/vList5"/>
  </dgm:cxnLst>
  <dgm:bg/>
  <dgm:whole>
    <a:ln w="19050"/>
  </dgm:whole>
  <dgm:extLst>
    <a:ext uri="http://schemas.microsoft.com/office/drawing/2008/diagram">
      <dsp:dataModelExt xmlns:dsp="http://schemas.microsoft.com/office/drawing/2008/diagram" relId="rId43"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6EF272C5-DB9B-4381-BDFE-4E4576423C3B}"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n-GB"/>
        </a:p>
      </dgm:t>
    </dgm:pt>
    <dgm:pt modelId="{E2A634FB-2D71-43EA-986B-CD65BFB9D911}">
      <dgm:prSet phldrT="[Text]"/>
      <dgm:spPr>
        <a:solidFill>
          <a:srgbClr val="55B333"/>
        </a:solidFill>
        <a:ln>
          <a:noFill/>
        </a:ln>
      </dgm:spPr>
      <dgm:t>
        <a:bodyPr/>
        <a:lstStyle/>
        <a:p>
          <a:r>
            <a:rPr lang="en-GB" u="sng">
              <a:solidFill>
                <a:sysClr val="windowText" lastClr="000000"/>
              </a:solidFill>
            </a:rPr>
            <a:t>SYS &lt;140</a:t>
          </a:r>
          <a:br>
            <a:rPr lang="en-GB">
              <a:solidFill>
                <a:sysClr val="windowText" lastClr="000000"/>
              </a:solidFill>
            </a:rPr>
          </a:br>
          <a:r>
            <a:rPr lang="en-GB">
              <a:solidFill>
                <a:sysClr val="windowText" lastClr="000000"/>
              </a:solidFill>
            </a:rPr>
            <a:t>DIA&lt;90</a:t>
          </a:r>
        </a:p>
      </dgm:t>
    </dgm:pt>
    <dgm:pt modelId="{67E10281-F967-4BE4-83A3-5D7DE5FD44A6}" type="parTrans" cxnId="{41EF9C3B-64F1-47BA-A8E2-F3D87932D960}">
      <dgm:prSet/>
      <dgm:spPr/>
      <dgm:t>
        <a:bodyPr/>
        <a:lstStyle/>
        <a:p>
          <a:endParaRPr lang="en-GB"/>
        </a:p>
      </dgm:t>
    </dgm:pt>
    <dgm:pt modelId="{8A6AB295-F2AD-4153-B65D-702557163E51}" type="sibTrans" cxnId="{41EF9C3B-64F1-47BA-A8E2-F3D87932D960}">
      <dgm:prSet/>
      <dgm:spPr/>
      <dgm:t>
        <a:bodyPr/>
        <a:lstStyle/>
        <a:p>
          <a:endParaRPr lang="en-GB"/>
        </a:p>
      </dgm:t>
    </dgm:pt>
    <dgm:pt modelId="{09D171EB-B6C4-40F6-A43A-D4FABA158B62}">
      <dgm:prSet phldrT="[Text]"/>
      <dgm:spPr>
        <a:solidFill>
          <a:schemeClr val="accent6">
            <a:lumMod val="60000"/>
            <a:lumOff val="40000"/>
            <a:alpha val="90000"/>
          </a:schemeClr>
        </a:solidFill>
      </dgm:spPr>
      <dgm:t>
        <a:bodyPr/>
        <a:lstStyle/>
        <a:p>
          <a:r>
            <a:rPr lang="en-GB"/>
            <a:t>Green</a:t>
          </a:r>
        </a:p>
      </dgm:t>
    </dgm:pt>
    <dgm:pt modelId="{F3D349C2-0B6E-4B0B-B31A-C5BF17BB088A}" type="parTrans" cxnId="{9C557AB5-5070-402C-99EA-EF6D7AEA51C9}">
      <dgm:prSet/>
      <dgm:spPr/>
      <dgm:t>
        <a:bodyPr/>
        <a:lstStyle/>
        <a:p>
          <a:endParaRPr lang="en-GB"/>
        </a:p>
      </dgm:t>
    </dgm:pt>
    <dgm:pt modelId="{8399332D-942B-422A-9A7E-D6A4FE5A3B9F}" type="sibTrans" cxnId="{9C557AB5-5070-402C-99EA-EF6D7AEA51C9}">
      <dgm:prSet/>
      <dgm:spPr/>
      <dgm:t>
        <a:bodyPr/>
        <a:lstStyle/>
        <a:p>
          <a:endParaRPr lang="en-GB"/>
        </a:p>
      </dgm:t>
    </dgm:pt>
    <dgm:pt modelId="{810E5316-12B9-4D69-8C50-2CAD7373D6FA}">
      <dgm:prSet phldrT="[Text]"/>
      <dgm:spPr>
        <a:solidFill>
          <a:schemeClr val="accent6">
            <a:lumMod val="60000"/>
            <a:lumOff val="40000"/>
            <a:alpha val="90000"/>
          </a:schemeClr>
        </a:solidFill>
      </dgm:spPr>
      <dgm:t>
        <a:bodyPr/>
        <a:lstStyle/>
        <a:p>
          <a:r>
            <a:rPr lang="en-GB"/>
            <a:t>Your BP is </a:t>
          </a:r>
          <a:r>
            <a:rPr lang="en-GB" b="1"/>
            <a:t>Normal</a:t>
          </a:r>
          <a:endParaRPr lang="en-GB"/>
        </a:p>
      </dgm:t>
    </dgm:pt>
    <dgm:pt modelId="{83504F01-597A-4CD3-8E2F-EF67C7CC3DEE}" type="parTrans" cxnId="{038AF482-6857-4EB1-9A34-581B74D60F28}">
      <dgm:prSet/>
      <dgm:spPr/>
      <dgm:t>
        <a:bodyPr/>
        <a:lstStyle/>
        <a:p>
          <a:endParaRPr lang="en-GB"/>
        </a:p>
      </dgm:t>
    </dgm:pt>
    <dgm:pt modelId="{55558BCA-986C-4F2D-8EBE-B85AB7D9CCEF}" type="sibTrans" cxnId="{038AF482-6857-4EB1-9A34-581B74D60F28}">
      <dgm:prSet/>
      <dgm:spPr/>
      <dgm:t>
        <a:bodyPr/>
        <a:lstStyle/>
        <a:p>
          <a:endParaRPr lang="en-GB"/>
        </a:p>
      </dgm:t>
    </dgm:pt>
    <dgm:pt modelId="{F03F796D-63D5-4CFC-813C-45A46AC10223}">
      <dgm:prSet phldrT="[Text]"/>
      <dgm:spPr>
        <a:solidFill>
          <a:srgbClr val="FAC504"/>
        </a:solidFill>
      </dgm:spPr>
      <dgm:t>
        <a:bodyPr/>
        <a:lstStyle/>
        <a:p>
          <a:r>
            <a:rPr lang="en-GB" u="sng">
              <a:solidFill>
                <a:sysClr val="windowText" lastClr="000000"/>
              </a:solidFill>
            </a:rPr>
            <a:t>SYS 140 -180</a:t>
          </a:r>
          <a:br>
            <a:rPr lang="en-GB" u="sng">
              <a:solidFill>
                <a:sysClr val="windowText" lastClr="000000"/>
              </a:solidFill>
            </a:rPr>
          </a:br>
          <a:r>
            <a:rPr lang="en-GB" u="sng">
              <a:solidFill>
                <a:sysClr val="windowText" lastClr="000000"/>
              </a:solidFill>
            </a:rPr>
            <a:t>DIA </a:t>
          </a:r>
          <a:r>
            <a:rPr lang="en-GB" b="0" i="0" u="sng">
              <a:solidFill>
                <a:sysClr val="windowText" lastClr="000000"/>
              </a:solidFill>
            </a:rPr>
            <a:t>90 - 120</a:t>
          </a:r>
          <a:endParaRPr lang="en-GB" u="sng">
            <a:solidFill>
              <a:sysClr val="windowText" lastClr="000000"/>
            </a:solidFill>
          </a:endParaRPr>
        </a:p>
      </dgm:t>
    </dgm:pt>
    <dgm:pt modelId="{26FDD045-60AA-4D14-AF3D-9598863963CD}" type="parTrans" cxnId="{639C337D-51BC-4DDF-B94F-2B301C67A1A0}">
      <dgm:prSet/>
      <dgm:spPr/>
      <dgm:t>
        <a:bodyPr/>
        <a:lstStyle/>
        <a:p>
          <a:endParaRPr lang="en-GB"/>
        </a:p>
      </dgm:t>
    </dgm:pt>
    <dgm:pt modelId="{A3253102-E57C-4BF1-9906-BBADD10DA60D}" type="sibTrans" cxnId="{639C337D-51BC-4DDF-B94F-2B301C67A1A0}">
      <dgm:prSet/>
      <dgm:spPr/>
      <dgm:t>
        <a:bodyPr/>
        <a:lstStyle/>
        <a:p>
          <a:endParaRPr lang="en-GB"/>
        </a:p>
      </dgm:t>
    </dgm:pt>
    <dgm:pt modelId="{195D030C-B071-450E-A74D-6D9593126AE3}">
      <dgm:prSet phldrT="[Text]"/>
      <dgm:spPr>
        <a:solidFill>
          <a:srgbClr val="FCCF74">
            <a:alpha val="89804"/>
          </a:srgbClr>
        </a:solidFill>
      </dgm:spPr>
      <dgm:t>
        <a:bodyPr/>
        <a:lstStyle/>
        <a:p>
          <a:r>
            <a:rPr lang="en-GB"/>
            <a:t>Orange</a:t>
          </a:r>
        </a:p>
      </dgm:t>
    </dgm:pt>
    <dgm:pt modelId="{DCBBE679-4718-4EE0-8260-BC11E72C05C1}" type="parTrans" cxnId="{A8A8AE10-EFFB-4C82-AC3B-686DE721BF34}">
      <dgm:prSet/>
      <dgm:spPr/>
      <dgm:t>
        <a:bodyPr/>
        <a:lstStyle/>
        <a:p>
          <a:endParaRPr lang="en-GB"/>
        </a:p>
      </dgm:t>
    </dgm:pt>
    <dgm:pt modelId="{7FCBE7A5-5BC4-4517-BB98-BE0EB3CF9CFA}" type="sibTrans" cxnId="{A8A8AE10-EFFB-4C82-AC3B-686DE721BF34}">
      <dgm:prSet/>
      <dgm:spPr/>
      <dgm:t>
        <a:bodyPr/>
        <a:lstStyle/>
        <a:p>
          <a:endParaRPr lang="en-GB"/>
        </a:p>
      </dgm:t>
    </dgm:pt>
    <dgm:pt modelId="{66D0B952-A1E0-4022-B103-5AD2DE90C9AF}">
      <dgm:prSet phldrT="[Text]"/>
      <dgm:spPr>
        <a:solidFill>
          <a:srgbClr val="FCCF74">
            <a:alpha val="90000"/>
          </a:srgbClr>
        </a:solidFill>
      </dgm:spPr>
      <dgm:t>
        <a:bodyPr/>
        <a:lstStyle/>
        <a:p>
          <a:r>
            <a:rPr lang="en-GB"/>
            <a:t>Continue taking readings and wait for Coach's advice</a:t>
          </a:r>
        </a:p>
      </dgm:t>
    </dgm:pt>
    <dgm:pt modelId="{7ED76B53-D4ED-4477-800D-3A7A8DEA0B59}" type="parTrans" cxnId="{F46650F8-5335-4379-B8B5-7C2B3C793A93}">
      <dgm:prSet/>
      <dgm:spPr/>
      <dgm:t>
        <a:bodyPr/>
        <a:lstStyle/>
        <a:p>
          <a:endParaRPr lang="en-GB"/>
        </a:p>
      </dgm:t>
    </dgm:pt>
    <dgm:pt modelId="{1F6AE409-4790-4DF3-BE9A-AAFCA30AA273}" type="sibTrans" cxnId="{F46650F8-5335-4379-B8B5-7C2B3C793A93}">
      <dgm:prSet/>
      <dgm:spPr/>
      <dgm:t>
        <a:bodyPr/>
        <a:lstStyle/>
        <a:p>
          <a:endParaRPr lang="en-GB"/>
        </a:p>
      </dgm:t>
    </dgm:pt>
    <dgm:pt modelId="{6421B170-AA2B-40ED-9B33-833317F1986A}">
      <dgm:prSet phldrT="[Text]"/>
      <dgm:spPr>
        <a:solidFill>
          <a:schemeClr val="accent6">
            <a:lumMod val="60000"/>
            <a:lumOff val="40000"/>
            <a:alpha val="90000"/>
          </a:schemeClr>
        </a:solidFill>
      </dgm:spPr>
      <dgm:t>
        <a:bodyPr/>
        <a:lstStyle/>
        <a:p>
          <a:r>
            <a:rPr lang="en-GB"/>
            <a:t>Continue taking your streak readings</a:t>
          </a:r>
        </a:p>
      </dgm:t>
    </dgm:pt>
    <dgm:pt modelId="{CC9680DA-38A7-4EE1-85F7-BCD104AB3A5F}" type="parTrans" cxnId="{49752D78-A779-4417-A7AD-4C718754DA74}">
      <dgm:prSet/>
      <dgm:spPr/>
      <dgm:t>
        <a:bodyPr/>
        <a:lstStyle/>
        <a:p>
          <a:endParaRPr lang="en-GB"/>
        </a:p>
      </dgm:t>
    </dgm:pt>
    <dgm:pt modelId="{F5B2F4C6-D921-4F5F-BC2C-DE2650045297}" type="sibTrans" cxnId="{49752D78-A779-4417-A7AD-4C718754DA74}">
      <dgm:prSet/>
      <dgm:spPr/>
      <dgm:t>
        <a:bodyPr/>
        <a:lstStyle/>
        <a:p>
          <a:endParaRPr lang="en-GB"/>
        </a:p>
      </dgm:t>
    </dgm:pt>
    <dgm:pt modelId="{495E4D0A-488C-49A0-B9B3-FD1A9C690302}">
      <dgm:prSet phldrT="[Text]"/>
      <dgm:spPr>
        <a:solidFill>
          <a:srgbClr val="FCCF74">
            <a:alpha val="90000"/>
          </a:srgbClr>
        </a:solidFill>
      </dgm:spPr>
      <dgm:t>
        <a:bodyPr/>
        <a:lstStyle/>
        <a:p>
          <a:r>
            <a:rPr lang="en-GB"/>
            <a:t>Your BP is </a:t>
          </a:r>
          <a:r>
            <a:rPr lang="en-GB" b="1"/>
            <a:t>raised</a:t>
          </a:r>
        </a:p>
      </dgm:t>
    </dgm:pt>
    <dgm:pt modelId="{684E9017-D527-4865-8C00-2D6B3CDCBF0C}" type="parTrans" cxnId="{87BDA892-EAAE-4FEC-807B-9D50BAEBD35A}">
      <dgm:prSet/>
      <dgm:spPr/>
      <dgm:t>
        <a:bodyPr/>
        <a:lstStyle/>
        <a:p>
          <a:endParaRPr lang="en-GB"/>
        </a:p>
      </dgm:t>
    </dgm:pt>
    <dgm:pt modelId="{90DE7F39-6C8A-4872-91EA-C235F86A7CED}" type="sibTrans" cxnId="{87BDA892-EAAE-4FEC-807B-9D50BAEBD35A}">
      <dgm:prSet/>
      <dgm:spPr/>
      <dgm:t>
        <a:bodyPr/>
        <a:lstStyle/>
        <a:p>
          <a:endParaRPr lang="en-GB"/>
        </a:p>
      </dgm:t>
    </dgm:pt>
    <dgm:pt modelId="{BD41F4ED-4AB0-4F1F-A671-C530D573176B}">
      <dgm:prSet phldrT="[Text]"/>
      <dgm:spPr>
        <a:solidFill>
          <a:srgbClr val="FF0000"/>
        </a:solidFill>
      </dgm:spPr>
      <dgm:t>
        <a:bodyPr/>
        <a:lstStyle/>
        <a:p>
          <a:r>
            <a:rPr lang="en-GB" u="sng">
              <a:solidFill>
                <a:sysClr val="windowText" lastClr="000000"/>
              </a:solidFill>
            </a:rPr>
            <a:t>SYS &gt;180</a:t>
          </a:r>
          <a:br>
            <a:rPr lang="en-GB" u="sng">
              <a:solidFill>
                <a:sysClr val="windowText" lastClr="000000"/>
              </a:solidFill>
            </a:rPr>
          </a:br>
          <a:r>
            <a:rPr lang="en-GB" u="none">
              <a:solidFill>
                <a:sysClr val="windowText" lastClr="000000"/>
              </a:solidFill>
            </a:rPr>
            <a:t>DIA &gt; 120</a:t>
          </a:r>
          <a:endParaRPr lang="en-GB" u="sng">
            <a:solidFill>
              <a:sysClr val="windowText" lastClr="000000"/>
            </a:solidFill>
          </a:endParaRPr>
        </a:p>
      </dgm:t>
    </dgm:pt>
    <dgm:pt modelId="{EE908320-09A7-4FEC-A0CF-490C915453EC}" type="parTrans" cxnId="{7F051B51-ADA1-4468-B06D-4415EC5B4C6E}">
      <dgm:prSet/>
      <dgm:spPr/>
      <dgm:t>
        <a:bodyPr/>
        <a:lstStyle/>
        <a:p>
          <a:endParaRPr lang="en-GB"/>
        </a:p>
      </dgm:t>
    </dgm:pt>
    <dgm:pt modelId="{5012977E-B2F0-4FC6-A065-B7660CEA38A6}" type="sibTrans" cxnId="{7F051B51-ADA1-4468-B06D-4415EC5B4C6E}">
      <dgm:prSet/>
      <dgm:spPr/>
      <dgm:t>
        <a:bodyPr/>
        <a:lstStyle/>
        <a:p>
          <a:endParaRPr lang="en-GB"/>
        </a:p>
      </dgm:t>
    </dgm:pt>
    <dgm:pt modelId="{2BB71DC2-14BF-4A3F-BA09-723ECD443A2F}">
      <dgm:prSet phldrT="[Text]"/>
      <dgm:spPr>
        <a:solidFill>
          <a:schemeClr val="accent2">
            <a:lumMod val="40000"/>
            <a:lumOff val="60000"/>
            <a:alpha val="90000"/>
          </a:schemeClr>
        </a:solidFill>
      </dgm:spPr>
      <dgm:t>
        <a:bodyPr/>
        <a:lstStyle/>
        <a:p>
          <a:r>
            <a:rPr lang="en-GB" u="none"/>
            <a:t>Red</a:t>
          </a:r>
        </a:p>
      </dgm:t>
    </dgm:pt>
    <dgm:pt modelId="{E8E310C0-B102-4FEF-A4F1-ADF3E62FAA55}" type="parTrans" cxnId="{45CC2F1C-0178-4647-ABFD-38F0587AFC09}">
      <dgm:prSet/>
      <dgm:spPr/>
      <dgm:t>
        <a:bodyPr/>
        <a:lstStyle/>
        <a:p>
          <a:endParaRPr lang="en-GB"/>
        </a:p>
      </dgm:t>
    </dgm:pt>
    <dgm:pt modelId="{EE8BEEEC-1E9A-471E-BA2D-744BF7AE15D7}" type="sibTrans" cxnId="{45CC2F1C-0178-4647-ABFD-38F0587AFC09}">
      <dgm:prSet/>
      <dgm:spPr/>
      <dgm:t>
        <a:bodyPr/>
        <a:lstStyle/>
        <a:p>
          <a:endParaRPr lang="en-GB"/>
        </a:p>
      </dgm:t>
    </dgm:pt>
    <dgm:pt modelId="{23BE4B47-01B4-4732-8F0E-C9A3E936EADA}">
      <dgm:prSet phldrT="[Text]"/>
      <dgm:spPr>
        <a:solidFill>
          <a:schemeClr val="accent2">
            <a:lumMod val="40000"/>
            <a:lumOff val="60000"/>
            <a:alpha val="90000"/>
          </a:schemeClr>
        </a:solidFill>
      </dgm:spPr>
      <dgm:t>
        <a:bodyPr/>
        <a:lstStyle/>
        <a:p>
          <a:r>
            <a:rPr lang="en-GB" u="none"/>
            <a:t>Your BP is </a:t>
          </a:r>
          <a:r>
            <a:rPr lang="en-GB" b="1" u="none"/>
            <a:t>high</a:t>
          </a:r>
        </a:p>
      </dgm:t>
    </dgm:pt>
    <dgm:pt modelId="{CAA19508-C6BC-4E5F-8A53-31B10E259AB9}" type="parTrans" cxnId="{DAC3EA20-9144-490F-B3AB-806E6A55F65C}">
      <dgm:prSet/>
      <dgm:spPr/>
      <dgm:t>
        <a:bodyPr/>
        <a:lstStyle/>
        <a:p>
          <a:endParaRPr lang="en-GB"/>
        </a:p>
      </dgm:t>
    </dgm:pt>
    <dgm:pt modelId="{C4B48D91-3B17-49F1-8B09-121FA3BD4C4A}" type="sibTrans" cxnId="{DAC3EA20-9144-490F-B3AB-806E6A55F65C}">
      <dgm:prSet/>
      <dgm:spPr/>
      <dgm:t>
        <a:bodyPr/>
        <a:lstStyle/>
        <a:p>
          <a:endParaRPr lang="en-GB"/>
        </a:p>
      </dgm:t>
    </dgm:pt>
    <dgm:pt modelId="{83DC2132-AE0C-4AD0-862E-E2C9CCB7160B}">
      <dgm:prSet phldrT="[Text]"/>
      <dgm:spPr>
        <a:solidFill>
          <a:schemeClr val="accent2">
            <a:lumMod val="40000"/>
            <a:lumOff val="60000"/>
            <a:alpha val="90000"/>
          </a:schemeClr>
        </a:solidFill>
      </dgm:spPr>
      <dgm:t>
        <a:bodyPr/>
        <a:lstStyle/>
        <a:p>
          <a:r>
            <a:rPr lang="en-GB" b="0" u="none"/>
            <a:t>Make an appointment with your GP or call NHS 111</a:t>
          </a:r>
        </a:p>
      </dgm:t>
    </dgm:pt>
    <dgm:pt modelId="{E701C7D3-7D70-4A51-BF1E-8C2FCDBCCE76}" type="parTrans" cxnId="{F13CD022-C884-40B8-A339-BF6F4ACFFC66}">
      <dgm:prSet/>
      <dgm:spPr/>
      <dgm:t>
        <a:bodyPr/>
        <a:lstStyle/>
        <a:p>
          <a:endParaRPr lang="en-GB"/>
        </a:p>
      </dgm:t>
    </dgm:pt>
    <dgm:pt modelId="{FEC0B0D6-1CB7-4AEB-8840-8282F876A63E}" type="sibTrans" cxnId="{F13CD022-C884-40B8-A339-BF6F4ACFFC66}">
      <dgm:prSet/>
      <dgm:spPr/>
      <dgm:t>
        <a:bodyPr/>
        <a:lstStyle/>
        <a:p>
          <a:endParaRPr lang="en-GB"/>
        </a:p>
      </dgm:t>
    </dgm:pt>
    <dgm:pt modelId="{47A00ABA-F86E-4808-ADDE-26827F2BA155}">
      <dgm:prSet phldrT="[Text]" custT="1"/>
      <dgm:spPr>
        <a:solidFill>
          <a:schemeClr val="bg1"/>
        </a:solidFill>
        <a:ln>
          <a:noFill/>
        </a:ln>
      </dgm:spPr>
      <dgm:t>
        <a:bodyPr/>
        <a:lstStyle/>
        <a:p>
          <a:r>
            <a:rPr lang="en-GB" sz="1400" b="1">
              <a:solidFill>
                <a:sysClr val="windowText" lastClr="000000"/>
              </a:solidFill>
            </a:rPr>
            <a:t>Reading</a:t>
          </a:r>
          <a:endParaRPr lang="en-GB" sz="1300" b="1">
            <a:solidFill>
              <a:sysClr val="windowText" lastClr="000000"/>
            </a:solidFill>
          </a:endParaRPr>
        </a:p>
      </dgm:t>
    </dgm:pt>
    <dgm:pt modelId="{CF94D267-819E-4AF6-B508-FB5E682C7592}" type="parTrans" cxnId="{08EC4049-4BF3-47B3-891B-D50E9E0B11E7}">
      <dgm:prSet/>
      <dgm:spPr/>
      <dgm:t>
        <a:bodyPr/>
        <a:lstStyle/>
        <a:p>
          <a:endParaRPr lang="en-GB"/>
        </a:p>
      </dgm:t>
    </dgm:pt>
    <dgm:pt modelId="{2DB41293-20DB-4DF0-9D80-72F2F5C74C6C}" type="sibTrans" cxnId="{08EC4049-4BF3-47B3-891B-D50E9E0B11E7}">
      <dgm:prSet/>
      <dgm:spPr/>
      <dgm:t>
        <a:bodyPr/>
        <a:lstStyle/>
        <a:p>
          <a:endParaRPr lang="en-GB"/>
        </a:p>
      </dgm:t>
    </dgm:pt>
    <dgm:pt modelId="{99401F4F-CA10-42E1-9A2E-614861EC5B94}">
      <dgm:prSet phldrT="[Text]" custT="1"/>
      <dgm:spPr>
        <a:solidFill>
          <a:schemeClr val="bg1"/>
        </a:solidFill>
        <a:ln>
          <a:noFill/>
        </a:ln>
      </dgm:spPr>
      <dgm:t>
        <a:bodyPr/>
        <a:lstStyle/>
        <a:p>
          <a:r>
            <a:rPr lang="en-GB" sz="1400" b="1"/>
            <a:t>Colour</a:t>
          </a:r>
          <a:endParaRPr lang="en-GB" sz="1100" b="1"/>
        </a:p>
      </dgm:t>
    </dgm:pt>
    <dgm:pt modelId="{7F166438-B878-4814-8C2C-BC592383A4D3}" type="parTrans" cxnId="{84C0E2CE-0FAE-4210-98BF-F0A8CB58F160}">
      <dgm:prSet/>
      <dgm:spPr>
        <a:solidFill>
          <a:schemeClr val="bg1"/>
        </a:solidFill>
      </dgm:spPr>
      <dgm:t>
        <a:bodyPr/>
        <a:lstStyle/>
        <a:p>
          <a:endParaRPr lang="en-GB"/>
        </a:p>
      </dgm:t>
    </dgm:pt>
    <dgm:pt modelId="{6BE92F22-FA4A-4A6D-9FBA-0678768EC0DD}" type="sibTrans" cxnId="{84C0E2CE-0FAE-4210-98BF-F0A8CB58F160}">
      <dgm:prSet/>
      <dgm:spPr>
        <a:solidFill>
          <a:schemeClr val="bg1"/>
        </a:solidFill>
      </dgm:spPr>
      <dgm:t>
        <a:bodyPr/>
        <a:lstStyle/>
        <a:p>
          <a:endParaRPr lang="en-GB"/>
        </a:p>
      </dgm:t>
    </dgm:pt>
    <dgm:pt modelId="{C72D5FF2-D16E-42AA-ACE1-850774669832}">
      <dgm:prSet phldrT="[Text]" custT="1"/>
      <dgm:spPr>
        <a:solidFill>
          <a:schemeClr val="bg1"/>
        </a:solidFill>
        <a:ln>
          <a:noFill/>
        </a:ln>
      </dgm:spPr>
      <dgm:t>
        <a:bodyPr/>
        <a:lstStyle/>
        <a:p>
          <a:r>
            <a:rPr lang="en-GB" sz="1400" b="1"/>
            <a:t>Level</a:t>
          </a:r>
          <a:endParaRPr lang="en-GB" sz="1050" b="1"/>
        </a:p>
      </dgm:t>
    </dgm:pt>
    <dgm:pt modelId="{31AB51AA-7A85-4C9C-AAA4-812A28ED55BA}" type="parTrans" cxnId="{15B7C8CC-E49B-4DDF-B938-0D816C57B9F7}">
      <dgm:prSet/>
      <dgm:spPr/>
      <dgm:t>
        <a:bodyPr/>
        <a:lstStyle/>
        <a:p>
          <a:endParaRPr lang="en-GB"/>
        </a:p>
      </dgm:t>
    </dgm:pt>
    <dgm:pt modelId="{97B36C2C-22EE-43B8-8BBC-1B14927934BB}" type="sibTrans" cxnId="{15B7C8CC-E49B-4DDF-B938-0D816C57B9F7}">
      <dgm:prSet/>
      <dgm:spPr>
        <a:solidFill>
          <a:schemeClr val="bg1"/>
        </a:solidFill>
      </dgm:spPr>
      <dgm:t>
        <a:bodyPr/>
        <a:lstStyle/>
        <a:p>
          <a:endParaRPr lang="en-GB"/>
        </a:p>
      </dgm:t>
    </dgm:pt>
    <dgm:pt modelId="{0BF19397-39C8-438B-8989-54F4B9419BA6}">
      <dgm:prSet phldrT="[Text]" custT="1"/>
      <dgm:spPr>
        <a:solidFill>
          <a:schemeClr val="bg1"/>
        </a:solidFill>
        <a:ln>
          <a:noFill/>
        </a:ln>
      </dgm:spPr>
      <dgm:t>
        <a:bodyPr/>
        <a:lstStyle/>
        <a:p>
          <a:r>
            <a:rPr lang="en-GB" sz="1400" b="1"/>
            <a:t>Action</a:t>
          </a:r>
          <a:endParaRPr lang="en-GB" sz="1050" b="1"/>
        </a:p>
      </dgm:t>
    </dgm:pt>
    <dgm:pt modelId="{7BDE9901-4D09-44E3-B162-ACC16A175531}" type="parTrans" cxnId="{F9A83C5F-9224-4A41-B6EE-B785DB53D079}">
      <dgm:prSet/>
      <dgm:spPr/>
      <dgm:t>
        <a:bodyPr/>
        <a:lstStyle/>
        <a:p>
          <a:endParaRPr lang="en-GB"/>
        </a:p>
      </dgm:t>
    </dgm:pt>
    <dgm:pt modelId="{A5D8A4A4-1E00-4571-A98F-54B041AE431E}" type="sibTrans" cxnId="{F9A83C5F-9224-4A41-B6EE-B785DB53D079}">
      <dgm:prSet/>
      <dgm:spPr/>
      <dgm:t>
        <a:bodyPr/>
        <a:lstStyle/>
        <a:p>
          <a:endParaRPr lang="en-GB"/>
        </a:p>
      </dgm:t>
    </dgm:pt>
    <dgm:pt modelId="{54B6F6AF-6867-4142-BC7C-E8F41A281F11}" type="pres">
      <dgm:prSet presAssocID="{6EF272C5-DB9B-4381-BDFE-4E4576423C3B}" presName="Name0" presStyleCnt="0">
        <dgm:presLayoutVars>
          <dgm:dir/>
          <dgm:animLvl val="lvl"/>
          <dgm:resizeHandles val="exact"/>
        </dgm:presLayoutVars>
      </dgm:prSet>
      <dgm:spPr/>
    </dgm:pt>
    <dgm:pt modelId="{1BEC7B77-C405-48A5-8021-79A4C80FCABE}" type="pres">
      <dgm:prSet presAssocID="{47A00ABA-F86E-4808-ADDE-26827F2BA155}" presName="vertFlow" presStyleCnt="0"/>
      <dgm:spPr/>
    </dgm:pt>
    <dgm:pt modelId="{00C3C2D9-C10D-4FE3-973C-EF100215E95D}" type="pres">
      <dgm:prSet presAssocID="{47A00ABA-F86E-4808-ADDE-26827F2BA155}" presName="header" presStyleLbl="node1" presStyleIdx="0" presStyleCnt="4" custScaleX="47684" custLinFactY="100000" custLinFactNeighborX="-56658" custLinFactNeighborY="115979"/>
      <dgm:spPr/>
    </dgm:pt>
    <dgm:pt modelId="{4CE32A3E-269A-49D8-BCBC-7432F0584269}" type="pres">
      <dgm:prSet presAssocID="{7F166438-B878-4814-8C2C-BC592383A4D3}" presName="parTrans" presStyleLbl="sibTrans2D1" presStyleIdx="0" presStyleCnt="12" custAng="8133550" custFlipVert="1" custFlipHor="0" custScaleX="176939" custScaleY="111836"/>
      <dgm:spPr/>
    </dgm:pt>
    <dgm:pt modelId="{54D9DF88-C33D-46AD-B665-2BF33E8DD653}" type="pres">
      <dgm:prSet presAssocID="{99401F4F-CA10-42E1-9A2E-614861EC5B94}" presName="child" presStyleLbl="alignAccFollowNode1" presStyleIdx="0" presStyleCnt="12" custScaleX="42116">
        <dgm:presLayoutVars>
          <dgm:chMax val="0"/>
          <dgm:bulletEnabled val="1"/>
        </dgm:presLayoutVars>
      </dgm:prSet>
      <dgm:spPr/>
    </dgm:pt>
    <dgm:pt modelId="{91FA6BFC-A2E2-4F65-BD9A-E2661F92BEF8}" type="pres">
      <dgm:prSet presAssocID="{6BE92F22-FA4A-4A6D-9FBA-0678768EC0DD}" presName="sibTrans" presStyleLbl="sibTrans2D1" presStyleIdx="1" presStyleCnt="12"/>
      <dgm:spPr/>
    </dgm:pt>
    <dgm:pt modelId="{FA34075D-5919-40EC-A194-AF42C2F7E3C2}" type="pres">
      <dgm:prSet presAssocID="{C72D5FF2-D16E-42AA-ACE1-850774669832}" presName="child" presStyleLbl="alignAccFollowNode1" presStyleIdx="1" presStyleCnt="12" custScaleX="34438">
        <dgm:presLayoutVars>
          <dgm:chMax val="0"/>
          <dgm:bulletEnabled val="1"/>
        </dgm:presLayoutVars>
      </dgm:prSet>
      <dgm:spPr/>
    </dgm:pt>
    <dgm:pt modelId="{E9636835-88A9-40F6-853C-5CC97B42E16A}" type="pres">
      <dgm:prSet presAssocID="{97B36C2C-22EE-43B8-8BBC-1B14927934BB}" presName="sibTrans" presStyleLbl="sibTrans2D1" presStyleIdx="2" presStyleCnt="12"/>
      <dgm:spPr/>
    </dgm:pt>
    <dgm:pt modelId="{31E6A9E9-663D-458F-950F-1EA83E0ED785}" type="pres">
      <dgm:prSet presAssocID="{0BF19397-39C8-438B-8989-54F4B9419BA6}" presName="child" presStyleLbl="alignAccFollowNode1" presStyleIdx="2" presStyleCnt="12" custScaleX="38629">
        <dgm:presLayoutVars>
          <dgm:chMax val="0"/>
          <dgm:bulletEnabled val="1"/>
        </dgm:presLayoutVars>
      </dgm:prSet>
      <dgm:spPr/>
    </dgm:pt>
    <dgm:pt modelId="{8DD4022A-778F-44D9-A78D-8921AF628E86}" type="pres">
      <dgm:prSet presAssocID="{47A00ABA-F86E-4808-ADDE-26827F2BA155}" presName="hSp" presStyleCnt="0"/>
      <dgm:spPr/>
    </dgm:pt>
    <dgm:pt modelId="{55537B6B-2328-49C2-AC19-064DC95FD9B5}" type="pres">
      <dgm:prSet presAssocID="{E2A634FB-2D71-43EA-986B-CD65BFB9D911}" presName="vertFlow" presStyleCnt="0"/>
      <dgm:spPr/>
    </dgm:pt>
    <dgm:pt modelId="{B1A092C5-F192-49E7-9A39-4665248E16D2}" type="pres">
      <dgm:prSet presAssocID="{E2A634FB-2D71-43EA-986B-CD65BFB9D911}" presName="header" presStyleLbl="node1" presStyleIdx="1" presStyleCnt="4"/>
      <dgm:spPr/>
    </dgm:pt>
    <dgm:pt modelId="{E356B954-530E-412D-AF63-A4992C7A20BD}" type="pres">
      <dgm:prSet presAssocID="{F3D349C2-0B6E-4B0B-B31A-C5BF17BB088A}" presName="parTrans" presStyleLbl="sibTrans2D1" presStyleIdx="3" presStyleCnt="12"/>
      <dgm:spPr/>
    </dgm:pt>
    <dgm:pt modelId="{22F62F24-621E-45D2-8A51-9689C46EC60B}" type="pres">
      <dgm:prSet presAssocID="{09D171EB-B6C4-40F6-A43A-D4FABA158B62}" presName="child" presStyleLbl="alignAccFollowNode1" presStyleIdx="3" presStyleCnt="12">
        <dgm:presLayoutVars>
          <dgm:chMax val="0"/>
          <dgm:bulletEnabled val="1"/>
        </dgm:presLayoutVars>
      </dgm:prSet>
      <dgm:spPr/>
    </dgm:pt>
    <dgm:pt modelId="{F83EE077-CB34-44A7-9950-EFEC70263DB3}" type="pres">
      <dgm:prSet presAssocID="{8399332D-942B-422A-9A7E-D6A4FE5A3B9F}" presName="sibTrans" presStyleLbl="sibTrans2D1" presStyleIdx="4" presStyleCnt="12"/>
      <dgm:spPr/>
    </dgm:pt>
    <dgm:pt modelId="{C0ADA773-7FEC-45EF-AEEC-3EE4391B68AE}" type="pres">
      <dgm:prSet presAssocID="{810E5316-12B9-4D69-8C50-2CAD7373D6FA}" presName="child" presStyleLbl="alignAccFollowNode1" presStyleIdx="4" presStyleCnt="12">
        <dgm:presLayoutVars>
          <dgm:chMax val="0"/>
          <dgm:bulletEnabled val="1"/>
        </dgm:presLayoutVars>
      </dgm:prSet>
      <dgm:spPr/>
    </dgm:pt>
    <dgm:pt modelId="{C41D37F4-4900-4D14-A83B-6003A0FAB1AC}" type="pres">
      <dgm:prSet presAssocID="{55558BCA-986C-4F2D-8EBE-B85AB7D9CCEF}" presName="sibTrans" presStyleLbl="sibTrans2D1" presStyleIdx="5" presStyleCnt="12"/>
      <dgm:spPr/>
    </dgm:pt>
    <dgm:pt modelId="{A98BD4CF-2141-4F58-BAAA-E675284391A4}" type="pres">
      <dgm:prSet presAssocID="{6421B170-AA2B-40ED-9B33-833317F1986A}" presName="child" presStyleLbl="alignAccFollowNode1" presStyleIdx="5" presStyleCnt="12">
        <dgm:presLayoutVars>
          <dgm:chMax val="0"/>
          <dgm:bulletEnabled val="1"/>
        </dgm:presLayoutVars>
      </dgm:prSet>
      <dgm:spPr/>
    </dgm:pt>
    <dgm:pt modelId="{DBC007A6-963A-4D14-ABC3-2B2CBB4F8B66}" type="pres">
      <dgm:prSet presAssocID="{E2A634FB-2D71-43EA-986B-CD65BFB9D911}" presName="hSp" presStyleCnt="0"/>
      <dgm:spPr/>
    </dgm:pt>
    <dgm:pt modelId="{05F74FA3-459B-477A-A99B-10D71C8615C5}" type="pres">
      <dgm:prSet presAssocID="{F03F796D-63D5-4CFC-813C-45A46AC10223}" presName="vertFlow" presStyleCnt="0"/>
      <dgm:spPr/>
    </dgm:pt>
    <dgm:pt modelId="{2559747F-79CF-4211-B71E-5240327B92DE}" type="pres">
      <dgm:prSet presAssocID="{F03F796D-63D5-4CFC-813C-45A46AC10223}" presName="header" presStyleLbl="node1" presStyleIdx="2" presStyleCnt="4"/>
      <dgm:spPr/>
    </dgm:pt>
    <dgm:pt modelId="{AA395A09-4F20-4DD2-AF1D-FB182529A848}" type="pres">
      <dgm:prSet presAssocID="{DCBBE679-4718-4EE0-8260-BC11E72C05C1}" presName="parTrans" presStyleLbl="sibTrans2D1" presStyleIdx="6" presStyleCnt="12"/>
      <dgm:spPr/>
    </dgm:pt>
    <dgm:pt modelId="{47B94FCE-EA17-479D-8E43-2F8DF4D6656A}" type="pres">
      <dgm:prSet presAssocID="{195D030C-B071-450E-A74D-6D9593126AE3}" presName="child" presStyleLbl="alignAccFollowNode1" presStyleIdx="6" presStyleCnt="12">
        <dgm:presLayoutVars>
          <dgm:chMax val="0"/>
          <dgm:bulletEnabled val="1"/>
        </dgm:presLayoutVars>
      </dgm:prSet>
      <dgm:spPr/>
    </dgm:pt>
    <dgm:pt modelId="{6F571218-7F97-4B20-A034-432C3D243CBE}" type="pres">
      <dgm:prSet presAssocID="{7FCBE7A5-5BC4-4517-BB98-BE0EB3CF9CFA}" presName="sibTrans" presStyleLbl="sibTrans2D1" presStyleIdx="7" presStyleCnt="12"/>
      <dgm:spPr/>
    </dgm:pt>
    <dgm:pt modelId="{0AE95017-2EFA-4755-8213-8165CCAFA1C6}" type="pres">
      <dgm:prSet presAssocID="{495E4D0A-488C-49A0-B9B3-FD1A9C690302}" presName="child" presStyleLbl="alignAccFollowNode1" presStyleIdx="7" presStyleCnt="12">
        <dgm:presLayoutVars>
          <dgm:chMax val="0"/>
          <dgm:bulletEnabled val="1"/>
        </dgm:presLayoutVars>
      </dgm:prSet>
      <dgm:spPr/>
    </dgm:pt>
    <dgm:pt modelId="{0CFA7BFF-6BC1-4DE7-BC5A-95C3BF05C88E}" type="pres">
      <dgm:prSet presAssocID="{90DE7F39-6C8A-4872-91EA-C235F86A7CED}" presName="sibTrans" presStyleLbl="sibTrans2D1" presStyleIdx="8" presStyleCnt="12"/>
      <dgm:spPr/>
    </dgm:pt>
    <dgm:pt modelId="{20314DDF-83E8-422D-A85B-AEF7C4B5FFB9}" type="pres">
      <dgm:prSet presAssocID="{66D0B952-A1E0-4022-B103-5AD2DE90C9AF}" presName="child" presStyleLbl="alignAccFollowNode1" presStyleIdx="8" presStyleCnt="12">
        <dgm:presLayoutVars>
          <dgm:chMax val="0"/>
          <dgm:bulletEnabled val="1"/>
        </dgm:presLayoutVars>
      </dgm:prSet>
      <dgm:spPr/>
    </dgm:pt>
    <dgm:pt modelId="{88B2D534-5939-44D0-BDE3-2A96AF8C2DEA}" type="pres">
      <dgm:prSet presAssocID="{F03F796D-63D5-4CFC-813C-45A46AC10223}" presName="hSp" presStyleCnt="0"/>
      <dgm:spPr/>
    </dgm:pt>
    <dgm:pt modelId="{1AEBF0DB-2197-4D50-94EA-A11D8D312F8C}" type="pres">
      <dgm:prSet presAssocID="{BD41F4ED-4AB0-4F1F-A671-C530D573176B}" presName="vertFlow" presStyleCnt="0"/>
      <dgm:spPr/>
    </dgm:pt>
    <dgm:pt modelId="{71B32B6F-E2B3-425E-AFED-31F9F95B78BC}" type="pres">
      <dgm:prSet presAssocID="{BD41F4ED-4AB0-4F1F-A671-C530D573176B}" presName="header" presStyleLbl="node1" presStyleIdx="3" presStyleCnt="4"/>
      <dgm:spPr/>
    </dgm:pt>
    <dgm:pt modelId="{F2A691BB-BAEA-4458-B1F6-4AAE7EAC4D58}" type="pres">
      <dgm:prSet presAssocID="{E8E310C0-B102-4FEF-A4F1-ADF3E62FAA55}" presName="parTrans" presStyleLbl="sibTrans2D1" presStyleIdx="9" presStyleCnt="12"/>
      <dgm:spPr/>
    </dgm:pt>
    <dgm:pt modelId="{0196ED7C-3633-4B34-A9A8-4E81E9B45D4A}" type="pres">
      <dgm:prSet presAssocID="{2BB71DC2-14BF-4A3F-BA09-723ECD443A2F}" presName="child" presStyleLbl="alignAccFollowNode1" presStyleIdx="9" presStyleCnt="12">
        <dgm:presLayoutVars>
          <dgm:chMax val="0"/>
          <dgm:bulletEnabled val="1"/>
        </dgm:presLayoutVars>
      </dgm:prSet>
      <dgm:spPr/>
    </dgm:pt>
    <dgm:pt modelId="{0E412DF7-32F6-4E4E-A2F3-6BBAEA99010C}" type="pres">
      <dgm:prSet presAssocID="{EE8BEEEC-1E9A-471E-BA2D-744BF7AE15D7}" presName="sibTrans" presStyleLbl="sibTrans2D1" presStyleIdx="10" presStyleCnt="12"/>
      <dgm:spPr/>
    </dgm:pt>
    <dgm:pt modelId="{D48B5B0A-69A7-4CDA-9DF8-E230CB2E233B}" type="pres">
      <dgm:prSet presAssocID="{23BE4B47-01B4-4732-8F0E-C9A3E936EADA}" presName="child" presStyleLbl="alignAccFollowNode1" presStyleIdx="10" presStyleCnt="12">
        <dgm:presLayoutVars>
          <dgm:chMax val="0"/>
          <dgm:bulletEnabled val="1"/>
        </dgm:presLayoutVars>
      </dgm:prSet>
      <dgm:spPr/>
    </dgm:pt>
    <dgm:pt modelId="{5937E0B6-F1AB-4182-8524-5FC293CE11C4}" type="pres">
      <dgm:prSet presAssocID="{C4B48D91-3B17-49F1-8B09-121FA3BD4C4A}" presName="sibTrans" presStyleLbl="sibTrans2D1" presStyleIdx="11" presStyleCnt="12"/>
      <dgm:spPr/>
    </dgm:pt>
    <dgm:pt modelId="{39476628-18F9-4BBA-B195-248ADE38EB59}" type="pres">
      <dgm:prSet presAssocID="{83DC2132-AE0C-4AD0-862E-E2C9CCB7160B}" presName="child" presStyleLbl="alignAccFollowNode1" presStyleIdx="11" presStyleCnt="12">
        <dgm:presLayoutVars>
          <dgm:chMax val="0"/>
          <dgm:bulletEnabled val="1"/>
        </dgm:presLayoutVars>
      </dgm:prSet>
      <dgm:spPr/>
    </dgm:pt>
  </dgm:ptLst>
  <dgm:cxnLst>
    <dgm:cxn modelId="{2781F509-6075-4A03-823B-D9CE60B396A6}" type="presOf" srcId="{55558BCA-986C-4F2D-8EBE-B85AB7D9CCEF}" destId="{C41D37F4-4900-4D14-A83B-6003A0FAB1AC}" srcOrd="0" destOrd="0" presId="urn:microsoft.com/office/officeart/2005/8/layout/lProcess1"/>
    <dgm:cxn modelId="{CE05F70D-4173-49DF-9408-E0FC82DAAB5F}" type="presOf" srcId="{7F166438-B878-4814-8C2C-BC592383A4D3}" destId="{4CE32A3E-269A-49D8-BCBC-7432F0584269}" srcOrd="0" destOrd="0" presId="urn:microsoft.com/office/officeart/2005/8/layout/lProcess1"/>
    <dgm:cxn modelId="{DB81AD0F-7E06-4143-AE3A-75AE20020191}" type="presOf" srcId="{83DC2132-AE0C-4AD0-862E-E2C9CCB7160B}" destId="{39476628-18F9-4BBA-B195-248ADE38EB59}" srcOrd="0" destOrd="0" presId="urn:microsoft.com/office/officeart/2005/8/layout/lProcess1"/>
    <dgm:cxn modelId="{A8A8AE10-EFFB-4C82-AC3B-686DE721BF34}" srcId="{F03F796D-63D5-4CFC-813C-45A46AC10223}" destId="{195D030C-B071-450E-A74D-6D9593126AE3}" srcOrd="0" destOrd="0" parTransId="{DCBBE679-4718-4EE0-8260-BC11E72C05C1}" sibTransId="{7FCBE7A5-5BC4-4517-BB98-BE0EB3CF9CFA}"/>
    <dgm:cxn modelId="{0160AF10-DDF3-4D29-A8E4-8E4DC2C291C9}" type="presOf" srcId="{7FCBE7A5-5BC4-4517-BB98-BE0EB3CF9CFA}" destId="{6F571218-7F97-4B20-A034-432C3D243CBE}" srcOrd="0" destOrd="0" presId="urn:microsoft.com/office/officeart/2005/8/layout/lProcess1"/>
    <dgm:cxn modelId="{7531B915-7D83-47B4-B8F4-B5C6E472EEA2}" type="presOf" srcId="{F03F796D-63D5-4CFC-813C-45A46AC10223}" destId="{2559747F-79CF-4211-B71E-5240327B92DE}" srcOrd="0" destOrd="0" presId="urn:microsoft.com/office/officeart/2005/8/layout/lProcess1"/>
    <dgm:cxn modelId="{0984101A-9039-4807-8AFD-C8081075C00E}" type="presOf" srcId="{99401F4F-CA10-42E1-9A2E-614861EC5B94}" destId="{54D9DF88-C33D-46AD-B665-2BF33E8DD653}" srcOrd="0" destOrd="0" presId="urn:microsoft.com/office/officeart/2005/8/layout/lProcess1"/>
    <dgm:cxn modelId="{45CC2F1C-0178-4647-ABFD-38F0587AFC09}" srcId="{BD41F4ED-4AB0-4F1F-A671-C530D573176B}" destId="{2BB71DC2-14BF-4A3F-BA09-723ECD443A2F}" srcOrd="0" destOrd="0" parTransId="{E8E310C0-B102-4FEF-A4F1-ADF3E62FAA55}" sibTransId="{EE8BEEEC-1E9A-471E-BA2D-744BF7AE15D7}"/>
    <dgm:cxn modelId="{DAC3EA20-9144-490F-B3AB-806E6A55F65C}" srcId="{BD41F4ED-4AB0-4F1F-A671-C530D573176B}" destId="{23BE4B47-01B4-4732-8F0E-C9A3E936EADA}" srcOrd="1" destOrd="0" parTransId="{CAA19508-C6BC-4E5F-8A53-31B10E259AB9}" sibTransId="{C4B48D91-3B17-49F1-8B09-121FA3BD4C4A}"/>
    <dgm:cxn modelId="{F13CD022-C884-40B8-A339-BF6F4ACFFC66}" srcId="{BD41F4ED-4AB0-4F1F-A671-C530D573176B}" destId="{83DC2132-AE0C-4AD0-862E-E2C9CCB7160B}" srcOrd="2" destOrd="0" parTransId="{E701C7D3-7D70-4A51-BF1E-8C2FCDBCCE76}" sibTransId="{FEC0B0D6-1CB7-4AEB-8840-8282F876A63E}"/>
    <dgm:cxn modelId="{56D7662A-94AF-4E21-828D-AADF88736812}" type="presOf" srcId="{E8E310C0-B102-4FEF-A4F1-ADF3E62FAA55}" destId="{F2A691BB-BAEA-4458-B1F6-4AAE7EAC4D58}" srcOrd="0" destOrd="0" presId="urn:microsoft.com/office/officeart/2005/8/layout/lProcess1"/>
    <dgm:cxn modelId="{41EF9C3B-64F1-47BA-A8E2-F3D87932D960}" srcId="{6EF272C5-DB9B-4381-BDFE-4E4576423C3B}" destId="{E2A634FB-2D71-43EA-986B-CD65BFB9D911}" srcOrd="1" destOrd="0" parTransId="{67E10281-F967-4BE4-83A3-5D7DE5FD44A6}" sibTransId="{8A6AB295-F2AD-4153-B65D-702557163E51}"/>
    <dgm:cxn modelId="{DF388B43-2F2B-42B2-88F8-02E4FEEE5305}" type="presOf" srcId="{C4B48D91-3B17-49F1-8B09-121FA3BD4C4A}" destId="{5937E0B6-F1AB-4182-8524-5FC293CE11C4}" srcOrd="0" destOrd="0" presId="urn:microsoft.com/office/officeart/2005/8/layout/lProcess1"/>
    <dgm:cxn modelId="{08EC4049-4BF3-47B3-891B-D50E9E0B11E7}" srcId="{6EF272C5-DB9B-4381-BDFE-4E4576423C3B}" destId="{47A00ABA-F86E-4808-ADDE-26827F2BA155}" srcOrd="0" destOrd="0" parTransId="{CF94D267-819E-4AF6-B508-FB5E682C7592}" sibTransId="{2DB41293-20DB-4DF0-9D80-72F2F5C74C6C}"/>
    <dgm:cxn modelId="{7F95A84E-F31F-40F5-A976-01A609123DFF}" type="presOf" srcId="{0BF19397-39C8-438B-8989-54F4B9419BA6}" destId="{31E6A9E9-663D-458F-950F-1EA83E0ED785}" srcOrd="0" destOrd="0" presId="urn:microsoft.com/office/officeart/2005/8/layout/lProcess1"/>
    <dgm:cxn modelId="{2679CA4F-B4BE-4D25-8B0D-4D9714FCF7CC}" type="presOf" srcId="{2BB71DC2-14BF-4A3F-BA09-723ECD443A2F}" destId="{0196ED7C-3633-4B34-A9A8-4E81E9B45D4A}" srcOrd="0" destOrd="0" presId="urn:microsoft.com/office/officeart/2005/8/layout/lProcess1"/>
    <dgm:cxn modelId="{7F051B51-ADA1-4468-B06D-4415EC5B4C6E}" srcId="{6EF272C5-DB9B-4381-BDFE-4E4576423C3B}" destId="{BD41F4ED-4AB0-4F1F-A671-C530D573176B}" srcOrd="3" destOrd="0" parTransId="{EE908320-09A7-4FEC-A0CF-490C915453EC}" sibTransId="{5012977E-B2F0-4FC6-A065-B7660CEA38A6}"/>
    <dgm:cxn modelId="{EF504454-E1F0-489B-A9E7-2EE2D5439BF0}" type="presOf" srcId="{BD41F4ED-4AB0-4F1F-A671-C530D573176B}" destId="{71B32B6F-E2B3-425E-AFED-31F9F95B78BC}" srcOrd="0" destOrd="0" presId="urn:microsoft.com/office/officeart/2005/8/layout/lProcess1"/>
    <dgm:cxn modelId="{F9A83C5F-9224-4A41-B6EE-B785DB53D079}" srcId="{47A00ABA-F86E-4808-ADDE-26827F2BA155}" destId="{0BF19397-39C8-438B-8989-54F4B9419BA6}" srcOrd="2" destOrd="0" parTransId="{7BDE9901-4D09-44E3-B162-ACC16A175531}" sibTransId="{A5D8A4A4-1E00-4571-A98F-54B041AE431E}"/>
    <dgm:cxn modelId="{07D21D68-0D3C-4D56-9576-533C617B1D4F}" type="presOf" srcId="{C72D5FF2-D16E-42AA-ACE1-850774669832}" destId="{FA34075D-5919-40EC-A194-AF42C2F7E3C2}" srcOrd="0" destOrd="0" presId="urn:microsoft.com/office/officeart/2005/8/layout/lProcess1"/>
    <dgm:cxn modelId="{C3835C75-0EDC-4DA6-BB85-A3DA6E97717D}" type="presOf" srcId="{97B36C2C-22EE-43B8-8BBC-1B14927934BB}" destId="{E9636835-88A9-40F6-853C-5CC97B42E16A}" srcOrd="0" destOrd="0" presId="urn:microsoft.com/office/officeart/2005/8/layout/lProcess1"/>
    <dgm:cxn modelId="{41F7CB75-1793-4490-8C58-AC4A2F508EAA}" type="presOf" srcId="{6421B170-AA2B-40ED-9B33-833317F1986A}" destId="{A98BD4CF-2141-4F58-BAAA-E675284391A4}" srcOrd="0" destOrd="0" presId="urn:microsoft.com/office/officeart/2005/8/layout/lProcess1"/>
    <dgm:cxn modelId="{49752D78-A779-4417-A7AD-4C718754DA74}" srcId="{E2A634FB-2D71-43EA-986B-CD65BFB9D911}" destId="{6421B170-AA2B-40ED-9B33-833317F1986A}" srcOrd="2" destOrd="0" parTransId="{CC9680DA-38A7-4EE1-85F7-BCD104AB3A5F}" sibTransId="{F5B2F4C6-D921-4F5F-BC2C-DE2650045297}"/>
    <dgm:cxn modelId="{18C1147D-06FE-4B59-9EB7-3286DFCD6200}" type="presOf" srcId="{6EF272C5-DB9B-4381-BDFE-4E4576423C3B}" destId="{54B6F6AF-6867-4142-BC7C-E8F41A281F11}" srcOrd="0" destOrd="0" presId="urn:microsoft.com/office/officeart/2005/8/layout/lProcess1"/>
    <dgm:cxn modelId="{639C337D-51BC-4DDF-B94F-2B301C67A1A0}" srcId="{6EF272C5-DB9B-4381-BDFE-4E4576423C3B}" destId="{F03F796D-63D5-4CFC-813C-45A46AC10223}" srcOrd="2" destOrd="0" parTransId="{26FDD045-60AA-4D14-AF3D-9598863963CD}" sibTransId="{A3253102-E57C-4BF1-9906-BBADD10DA60D}"/>
    <dgm:cxn modelId="{038AF482-6857-4EB1-9A34-581B74D60F28}" srcId="{E2A634FB-2D71-43EA-986B-CD65BFB9D911}" destId="{810E5316-12B9-4D69-8C50-2CAD7373D6FA}" srcOrd="1" destOrd="0" parTransId="{83504F01-597A-4CD3-8E2F-EF67C7CC3DEE}" sibTransId="{55558BCA-986C-4F2D-8EBE-B85AB7D9CCEF}"/>
    <dgm:cxn modelId="{BD811986-2442-45C8-9717-2C3BA8D32D85}" type="presOf" srcId="{90DE7F39-6C8A-4872-91EA-C235F86A7CED}" destId="{0CFA7BFF-6BC1-4DE7-BC5A-95C3BF05C88E}" srcOrd="0" destOrd="0" presId="urn:microsoft.com/office/officeart/2005/8/layout/lProcess1"/>
    <dgm:cxn modelId="{C9E37A89-9251-4CED-99A8-7AC6F859BC7D}" type="presOf" srcId="{F3D349C2-0B6E-4B0B-B31A-C5BF17BB088A}" destId="{E356B954-530E-412D-AF63-A4992C7A20BD}" srcOrd="0" destOrd="0" presId="urn:microsoft.com/office/officeart/2005/8/layout/lProcess1"/>
    <dgm:cxn modelId="{87BDA892-EAAE-4FEC-807B-9D50BAEBD35A}" srcId="{F03F796D-63D5-4CFC-813C-45A46AC10223}" destId="{495E4D0A-488C-49A0-B9B3-FD1A9C690302}" srcOrd="1" destOrd="0" parTransId="{684E9017-D527-4865-8C00-2D6B3CDCBF0C}" sibTransId="{90DE7F39-6C8A-4872-91EA-C235F86A7CED}"/>
    <dgm:cxn modelId="{5694E595-BF47-4A1D-8A93-DFA261F03A34}" type="presOf" srcId="{E2A634FB-2D71-43EA-986B-CD65BFB9D911}" destId="{B1A092C5-F192-49E7-9A39-4665248E16D2}" srcOrd="0" destOrd="0" presId="urn:microsoft.com/office/officeart/2005/8/layout/lProcess1"/>
    <dgm:cxn modelId="{2B4E35A1-6B5D-4790-9B77-8D6BA3A56422}" type="presOf" srcId="{09D171EB-B6C4-40F6-A43A-D4FABA158B62}" destId="{22F62F24-621E-45D2-8A51-9689C46EC60B}" srcOrd="0" destOrd="0" presId="urn:microsoft.com/office/officeart/2005/8/layout/lProcess1"/>
    <dgm:cxn modelId="{9B30F5AE-56FF-46BE-A8E6-BD9DD38F92AB}" type="presOf" srcId="{495E4D0A-488C-49A0-B9B3-FD1A9C690302}" destId="{0AE95017-2EFA-4755-8213-8165CCAFA1C6}" srcOrd="0" destOrd="0" presId="urn:microsoft.com/office/officeart/2005/8/layout/lProcess1"/>
    <dgm:cxn modelId="{9C557AB5-5070-402C-99EA-EF6D7AEA51C9}" srcId="{E2A634FB-2D71-43EA-986B-CD65BFB9D911}" destId="{09D171EB-B6C4-40F6-A43A-D4FABA158B62}" srcOrd="0" destOrd="0" parTransId="{F3D349C2-0B6E-4B0B-B31A-C5BF17BB088A}" sibTransId="{8399332D-942B-422A-9A7E-D6A4FE5A3B9F}"/>
    <dgm:cxn modelId="{EA0559C4-CBAE-4AF8-BDEA-6AE7A3760C3B}" type="presOf" srcId="{195D030C-B071-450E-A74D-6D9593126AE3}" destId="{47B94FCE-EA17-479D-8E43-2F8DF4D6656A}" srcOrd="0" destOrd="0" presId="urn:microsoft.com/office/officeart/2005/8/layout/lProcess1"/>
    <dgm:cxn modelId="{330337C8-19CA-4FC8-9E3F-ADEF1FAAA5EE}" type="presOf" srcId="{47A00ABA-F86E-4808-ADDE-26827F2BA155}" destId="{00C3C2D9-C10D-4FE3-973C-EF100215E95D}" srcOrd="0" destOrd="0" presId="urn:microsoft.com/office/officeart/2005/8/layout/lProcess1"/>
    <dgm:cxn modelId="{BA92A9CA-7FA0-4251-930F-433C65920B9A}" type="presOf" srcId="{8399332D-942B-422A-9A7E-D6A4FE5A3B9F}" destId="{F83EE077-CB34-44A7-9950-EFEC70263DB3}" srcOrd="0" destOrd="0" presId="urn:microsoft.com/office/officeart/2005/8/layout/lProcess1"/>
    <dgm:cxn modelId="{0FE77ACC-02B2-4A75-BD1C-8F3EA68FC47A}" type="presOf" srcId="{66D0B952-A1E0-4022-B103-5AD2DE90C9AF}" destId="{20314DDF-83E8-422D-A85B-AEF7C4B5FFB9}" srcOrd="0" destOrd="0" presId="urn:microsoft.com/office/officeart/2005/8/layout/lProcess1"/>
    <dgm:cxn modelId="{15B7C8CC-E49B-4DDF-B938-0D816C57B9F7}" srcId="{47A00ABA-F86E-4808-ADDE-26827F2BA155}" destId="{C72D5FF2-D16E-42AA-ACE1-850774669832}" srcOrd="1" destOrd="0" parTransId="{31AB51AA-7A85-4C9C-AAA4-812A28ED55BA}" sibTransId="{97B36C2C-22EE-43B8-8BBC-1B14927934BB}"/>
    <dgm:cxn modelId="{84C0E2CE-0FAE-4210-98BF-F0A8CB58F160}" srcId="{47A00ABA-F86E-4808-ADDE-26827F2BA155}" destId="{99401F4F-CA10-42E1-9A2E-614861EC5B94}" srcOrd="0" destOrd="0" parTransId="{7F166438-B878-4814-8C2C-BC592383A4D3}" sibTransId="{6BE92F22-FA4A-4A6D-9FBA-0678768EC0DD}"/>
    <dgm:cxn modelId="{1D95E1DA-DA9F-482D-A78E-FC915B164736}" type="presOf" srcId="{810E5316-12B9-4D69-8C50-2CAD7373D6FA}" destId="{C0ADA773-7FEC-45EF-AEEC-3EE4391B68AE}" srcOrd="0" destOrd="0" presId="urn:microsoft.com/office/officeart/2005/8/layout/lProcess1"/>
    <dgm:cxn modelId="{CD330ADB-F80C-4814-83E8-654D5F4964C8}" type="presOf" srcId="{EE8BEEEC-1E9A-471E-BA2D-744BF7AE15D7}" destId="{0E412DF7-32F6-4E4E-A2F3-6BBAEA99010C}" srcOrd="0" destOrd="0" presId="urn:microsoft.com/office/officeart/2005/8/layout/lProcess1"/>
    <dgm:cxn modelId="{C52DE9DD-B4DC-4D73-BF08-EA819DB812D6}" type="presOf" srcId="{6BE92F22-FA4A-4A6D-9FBA-0678768EC0DD}" destId="{91FA6BFC-A2E2-4F65-BD9A-E2661F92BEF8}" srcOrd="0" destOrd="0" presId="urn:microsoft.com/office/officeart/2005/8/layout/lProcess1"/>
    <dgm:cxn modelId="{B09FB8E2-C585-44F9-98AF-4668BBF8D49B}" type="presOf" srcId="{23BE4B47-01B4-4732-8F0E-C9A3E936EADA}" destId="{D48B5B0A-69A7-4CDA-9DF8-E230CB2E233B}" srcOrd="0" destOrd="0" presId="urn:microsoft.com/office/officeart/2005/8/layout/lProcess1"/>
    <dgm:cxn modelId="{E3B58CE9-14F0-4504-9A75-A3F5B368D6D2}" type="presOf" srcId="{DCBBE679-4718-4EE0-8260-BC11E72C05C1}" destId="{AA395A09-4F20-4DD2-AF1D-FB182529A848}" srcOrd="0" destOrd="0" presId="urn:microsoft.com/office/officeart/2005/8/layout/lProcess1"/>
    <dgm:cxn modelId="{F46650F8-5335-4379-B8B5-7C2B3C793A93}" srcId="{F03F796D-63D5-4CFC-813C-45A46AC10223}" destId="{66D0B952-A1E0-4022-B103-5AD2DE90C9AF}" srcOrd="2" destOrd="0" parTransId="{7ED76B53-D4ED-4477-800D-3A7A8DEA0B59}" sibTransId="{1F6AE409-4790-4DF3-BE9A-AAFCA30AA273}"/>
    <dgm:cxn modelId="{703401FC-708F-4E71-9659-70CAF6EBEE4D}" type="presParOf" srcId="{54B6F6AF-6867-4142-BC7C-E8F41A281F11}" destId="{1BEC7B77-C405-48A5-8021-79A4C80FCABE}" srcOrd="0" destOrd="0" presId="urn:microsoft.com/office/officeart/2005/8/layout/lProcess1"/>
    <dgm:cxn modelId="{BC116FF4-F80D-44A6-9BA3-B4852F17910E}" type="presParOf" srcId="{1BEC7B77-C405-48A5-8021-79A4C80FCABE}" destId="{00C3C2D9-C10D-4FE3-973C-EF100215E95D}" srcOrd="0" destOrd="0" presId="urn:microsoft.com/office/officeart/2005/8/layout/lProcess1"/>
    <dgm:cxn modelId="{3B24B81F-7326-4A0A-87DA-B9DBC6896A7C}" type="presParOf" srcId="{1BEC7B77-C405-48A5-8021-79A4C80FCABE}" destId="{4CE32A3E-269A-49D8-BCBC-7432F0584269}" srcOrd="1" destOrd="0" presId="urn:microsoft.com/office/officeart/2005/8/layout/lProcess1"/>
    <dgm:cxn modelId="{0E3A9E3E-037D-4B78-87B4-8A012A64714A}" type="presParOf" srcId="{1BEC7B77-C405-48A5-8021-79A4C80FCABE}" destId="{54D9DF88-C33D-46AD-B665-2BF33E8DD653}" srcOrd="2" destOrd="0" presId="urn:microsoft.com/office/officeart/2005/8/layout/lProcess1"/>
    <dgm:cxn modelId="{E48766BD-548B-4329-95ED-2281E1A641D4}" type="presParOf" srcId="{1BEC7B77-C405-48A5-8021-79A4C80FCABE}" destId="{91FA6BFC-A2E2-4F65-BD9A-E2661F92BEF8}" srcOrd="3" destOrd="0" presId="urn:microsoft.com/office/officeart/2005/8/layout/lProcess1"/>
    <dgm:cxn modelId="{4CF588F9-DCEC-4C3E-9353-D5F0002AE269}" type="presParOf" srcId="{1BEC7B77-C405-48A5-8021-79A4C80FCABE}" destId="{FA34075D-5919-40EC-A194-AF42C2F7E3C2}" srcOrd="4" destOrd="0" presId="urn:microsoft.com/office/officeart/2005/8/layout/lProcess1"/>
    <dgm:cxn modelId="{07D282EE-2F83-444D-AED4-B8619C27121C}" type="presParOf" srcId="{1BEC7B77-C405-48A5-8021-79A4C80FCABE}" destId="{E9636835-88A9-40F6-853C-5CC97B42E16A}" srcOrd="5" destOrd="0" presId="urn:microsoft.com/office/officeart/2005/8/layout/lProcess1"/>
    <dgm:cxn modelId="{B0835003-CA99-4147-8F16-36E90AB04CB9}" type="presParOf" srcId="{1BEC7B77-C405-48A5-8021-79A4C80FCABE}" destId="{31E6A9E9-663D-458F-950F-1EA83E0ED785}" srcOrd="6" destOrd="0" presId="urn:microsoft.com/office/officeart/2005/8/layout/lProcess1"/>
    <dgm:cxn modelId="{53B96F58-6940-4068-854C-DA5BAE6A5602}" type="presParOf" srcId="{54B6F6AF-6867-4142-BC7C-E8F41A281F11}" destId="{8DD4022A-778F-44D9-A78D-8921AF628E86}" srcOrd="1" destOrd="0" presId="urn:microsoft.com/office/officeart/2005/8/layout/lProcess1"/>
    <dgm:cxn modelId="{C75E9225-F09B-4E58-9758-E0301CD5A60C}" type="presParOf" srcId="{54B6F6AF-6867-4142-BC7C-E8F41A281F11}" destId="{55537B6B-2328-49C2-AC19-064DC95FD9B5}" srcOrd="2" destOrd="0" presId="urn:microsoft.com/office/officeart/2005/8/layout/lProcess1"/>
    <dgm:cxn modelId="{470B6654-B707-45CD-A9D3-EE95B2E788D9}" type="presParOf" srcId="{55537B6B-2328-49C2-AC19-064DC95FD9B5}" destId="{B1A092C5-F192-49E7-9A39-4665248E16D2}" srcOrd="0" destOrd="0" presId="urn:microsoft.com/office/officeart/2005/8/layout/lProcess1"/>
    <dgm:cxn modelId="{539C38D8-3A04-4B97-86EE-BF5DD942373F}" type="presParOf" srcId="{55537B6B-2328-49C2-AC19-064DC95FD9B5}" destId="{E356B954-530E-412D-AF63-A4992C7A20BD}" srcOrd="1" destOrd="0" presId="urn:microsoft.com/office/officeart/2005/8/layout/lProcess1"/>
    <dgm:cxn modelId="{34C16B2C-14C2-4ACB-9128-EA8C3E4BC677}" type="presParOf" srcId="{55537B6B-2328-49C2-AC19-064DC95FD9B5}" destId="{22F62F24-621E-45D2-8A51-9689C46EC60B}" srcOrd="2" destOrd="0" presId="urn:microsoft.com/office/officeart/2005/8/layout/lProcess1"/>
    <dgm:cxn modelId="{452ABF6D-8557-4B47-9D7B-0E51E9EAC0F6}" type="presParOf" srcId="{55537B6B-2328-49C2-AC19-064DC95FD9B5}" destId="{F83EE077-CB34-44A7-9950-EFEC70263DB3}" srcOrd="3" destOrd="0" presId="urn:microsoft.com/office/officeart/2005/8/layout/lProcess1"/>
    <dgm:cxn modelId="{1D62494C-DDD9-47FE-82B5-DF61DBF2A812}" type="presParOf" srcId="{55537B6B-2328-49C2-AC19-064DC95FD9B5}" destId="{C0ADA773-7FEC-45EF-AEEC-3EE4391B68AE}" srcOrd="4" destOrd="0" presId="urn:microsoft.com/office/officeart/2005/8/layout/lProcess1"/>
    <dgm:cxn modelId="{B95B719C-012E-4043-A084-A76821023A55}" type="presParOf" srcId="{55537B6B-2328-49C2-AC19-064DC95FD9B5}" destId="{C41D37F4-4900-4D14-A83B-6003A0FAB1AC}" srcOrd="5" destOrd="0" presId="urn:microsoft.com/office/officeart/2005/8/layout/lProcess1"/>
    <dgm:cxn modelId="{8FB36F5A-244A-4020-AF2C-24AAB3610808}" type="presParOf" srcId="{55537B6B-2328-49C2-AC19-064DC95FD9B5}" destId="{A98BD4CF-2141-4F58-BAAA-E675284391A4}" srcOrd="6" destOrd="0" presId="urn:microsoft.com/office/officeart/2005/8/layout/lProcess1"/>
    <dgm:cxn modelId="{CCA398C6-5255-416D-B1D0-B26CA4F2DAEB}" type="presParOf" srcId="{54B6F6AF-6867-4142-BC7C-E8F41A281F11}" destId="{DBC007A6-963A-4D14-ABC3-2B2CBB4F8B66}" srcOrd="3" destOrd="0" presId="urn:microsoft.com/office/officeart/2005/8/layout/lProcess1"/>
    <dgm:cxn modelId="{F01E1249-E649-402F-A751-D6D971FE2CA9}" type="presParOf" srcId="{54B6F6AF-6867-4142-BC7C-E8F41A281F11}" destId="{05F74FA3-459B-477A-A99B-10D71C8615C5}" srcOrd="4" destOrd="0" presId="urn:microsoft.com/office/officeart/2005/8/layout/lProcess1"/>
    <dgm:cxn modelId="{08AA294A-B178-4729-9363-8E9195774F56}" type="presParOf" srcId="{05F74FA3-459B-477A-A99B-10D71C8615C5}" destId="{2559747F-79CF-4211-B71E-5240327B92DE}" srcOrd="0" destOrd="0" presId="urn:microsoft.com/office/officeart/2005/8/layout/lProcess1"/>
    <dgm:cxn modelId="{EDB3BB4E-54E1-4C77-B408-5451AF6887E6}" type="presParOf" srcId="{05F74FA3-459B-477A-A99B-10D71C8615C5}" destId="{AA395A09-4F20-4DD2-AF1D-FB182529A848}" srcOrd="1" destOrd="0" presId="urn:microsoft.com/office/officeart/2005/8/layout/lProcess1"/>
    <dgm:cxn modelId="{439EDB2D-B752-4D4D-8BF2-3398D63E3D8A}" type="presParOf" srcId="{05F74FA3-459B-477A-A99B-10D71C8615C5}" destId="{47B94FCE-EA17-479D-8E43-2F8DF4D6656A}" srcOrd="2" destOrd="0" presId="urn:microsoft.com/office/officeart/2005/8/layout/lProcess1"/>
    <dgm:cxn modelId="{DCE3352E-9E86-4F8D-A0AF-E0462D09F4A2}" type="presParOf" srcId="{05F74FA3-459B-477A-A99B-10D71C8615C5}" destId="{6F571218-7F97-4B20-A034-432C3D243CBE}" srcOrd="3" destOrd="0" presId="urn:microsoft.com/office/officeart/2005/8/layout/lProcess1"/>
    <dgm:cxn modelId="{53337A82-A531-46FC-A433-E9384B65D93B}" type="presParOf" srcId="{05F74FA3-459B-477A-A99B-10D71C8615C5}" destId="{0AE95017-2EFA-4755-8213-8165CCAFA1C6}" srcOrd="4" destOrd="0" presId="urn:microsoft.com/office/officeart/2005/8/layout/lProcess1"/>
    <dgm:cxn modelId="{A4032306-D054-4C94-B8DA-898C108F6B6B}" type="presParOf" srcId="{05F74FA3-459B-477A-A99B-10D71C8615C5}" destId="{0CFA7BFF-6BC1-4DE7-BC5A-95C3BF05C88E}" srcOrd="5" destOrd="0" presId="urn:microsoft.com/office/officeart/2005/8/layout/lProcess1"/>
    <dgm:cxn modelId="{829EA29C-4F8C-4840-A29E-C2EAA7C0A745}" type="presParOf" srcId="{05F74FA3-459B-477A-A99B-10D71C8615C5}" destId="{20314DDF-83E8-422D-A85B-AEF7C4B5FFB9}" srcOrd="6" destOrd="0" presId="urn:microsoft.com/office/officeart/2005/8/layout/lProcess1"/>
    <dgm:cxn modelId="{85D41A48-4AE8-472B-B4E9-AA1A3AAC9FE7}" type="presParOf" srcId="{54B6F6AF-6867-4142-BC7C-E8F41A281F11}" destId="{88B2D534-5939-44D0-BDE3-2A96AF8C2DEA}" srcOrd="5" destOrd="0" presId="urn:microsoft.com/office/officeart/2005/8/layout/lProcess1"/>
    <dgm:cxn modelId="{6A2D374F-9F50-4EBB-B407-2886916D3A4A}" type="presParOf" srcId="{54B6F6AF-6867-4142-BC7C-E8F41A281F11}" destId="{1AEBF0DB-2197-4D50-94EA-A11D8D312F8C}" srcOrd="6" destOrd="0" presId="urn:microsoft.com/office/officeart/2005/8/layout/lProcess1"/>
    <dgm:cxn modelId="{43773C3E-6669-4D33-9C7A-A63E152CE6A4}" type="presParOf" srcId="{1AEBF0DB-2197-4D50-94EA-A11D8D312F8C}" destId="{71B32B6F-E2B3-425E-AFED-31F9F95B78BC}" srcOrd="0" destOrd="0" presId="urn:microsoft.com/office/officeart/2005/8/layout/lProcess1"/>
    <dgm:cxn modelId="{067F84B7-75CC-458D-91E1-59391F5B6BD0}" type="presParOf" srcId="{1AEBF0DB-2197-4D50-94EA-A11D8D312F8C}" destId="{F2A691BB-BAEA-4458-B1F6-4AAE7EAC4D58}" srcOrd="1" destOrd="0" presId="urn:microsoft.com/office/officeart/2005/8/layout/lProcess1"/>
    <dgm:cxn modelId="{302ADF48-2F8E-402C-ADE2-795F16621A7A}" type="presParOf" srcId="{1AEBF0DB-2197-4D50-94EA-A11D8D312F8C}" destId="{0196ED7C-3633-4B34-A9A8-4E81E9B45D4A}" srcOrd="2" destOrd="0" presId="urn:microsoft.com/office/officeart/2005/8/layout/lProcess1"/>
    <dgm:cxn modelId="{F25E717E-48A3-4C75-88D2-BFC96DC1B29F}" type="presParOf" srcId="{1AEBF0DB-2197-4D50-94EA-A11D8D312F8C}" destId="{0E412DF7-32F6-4E4E-A2F3-6BBAEA99010C}" srcOrd="3" destOrd="0" presId="urn:microsoft.com/office/officeart/2005/8/layout/lProcess1"/>
    <dgm:cxn modelId="{3EBF6001-B7AA-46F3-9B6B-E750593578AD}" type="presParOf" srcId="{1AEBF0DB-2197-4D50-94EA-A11D8D312F8C}" destId="{D48B5B0A-69A7-4CDA-9DF8-E230CB2E233B}" srcOrd="4" destOrd="0" presId="urn:microsoft.com/office/officeart/2005/8/layout/lProcess1"/>
    <dgm:cxn modelId="{FC9B36DA-4DEB-4858-B276-D57F6F5A1D8D}" type="presParOf" srcId="{1AEBF0DB-2197-4D50-94EA-A11D8D312F8C}" destId="{5937E0B6-F1AB-4182-8524-5FC293CE11C4}" srcOrd="5" destOrd="0" presId="urn:microsoft.com/office/officeart/2005/8/layout/lProcess1"/>
    <dgm:cxn modelId="{CEC30F33-4C4F-4DAB-99A8-B87C2B2C8487}" type="presParOf" srcId="{1AEBF0DB-2197-4D50-94EA-A11D8D312F8C}" destId="{39476628-18F9-4BBA-B195-248ADE38EB59}" srcOrd="6" destOrd="0" presId="urn:microsoft.com/office/officeart/2005/8/layout/lProcess1"/>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5A9D51D-5C51-884E-BC6E-72FF7CB9F360}" type="doc">
      <dgm:prSet loTypeId="urn:microsoft.com/office/officeart/2005/8/layout/cycle5" loCatId="" qsTypeId="urn:microsoft.com/office/officeart/2005/8/quickstyle/simple3" qsCatId="simple" csTypeId="urn:microsoft.com/office/officeart/2005/8/colors/colorful4" csCatId="colorful" phldr="1"/>
      <dgm:spPr/>
      <dgm:t>
        <a:bodyPr/>
        <a:lstStyle/>
        <a:p>
          <a:endParaRPr lang="en-GB"/>
        </a:p>
      </dgm:t>
    </dgm:pt>
    <dgm:pt modelId="{014D769D-4583-9A4B-A35D-F2A8E180BD67}">
      <dgm:prSet phldrT="[Text]"/>
      <dgm:spPr>
        <a:solidFill>
          <a:schemeClr val="accent1">
            <a:lumMod val="20000"/>
            <a:lumOff val="80000"/>
          </a:schemeClr>
        </a:solidFill>
        <a:ln w="19050"/>
      </dgm:spPr>
      <dgm:t>
        <a:bodyPr/>
        <a:lstStyle/>
        <a:p>
          <a:pPr algn="ctr"/>
          <a:r>
            <a:rPr lang="en-GB"/>
            <a:t>Feeling low or depressed</a:t>
          </a:r>
        </a:p>
      </dgm:t>
    </dgm:pt>
    <dgm:pt modelId="{AED2A667-B32D-CD44-9339-5F7D97D2909D}" type="parTrans" cxnId="{2347DD1F-598B-6741-8D6B-1AA8673C06B0}">
      <dgm:prSet/>
      <dgm:spPr/>
      <dgm:t>
        <a:bodyPr/>
        <a:lstStyle/>
        <a:p>
          <a:pPr algn="ctr"/>
          <a:endParaRPr lang="en-GB"/>
        </a:p>
      </dgm:t>
    </dgm:pt>
    <dgm:pt modelId="{15475EB5-8A42-3446-B5F1-128768EBB8B5}" type="sibTrans" cxnId="{2347DD1F-598B-6741-8D6B-1AA8673C06B0}">
      <dgm:prSet/>
      <dgm:spPr/>
      <dgm:t>
        <a:bodyPr/>
        <a:lstStyle/>
        <a:p>
          <a:pPr algn="ctr"/>
          <a:endParaRPr lang="en-GB"/>
        </a:p>
      </dgm:t>
    </dgm:pt>
    <dgm:pt modelId="{7A246D95-6F5C-5A4C-8960-424129248E52}">
      <dgm:prSet phldrT="[Text]"/>
      <dgm:spPr>
        <a:solidFill>
          <a:srgbClr val="EED5FF"/>
        </a:solidFill>
      </dgm:spPr>
      <dgm:t>
        <a:bodyPr/>
        <a:lstStyle/>
        <a:p>
          <a:pPr algn="ctr"/>
          <a:r>
            <a:rPr lang="en-GB"/>
            <a:t>Less activity, avoidance of daily tasks</a:t>
          </a:r>
        </a:p>
      </dgm:t>
    </dgm:pt>
    <dgm:pt modelId="{DFAD416D-2DE7-1E48-B267-75E1F2DF2135}" type="parTrans" cxnId="{FCC03D57-66E9-4B44-84AB-0F976B5B35BA}">
      <dgm:prSet/>
      <dgm:spPr/>
      <dgm:t>
        <a:bodyPr/>
        <a:lstStyle/>
        <a:p>
          <a:pPr algn="ctr"/>
          <a:endParaRPr lang="en-GB"/>
        </a:p>
      </dgm:t>
    </dgm:pt>
    <dgm:pt modelId="{3FE5A7CF-07CF-0F42-99D3-121F8ED14D03}" type="sibTrans" cxnId="{FCC03D57-66E9-4B44-84AB-0F976B5B35BA}">
      <dgm:prSet/>
      <dgm:spPr/>
      <dgm:t>
        <a:bodyPr/>
        <a:lstStyle/>
        <a:p>
          <a:pPr algn="ctr"/>
          <a:endParaRPr lang="en-GB"/>
        </a:p>
      </dgm:t>
    </dgm:pt>
    <dgm:pt modelId="{9C558CA7-3C65-7E4A-A052-B508D02E5B5F}">
      <dgm:prSet phldrT="[Text]"/>
      <dgm:spPr>
        <a:solidFill>
          <a:schemeClr val="accent5">
            <a:lumMod val="20000"/>
            <a:lumOff val="80000"/>
          </a:schemeClr>
        </a:solidFill>
      </dgm:spPr>
      <dgm:t>
        <a:bodyPr/>
        <a:lstStyle/>
        <a:p>
          <a:pPr algn="ctr"/>
          <a:r>
            <a:rPr lang="en-GB"/>
            <a:t>Feeling worse</a:t>
          </a:r>
        </a:p>
      </dgm:t>
    </dgm:pt>
    <dgm:pt modelId="{B9A6E2B8-B204-F34A-8067-AF2439BD6FC2}" type="parTrans" cxnId="{A9496269-0549-1B4C-8C71-CC4FF81533F1}">
      <dgm:prSet/>
      <dgm:spPr/>
      <dgm:t>
        <a:bodyPr/>
        <a:lstStyle/>
        <a:p>
          <a:pPr algn="ctr"/>
          <a:endParaRPr lang="en-GB"/>
        </a:p>
      </dgm:t>
    </dgm:pt>
    <dgm:pt modelId="{61616A22-8FC7-ED40-8051-827961F77CE6}" type="sibTrans" cxnId="{A9496269-0549-1B4C-8C71-CC4FF81533F1}">
      <dgm:prSet/>
      <dgm:spPr/>
      <dgm:t>
        <a:bodyPr/>
        <a:lstStyle/>
        <a:p>
          <a:pPr algn="ctr"/>
          <a:endParaRPr lang="en-GB"/>
        </a:p>
      </dgm:t>
    </dgm:pt>
    <dgm:pt modelId="{EB0FE20C-FDE6-1944-AD60-1C5D32D61AD0}">
      <dgm:prSet phldrT="[Text]"/>
      <dgm:spPr>
        <a:solidFill>
          <a:schemeClr val="accent2">
            <a:lumMod val="20000"/>
            <a:lumOff val="80000"/>
          </a:schemeClr>
        </a:solidFill>
      </dgm:spPr>
      <dgm:t>
        <a:bodyPr/>
        <a:lstStyle/>
        <a:p>
          <a:pPr algn="ctr"/>
          <a:r>
            <a:rPr lang="en-GB"/>
            <a:t>Tired, can't sleep, even small things seem hard</a:t>
          </a:r>
        </a:p>
      </dgm:t>
    </dgm:pt>
    <dgm:pt modelId="{624D5281-4713-1743-8E18-A6DBAC076C67}" type="parTrans" cxnId="{00145398-90FF-CF4F-851C-DF5EA094F9A7}">
      <dgm:prSet/>
      <dgm:spPr/>
      <dgm:t>
        <a:bodyPr/>
        <a:lstStyle/>
        <a:p>
          <a:pPr algn="ctr"/>
          <a:endParaRPr lang="en-GB"/>
        </a:p>
      </dgm:t>
    </dgm:pt>
    <dgm:pt modelId="{1320BA81-B17F-5946-BE26-6F9CEAC99D67}" type="sibTrans" cxnId="{00145398-90FF-CF4F-851C-DF5EA094F9A7}">
      <dgm:prSet/>
      <dgm:spPr/>
      <dgm:t>
        <a:bodyPr/>
        <a:lstStyle/>
        <a:p>
          <a:pPr algn="ctr"/>
          <a:endParaRPr lang="en-GB"/>
        </a:p>
      </dgm:t>
    </dgm:pt>
    <dgm:pt modelId="{3F193775-4A47-134C-AF45-C8363EE86D9E}" type="pres">
      <dgm:prSet presAssocID="{F5A9D51D-5C51-884E-BC6E-72FF7CB9F360}" presName="cycle" presStyleCnt="0">
        <dgm:presLayoutVars>
          <dgm:dir/>
          <dgm:resizeHandles val="exact"/>
        </dgm:presLayoutVars>
      </dgm:prSet>
      <dgm:spPr/>
    </dgm:pt>
    <dgm:pt modelId="{FADAA491-8C96-8B41-BC9B-83BC096D5294}" type="pres">
      <dgm:prSet presAssocID="{014D769D-4583-9A4B-A35D-F2A8E180BD67}" presName="node" presStyleLbl="node1" presStyleIdx="0" presStyleCnt="4">
        <dgm:presLayoutVars>
          <dgm:bulletEnabled val="1"/>
        </dgm:presLayoutVars>
      </dgm:prSet>
      <dgm:spPr/>
    </dgm:pt>
    <dgm:pt modelId="{C7DC9F99-2EB7-7544-82F8-6F005EBEBCCE}" type="pres">
      <dgm:prSet presAssocID="{014D769D-4583-9A4B-A35D-F2A8E180BD67}" presName="spNode" presStyleCnt="0"/>
      <dgm:spPr/>
    </dgm:pt>
    <dgm:pt modelId="{42121C71-E364-0B41-9BFD-0BBCFD29FED5}" type="pres">
      <dgm:prSet presAssocID="{15475EB5-8A42-3446-B5F1-128768EBB8B5}" presName="sibTrans" presStyleLbl="sibTrans1D1" presStyleIdx="0" presStyleCnt="4"/>
      <dgm:spPr/>
    </dgm:pt>
    <dgm:pt modelId="{9D473AAF-9E19-774A-9E70-A5EC7203A366}" type="pres">
      <dgm:prSet presAssocID="{7A246D95-6F5C-5A4C-8960-424129248E52}" presName="node" presStyleLbl="node1" presStyleIdx="1" presStyleCnt="4">
        <dgm:presLayoutVars>
          <dgm:bulletEnabled val="1"/>
        </dgm:presLayoutVars>
      </dgm:prSet>
      <dgm:spPr/>
    </dgm:pt>
    <dgm:pt modelId="{BBE95703-124F-FB42-8614-6D9C478CC14F}" type="pres">
      <dgm:prSet presAssocID="{7A246D95-6F5C-5A4C-8960-424129248E52}" presName="spNode" presStyleCnt="0"/>
      <dgm:spPr/>
    </dgm:pt>
    <dgm:pt modelId="{35992526-99B8-684C-818D-3F36CFFD5630}" type="pres">
      <dgm:prSet presAssocID="{3FE5A7CF-07CF-0F42-99D3-121F8ED14D03}" presName="sibTrans" presStyleLbl="sibTrans1D1" presStyleIdx="1" presStyleCnt="4"/>
      <dgm:spPr/>
    </dgm:pt>
    <dgm:pt modelId="{3B294563-2812-F643-BCAA-A9BF9D2CE749}" type="pres">
      <dgm:prSet presAssocID="{9C558CA7-3C65-7E4A-A052-B508D02E5B5F}" presName="node" presStyleLbl="node1" presStyleIdx="2" presStyleCnt="4">
        <dgm:presLayoutVars>
          <dgm:bulletEnabled val="1"/>
        </dgm:presLayoutVars>
      </dgm:prSet>
      <dgm:spPr/>
    </dgm:pt>
    <dgm:pt modelId="{4824C9A3-9416-B443-AFFC-369EF319178E}" type="pres">
      <dgm:prSet presAssocID="{9C558CA7-3C65-7E4A-A052-B508D02E5B5F}" presName="spNode" presStyleCnt="0"/>
      <dgm:spPr/>
    </dgm:pt>
    <dgm:pt modelId="{EBCB82B7-85EB-1F49-8963-040C6EEE6A2B}" type="pres">
      <dgm:prSet presAssocID="{61616A22-8FC7-ED40-8051-827961F77CE6}" presName="sibTrans" presStyleLbl="sibTrans1D1" presStyleIdx="2" presStyleCnt="4"/>
      <dgm:spPr/>
    </dgm:pt>
    <dgm:pt modelId="{293C9E37-6124-5A48-B5B4-97DD7019C965}" type="pres">
      <dgm:prSet presAssocID="{EB0FE20C-FDE6-1944-AD60-1C5D32D61AD0}" presName="node" presStyleLbl="node1" presStyleIdx="3" presStyleCnt="4">
        <dgm:presLayoutVars>
          <dgm:bulletEnabled val="1"/>
        </dgm:presLayoutVars>
      </dgm:prSet>
      <dgm:spPr/>
    </dgm:pt>
    <dgm:pt modelId="{7240BA87-4197-5946-BAF9-5F920843748E}" type="pres">
      <dgm:prSet presAssocID="{EB0FE20C-FDE6-1944-AD60-1C5D32D61AD0}" presName="spNode" presStyleCnt="0"/>
      <dgm:spPr/>
    </dgm:pt>
    <dgm:pt modelId="{AA345692-1F87-7B46-A970-9016C9ED9AEC}" type="pres">
      <dgm:prSet presAssocID="{1320BA81-B17F-5946-BE26-6F9CEAC99D67}" presName="sibTrans" presStyleLbl="sibTrans1D1" presStyleIdx="3" presStyleCnt="4"/>
      <dgm:spPr/>
    </dgm:pt>
  </dgm:ptLst>
  <dgm:cxnLst>
    <dgm:cxn modelId="{188AE514-3993-4B40-BDD3-5B0CA3DFD5C3}" type="presOf" srcId="{9C558CA7-3C65-7E4A-A052-B508D02E5B5F}" destId="{3B294563-2812-F643-BCAA-A9BF9D2CE749}" srcOrd="0" destOrd="0" presId="urn:microsoft.com/office/officeart/2005/8/layout/cycle5"/>
    <dgm:cxn modelId="{2347DD1F-598B-6741-8D6B-1AA8673C06B0}" srcId="{F5A9D51D-5C51-884E-BC6E-72FF7CB9F360}" destId="{014D769D-4583-9A4B-A35D-F2A8E180BD67}" srcOrd="0" destOrd="0" parTransId="{AED2A667-B32D-CD44-9339-5F7D97D2909D}" sibTransId="{15475EB5-8A42-3446-B5F1-128768EBB8B5}"/>
    <dgm:cxn modelId="{010F9828-9912-714B-9974-9B6A85FEB607}" type="presOf" srcId="{EB0FE20C-FDE6-1944-AD60-1C5D32D61AD0}" destId="{293C9E37-6124-5A48-B5B4-97DD7019C965}" srcOrd="0" destOrd="0" presId="urn:microsoft.com/office/officeart/2005/8/layout/cycle5"/>
    <dgm:cxn modelId="{2E3A6B31-B8D1-DD48-931B-DEFFD304763A}" type="presOf" srcId="{61616A22-8FC7-ED40-8051-827961F77CE6}" destId="{EBCB82B7-85EB-1F49-8963-040C6EEE6A2B}" srcOrd="0" destOrd="0" presId="urn:microsoft.com/office/officeart/2005/8/layout/cycle5"/>
    <dgm:cxn modelId="{E4274A54-A0DE-BB4C-AEFF-A23F0C8C1806}" type="presOf" srcId="{1320BA81-B17F-5946-BE26-6F9CEAC99D67}" destId="{AA345692-1F87-7B46-A970-9016C9ED9AEC}" srcOrd="0" destOrd="0" presId="urn:microsoft.com/office/officeart/2005/8/layout/cycle5"/>
    <dgm:cxn modelId="{FCC03D57-66E9-4B44-84AB-0F976B5B35BA}" srcId="{F5A9D51D-5C51-884E-BC6E-72FF7CB9F360}" destId="{7A246D95-6F5C-5A4C-8960-424129248E52}" srcOrd="1" destOrd="0" parTransId="{DFAD416D-2DE7-1E48-B267-75E1F2DF2135}" sibTransId="{3FE5A7CF-07CF-0F42-99D3-121F8ED14D03}"/>
    <dgm:cxn modelId="{A9496269-0549-1B4C-8C71-CC4FF81533F1}" srcId="{F5A9D51D-5C51-884E-BC6E-72FF7CB9F360}" destId="{9C558CA7-3C65-7E4A-A052-B508D02E5B5F}" srcOrd="2" destOrd="0" parTransId="{B9A6E2B8-B204-F34A-8067-AF2439BD6FC2}" sibTransId="{61616A22-8FC7-ED40-8051-827961F77CE6}"/>
    <dgm:cxn modelId="{A4B0A278-7C73-694A-A486-BDE40183893A}" type="presOf" srcId="{15475EB5-8A42-3446-B5F1-128768EBB8B5}" destId="{42121C71-E364-0B41-9BFD-0BBCFD29FED5}" srcOrd="0" destOrd="0" presId="urn:microsoft.com/office/officeart/2005/8/layout/cycle5"/>
    <dgm:cxn modelId="{61ACFD88-589D-C94A-8A4A-93AE8C29D659}" type="presOf" srcId="{014D769D-4583-9A4B-A35D-F2A8E180BD67}" destId="{FADAA491-8C96-8B41-BC9B-83BC096D5294}" srcOrd="0" destOrd="0" presId="urn:microsoft.com/office/officeart/2005/8/layout/cycle5"/>
    <dgm:cxn modelId="{00145398-90FF-CF4F-851C-DF5EA094F9A7}" srcId="{F5A9D51D-5C51-884E-BC6E-72FF7CB9F360}" destId="{EB0FE20C-FDE6-1944-AD60-1C5D32D61AD0}" srcOrd="3" destOrd="0" parTransId="{624D5281-4713-1743-8E18-A6DBAC076C67}" sibTransId="{1320BA81-B17F-5946-BE26-6F9CEAC99D67}"/>
    <dgm:cxn modelId="{11D73DD3-F54D-0F47-9C3D-5567F817F7A9}" type="presOf" srcId="{F5A9D51D-5C51-884E-BC6E-72FF7CB9F360}" destId="{3F193775-4A47-134C-AF45-C8363EE86D9E}" srcOrd="0" destOrd="0" presId="urn:microsoft.com/office/officeart/2005/8/layout/cycle5"/>
    <dgm:cxn modelId="{DA76F3E0-69C6-AA40-8A46-848C6DB07862}" type="presOf" srcId="{7A246D95-6F5C-5A4C-8960-424129248E52}" destId="{9D473AAF-9E19-774A-9E70-A5EC7203A366}" srcOrd="0" destOrd="0" presId="urn:microsoft.com/office/officeart/2005/8/layout/cycle5"/>
    <dgm:cxn modelId="{425A5EFD-2C44-3048-B12B-05C88863D054}" type="presOf" srcId="{3FE5A7CF-07CF-0F42-99D3-121F8ED14D03}" destId="{35992526-99B8-684C-818D-3F36CFFD5630}" srcOrd="0" destOrd="0" presId="urn:microsoft.com/office/officeart/2005/8/layout/cycle5"/>
    <dgm:cxn modelId="{A41BA5EC-47BF-FB42-AD3A-F55C748AC26F}" type="presParOf" srcId="{3F193775-4A47-134C-AF45-C8363EE86D9E}" destId="{FADAA491-8C96-8B41-BC9B-83BC096D5294}" srcOrd="0" destOrd="0" presId="urn:microsoft.com/office/officeart/2005/8/layout/cycle5"/>
    <dgm:cxn modelId="{199A9C38-53EF-B242-9D7A-B982163FD724}" type="presParOf" srcId="{3F193775-4A47-134C-AF45-C8363EE86D9E}" destId="{C7DC9F99-2EB7-7544-82F8-6F005EBEBCCE}" srcOrd="1" destOrd="0" presId="urn:microsoft.com/office/officeart/2005/8/layout/cycle5"/>
    <dgm:cxn modelId="{DC76FB57-7CA2-4841-A42D-54E36C26C927}" type="presParOf" srcId="{3F193775-4A47-134C-AF45-C8363EE86D9E}" destId="{42121C71-E364-0B41-9BFD-0BBCFD29FED5}" srcOrd="2" destOrd="0" presId="urn:microsoft.com/office/officeart/2005/8/layout/cycle5"/>
    <dgm:cxn modelId="{38A4707C-545E-C548-B941-5F25DA78DF84}" type="presParOf" srcId="{3F193775-4A47-134C-AF45-C8363EE86D9E}" destId="{9D473AAF-9E19-774A-9E70-A5EC7203A366}" srcOrd="3" destOrd="0" presId="urn:microsoft.com/office/officeart/2005/8/layout/cycle5"/>
    <dgm:cxn modelId="{5B5E9E2B-BCD1-CE4E-B2B0-6186F94603A7}" type="presParOf" srcId="{3F193775-4A47-134C-AF45-C8363EE86D9E}" destId="{BBE95703-124F-FB42-8614-6D9C478CC14F}" srcOrd="4" destOrd="0" presId="urn:microsoft.com/office/officeart/2005/8/layout/cycle5"/>
    <dgm:cxn modelId="{74624B09-D0AE-F647-AFD9-57662FA53842}" type="presParOf" srcId="{3F193775-4A47-134C-AF45-C8363EE86D9E}" destId="{35992526-99B8-684C-818D-3F36CFFD5630}" srcOrd="5" destOrd="0" presId="urn:microsoft.com/office/officeart/2005/8/layout/cycle5"/>
    <dgm:cxn modelId="{DA3DA44C-D737-044D-852A-85297053757A}" type="presParOf" srcId="{3F193775-4A47-134C-AF45-C8363EE86D9E}" destId="{3B294563-2812-F643-BCAA-A9BF9D2CE749}" srcOrd="6" destOrd="0" presId="urn:microsoft.com/office/officeart/2005/8/layout/cycle5"/>
    <dgm:cxn modelId="{1F51F358-2EB7-7E4C-9E51-91D65D0DC6F7}" type="presParOf" srcId="{3F193775-4A47-134C-AF45-C8363EE86D9E}" destId="{4824C9A3-9416-B443-AFFC-369EF319178E}" srcOrd="7" destOrd="0" presId="urn:microsoft.com/office/officeart/2005/8/layout/cycle5"/>
    <dgm:cxn modelId="{8CEB8C5E-12CF-2542-AE0F-4C73CBE8F31F}" type="presParOf" srcId="{3F193775-4A47-134C-AF45-C8363EE86D9E}" destId="{EBCB82B7-85EB-1F49-8963-040C6EEE6A2B}" srcOrd="8" destOrd="0" presId="urn:microsoft.com/office/officeart/2005/8/layout/cycle5"/>
    <dgm:cxn modelId="{AD25295B-B682-1E49-B681-162499A9620D}" type="presParOf" srcId="{3F193775-4A47-134C-AF45-C8363EE86D9E}" destId="{293C9E37-6124-5A48-B5B4-97DD7019C965}" srcOrd="9" destOrd="0" presId="urn:microsoft.com/office/officeart/2005/8/layout/cycle5"/>
    <dgm:cxn modelId="{E8875783-0290-A44E-B7D8-ABFDF03DE08D}" type="presParOf" srcId="{3F193775-4A47-134C-AF45-C8363EE86D9E}" destId="{7240BA87-4197-5946-BAF9-5F920843748E}" srcOrd="10" destOrd="0" presId="urn:microsoft.com/office/officeart/2005/8/layout/cycle5"/>
    <dgm:cxn modelId="{B158A47A-224F-F548-9F1B-2AA6CC5823BE}" type="presParOf" srcId="{3F193775-4A47-134C-AF45-C8363EE86D9E}" destId="{AA345692-1F87-7B46-A970-9016C9ED9AEC}" srcOrd="11" destOrd="0" presId="urn:microsoft.com/office/officeart/2005/8/layout/cycle5"/>
  </dgm:cxnLst>
  <dgm:bg/>
  <dgm:whole/>
  <dgm:extLst>
    <a:ext uri="http://schemas.microsoft.com/office/drawing/2008/diagram">
      <dsp:dataModelExt xmlns:dsp="http://schemas.microsoft.com/office/drawing/2008/diagram" relId="rId17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A048FE4-29A4-BF4F-97FB-BBA951FE1395}" type="doc">
      <dgm:prSet loTypeId="urn:microsoft.com/office/officeart/2005/8/layout/process1" loCatId="" qsTypeId="urn:microsoft.com/office/officeart/2005/8/quickstyle/simple3" qsCatId="simple" csTypeId="urn:microsoft.com/office/officeart/2005/8/colors/colorful2" csCatId="colorful" phldr="1"/>
      <dgm:spPr/>
    </dgm:pt>
    <dgm:pt modelId="{BFAE4D12-3DBA-BC44-9069-E206EE7C7625}">
      <dgm:prSet phldrT="[Text]" custT="1"/>
      <dgm:spPr>
        <a:solidFill>
          <a:schemeClr val="accent2">
            <a:lumMod val="40000"/>
            <a:lumOff val="60000"/>
          </a:schemeClr>
        </a:solidFill>
      </dgm:spPr>
      <dgm:t>
        <a:bodyPr/>
        <a:lstStyle/>
        <a:p>
          <a:r>
            <a:rPr lang="en-US" sz="1400"/>
            <a:t>"I don't have the motivation!"</a:t>
          </a:r>
          <a:endParaRPr lang="en-GB" sz="1400"/>
        </a:p>
      </dgm:t>
    </dgm:pt>
    <dgm:pt modelId="{DB25CC39-8C20-204E-ACCA-080B74C69A1E}" type="parTrans" cxnId="{D47B4652-DB30-F146-A24D-80A4DAF47394}">
      <dgm:prSet/>
      <dgm:spPr/>
      <dgm:t>
        <a:bodyPr/>
        <a:lstStyle/>
        <a:p>
          <a:endParaRPr lang="en-GB"/>
        </a:p>
      </dgm:t>
    </dgm:pt>
    <dgm:pt modelId="{9EC11BD8-FDF9-EA44-91F8-8AE25ECCC04B}" type="sibTrans" cxnId="{D47B4652-DB30-F146-A24D-80A4DAF47394}">
      <dgm:prSet/>
      <dgm:spPr/>
      <dgm:t>
        <a:bodyPr/>
        <a:lstStyle/>
        <a:p>
          <a:endParaRPr lang="en-GB"/>
        </a:p>
      </dgm:t>
    </dgm:pt>
    <dgm:pt modelId="{ECF072F0-5971-504B-A6DB-C5CCF926F56F}">
      <dgm:prSet phldrT="[Text]" custT="1"/>
      <dgm:spPr>
        <a:solidFill>
          <a:schemeClr val="accent6">
            <a:lumMod val="20000"/>
            <a:lumOff val="80000"/>
          </a:schemeClr>
        </a:solidFill>
      </dgm:spPr>
      <dgm:t>
        <a:bodyPr/>
        <a:lstStyle/>
        <a:p>
          <a:r>
            <a:rPr lang="en-GB" sz="1200"/>
            <a:t>Waiting for moivation can keep you stuck. The good news? Taking the first step builds momentum and makes it easier to keep going. Starting may be hard but it's the most important part!</a:t>
          </a:r>
        </a:p>
      </dgm:t>
    </dgm:pt>
    <dgm:pt modelId="{1CF0F4C7-CD42-4D4A-8316-51A155E121F3}" type="parTrans" cxnId="{E5781C6A-FA90-904D-B33E-B10A76FCA904}">
      <dgm:prSet/>
      <dgm:spPr/>
      <dgm:t>
        <a:bodyPr/>
        <a:lstStyle/>
        <a:p>
          <a:endParaRPr lang="en-GB"/>
        </a:p>
      </dgm:t>
    </dgm:pt>
    <dgm:pt modelId="{41F9C662-9A51-1349-8436-391290615696}" type="sibTrans" cxnId="{E5781C6A-FA90-904D-B33E-B10A76FCA904}">
      <dgm:prSet/>
      <dgm:spPr/>
      <dgm:t>
        <a:bodyPr/>
        <a:lstStyle/>
        <a:p>
          <a:endParaRPr lang="en-GB"/>
        </a:p>
      </dgm:t>
    </dgm:pt>
    <dgm:pt modelId="{BE7A065C-16C1-CE47-9794-38E96C1540A7}" type="pres">
      <dgm:prSet presAssocID="{FA048FE4-29A4-BF4F-97FB-BBA951FE1395}" presName="Name0" presStyleCnt="0">
        <dgm:presLayoutVars>
          <dgm:dir/>
          <dgm:resizeHandles val="exact"/>
        </dgm:presLayoutVars>
      </dgm:prSet>
      <dgm:spPr/>
    </dgm:pt>
    <dgm:pt modelId="{BC3C0D67-891D-8D48-95FB-27AF2B978945}" type="pres">
      <dgm:prSet presAssocID="{BFAE4D12-3DBA-BC44-9069-E206EE7C7625}" presName="node" presStyleLbl="node1" presStyleIdx="0" presStyleCnt="2" custLinFactNeighborX="3184">
        <dgm:presLayoutVars>
          <dgm:bulletEnabled val="1"/>
        </dgm:presLayoutVars>
      </dgm:prSet>
      <dgm:spPr/>
    </dgm:pt>
    <dgm:pt modelId="{68886531-94FF-8E46-9B7D-47CA5BC6FEDB}" type="pres">
      <dgm:prSet presAssocID="{9EC11BD8-FDF9-EA44-91F8-8AE25ECCC04B}" presName="sibTrans" presStyleLbl="sibTrans2D1" presStyleIdx="0" presStyleCnt="1"/>
      <dgm:spPr/>
    </dgm:pt>
    <dgm:pt modelId="{0DD9DE0F-415C-7448-890F-F3A716573C24}" type="pres">
      <dgm:prSet presAssocID="{9EC11BD8-FDF9-EA44-91F8-8AE25ECCC04B}" presName="connectorText" presStyleLbl="sibTrans2D1" presStyleIdx="0" presStyleCnt="1"/>
      <dgm:spPr/>
    </dgm:pt>
    <dgm:pt modelId="{A08647D8-D951-BD44-BF6F-275961239F02}" type="pres">
      <dgm:prSet presAssocID="{ECF072F0-5971-504B-A6DB-C5CCF926F56F}" presName="node" presStyleLbl="node1" presStyleIdx="1" presStyleCnt="2" custScaleX="174271" custLinFactNeighborX="-5588" custLinFactNeighborY="21496">
        <dgm:presLayoutVars>
          <dgm:bulletEnabled val="1"/>
        </dgm:presLayoutVars>
      </dgm:prSet>
      <dgm:spPr/>
    </dgm:pt>
  </dgm:ptLst>
  <dgm:cxnLst>
    <dgm:cxn modelId="{8A8AED04-289C-344B-8FD0-D9C6324E7D9D}" type="presOf" srcId="{ECF072F0-5971-504B-A6DB-C5CCF926F56F}" destId="{A08647D8-D951-BD44-BF6F-275961239F02}" srcOrd="0" destOrd="0" presId="urn:microsoft.com/office/officeart/2005/8/layout/process1"/>
    <dgm:cxn modelId="{D47B4652-DB30-F146-A24D-80A4DAF47394}" srcId="{FA048FE4-29A4-BF4F-97FB-BBA951FE1395}" destId="{BFAE4D12-3DBA-BC44-9069-E206EE7C7625}" srcOrd="0" destOrd="0" parTransId="{DB25CC39-8C20-204E-ACCA-080B74C69A1E}" sibTransId="{9EC11BD8-FDF9-EA44-91F8-8AE25ECCC04B}"/>
    <dgm:cxn modelId="{E5781C6A-FA90-904D-B33E-B10A76FCA904}" srcId="{FA048FE4-29A4-BF4F-97FB-BBA951FE1395}" destId="{ECF072F0-5971-504B-A6DB-C5CCF926F56F}" srcOrd="1" destOrd="0" parTransId="{1CF0F4C7-CD42-4D4A-8316-51A155E121F3}" sibTransId="{41F9C662-9A51-1349-8436-391290615696}"/>
    <dgm:cxn modelId="{6CF25CD0-91B7-7A4B-A5F8-5F6D49FCB08D}" type="presOf" srcId="{9EC11BD8-FDF9-EA44-91F8-8AE25ECCC04B}" destId="{68886531-94FF-8E46-9B7D-47CA5BC6FEDB}" srcOrd="0" destOrd="0" presId="urn:microsoft.com/office/officeart/2005/8/layout/process1"/>
    <dgm:cxn modelId="{4254C0EA-BDB8-0F4B-B523-C896A9E9170B}" type="presOf" srcId="{FA048FE4-29A4-BF4F-97FB-BBA951FE1395}" destId="{BE7A065C-16C1-CE47-9794-38E96C1540A7}" srcOrd="0" destOrd="0" presId="urn:microsoft.com/office/officeart/2005/8/layout/process1"/>
    <dgm:cxn modelId="{29BD15ED-C519-0746-91D2-3B93B7BE87DE}" type="presOf" srcId="{BFAE4D12-3DBA-BC44-9069-E206EE7C7625}" destId="{BC3C0D67-891D-8D48-95FB-27AF2B978945}" srcOrd="0" destOrd="0" presId="urn:microsoft.com/office/officeart/2005/8/layout/process1"/>
    <dgm:cxn modelId="{C557ADF5-24B3-8D42-A4BC-8F3E8AED3ED8}" type="presOf" srcId="{9EC11BD8-FDF9-EA44-91F8-8AE25ECCC04B}" destId="{0DD9DE0F-415C-7448-890F-F3A716573C24}" srcOrd="1" destOrd="0" presId="urn:microsoft.com/office/officeart/2005/8/layout/process1"/>
    <dgm:cxn modelId="{D6BC8F7F-3177-C341-A44A-737EF18FB91D}" type="presParOf" srcId="{BE7A065C-16C1-CE47-9794-38E96C1540A7}" destId="{BC3C0D67-891D-8D48-95FB-27AF2B978945}" srcOrd="0" destOrd="0" presId="urn:microsoft.com/office/officeart/2005/8/layout/process1"/>
    <dgm:cxn modelId="{1C87EB3C-2F96-B54E-BC88-C4182CA57726}" type="presParOf" srcId="{BE7A065C-16C1-CE47-9794-38E96C1540A7}" destId="{68886531-94FF-8E46-9B7D-47CA5BC6FEDB}" srcOrd="1" destOrd="0" presId="urn:microsoft.com/office/officeart/2005/8/layout/process1"/>
    <dgm:cxn modelId="{4071CFD9-40FC-9D4C-B063-2704AC342383}" type="presParOf" srcId="{68886531-94FF-8E46-9B7D-47CA5BC6FEDB}" destId="{0DD9DE0F-415C-7448-890F-F3A716573C24}" srcOrd="0" destOrd="0" presId="urn:microsoft.com/office/officeart/2005/8/layout/process1"/>
    <dgm:cxn modelId="{70C853EC-E03D-584E-8C34-2FD6B66984D5}" type="presParOf" srcId="{BE7A065C-16C1-CE47-9794-38E96C1540A7}" destId="{A08647D8-D951-BD44-BF6F-275961239F02}" srcOrd="2" destOrd="0" presId="urn:microsoft.com/office/officeart/2005/8/layout/process1"/>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A048FE4-29A4-BF4F-97FB-BBA951FE1395}" type="doc">
      <dgm:prSet loTypeId="urn:microsoft.com/office/officeart/2005/8/layout/process1" loCatId="" qsTypeId="urn:microsoft.com/office/officeart/2005/8/quickstyle/simple3" qsCatId="simple" csTypeId="urn:microsoft.com/office/officeart/2005/8/colors/colorful4" csCatId="colorful" phldr="1"/>
      <dgm:spPr/>
    </dgm:pt>
    <dgm:pt modelId="{BFAE4D12-3DBA-BC44-9069-E206EE7C7625}">
      <dgm:prSet phldrT="[Text]" custT="1"/>
      <dgm:spPr>
        <a:solidFill>
          <a:schemeClr val="accent4">
            <a:lumMod val="20000"/>
            <a:lumOff val="80000"/>
          </a:schemeClr>
        </a:solidFill>
      </dgm:spPr>
      <dgm:t>
        <a:bodyPr/>
        <a:lstStyle/>
        <a:p>
          <a:r>
            <a:rPr lang="en-US" sz="1400"/>
            <a:t>"I can't even get started!"</a:t>
          </a:r>
          <a:endParaRPr lang="en-GB" sz="1400"/>
        </a:p>
      </dgm:t>
    </dgm:pt>
    <dgm:pt modelId="{DB25CC39-8C20-204E-ACCA-080B74C69A1E}" type="parTrans" cxnId="{D47B4652-DB30-F146-A24D-80A4DAF47394}">
      <dgm:prSet/>
      <dgm:spPr/>
      <dgm:t>
        <a:bodyPr/>
        <a:lstStyle/>
        <a:p>
          <a:endParaRPr lang="en-GB"/>
        </a:p>
      </dgm:t>
    </dgm:pt>
    <dgm:pt modelId="{9EC11BD8-FDF9-EA44-91F8-8AE25ECCC04B}" type="sibTrans" cxnId="{D47B4652-DB30-F146-A24D-80A4DAF47394}">
      <dgm:prSet/>
      <dgm:spPr/>
      <dgm:t>
        <a:bodyPr/>
        <a:lstStyle/>
        <a:p>
          <a:endParaRPr lang="en-GB"/>
        </a:p>
      </dgm:t>
    </dgm:pt>
    <dgm:pt modelId="{ECF072F0-5971-504B-A6DB-C5CCF926F56F}">
      <dgm:prSet phldrT="[Text]" custT="1"/>
      <dgm:spPr>
        <a:solidFill>
          <a:schemeClr val="accent5">
            <a:lumMod val="20000"/>
            <a:lumOff val="80000"/>
          </a:schemeClr>
        </a:solidFill>
      </dgm:spPr>
      <dgm:t>
        <a:bodyPr/>
        <a:lstStyle/>
        <a:p>
          <a:r>
            <a:rPr lang="en-GB" sz="1200"/>
            <a:t>Feeling low can drain motivation, keeping you stuck in a cycle. Recognising this is the first step ot breaking it! Start with small, simple acitvities, no matter how small.</a:t>
          </a:r>
        </a:p>
      </dgm:t>
    </dgm:pt>
    <dgm:pt modelId="{1CF0F4C7-CD42-4D4A-8316-51A155E121F3}" type="parTrans" cxnId="{E5781C6A-FA90-904D-B33E-B10A76FCA904}">
      <dgm:prSet/>
      <dgm:spPr/>
      <dgm:t>
        <a:bodyPr/>
        <a:lstStyle/>
        <a:p>
          <a:endParaRPr lang="en-GB"/>
        </a:p>
      </dgm:t>
    </dgm:pt>
    <dgm:pt modelId="{41F9C662-9A51-1349-8436-391290615696}" type="sibTrans" cxnId="{E5781C6A-FA90-904D-B33E-B10A76FCA904}">
      <dgm:prSet/>
      <dgm:spPr/>
      <dgm:t>
        <a:bodyPr/>
        <a:lstStyle/>
        <a:p>
          <a:endParaRPr lang="en-GB"/>
        </a:p>
      </dgm:t>
    </dgm:pt>
    <dgm:pt modelId="{0272698C-5BE4-3047-AA4A-C65A506AC045}" type="pres">
      <dgm:prSet presAssocID="{FA048FE4-29A4-BF4F-97FB-BBA951FE1395}" presName="Name0" presStyleCnt="0">
        <dgm:presLayoutVars>
          <dgm:dir/>
          <dgm:resizeHandles val="exact"/>
        </dgm:presLayoutVars>
      </dgm:prSet>
      <dgm:spPr/>
    </dgm:pt>
    <dgm:pt modelId="{687F604A-72BA-364E-8E72-9422B27B7555}" type="pres">
      <dgm:prSet presAssocID="{BFAE4D12-3DBA-BC44-9069-E206EE7C7625}" presName="node" presStyleLbl="node1" presStyleIdx="0" presStyleCnt="2">
        <dgm:presLayoutVars>
          <dgm:bulletEnabled val="1"/>
        </dgm:presLayoutVars>
      </dgm:prSet>
      <dgm:spPr/>
    </dgm:pt>
    <dgm:pt modelId="{F981A7F9-2F7C-B646-B675-FC5B7F440300}" type="pres">
      <dgm:prSet presAssocID="{9EC11BD8-FDF9-EA44-91F8-8AE25ECCC04B}" presName="sibTrans" presStyleLbl="sibTrans2D1" presStyleIdx="0" presStyleCnt="1"/>
      <dgm:spPr/>
    </dgm:pt>
    <dgm:pt modelId="{1BE339C5-3774-6B43-92BB-2DE451142331}" type="pres">
      <dgm:prSet presAssocID="{9EC11BD8-FDF9-EA44-91F8-8AE25ECCC04B}" presName="connectorText" presStyleLbl="sibTrans2D1" presStyleIdx="0" presStyleCnt="1"/>
      <dgm:spPr/>
    </dgm:pt>
    <dgm:pt modelId="{73FD07F7-CF62-E844-AD4E-58EF1D0D4271}" type="pres">
      <dgm:prSet presAssocID="{ECF072F0-5971-504B-A6DB-C5CCF926F56F}" presName="node" presStyleLbl="node1" presStyleIdx="1" presStyleCnt="2" custScaleX="175733">
        <dgm:presLayoutVars>
          <dgm:bulletEnabled val="1"/>
        </dgm:presLayoutVars>
      </dgm:prSet>
      <dgm:spPr/>
    </dgm:pt>
  </dgm:ptLst>
  <dgm:cxnLst>
    <dgm:cxn modelId="{EDE2A538-1FB1-854F-A47A-FF8022122043}" type="presOf" srcId="{FA048FE4-29A4-BF4F-97FB-BBA951FE1395}" destId="{0272698C-5BE4-3047-AA4A-C65A506AC045}" srcOrd="0" destOrd="0" presId="urn:microsoft.com/office/officeart/2005/8/layout/process1"/>
    <dgm:cxn modelId="{D47B4652-DB30-F146-A24D-80A4DAF47394}" srcId="{FA048FE4-29A4-BF4F-97FB-BBA951FE1395}" destId="{BFAE4D12-3DBA-BC44-9069-E206EE7C7625}" srcOrd="0" destOrd="0" parTransId="{DB25CC39-8C20-204E-ACCA-080B74C69A1E}" sibTransId="{9EC11BD8-FDF9-EA44-91F8-8AE25ECCC04B}"/>
    <dgm:cxn modelId="{E5781C6A-FA90-904D-B33E-B10A76FCA904}" srcId="{FA048FE4-29A4-BF4F-97FB-BBA951FE1395}" destId="{ECF072F0-5971-504B-A6DB-C5CCF926F56F}" srcOrd="1" destOrd="0" parTransId="{1CF0F4C7-CD42-4D4A-8316-51A155E121F3}" sibTransId="{41F9C662-9A51-1349-8436-391290615696}"/>
    <dgm:cxn modelId="{FF9ABA86-72C6-D146-9D9B-404C01929CF0}" type="presOf" srcId="{9EC11BD8-FDF9-EA44-91F8-8AE25ECCC04B}" destId="{1BE339C5-3774-6B43-92BB-2DE451142331}" srcOrd="1" destOrd="0" presId="urn:microsoft.com/office/officeart/2005/8/layout/process1"/>
    <dgm:cxn modelId="{879D53DB-D390-CB45-A2CC-8D00378D33EE}" type="presOf" srcId="{BFAE4D12-3DBA-BC44-9069-E206EE7C7625}" destId="{687F604A-72BA-364E-8E72-9422B27B7555}" srcOrd="0" destOrd="0" presId="urn:microsoft.com/office/officeart/2005/8/layout/process1"/>
    <dgm:cxn modelId="{DF67B9E5-4CFE-0241-BDEB-86B7596FD7B4}" type="presOf" srcId="{ECF072F0-5971-504B-A6DB-C5CCF926F56F}" destId="{73FD07F7-CF62-E844-AD4E-58EF1D0D4271}" srcOrd="0" destOrd="0" presId="urn:microsoft.com/office/officeart/2005/8/layout/process1"/>
    <dgm:cxn modelId="{EAB502ED-5AAE-184B-8487-75A96DEFEB1A}" type="presOf" srcId="{9EC11BD8-FDF9-EA44-91F8-8AE25ECCC04B}" destId="{F981A7F9-2F7C-B646-B675-FC5B7F440300}" srcOrd="0" destOrd="0" presId="urn:microsoft.com/office/officeart/2005/8/layout/process1"/>
    <dgm:cxn modelId="{9734317C-AAFA-954A-9581-241A4B91ACCA}" type="presParOf" srcId="{0272698C-5BE4-3047-AA4A-C65A506AC045}" destId="{687F604A-72BA-364E-8E72-9422B27B7555}" srcOrd="0" destOrd="0" presId="urn:microsoft.com/office/officeart/2005/8/layout/process1"/>
    <dgm:cxn modelId="{5886DE67-65CF-0C49-91C5-665491BADB86}" type="presParOf" srcId="{0272698C-5BE4-3047-AA4A-C65A506AC045}" destId="{F981A7F9-2F7C-B646-B675-FC5B7F440300}" srcOrd="1" destOrd="0" presId="urn:microsoft.com/office/officeart/2005/8/layout/process1"/>
    <dgm:cxn modelId="{C4A788E9-BA16-5140-872D-C78A03C3DE6C}" type="presParOf" srcId="{F981A7F9-2F7C-B646-B675-FC5B7F440300}" destId="{1BE339C5-3774-6B43-92BB-2DE451142331}" srcOrd="0" destOrd="0" presId="urn:microsoft.com/office/officeart/2005/8/layout/process1"/>
    <dgm:cxn modelId="{083D4A35-E4F3-5244-A216-165890C11FD9}" type="presParOf" srcId="{0272698C-5BE4-3047-AA4A-C65A506AC045}" destId="{73FD07F7-CF62-E844-AD4E-58EF1D0D4271}" srcOrd="2" destOrd="0" presId="urn:microsoft.com/office/officeart/2005/8/layout/process1"/>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49B9710-FDDD-44F1-8908-4C20CF7D6CB5}" type="doc">
      <dgm:prSet loTypeId="urn:microsoft.com/office/officeart/2018/2/layout/IconVerticalSolidList" loCatId="icon" qsTypeId="urn:microsoft.com/office/officeart/2005/8/quickstyle/simple1" qsCatId="simple" csTypeId="urn:microsoft.com/office/officeart/2018/5/colors/Iconchunking_neutralbg_colorful1" csCatId="colorful" phldr="1"/>
      <dgm:spPr/>
    </dgm:pt>
    <dgm:pt modelId="{F3F4441A-0885-4665-BAF9-2DD8F843BCBA}">
      <dgm:prSet phldrT="[Text]" custT="1"/>
      <dgm:spPr/>
      <dgm:t>
        <a:bodyPr/>
        <a:lstStyle/>
        <a:p>
          <a:pPr>
            <a:lnSpc>
              <a:spcPct val="100000"/>
            </a:lnSpc>
          </a:pPr>
          <a:r>
            <a:rPr lang="en-GB" sz="1800"/>
            <a:t>Randomisation by ENHANCE Research Team	</a:t>
          </a:r>
        </a:p>
      </dgm:t>
    </dgm:pt>
    <dgm:pt modelId="{2C7D6B4E-F050-437F-9A7C-C4C9FEF4ECB1}" type="parTrans" cxnId="{A1BC5EEA-3AF1-4887-8B39-AD1916A7045D}">
      <dgm:prSet/>
      <dgm:spPr/>
      <dgm:t>
        <a:bodyPr/>
        <a:lstStyle/>
        <a:p>
          <a:endParaRPr lang="en-GB" sz="2000"/>
        </a:p>
      </dgm:t>
    </dgm:pt>
    <dgm:pt modelId="{DF47E0E5-EA24-4F35-8185-687849C37D3A}" type="sibTrans" cxnId="{A1BC5EEA-3AF1-4887-8B39-AD1916A7045D}">
      <dgm:prSet/>
      <dgm:spPr/>
      <dgm:t>
        <a:bodyPr/>
        <a:lstStyle/>
        <a:p>
          <a:endParaRPr lang="en-GB" sz="2000"/>
        </a:p>
      </dgm:t>
    </dgm:pt>
    <dgm:pt modelId="{9089640B-B976-45F7-BE44-6B496A342C68}">
      <dgm:prSet phldrT="[Text]" custT="1"/>
      <dgm:spPr/>
      <dgm:t>
        <a:bodyPr/>
        <a:lstStyle/>
        <a:p>
          <a:pPr>
            <a:lnSpc>
              <a:spcPct val="100000"/>
            </a:lnSpc>
          </a:pPr>
          <a:r>
            <a:rPr lang="en-GB" sz="1800"/>
            <a:t>Participant randomised to intervention: Prototype ENHANCE plus Coach support</a:t>
          </a:r>
        </a:p>
      </dgm:t>
    </dgm:pt>
    <dgm:pt modelId="{0C82650D-0C46-473A-ABFD-2609E3B22539}" type="parTrans" cxnId="{B0D44197-A8DA-49DA-B603-5BC9C2E800D2}">
      <dgm:prSet/>
      <dgm:spPr/>
      <dgm:t>
        <a:bodyPr/>
        <a:lstStyle/>
        <a:p>
          <a:endParaRPr lang="en-GB" sz="2000"/>
        </a:p>
      </dgm:t>
    </dgm:pt>
    <dgm:pt modelId="{5A6229D2-ED1A-4411-8D08-DF4CA05A5C56}" type="sibTrans" cxnId="{B0D44197-A8DA-49DA-B603-5BC9C2E800D2}">
      <dgm:prSet/>
      <dgm:spPr/>
      <dgm:t>
        <a:bodyPr/>
        <a:lstStyle/>
        <a:p>
          <a:endParaRPr lang="en-GB" sz="2000"/>
        </a:p>
      </dgm:t>
    </dgm:pt>
    <dgm:pt modelId="{4CDC428D-8FBE-4FD3-8903-3345C756773C}">
      <dgm:prSet phldrT="[Text]" custT="1"/>
      <dgm:spPr/>
      <dgm:t>
        <a:bodyPr/>
        <a:lstStyle/>
        <a:p>
          <a:pPr>
            <a:lnSpc>
              <a:spcPct val="100000"/>
            </a:lnSpc>
          </a:pPr>
          <a:r>
            <a:rPr lang="en-GB" sz="1800"/>
            <a:t>Coach Onboarding: Session 0</a:t>
          </a:r>
        </a:p>
      </dgm:t>
    </dgm:pt>
    <dgm:pt modelId="{A7CC87C7-ADBE-441F-9F23-15EE492061DF}" type="parTrans" cxnId="{185996BE-0267-45EB-8EF6-E46D94AFD0FF}">
      <dgm:prSet/>
      <dgm:spPr/>
      <dgm:t>
        <a:bodyPr/>
        <a:lstStyle/>
        <a:p>
          <a:endParaRPr lang="en-GB" sz="2000"/>
        </a:p>
      </dgm:t>
    </dgm:pt>
    <dgm:pt modelId="{FB36D54C-28EC-4E70-B331-A28E0745C7CE}" type="sibTrans" cxnId="{185996BE-0267-45EB-8EF6-E46D94AFD0FF}">
      <dgm:prSet/>
      <dgm:spPr/>
      <dgm:t>
        <a:bodyPr/>
        <a:lstStyle/>
        <a:p>
          <a:endParaRPr lang="en-GB" sz="2000"/>
        </a:p>
      </dgm:t>
    </dgm:pt>
    <dgm:pt modelId="{69FCEABA-8D65-4544-A177-A7D0D1C248DA}">
      <dgm:prSet phldrT="[Text]" custT="1"/>
      <dgm:spPr/>
      <dgm:t>
        <a:bodyPr/>
        <a:lstStyle/>
        <a:p>
          <a:pPr>
            <a:lnSpc>
              <a:spcPct val="100000"/>
            </a:lnSpc>
          </a:pPr>
          <a:r>
            <a:rPr lang="en-GB" sz="1800"/>
            <a:t>Coach Support Visit: Session 1 (1 week later)</a:t>
          </a:r>
        </a:p>
      </dgm:t>
    </dgm:pt>
    <dgm:pt modelId="{DCDE82EF-3FB9-49C8-B1B9-DA20F1CCF029}" type="parTrans" cxnId="{C7C4785B-62B7-4647-AE82-51E1F39F462D}">
      <dgm:prSet/>
      <dgm:spPr/>
      <dgm:t>
        <a:bodyPr/>
        <a:lstStyle/>
        <a:p>
          <a:endParaRPr lang="en-GB" sz="2000"/>
        </a:p>
      </dgm:t>
    </dgm:pt>
    <dgm:pt modelId="{DF800A29-AA3E-43B9-A6AB-732485C36CCC}" type="sibTrans" cxnId="{C7C4785B-62B7-4647-AE82-51E1F39F462D}">
      <dgm:prSet/>
      <dgm:spPr/>
      <dgm:t>
        <a:bodyPr/>
        <a:lstStyle/>
        <a:p>
          <a:endParaRPr lang="en-GB" sz="2000"/>
        </a:p>
      </dgm:t>
    </dgm:pt>
    <dgm:pt modelId="{A48857C6-B24F-4815-A39E-3E6D16975EF9}">
      <dgm:prSet phldrT="[Text]" custT="1"/>
      <dgm:spPr/>
      <dgm:t>
        <a:bodyPr/>
        <a:lstStyle/>
        <a:p>
          <a:pPr>
            <a:lnSpc>
              <a:spcPct val="100000"/>
            </a:lnSpc>
          </a:pPr>
          <a:r>
            <a:rPr lang="en-GB" sz="1800"/>
            <a:t>Coach Support Visit: Session 2 (2 weeks later)</a:t>
          </a:r>
        </a:p>
      </dgm:t>
    </dgm:pt>
    <dgm:pt modelId="{EB489661-BF41-40BA-BA37-24E06D5ECFA5}" type="parTrans" cxnId="{CF13FA51-72F2-42EC-8AD9-CE8D744C0931}">
      <dgm:prSet/>
      <dgm:spPr/>
      <dgm:t>
        <a:bodyPr/>
        <a:lstStyle/>
        <a:p>
          <a:endParaRPr lang="en-GB" sz="2000"/>
        </a:p>
      </dgm:t>
    </dgm:pt>
    <dgm:pt modelId="{CD25B0B0-C653-48E0-8D04-4764749A75A6}" type="sibTrans" cxnId="{CF13FA51-72F2-42EC-8AD9-CE8D744C0931}">
      <dgm:prSet/>
      <dgm:spPr/>
      <dgm:t>
        <a:bodyPr/>
        <a:lstStyle/>
        <a:p>
          <a:endParaRPr lang="en-GB" sz="2000"/>
        </a:p>
      </dgm:t>
    </dgm:pt>
    <dgm:pt modelId="{EA70A9C0-F9BB-42F3-B0CD-B74DA5C047C2}">
      <dgm:prSet phldrT="[Text]" custT="1"/>
      <dgm:spPr/>
      <dgm:t>
        <a:bodyPr/>
        <a:lstStyle/>
        <a:p>
          <a:pPr>
            <a:lnSpc>
              <a:spcPct val="100000"/>
            </a:lnSpc>
          </a:pPr>
          <a:r>
            <a:rPr lang="en-GB" sz="1800"/>
            <a:t>Coach Support Visit: Session 3 (2 weeks later)</a:t>
          </a:r>
        </a:p>
      </dgm:t>
    </dgm:pt>
    <dgm:pt modelId="{9399C991-A0F6-45C0-8625-9B4B7364C211}" type="parTrans" cxnId="{1430C3B9-CD3B-4BE3-B764-E83FCAD9B2B4}">
      <dgm:prSet/>
      <dgm:spPr/>
      <dgm:t>
        <a:bodyPr/>
        <a:lstStyle/>
        <a:p>
          <a:endParaRPr lang="en-GB" sz="2000"/>
        </a:p>
      </dgm:t>
    </dgm:pt>
    <dgm:pt modelId="{1765D40B-B394-40B3-A4C7-9A636A1964FB}" type="sibTrans" cxnId="{1430C3B9-CD3B-4BE3-B764-E83FCAD9B2B4}">
      <dgm:prSet/>
      <dgm:spPr/>
      <dgm:t>
        <a:bodyPr/>
        <a:lstStyle/>
        <a:p>
          <a:endParaRPr lang="en-GB" sz="2000"/>
        </a:p>
      </dgm:t>
    </dgm:pt>
    <dgm:pt modelId="{2D08632D-321E-4949-9AB7-47500D7F3B69}">
      <dgm:prSet phldrT="[Text]" custT="1"/>
      <dgm:spPr/>
      <dgm:t>
        <a:bodyPr/>
        <a:lstStyle/>
        <a:p>
          <a:pPr>
            <a:lnSpc>
              <a:spcPct val="100000"/>
            </a:lnSpc>
          </a:pPr>
          <a:r>
            <a:rPr lang="en-GB" sz="1800"/>
            <a:t>3-month follow-up visit (by a nurse): Cognitive test, questionnaires, clinical measures.</a:t>
          </a:r>
        </a:p>
      </dgm:t>
    </dgm:pt>
    <dgm:pt modelId="{A5DCE68E-B372-42D0-BD31-2558864E49CF}" type="parTrans" cxnId="{06E286A5-462F-429A-BBFB-EB42E66E6839}">
      <dgm:prSet/>
      <dgm:spPr/>
      <dgm:t>
        <a:bodyPr/>
        <a:lstStyle/>
        <a:p>
          <a:endParaRPr lang="en-GB" sz="2000"/>
        </a:p>
      </dgm:t>
    </dgm:pt>
    <dgm:pt modelId="{24BA429B-8F36-4C3D-9D3E-55AB64065B27}" type="sibTrans" cxnId="{06E286A5-462F-429A-BBFB-EB42E66E6839}">
      <dgm:prSet/>
      <dgm:spPr/>
      <dgm:t>
        <a:bodyPr/>
        <a:lstStyle/>
        <a:p>
          <a:endParaRPr lang="en-GB" sz="2000"/>
        </a:p>
      </dgm:t>
    </dgm:pt>
    <dgm:pt modelId="{48830BA2-5151-40BF-A975-62E16B3DD69C}" type="pres">
      <dgm:prSet presAssocID="{C49B9710-FDDD-44F1-8908-4C20CF7D6CB5}" presName="root" presStyleCnt="0">
        <dgm:presLayoutVars>
          <dgm:dir/>
          <dgm:resizeHandles val="exact"/>
        </dgm:presLayoutVars>
      </dgm:prSet>
      <dgm:spPr/>
    </dgm:pt>
    <dgm:pt modelId="{6E5233DA-F592-427E-BD58-27B20FF06895}" type="pres">
      <dgm:prSet presAssocID="{F3F4441A-0885-4665-BAF9-2DD8F843BCBA}" presName="compNode" presStyleCnt="0"/>
      <dgm:spPr/>
    </dgm:pt>
    <dgm:pt modelId="{23843E5F-6481-48A6-9A82-D5ADA8E4498A}" type="pres">
      <dgm:prSet presAssocID="{F3F4441A-0885-4665-BAF9-2DD8F843BCBA}" presName="bgRect" presStyleLbl="bgShp" presStyleIdx="0" presStyleCnt="7"/>
      <dgm:spPr/>
    </dgm:pt>
    <dgm:pt modelId="{D167920E-8A85-4F3C-B527-8AE061BA68B8}" type="pres">
      <dgm:prSet presAssocID="{F3F4441A-0885-4665-BAF9-2DD8F843BCBA}" presName="iconRect" presStyleLbl="node1" presStyleIdx="0" presStyleCnt="7"/>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a:noFill/>
        </a:ln>
      </dgm:spPr>
      <dgm:extLst>
        <a:ext uri="{E40237B7-FDA0-4F09-8148-C483321AD2D9}">
          <dgm14:cNvPr xmlns:dgm14="http://schemas.microsoft.com/office/drawing/2010/diagram" id="0" name="" descr="Users"/>
        </a:ext>
      </dgm:extLst>
    </dgm:pt>
    <dgm:pt modelId="{ADB1FC54-3A60-4140-B82A-DD68B13DACB7}" type="pres">
      <dgm:prSet presAssocID="{F3F4441A-0885-4665-BAF9-2DD8F843BCBA}" presName="spaceRect" presStyleCnt="0"/>
      <dgm:spPr/>
    </dgm:pt>
    <dgm:pt modelId="{E41066DA-B413-47FB-862F-72871D849A00}" type="pres">
      <dgm:prSet presAssocID="{F3F4441A-0885-4665-BAF9-2DD8F843BCBA}" presName="parTx" presStyleLbl="revTx" presStyleIdx="0" presStyleCnt="7">
        <dgm:presLayoutVars>
          <dgm:chMax val="0"/>
          <dgm:chPref val="0"/>
        </dgm:presLayoutVars>
      </dgm:prSet>
      <dgm:spPr/>
    </dgm:pt>
    <dgm:pt modelId="{5464FEE4-A8E8-4C94-8E3A-BE1E5D1AB359}" type="pres">
      <dgm:prSet presAssocID="{DF47E0E5-EA24-4F35-8185-687849C37D3A}" presName="sibTrans" presStyleCnt="0"/>
      <dgm:spPr/>
    </dgm:pt>
    <dgm:pt modelId="{65290EB4-70EA-45EB-89BE-44A5FCF84000}" type="pres">
      <dgm:prSet presAssocID="{9089640B-B976-45F7-BE44-6B496A342C68}" presName="compNode" presStyleCnt="0"/>
      <dgm:spPr/>
    </dgm:pt>
    <dgm:pt modelId="{04AD7E86-B512-46B5-8E07-9FA464EEB6AF}" type="pres">
      <dgm:prSet presAssocID="{9089640B-B976-45F7-BE44-6B496A342C68}" presName="bgRect" presStyleLbl="bgShp" presStyleIdx="1" presStyleCnt="7"/>
      <dgm:spPr/>
    </dgm:pt>
    <dgm:pt modelId="{8F3D2616-095D-4654-9C1C-885E5945A3B2}" type="pres">
      <dgm:prSet presAssocID="{9089640B-B976-45F7-BE44-6B496A342C68}" presName="iconRect" presStyleLbl="node1" presStyleIdx="1" presStyleCnt="7"/>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a:noFill/>
        </a:ln>
      </dgm:spPr>
      <dgm:extLst>
        <a:ext uri="{E40237B7-FDA0-4F09-8148-C483321AD2D9}">
          <dgm14:cNvPr xmlns:dgm14="http://schemas.microsoft.com/office/drawing/2010/diagram" id="0" name="" descr="User"/>
        </a:ext>
      </dgm:extLst>
    </dgm:pt>
    <dgm:pt modelId="{AF60F470-C3D2-43CD-8B74-A7C73F534024}" type="pres">
      <dgm:prSet presAssocID="{9089640B-B976-45F7-BE44-6B496A342C68}" presName="spaceRect" presStyleCnt="0"/>
      <dgm:spPr/>
    </dgm:pt>
    <dgm:pt modelId="{A7D9A1B8-B312-46AE-B97D-7161E14C758D}" type="pres">
      <dgm:prSet presAssocID="{9089640B-B976-45F7-BE44-6B496A342C68}" presName="parTx" presStyleLbl="revTx" presStyleIdx="1" presStyleCnt="7">
        <dgm:presLayoutVars>
          <dgm:chMax val="0"/>
          <dgm:chPref val="0"/>
        </dgm:presLayoutVars>
      </dgm:prSet>
      <dgm:spPr/>
    </dgm:pt>
    <dgm:pt modelId="{400C1EF8-749A-4E62-8DDE-10B7CB5A35A9}" type="pres">
      <dgm:prSet presAssocID="{5A6229D2-ED1A-4411-8D08-DF4CA05A5C56}" presName="sibTrans" presStyleCnt="0"/>
      <dgm:spPr/>
    </dgm:pt>
    <dgm:pt modelId="{CDB7715F-8E6C-46E6-A06D-CA42BDA37807}" type="pres">
      <dgm:prSet presAssocID="{4CDC428D-8FBE-4FD3-8903-3345C756773C}" presName="compNode" presStyleCnt="0"/>
      <dgm:spPr/>
    </dgm:pt>
    <dgm:pt modelId="{90FF6655-6706-4407-8902-333E2B62EE53}" type="pres">
      <dgm:prSet presAssocID="{4CDC428D-8FBE-4FD3-8903-3345C756773C}" presName="bgRect" presStyleLbl="bgShp" presStyleIdx="2" presStyleCnt="7"/>
      <dgm:spPr/>
    </dgm:pt>
    <dgm:pt modelId="{9E1398CF-6AB6-48F0-82DA-F41A48658DFE}" type="pres">
      <dgm:prSet presAssocID="{4CDC428D-8FBE-4FD3-8903-3345C756773C}" presName="iconRect" presStyleLbl="node1" presStyleIdx="2" presStyleCnt="7"/>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a:noFill/>
        </a:ln>
      </dgm:spPr>
      <dgm:extLst>
        <a:ext uri="{E40237B7-FDA0-4F09-8148-C483321AD2D9}">
          <dgm14:cNvPr xmlns:dgm14="http://schemas.microsoft.com/office/drawing/2010/diagram" id="0" name="" descr="Teacher"/>
        </a:ext>
      </dgm:extLst>
    </dgm:pt>
    <dgm:pt modelId="{9D0F7434-D435-4F9D-A7E2-2285D2BB8C7F}" type="pres">
      <dgm:prSet presAssocID="{4CDC428D-8FBE-4FD3-8903-3345C756773C}" presName="spaceRect" presStyleCnt="0"/>
      <dgm:spPr/>
    </dgm:pt>
    <dgm:pt modelId="{F9BFF4A9-E391-4140-A5B9-35889FC43042}" type="pres">
      <dgm:prSet presAssocID="{4CDC428D-8FBE-4FD3-8903-3345C756773C}" presName="parTx" presStyleLbl="revTx" presStyleIdx="2" presStyleCnt="7">
        <dgm:presLayoutVars>
          <dgm:chMax val="0"/>
          <dgm:chPref val="0"/>
        </dgm:presLayoutVars>
      </dgm:prSet>
      <dgm:spPr/>
    </dgm:pt>
    <dgm:pt modelId="{13F8D750-F89B-4C59-830F-18F59D0F249E}" type="pres">
      <dgm:prSet presAssocID="{FB36D54C-28EC-4E70-B331-A28E0745C7CE}" presName="sibTrans" presStyleCnt="0"/>
      <dgm:spPr/>
    </dgm:pt>
    <dgm:pt modelId="{AF91FD21-771D-4F0C-8C95-16AE235F80F9}" type="pres">
      <dgm:prSet presAssocID="{69FCEABA-8D65-4544-A177-A7D0D1C248DA}" presName="compNode" presStyleCnt="0"/>
      <dgm:spPr/>
    </dgm:pt>
    <dgm:pt modelId="{EA177090-0656-45D5-A622-A2196576FFCD}" type="pres">
      <dgm:prSet presAssocID="{69FCEABA-8D65-4544-A177-A7D0D1C248DA}" presName="bgRect" presStyleLbl="bgShp" presStyleIdx="3" presStyleCnt="7"/>
      <dgm:spPr/>
    </dgm:pt>
    <dgm:pt modelId="{0A8C1B73-B47B-4FAC-9263-73A038024EEE}" type="pres">
      <dgm:prSet presAssocID="{69FCEABA-8D65-4544-A177-A7D0D1C248DA}" presName="iconRect" presStyleLbl="node1" presStyleIdx="3" presStyleCnt="7"/>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a:noFill/>
        </a:ln>
      </dgm:spPr>
      <dgm:extLst>
        <a:ext uri="{E40237B7-FDA0-4F09-8148-C483321AD2D9}">
          <dgm14:cNvPr xmlns:dgm14="http://schemas.microsoft.com/office/drawing/2010/diagram" id="0" name="" descr="Cycle with People"/>
        </a:ext>
      </dgm:extLst>
    </dgm:pt>
    <dgm:pt modelId="{60FED7F3-CC08-4242-BC8B-AD7FDC2E5B58}" type="pres">
      <dgm:prSet presAssocID="{69FCEABA-8D65-4544-A177-A7D0D1C248DA}" presName="spaceRect" presStyleCnt="0"/>
      <dgm:spPr/>
    </dgm:pt>
    <dgm:pt modelId="{C8D1394B-0ABC-46F8-B168-BC62F00B9106}" type="pres">
      <dgm:prSet presAssocID="{69FCEABA-8D65-4544-A177-A7D0D1C248DA}" presName="parTx" presStyleLbl="revTx" presStyleIdx="3" presStyleCnt="7">
        <dgm:presLayoutVars>
          <dgm:chMax val="0"/>
          <dgm:chPref val="0"/>
        </dgm:presLayoutVars>
      </dgm:prSet>
      <dgm:spPr/>
    </dgm:pt>
    <dgm:pt modelId="{C1350253-C69C-4F7C-9F32-B4D9934F5C56}" type="pres">
      <dgm:prSet presAssocID="{DF800A29-AA3E-43B9-A6AB-732485C36CCC}" presName="sibTrans" presStyleCnt="0"/>
      <dgm:spPr/>
    </dgm:pt>
    <dgm:pt modelId="{AD263385-EC91-492C-9E03-F8E2797AA7DB}" type="pres">
      <dgm:prSet presAssocID="{A48857C6-B24F-4815-A39E-3E6D16975EF9}" presName="compNode" presStyleCnt="0"/>
      <dgm:spPr/>
    </dgm:pt>
    <dgm:pt modelId="{5A2D699C-DAE8-4C24-973F-7ED69B3B3423}" type="pres">
      <dgm:prSet presAssocID="{A48857C6-B24F-4815-A39E-3E6D16975EF9}" presName="bgRect" presStyleLbl="bgShp" presStyleIdx="4" presStyleCnt="7"/>
      <dgm:spPr/>
    </dgm:pt>
    <dgm:pt modelId="{BFAF6CEF-0ACD-4711-98F5-BCB84B64CA10}" type="pres">
      <dgm:prSet presAssocID="{A48857C6-B24F-4815-A39E-3E6D16975EF9}" presName="iconRect" presStyleLbl="node1" presStyleIdx="4" presStyleCnt="7"/>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a:noFill/>
        </a:ln>
      </dgm:spPr>
      <dgm:extLst>
        <a:ext uri="{E40237B7-FDA0-4F09-8148-C483321AD2D9}">
          <dgm14:cNvPr xmlns:dgm14="http://schemas.microsoft.com/office/drawing/2010/diagram" id="0" name="" descr="Classroom"/>
        </a:ext>
      </dgm:extLst>
    </dgm:pt>
    <dgm:pt modelId="{24DBE014-3335-4FD4-A138-BF66E73D2C96}" type="pres">
      <dgm:prSet presAssocID="{A48857C6-B24F-4815-A39E-3E6D16975EF9}" presName="spaceRect" presStyleCnt="0"/>
      <dgm:spPr/>
    </dgm:pt>
    <dgm:pt modelId="{F6616982-34F7-4AD1-BA6E-F640DF7EE39F}" type="pres">
      <dgm:prSet presAssocID="{A48857C6-B24F-4815-A39E-3E6D16975EF9}" presName="parTx" presStyleLbl="revTx" presStyleIdx="4" presStyleCnt="7">
        <dgm:presLayoutVars>
          <dgm:chMax val="0"/>
          <dgm:chPref val="0"/>
        </dgm:presLayoutVars>
      </dgm:prSet>
      <dgm:spPr/>
    </dgm:pt>
    <dgm:pt modelId="{3798C7CD-6529-4012-ADB0-33355D790F5F}" type="pres">
      <dgm:prSet presAssocID="{CD25B0B0-C653-48E0-8D04-4764749A75A6}" presName="sibTrans" presStyleCnt="0"/>
      <dgm:spPr/>
    </dgm:pt>
    <dgm:pt modelId="{F3046C94-7CA6-4F6E-85A0-73A19DCE0A85}" type="pres">
      <dgm:prSet presAssocID="{EA70A9C0-F9BB-42F3-B0CD-B74DA5C047C2}" presName="compNode" presStyleCnt="0"/>
      <dgm:spPr/>
    </dgm:pt>
    <dgm:pt modelId="{51D3C18B-B64E-43AA-9549-14E3E95E16F7}" type="pres">
      <dgm:prSet presAssocID="{EA70A9C0-F9BB-42F3-B0CD-B74DA5C047C2}" presName="bgRect" presStyleLbl="bgShp" presStyleIdx="5" presStyleCnt="7"/>
      <dgm:spPr/>
    </dgm:pt>
    <dgm:pt modelId="{D33B7A47-380E-49A8-8FD8-3ECA512AAFA5}" type="pres">
      <dgm:prSet presAssocID="{EA70A9C0-F9BB-42F3-B0CD-B74DA5C047C2}" presName="iconRect" presStyleLbl="node1" presStyleIdx="5" presStyleCnt="7"/>
      <dgm:spPr>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a:noFill/>
        </a:ln>
      </dgm:spPr>
      <dgm:extLst>
        <a:ext uri="{E40237B7-FDA0-4F09-8148-C483321AD2D9}">
          <dgm14:cNvPr xmlns:dgm14="http://schemas.microsoft.com/office/drawing/2010/diagram" id="0" name="" descr="Sport Balls"/>
        </a:ext>
      </dgm:extLst>
    </dgm:pt>
    <dgm:pt modelId="{F6AC37F1-13BA-4DD6-B221-AC591427B1F6}" type="pres">
      <dgm:prSet presAssocID="{EA70A9C0-F9BB-42F3-B0CD-B74DA5C047C2}" presName="spaceRect" presStyleCnt="0"/>
      <dgm:spPr/>
    </dgm:pt>
    <dgm:pt modelId="{7046E42C-D903-4CC9-809D-727FBB7D365A}" type="pres">
      <dgm:prSet presAssocID="{EA70A9C0-F9BB-42F3-B0CD-B74DA5C047C2}" presName="parTx" presStyleLbl="revTx" presStyleIdx="5" presStyleCnt="7">
        <dgm:presLayoutVars>
          <dgm:chMax val="0"/>
          <dgm:chPref val="0"/>
        </dgm:presLayoutVars>
      </dgm:prSet>
      <dgm:spPr/>
    </dgm:pt>
    <dgm:pt modelId="{A93BFE79-A43F-4C8B-8379-5605B39DCEC7}" type="pres">
      <dgm:prSet presAssocID="{1765D40B-B394-40B3-A4C7-9A636A1964FB}" presName="sibTrans" presStyleCnt="0"/>
      <dgm:spPr/>
    </dgm:pt>
    <dgm:pt modelId="{25088EED-8E3B-45F2-A0B1-558441752283}" type="pres">
      <dgm:prSet presAssocID="{2D08632D-321E-4949-9AB7-47500D7F3B69}" presName="compNode" presStyleCnt="0"/>
      <dgm:spPr/>
    </dgm:pt>
    <dgm:pt modelId="{EA0A8D1F-CA3F-4D1B-BE25-90E2E9AB368B}" type="pres">
      <dgm:prSet presAssocID="{2D08632D-321E-4949-9AB7-47500D7F3B69}" presName="bgRect" presStyleLbl="bgShp" presStyleIdx="6" presStyleCnt="7"/>
      <dgm:spPr/>
    </dgm:pt>
    <dgm:pt modelId="{0D451F1B-29A4-4649-AA62-A7E1416F15B2}" type="pres">
      <dgm:prSet presAssocID="{2D08632D-321E-4949-9AB7-47500D7F3B69}" presName="iconRect" presStyleLbl="node1" presStyleIdx="6" presStyleCnt="7"/>
      <dgm:spPr>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a:ln>
          <a:noFill/>
        </a:ln>
      </dgm:spPr>
      <dgm:extLst>
        <a:ext uri="{E40237B7-FDA0-4F09-8148-C483321AD2D9}">
          <dgm14:cNvPr xmlns:dgm14="http://schemas.microsoft.com/office/drawing/2010/diagram" id="0" name="" descr="Clipboard"/>
        </a:ext>
      </dgm:extLst>
    </dgm:pt>
    <dgm:pt modelId="{31AEDCE2-77EC-4B7F-BED1-FE4F561A7C96}" type="pres">
      <dgm:prSet presAssocID="{2D08632D-321E-4949-9AB7-47500D7F3B69}" presName="spaceRect" presStyleCnt="0"/>
      <dgm:spPr/>
    </dgm:pt>
    <dgm:pt modelId="{4D8B421B-642E-43F3-958B-2330BD212F37}" type="pres">
      <dgm:prSet presAssocID="{2D08632D-321E-4949-9AB7-47500D7F3B69}" presName="parTx" presStyleLbl="revTx" presStyleIdx="6" presStyleCnt="7">
        <dgm:presLayoutVars>
          <dgm:chMax val="0"/>
          <dgm:chPref val="0"/>
        </dgm:presLayoutVars>
      </dgm:prSet>
      <dgm:spPr/>
    </dgm:pt>
  </dgm:ptLst>
  <dgm:cxnLst>
    <dgm:cxn modelId="{14EA5401-2E50-4FF2-8DC0-31515BFFD910}" type="presOf" srcId="{EA70A9C0-F9BB-42F3-B0CD-B74DA5C047C2}" destId="{7046E42C-D903-4CC9-809D-727FBB7D365A}" srcOrd="0" destOrd="0" presId="urn:microsoft.com/office/officeart/2018/2/layout/IconVerticalSolidList"/>
    <dgm:cxn modelId="{EF512710-925A-4910-A42F-08E28CBFAD41}" type="presOf" srcId="{F3F4441A-0885-4665-BAF9-2DD8F843BCBA}" destId="{E41066DA-B413-47FB-862F-72871D849A00}" srcOrd="0" destOrd="0" presId="urn:microsoft.com/office/officeart/2018/2/layout/IconVerticalSolidList"/>
    <dgm:cxn modelId="{8601444B-2171-42B4-AE9F-705C84ABC1D7}" type="presOf" srcId="{C49B9710-FDDD-44F1-8908-4C20CF7D6CB5}" destId="{48830BA2-5151-40BF-A975-62E16B3DD69C}" srcOrd="0" destOrd="0" presId="urn:microsoft.com/office/officeart/2018/2/layout/IconVerticalSolidList"/>
    <dgm:cxn modelId="{CF13FA51-72F2-42EC-8AD9-CE8D744C0931}" srcId="{C49B9710-FDDD-44F1-8908-4C20CF7D6CB5}" destId="{A48857C6-B24F-4815-A39E-3E6D16975EF9}" srcOrd="4" destOrd="0" parTransId="{EB489661-BF41-40BA-BA37-24E06D5ECFA5}" sibTransId="{CD25B0B0-C653-48E0-8D04-4764749A75A6}"/>
    <dgm:cxn modelId="{C7C4785B-62B7-4647-AE82-51E1F39F462D}" srcId="{C49B9710-FDDD-44F1-8908-4C20CF7D6CB5}" destId="{69FCEABA-8D65-4544-A177-A7D0D1C248DA}" srcOrd="3" destOrd="0" parTransId="{DCDE82EF-3FB9-49C8-B1B9-DA20F1CCF029}" sibTransId="{DF800A29-AA3E-43B9-A6AB-732485C36CCC}"/>
    <dgm:cxn modelId="{40CE6792-5771-43D1-BF84-FDEA21F17917}" type="presOf" srcId="{A48857C6-B24F-4815-A39E-3E6D16975EF9}" destId="{F6616982-34F7-4AD1-BA6E-F640DF7EE39F}" srcOrd="0" destOrd="0" presId="urn:microsoft.com/office/officeart/2018/2/layout/IconVerticalSolidList"/>
    <dgm:cxn modelId="{79AE5595-5B49-4513-806A-30787AD72DD9}" type="presOf" srcId="{9089640B-B976-45F7-BE44-6B496A342C68}" destId="{A7D9A1B8-B312-46AE-B97D-7161E14C758D}" srcOrd="0" destOrd="0" presId="urn:microsoft.com/office/officeart/2018/2/layout/IconVerticalSolidList"/>
    <dgm:cxn modelId="{B0D44197-A8DA-49DA-B603-5BC9C2E800D2}" srcId="{C49B9710-FDDD-44F1-8908-4C20CF7D6CB5}" destId="{9089640B-B976-45F7-BE44-6B496A342C68}" srcOrd="1" destOrd="0" parTransId="{0C82650D-0C46-473A-ABFD-2609E3B22539}" sibTransId="{5A6229D2-ED1A-4411-8D08-DF4CA05A5C56}"/>
    <dgm:cxn modelId="{CA17A397-D0C4-4BE0-80AD-F9DFFBD9067A}" type="presOf" srcId="{4CDC428D-8FBE-4FD3-8903-3345C756773C}" destId="{F9BFF4A9-E391-4140-A5B9-35889FC43042}" srcOrd="0" destOrd="0" presId="urn:microsoft.com/office/officeart/2018/2/layout/IconVerticalSolidList"/>
    <dgm:cxn modelId="{06E286A5-462F-429A-BBFB-EB42E66E6839}" srcId="{C49B9710-FDDD-44F1-8908-4C20CF7D6CB5}" destId="{2D08632D-321E-4949-9AB7-47500D7F3B69}" srcOrd="6" destOrd="0" parTransId="{A5DCE68E-B372-42D0-BD31-2558864E49CF}" sibTransId="{24BA429B-8F36-4C3D-9D3E-55AB64065B27}"/>
    <dgm:cxn modelId="{D9BEAFA7-17C2-4C84-858C-781268830771}" type="presOf" srcId="{69FCEABA-8D65-4544-A177-A7D0D1C248DA}" destId="{C8D1394B-0ABC-46F8-B168-BC62F00B9106}" srcOrd="0" destOrd="0" presId="urn:microsoft.com/office/officeart/2018/2/layout/IconVerticalSolidList"/>
    <dgm:cxn modelId="{1430C3B9-CD3B-4BE3-B764-E83FCAD9B2B4}" srcId="{C49B9710-FDDD-44F1-8908-4C20CF7D6CB5}" destId="{EA70A9C0-F9BB-42F3-B0CD-B74DA5C047C2}" srcOrd="5" destOrd="0" parTransId="{9399C991-A0F6-45C0-8625-9B4B7364C211}" sibTransId="{1765D40B-B394-40B3-A4C7-9A636A1964FB}"/>
    <dgm:cxn modelId="{185996BE-0267-45EB-8EF6-E46D94AFD0FF}" srcId="{C49B9710-FDDD-44F1-8908-4C20CF7D6CB5}" destId="{4CDC428D-8FBE-4FD3-8903-3345C756773C}" srcOrd="2" destOrd="0" parTransId="{A7CC87C7-ADBE-441F-9F23-15EE492061DF}" sibTransId="{FB36D54C-28EC-4E70-B331-A28E0745C7CE}"/>
    <dgm:cxn modelId="{16B468DD-24FC-4087-BD91-5BEEA90740AE}" type="presOf" srcId="{2D08632D-321E-4949-9AB7-47500D7F3B69}" destId="{4D8B421B-642E-43F3-958B-2330BD212F37}" srcOrd="0" destOrd="0" presId="urn:microsoft.com/office/officeart/2018/2/layout/IconVerticalSolidList"/>
    <dgm:cxn modelId="{A1BC5EEA-3AF1-4887-8B39-AD1916A7045D}" srcId="{C49B9710-FDDD-44F1-8908-4C20CF7D6CB5}" destId="{F3F4441A-0885-4665-BAF9-2DD8F843BCBA}" srcOrd="0" destOrd="0" parTransId="{2C7D6B4E-F050-437F-9A7C-C4C9FEF4ECB1}" sibTransId="{DF47E0E5-EA24-4F35-8185-687849C37D3A}"/>
    <dgm:cxn modelId="{D5E78A21-7F06-46E2-BB9C-16B4EE651FB4}" type="presParOf" srcId="{48830BA2-5151-40BF-A975-62E16B3DD69C}" destId="{6E5233DA-F592-427E-BD58-27B20FF06895}" srcOrd="0" destOrd="0" presId="urn:microsoft.com/office/officeart/2018/2/layout/IconVerticalSolidList"/>
    <dgm:cxn modelId="{04ECBC47-257A-4D2A-B477-1A36C67221D3}" type="presParOf" srcId="{6E5233DA-F592-427E-BD58-27B20FF06895}" destId="{23843E5F-6481-48A6-9A82-D5ADA8E4498A}" srcOrd="0" destOrd="0" presId="urn:microsoft.com/office/officeart/2018/2/layout/IconVerticalSolidList"/>
    <dgm:cxn modelId="{5D1EB018-A6D2-4B20-A175-264D20B4C77E}" type="presParOf" srcId="{6E5233DA-F592-427E-BD58-27B20FF06895}" destId="{D167920E-8A85-4F3C-B527-8AE061BA68B8}" srcOrd="1" destOrd="0" presId="urn:microsoft.com/office/officeart/2018/2/layout/IconVerticalSolidList"/>
    <dgm:cxn modelId="{F3EE11AE-B6FF-4F7F-9C7D-F6E40F70A255}" type="presParOf" srcId="{6E5233DA-F592-427E-BD58-27B20FF06895}" destId="{ADB1FC54-3A60-4140-B82A-DD68B13DACB7}" srcOrd="2" destOrd="0" presId="urn:microsoft.com/office/officeart/2018/2/layout/IconVerticalSolidList"/>
    <dgm:cxn modelId="{C55811ED-25FE-4461-83B0-54FA4E75CB1A}" type="presParOf" srcId="{6E5233DA-F592-427E-BD58-27B20FF06895}" destId="{E41066DA-B413-47FB-862F-72871D849A00}" srcOrd="3" destOrd="0" presId="urn:microsoft.com/office/officeart/2018/2/layout/IconVerticalSolidList"/>
    <dgm:cxn modelId="{E944C839-6BDC-481C-B27C-8899676A1608}" type="presParOf" srcId="{48830BA2-5151-40BF-A975-62E16B3DD69C}" destId="{5464FEE4-A8E8-4C94-8E3A-BE1E5D1AB359}" srcOrd="1" destOrd="0" presId="urn:microsoft.com/office/officeart/2018/2/layout/IconVerticalSolidList"/>
    <dgm:cxn modelId="{BFF37331-FDE9-4941-9C5A-E13C27E969A3}" type="presParOf" srcId="{48830BA2-5151-40BF-A975-62E16B3DD69C}" destId="{65290EB4-70EA-45EB-89BE-44A5FCF84000}" srcOrd="2" destOrd="0" presId="urn:microsoft.com/office/officeart/2018/2/layout/IconVerticalSolidList"/>
    <dgm:cxn modelId="{B5B15742-B057-4754-94E0-3A12673A91F8}" type="presParOf" srcId="{65290EB4-70EA-45EB-89BE-44A5FCF84000}" destId="{04AD7E86-B512-46B5-8E07-9FA464EEB6AF}" srcOrd="0" destOrd="0" presId="urn:microsoft.com/office/officeart/2018/2/layout/IconVerticalSolidList"/>
    <dgm:cxn modelId="{A745103E-2A04-444F-A09C-79AC03654C91}" type="presParOf" srcId="{65290EB4-70EA-45EB-89BE-44A5FCF84000}" destId="{8F3D2616-095D-4654-9C1C-885E5945A3B2}" srcOrd="1" destOrd="0" presId="urn:microsoft.com/office/officeart/2018/2/layout/IconVerticalSolidList"/>
    <dgm:cxn modelId="{DCB33374-FD2A-4B97-9DE8-1164F307118B}" type="presParOf" srcId="{65290EB4-70EA-45EB-89BE-44A5FCF84000}" destId="{AF60F470-C3D2-43CD-8B74-A7C73F534024}" srcOrd="2" destOrd="0" presId="urn:microsoft.com/office/officeart/2018/2/layout/IconVerticalSolidList"/>
    <dgm:cxn modelId="{6014F61F-68FF-4E52-9120-C8BC0B77B5C5}" type="presParOf" srcId="{65290EB4-70EA-45EB-89BE-44A5FCF84000}" destId="{A7D9A1B8-B312-46AE-B97D-7161E14C758D}" srcOrd="3" destOrd="0" presId="urn:microsoft.com/office/officeart/2018/2/layout/IconVerticalSolidList"/>
    <dgm:cxn modelId="{BACFFA5B-D2F5-477C-9BD1-4DCF2FC24176}" type="presParOf" srcId="{48830BA2-5151-40BF-A975-62E16B3DD69C}" destId="{400C1EF8-749A-4E62-8DDE-10B7CB5A35A9}" srcOrd="3" destOrd="0" presId="urn:microsoft.com/office/officeart/2018/2/layout/IconVerticalSolidList"/>
    <dgm:cxn modelId="{664D5953-019F-40F4-9FE4-17C973FDF5DC}" type="presParOf" srcId="{48830BA2-5151-40BF-A975-62E16B3DD69C}" destId="{CDB7715F-8E6C-46E6-A06D-CA42BDA37807}" srcOrd="4" destOrd="0" presId="urn:microsoft.com/office/officeart/2018/2/layout/IconVerticalSolidList"/>
    <dgm:cxn modelId="{4016C0C3-C903-42F9-8E98-BED92E4C179E}" type="presParOf" srcId="{CDB7715F-8E6C-46E6-A06D-CA42BDA37807}" destId="{90FF6655-6706-4407-8902-333E2B62EE53}" srcOrd="0" destOrd="0" presId="urn:microsoft.com/office/officeart/2018/2/layout/IconVerticalSolidList"/>
    <dgm:cxn modelId="{117CCD81-76DE-4864-8E4A-0F4331BB8A8C}" type="presParOf" srcId="{CDB7715F-8E6C-46E6-A06D-CA42BDA37807}" destId="{9E1398CF-6AB6-48F0-82DA-F41A48658DFE}" srcOrd="1" destOrd="0" presId="urn:microsoft.com/office/officeart/2018/2/layout/IconVerticalSolidList"/>
    <dgm:cxn modelId="{807B903B-2B30-43F5-8EAF-C19A27A6802F}" type="presParOf" srcId="{CDB7715F-8E6C-46E6-A06D-CA42BDA37807}" destId="{9D0F7434-D435-4F9D-A7E2-2285D2BB8C7F}" srcOrd="2" destOrd="0" presId="urn:microsoft.com/office/officeart/2018/2/layout/IconVerticalSolidList"/>
    <dgm:cxn modelId="{69ED7073-61EA-438B-AB2E-829A84657BC4}" type="presParOf" srcId="{CDB7715F-8E6C-46E6-A06D-CA42BDA37807}" destId="{F9BFF4A9-E391-4140-A5B9-35889FC43042}" srcOrd="3" destOrd="0" presId="urn:microsoft.com/office/officeart/2018/2/layout/IconVerticalSolidList"/>
    <dgm:cxn modelId="{1AF12C6E-BA29-4696-84A3-32BBB5919C67}" type="presParOf" srcId="{48830BA2-5151-40BF-A975-62E16B3DD69C}" destId="{13F8D750-F89B-4C59-830F-18F59D0F249E}" srcOrd="5" destOrd="0" presId="urn:microsoft.com/office/officeart/2018/2/layout/IconVerticalSolidList"/>
    <dgm:cxn modelId="{807DD425-6B54-4E23-883D-91BDDC179646}" type="presParOf" srcId="{48830BA2-5151-40BF-A975-62E16B3DD69C}" destId="{AF91FD21-771D-4F0C-8C95-16AE235F80F9}" srcOrd="6" destOrd="0" presId="urn:microsoft.com/office/officeart/2018/2/layout/IconVerticalSolidList"/>
    <dgm:cxn modelId="{0B151092-1017-490B-B87E-0361CDBF27AE}" type="presParOf" srcId="{AF91FD21-771D-4F0C-8C95-16AE235F80F9}" destId="{EA177090-0656-45D5-A622-A2196576FFCD}" srcOrd="0" destOrd="0" presId="urn:microsoft.com/office/officeart/2018/2/layout/IconVerticalSolidList"/>
    <dgm:cxn modelId="{B2B6A403-0E16-4FBA-9712-8C4135728B14}" type="presParOf" srcId="{AF91FD21-771D-4F0C-8C95-16AE235F80F9}" destId="{0A8C1B73-B47B-4FAC-9263-73A038024EEE}" srcOrd="1" destOrd="0" presId="urn:microsoft.com/office/officeart/2018/2/layout/IconVerticalSolidList"/>
    <dgm:cxn modelId="{C79A5B6F-495E-400D-8C39-51ADC1005363}" type="presParOf" srcId="{AF91FD21-771D-4F0C-8C95-16AE235F80F9}" destId="{60FED7F3-CC08-4242-BC8B-AD7FDC2E5B58}" srcOrd="2" destOrd="0" presId="urn:microsoft.com/office/officeart/2018/2/layout/IconVerticalSolidList"/>
    <dgm:cxn modelId="{9F2311A2-1848-49BB-AF11-1B7A1585BBC4}" type="presParOf" srcId="{AF91FD21-771D-4F0C-8C95-16AE235F80F9}" destId="{C8D1394B-0ABC-46F8-B168-BC62F00B9106}" srcOrd="3" destOrd="0" presId="urn:microsoft.com/office/officeart/2018/2/layout/IconVerticalSolidList"/>
    <dgm:cxn modelId="{8A1DF35B-09EF-4339-ABCE-15A2DE9F6185}" type="presParOf" srcId="{48830BA2-5151-40BF-A975-62E16B3DD69C}" destId="{C1350253-C69C-4F7C-9F32-B4D9934F5C56}" srcOrd="7" destOrd="0" presId="urn:microsoft.com/office/officeart/2018/2/layout/IconVerticalSolidList"/>
    <dgm:cxn modelId="{F351F1EA-953E-48D2-B54B-6A450F884F27}" type="presParOf" srcId="{48830BA2-5151-40BF-A975-62E16B3DD69C}" destId="{AD263385-EC91-492C-9E03-F8E2797AA7DB}" srcOrd="8" destOrd="0" presId="urn:microsoft.com/office/officeart/2018/2/layout/IconVerticalSolidList"/>
    <dgm:cxn modelId="{A91C2A92-6F1D-4009-BFEB-58F26B808DC7}" type="presParOf" srcId="{AD263385-EC91-492C-9E03-F8E2797AA7DB}" destId="{5A2D699C-DAE8-4C24-973F-7ED69B3B3423}" srcOrd="0" destOrd="0" presId="urn:microsoft.com/office/officeart/2018/2/layout/IconVerticalSolidList"/>
    <dgm:cxn modelId="{9CED636E-6A03-404F-BF7C-6708FEEDA899}" type="presParOf" srcId="{AD263385-EC91-492C-9E03-F8E2797AA7DB}" destId="{BFAF6CEF-0ACD-4711-98F5-BCB84B64CA10}" srcOrd="1" destOrd="0" presId="urn:microsoft.com/office/officeart/2018/2/layout/IconVerticalSolidList"/>
    <dgm:cxn modelId="{E2092225-D177-421C-A201-21486E68D21A}" type="presParOf" srcId="{AD263385-EC91-492C-9E03-F8E2797AA7DB}" destId="{24DBE014-3335-4FD4-A138-BF66E73D2C96}" srcOrd="2" destOrd="0" presId="urn:microsoft.com/office/officeart/2018/2/layout/IconVerticalSolidList"/>
    <dgm:cxn modelId="{FF957EE6-3766-4576-B477-1A54258B9A19}" type="presParOf" srcId="{AD263385-EC91-492C-9E03-F8E2797AA7DB}" destId="{F6616982-34F7-4AD1-BA6E-F640DF7EE39F}" srcOrd="3" destOrd="0" presId="urn:microsoft.com/office/officeart/2018/2/layout/IconVerticalSolidList"/>
    <dgm:cxn modelId="{33D2E5DE-46F4-40A6-9415-127B2E87EACC}" type="presParOf" srcId="{48830BA2-5151-40BF-A975-62E16B3DD69C}" destId="{3798C7CD-6529-4012-ADB0-33355D790F5F}" srcOrd="9" destOrd="0" presId="urn:microsoft.com/office/officeart/2018/2/layout/IconVerticalSolidList"/>
    <dgm:cxn modelId="{DE0F98B3-4CC9-4A18-9E97-73F2D144E1D4}" type="presParOf" srcId="{48830BA2-5151-40BF-A975-62E16B3DD69C}" destId="{F3046C94-7CA6-4F6E-85A0-73A19DCE0A85}" srcOrd="10" destOrd="0" presId="urn:microsoft.com/office/officeart/2018/2/layout/IconVerticalSolidList"/>
    <dgm:cxn modelId="{A75C3F18-A4A6-4DE8-90C9-ED6E5FF57226}" type="presParOf" srcId="{F3046C94-7CA6-4F6E-85A0-73A19DCE0A85}" destId="{51D3C18B-B64E-43AA-9549-14E3E95E16F7}" srcOrd="0" destOrd="0" presId="urn:microsoft.com/office/officeart/2018/2/layout/IconVerticalSolidList"/>
    <dgm:cxn modelId="{4309179F-CC0A-4132-8454-B9A45B600F5C}" type="presParOf" srcId="{F3046C94-7CA6-4F6E-85A0-73A19DCE0A85}" destId="{D33B7A47-380E-49A8-8FD8-3ECA512AAFA5}" srcOrd="1" destOrd="0" presId="urn:microsoft.com/office/officeart/2018/2/layout/IconVerticalSolidList"/>
    <dgm:cxn modelId="{9EB9B000-22FC-4E62-8224-7BFD601A93F4}" type="presParOf" srcId="{F3046C94-7CA6-4F6E-85A0-73A19DCE0A85}" destId="{F6AC37F1-13BA-4DD6-B221-AC591427B1F6}" srcOrd="2" destOrd="0" presId="urn:microsoft.com/office/officeart/2018/2/layout/IconVerticalSolidList"/>
    <dgm:cxn modelId="{08913F32-8810-4C1C-BCCC-FCF6B046696D}" type="presParOf" srcId="{F3046C94-7CA6-4F6E-85A0-73A19DCE0A85}" destId="{7046E42C-D903-4CC9-809D-727FBB7D365A}" srcOrd="3" destOrd="0" presId="urn:microsoft.com/office/officeart/2018/2/layout/IconVerticalSolidList"/>
    <dgm:cxn modelId="{0B710E38-EE7D-43B4-B6E5-747084088B14}" type="presParOf" srcId="{48830BA2-5151-40BF-A975-62E16B3DD69C}" destId="{A93BFE79-A43F-4C8B-8379-5605B39DCEC7}" srcOrd="11" destOrd="0" presId="urn:microsoft.com/office/officeart/2018/2/layout/IconVerticalSolidList"/>
    <dgm:cxn modelId="{F17CDF9F-274D-4006-8D55-4DCA42B23E5C}" type="presParOf" srcId="{48830BA2-5151-40BF-A975-62E16B3DD69C}" destId="{25088EED-8E3B-45F2-A0B1-558441752283}" srcOrd="12" destOrd="0" presId="urn:microsoft.com/office/officeart/2018/2/layout/IconVerticalSolidList"/>
    <dgm:cxn modelId="{7C0C94B3-F460-476B-B862-6BE16046CE6D}" type="presParOf" srcId="{25088EED-8E3B-45F2-A0B1-558441752283}" destId="{EA0A8D1F-CA3F-4D1B-BE25-90E2E9AB368B}" srcOrd="0" destOrd="0" presId="urn:microsoft.com/office/officeart/2018/2/layout/IconVerticalSolidList"/>
    <dgm:cxn modelId="{D01D0CB7-3EA7-4D4B-93C9-76206D811006}" type="presParOf" srcId="{25088EED-8E3B-45F2-A0B1-558441752283}" destId="{0D451F1B-29A4-4649-AA62-A7E1416F15B2}" srcOrd="1" destOrd="0" presId="urn:microsoft.com/office/officeart/2018/2/layout/IconVerticalSolidList"/>
    <dgm:cxn modelId="{73D93C85-F025-408C-BBA3-DAC947073340}" type="presParOf" srcId="{25088EED-8E3B-45F2-A0B1-558441752283}" destId="{31AEDCE2-77EC-4B7F-BED1-FE4F561A7C96}" srcOrd="2" destOrd="0" presId="urn:microsoft.com/office/officeart/2018/2/layout/IconVerticalSolidList"/>
    <dgm:cxn modelId="{03B9F01A-5668-4AD2-B4F9-17D8613028D8}" type="presParOf" srcId="{25088EED-8E3B-45F2-A0B1-558441752283}" destId="{4D8B421B-642E-43F3-958B-2330BD212F37}" srcOrd="3" destOrd="0" presId="urn:microsoft.com/office/officeart/2018/2/layout/IconVerticalSolidList"/>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843E5F-6481-48A6-9A82-D5ADA8E4498A}">
      <dsp:nvSpPr>
        <dsp:cNvPr id="0" name=""/>
        <dsp:cNvSpPr/>
      </dsp:nvSpPr>
      <dsp:spPr>
        <a:xfrm>
          <a:off x="0" y="2430"/>
          <a:ext cx="6232525" cy="442613"/>
        </a:xfrm>
        <a:prstGeom prst="roundRect">
          <a:avLst>
            <a:gd name="adj" fmla="val 10000"/>
          </a:avLst>
        </a:prstGeom>
        <a:solidFill>
          <a:schemeClr val="bg1">
            <a:lumMod val="95000"/>
            <a:hueOff val="0"/>
            <a:satOff val="0"/>
            <a:lumOff val="0"/>
            <a:alphaOff val="0"/>
          </a:schemeClr>
        </a:solidFill>
        <a:ln w="19050">
          <a:solidFill>
            <a:srgbClr val="E5FF97"/>
          </a:solidFill>
        </a:ln>
        <a:effectLst/>
      </dsp:spPr>
      <dsp:style>
        <a:lnRef idx="0">
          <a:scrgbClr r="0" g="0" b="0"/>
        </a:lnRef>
        <a:fillRef idx="1">
          <a:scrgbClr r="0" g="0" b="0"/>
        </a:fillRef>
        <a:effectRef idx="0">
          <a:scrgbClr r="0" g="0" b="0"/>
        </a:effectRef>
        <a:fontRef idx="minor"/>
      </dsp:style>
    </dsp:sp>
    <dsp:sp modelId="{D167920E-8A85-4F3C-B527-8AE061BA68B8}">
      <dsp:nvSpPr>
        <dsp:cNvPr id="0" name=""/>
        <dsp:cNvSpPr/>
      </dsp:nvSpPr>
      <dsp:spPr>
        <a:xfrm>
          <a:off x="133890" y="102018"/>
          <a:ext cx="243675" cy="243437"/>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1066DA-B413-47FB-862F-72871D849A00}">
      <dsp:nvSpPr>
        <dsp:cNvPr id="0" name=""/>
        <dsp:cNvSpPr/>
      </dsp:nvSpPr>
      <dsp:spPr>
        <a:xfrm>
          <a:off x="511456" y="2430"/>
          <a:ext cx="5690347" cy="4979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2699" tIns="52699" rIns="52699" bIns="52699" numCol="1" spcCol="1270" anchor="ctr" anchorCtr="0">
          <a:noAutofit/>
        </a:bodyPr>
        <a:lstStyle/>
        <a:p>
          <a:pPr marL="0" lvl="0" indent="0" algn="l" defTabSz="622300">
            <a:lnSpc>
              <a:spcPct val="100000"/>
            </a:lnSpc>
            <a:spcBef>
              <a:spcPct val="0"/>
            </a:spcBef>
            <a:spcAft>
              <a:spcPct val="35000"/>
            </a:spcAft>
            <a:buNone/>
          </a:pPr>
          <a:r>
            <a:rPr lang="en-GB" sz="1400" kern="1200"/>
            <a:t>1. Randomisation by ENHANCE Research Team	</a:t>
          </a:r>
        </a:p>
      </dsp:txBody>
      <dsp:txXfrm>
        <a:off x="511456" y="2430"/>
        <a:ext cx="5690347" cy="497940"/>
      </dsp:txXfrm>
    </dsp:sp>
    <dsp:sp modelId="{04AD7E86-B512-46B5-8E07-9FA464EEB6AF}">
      <dsp:nvSpPr>
        <dsp:cNvPr id="0" name=""/>
        <dsp:cNvSpPr/>
      </dsp:nvSpPr>
      <dsp:spPr>
        <a:xfrm>
          <a:off x="0" y="624856"/>
          <a:ext cx="6232525" cy="442613"/>
        </a:xfrm>
        <a:prstGeom prst="roundRect">
          <a:avLst>
            <a:gd name="adj" fmla="val 10000"/>
          </a:avLst>
        </a:prstGeom>
        <a:solidFill>
          <a:schemeClr val="bg1">
            <a:lumMod val="95000"/>
            <a:hueOff val="0"/>
            <a:satOff val="0"/>
            <a:lumOff val="0"/>
            <a:alphaOff val="0"/>
          </a:schemeClr>
        </a:solidFill>
        <a:ln w="19050">
          <a:solidFill>
            <a:srgbClr val="E5FF97"/>
          </a:solidFill>
        </a:ln>
        <a:effectLst/>
      </dsp:spPr>
      <dsp:style>
        <a:lnRef idx="0">
          <a:scrgbClr r="0" g="0" b="0"/>
        </a:lnRef>
        <a:fillRef idx="1">
          <a:scrgbClr r="0" g="0" b="0"/>
        </a:fillRef>
        <a:effectRef idx="0">
          <a:scrgbClr r="0" g="0" b="0"/>
        </a:effectRef>
        <a:fontRef idx="minor"/>
      </dsp:style>
    </dsp:sp>
    <dsp:sp modelId="{8F3D2616-095D-4654-9C1C-885E5945A3B2}">
      <dsp:nvSpPr>
        <dsp:cNvPr id="0" name=""/>
        <dsp:cNvSpPr/>
      </dsp:nvSpPr>
      <dsp:spPr>
        <a:xfrm>
          <a:off x="133890" y="724444"/>
          <a:ext cx="243675" cy="243437"/>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A7D9A1B8-B312-46AE-B97D-7161E14C758D}">
      <dsp:nvSpPr>
        <dsp:cNvPr id="0" name=""/>
        <dsp:cNvSpPr/>
      </dsp:nvSpPr>
      <dsp:spPr>
        <a:xfrm>
          <a:off x="511456" y="624856"/>
          <a:ext cx="5690347" cy="4979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2699" tIns="52699" rIns="52699" bIns="52699" numCol="1" spcCol="1270" anchor="ctr" anchorCtr="0">
          <a:noAutofit/>
        </a:bodyPr>
        <a:lstStyle/>
        <a:p>
          <a:pPr marL="0" lvl="0" indent="0" algn="l" defTabSz="622300">
            <a:lnSpc>
              <a:spcPct val="100000"/>
            </a:lnSpc>
            <a:spcBef>
              <a:spcPct val="0"/>
            </a:spcBef>
            <a:spcAft>
              <a:spcPct val="35000"/>
            </a:spcAft>
            <a:buNone/>
          </a:pPr>
          <a:r>
            <a:rPr lang="en-GB" sz="1400" kern="1200"/>
            <a:t>2. Participant randomised to intervention: Prototype ENHANCE plus Coach support</a:t>
          </a:r>
        </a:p>
      </dsp:txBody>
      <dsp:txXfrm>
        <a:off x="511456" y="624856"/>
        <a:ext cx="5690347" cy="497940"/>
      </dsp:txXfrm>
    </dsp:sp>
    <dsp:sp modelId="{90FF6655-6706-4407-8902-333E2B62EE53}">
      <dsp:nvSpPr>
        <dsp:cNvPr id="0" name=""/>
        <dsp:cNvSpPr/>
      </dsp:nvSpPr>
      <dsp:spPr>
        <a:xfrm>
          <a:off x="0" y="1247281"/>
          <a:ext cx="6232525" cy="442613"/>
        </a:xfrm>
        <a:prstGeom prst="roundRect">
          <a:avLst>
            <a:gd name="adj" fmla="val 10000"/>
          </a:avLst>
        </a:prstGeom>
        <a:solidFill>
          <a:schemeClr val="bg1">
            <a:lumMod val="95000"/>
            <a:hueOff val="0"/>
            <a:satOff val="0"/>
            <a:lumOff val="0"/>
            <a:alphaOff val="0"/>
          </a:schemeClr>
        </a:solidFill>
        <a:ln w="19050">
          <a:solidFill>
            <a:srgbClr val="E5FF97"/>
          </a:solidFill>
        </a:ln>
        <a:effectLst/>
      </dsp:spPr>
      <dsp:style>
        <a:lnRef idx="0">
          <a:scrgbClr r="0" g="0" b="0"/>
        </a:lnRef>
        <a:fillRef idx="1">
          <a:scrgbClr r="0" g="0" b="0"/>
        </a:fillRef>
        <a:effectRef idx="0">
          <a:scrgbClr r="0" g="0" b="0"/>
        </a:effectRef>
        <a:fontRef idx="minor"/>
      </dsp:style>
    </dsp:sp>
    <dsp:sp modelId="{9E1398CF-6AB6-48F0-82DA-F41A48658DFE}">
      <dsp:nvSpPr>
        <dsp:cNvPr id="0" name=""/>
        <dsp:cNvSpPr/>
      </dsp:nvSpPr>
      <dsp:spPr>
        <a:xfrm>
          <a:off x="133890" y="1346869"/>
          <a:ext cx="243675" cy="243437"/>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9BFF4A9-E391-4140-A5B9-35889FC43042}">
      <dsp:nvSpPr>
        <dsp:cNvPr id="0" name=""/>
        <dsp:cNvSpPr/>
      </dsp:nvSpPr>
      <dsp:spPr>
        <a:xfrm>
          <a:off x="511456" y="1247281"/>
          <a:ext cx="5690347" cy="4979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2699" tIns="52699" rIns="52699" bIns="52699" numCol="1" spcCol="1270" anchor="ctr" anchorCtr="0">
          <a:noAutofit/>
        </a:bodyPr>
        <a:lstStyle/>
        <a:p>
          <a:pPr marL="0" lvl="0" indent="0" algn="l" defTabSz="622300">
            <a:lnSpc>
              <a:spcPct val="100000"/>
            </a:lnSpc>
            <a:spcBef>
              <a:spcPct val="0"/>
            </a:spcBef>
            <a:spcAft>
              <a:spcPct val="35000"/>
            </a:spcAft>
            <a:buNone/>
          </a:pPr>
          <a:r>
            <a:rPr lang="en-GB" sz="1400" kern="1200"/>
            <a:t>3. Coach Onboarding: Session 0</a:t>
          </a:r>
        </a:p>
      </dsp:txBody>
      <dsp:txXfrm>
        <a:off x="511456" y="1247281"/>
        <a:ext cx="5690347" cy="497940"/>
      </dsp:txXfrm>
    </dsp:sp>
    <dsp:sp modelId="{EA177090-0656-45D5-A622-A2196576FFCD}">
      <dsp:nvSpPr>
        <dsp:cNvPr id="0" name=""/>
        <dsp:cNvSpPr/>
      </dsp:nvSpPr>
      <dsp:spPr>
        <a:xfrm>
          <a:off x="0" y="1869707"/>
          <a:ext cx="6232525" cy="442613"/>
        </a:xfrm>
        <a:prstGeom prst="roundRect">
          <a:avLst>
            <a:gd name="adj" fmla="val 10000"/>
          </a:avLst>
        </a:prstGeom>
        <a:solidFill>
          <a:schemeClr val="bg1">
            <a:lumMod val="95000"/>
            <a:hueOff val="0"/>
            <a:satOff val="0"/>
            <a:lumOff val="0"/>
            <a:alphaOff val="0"/>
          </a:schemeClr>
        </a:solidFill>
        <a:ln w="19050">
          <a:solidFill>
            <a:srgbClr val="E5FF97"/>
          </a:solidFill>
        </a:ln>
        <a:effectLst/>
      </dsp:spPr>
      <dsp:style>
        <a:lnRef idx="0">
          <a:scrgbClr r="0" g="0" b="0"/>
        </a:lnRef>
        <a:fillRef idx="1">
          <a:scrgbClr r="0" g="0" b="0"/>
        </a:fillRef>
        <a:effectRef idx="0">
          <a:scrgbClr r="0" g="0" b="0"/>
        </a:effectRef>
        <a:fontRef idx="minor"/>
      </dsp:style>
    </dsp:sp>
    <dsp:sp modelId="{0A8C1B73-B47B-4FAC-9263-73A038024EEE}">
      <dsp:nvSpPr>
        <dsp:cNvPr id="0" name=""/>
        <dsp:cNvSpPr/>
      </dsp:nvSpPr>
      <dsp:spPr>
        <a:xfrm>
          <a:off x="133890" y="1969295"/>
          <a:ext cx="243675" cy="243437"/>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8D1394B-0ABC-46F8-B168-BC62F00B9106}">
      <dsp:nvSpPr>
        <dsp:cNvPr id="0" name=""/>
        <dsp:cNvSpPr/>
      </dsp:nvSpPr>
      <dsp:spPr>
        <a:xfrm>
          <a:off x="511456" y="1869707"/>
          <a:ext cx="5690347" cy="4979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2699" tIns="52699" rIns="52699" bIns="52699" numCol="1" spcCol="1270" anchor="ctr" anchorCtr="0">
          <a:noAutofit/>
        </a:bodyPr>
        <a:lstStyle/>
        <a:p>
          <a:pPr marL="0" lvl="0" indent="0" algn="l" defTabSz="622300">
            <a:lnSpc>
              <a:spcPct val="100000"/>
            </a:lnSpc>
            <a:spcBef>
              <a:spcPct val="0"/>
            </a:spcBef>
            <a:spcAft>
              <a:spcPct val="35000"/>
            </a:spcAft>
            <a:buNone/>
          </a:pPr>
          <a:r>
            <a:rPr lang="en-GB" sz="1400" kern="1200"/>
            <a:t>4. Coach Support Visit: Session 1 (1 week later)</a:t>
          </a:r>
        </a:p>
      </dsp:txBody>
      <dsp:txXfrm>
        <a:off x="511456" y="1869707"/>
        <a:ext cx="5690347" cy="497940"/>
      </dsp:txXfrm>
    </dsp:sp>
    <dsp:sp modelId="{5A2D699C-DAE8-4C24-973F-7ED69B3B3423}">
      <dsp:nvSpPr>
        <dsp:cNvPr id="0" name=""/>
        <dsp:cNvSpPr/>
      </dsp:nvSpPr>
      <dsp:spPr>
        <a:xfrm>
          <a:off x="0" y="2492132"/>
          <a:ext cx="6232525" cy="442613"/>
        </a:xfrm>
        <a:prstGeom prst="roundRect">
          <a:avLst>
            <a:gd name="adj" fmla="val 10000"/>
          </a:avLst>
        </a:prstGeom>
        <a:solidFill>
          <a:schemeClr val="bg1">
            <a:lumMod val="95000"/>
            <a:hueOff val="0"/>
            <a:satOff val="0"/>
            <a:lumOff val="0"/>
            <a:alphaOff val="0"/>
          </a:schemeClr>
        </a:solidFill>
        <a:ln w="19050">
          <a:solidFill>
            <a:srgbClr val="E5FF97"/>
          </a:solidFill>
        </a:ln>
        <a:effectLst/>
      </dsp:spPr>
      <dsp:style>
        <a:lnRef idx="0">
          <a:scrgbClr r="0" g="0" b="0"/>
        </a:lnRef>
        <a:fillRef idx="1">
          <a:scrgbClr r="0" g="0" b="0"/>
        </a:fillRef>
        <a:effectRef idx="0">
          <a:scrgbClr r="0" g="0" b="0"/>
        </a:effectRef>
        <a:fontRef idx="minor"/>
      </dsp:style>
    </dsp:sp>
    <dsp:sp modelId="{BFAF6CEF-0ACD-4711-98F5-BCB84B64CA10}">
      <dsp:nvSpPr>
        <dsp:cNvPr id="0" name=""/>
        <dsp:cNvSpPr/>
      </dsp:nvSpPr>
      <dsp:spPr>
        <a:xfrm>
          <a:off x="133890" y="2591720"/>
          <a:ext cx="243675" cy="243437"/>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6616982-34F7-4AD1-BA6E-F640DF7EE39F}">
      <dsp:nvSpPr>
        <dsp:cNvPr id="0" name=""/>
        <dsp:cNvSpPr/>
      </dsp:nvSpPr>
      <dsp:spPr>
        <a:xfrm>
          <a:off x="511456" y="2407468"/>
          <a:ext cx="5690347" cy="4979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2699" tIns="52699" rIns="52699" bIns="52699" numCol="1" spcCol="1270" anchor="ctr" anchorCtr="0">
          <a:noAutofit/>
        </a:bodyPr>
        <a:lstStyle/>
        <a:p>
          <a:pPr marL="0" lvl="0" indent="0" algn="l" defTabSz="622300">
            <a:lnSpc>
              <a:spcPct val="100000"/>
            </a:lnSpc>
            <a:spcBef>
              <a:spcPct val="0"/>
            </a:spcBef>
            <a:spcAft>
              <a:spcPct val="35000"/>
            </a:spcAft>
            <a:buNone/>
          </a:pPr>
          <a:r>
            <a:rPr lang="en-GB" sz="1400" kern="1200"/>
            <a:t>5. Coach Support Visit: Session 2 (2 weeks later)</a:t>
          </a:r>
        </a:p>
      </dsp:txBody>
      <dsp:txXfrm>
        <a:off x="511456" y="2407468"/>
        <a:ext cx="5690347" cy="497940"/>
      </dsp:txXfrm>
    </dsp:sp>
    <dsp:sp modelId="{51D3C18B-B64E-43AA-9549-14E3E95E16F7}">
      <dsp:nvSpPr>
        <dsp:cNvPr id="0" name=""/>
        <dsp:cNvSpPr/>
      </dsp:nvSpPr>
      <dsp:spPr>
        <a:xfrm>
          <a:off x="0" y="3114558"/>
          <a:ext cx="6232525" cy="442613"/>
        </a:xfrm>
        <a:prstGeom prst="roundRect">
          <a:avLst>
            <a:gd name="adj" fmla="val 10000"/>
          </a:avLst>
        </a:prstGeom>
        <a:solidFill>
          <a:schemeClr val="bg1">
            <a:lumMod val="95000"/>
            <a:hueOff val="0"/>
            <a:satOff val="0"/>
            <a:lumOff val="0"/>
            <a:alphaOff val="0"/>
          </a:schemeClr>
        </a:solidFill>
        <a:ln w="19050">
          <a:solidFill>
            <a:srgbClr val="E5FF97"/>
          </a:solidFill>
        </a:ln>
        <a:effectLst/>
      </dsp:spPr>
      <dsp:style>
        <a:lnRef idx="0">
          <a:scrgbClr r="0" g="0" b="0"/>
        </a:lnRef>
        <a:fillRef idx="1">
          <a:scrgbClr r="0" g="0" b="0"/>
        </a:fillRef>
        <a:effectRef idx="0">
          <a:scrgbClr r="0" g="0" b="0"/>
        </a:effectRef>
        <a:fontRef idx="minor"/>
      </dsp:style>
    </dsp:sp>
    <dsp:sp modelId="{D33B7A47-380E-49A8-8FD8-3ECA512AAFA5}">
      <dsp:nvSpPr>
        <dsp:cNvPr id="0" name=""/>
        <dsp:cNvSpPr/>
      </dsp:nvSpPr>
      <dsp:spPr>
        <a:xfrm>
          <a:off x="133890" y="3214146"/>
          <a:ext cx="243675" cy="243437"/>
        </a:xfrm>
        <a:prstGeom prst="rect">
          <a:avLst/>
        </a:prstGeom>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7046E42C-D903-4CC9-809D-727FBB7D365A}">
      <dsp:nvSpPr>
        <dsp:cNvPr id="0" name=""/>
        <dsp:cNvSpPr/>
      </dsp:nvSpPr>
      <dsp:spPr>
        <a:xfrm>
          <a:off x="527503" y="3063758"/>
          <a:ext cx="5690347" cy="4979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2699" tIns="52699" rIns="52699" bIns="52699" numCol="1" spcCol="1270" anchor="ctr" anchorCtr="0">
          <a:noAutofit/>
        </a:bodyPr>
        <a:lstStyle/>
        <a:p>
          <a:pPr marL="0" lvl="0" indent="0" algn="l" defTabSz="622300">
            <a:lnSpc>
              <a:spcPct val="100000"/>
            </a:lnSpc>
            <a:spcBef>
              <a:spcPct val="0"/>
            </a:spcBef>
            <a:spcAft>
              <a:spcPct val="35000"/>
            </a:spcAft>
            <a:buNone/>
          </a:pPr>
          <a:r>
            <a:rPr lang="en-GB" sz="1400" kern="1200"/>
            <a:t>6. Coach Support Visit: Session 3 (2 weeks later)</a:t>
          </a:r>
        </a:p>
      </dsp:txBody>
      <dsp:txXfrm>
        <a:off x="527503" y="3063758"/>
        <a:ext cx="5690347" cy="497940"/>
      </dsp:txXfrm>
    </dsp:sp>
    <dsp:sp modelId="{EA0A8D1F-CA3F-4D1B-BE25-90E2E9AB368B}">
      <dsp:nvSpPr>
        <dsp:cNvPr id="0" name=""/>
        <dsp:cNvSpPr/>
      </dsp:nvSpPr>
      <dsp:spPr>
        <a:xfrm>
          <a:off x="0" y="3736983"/>
          <a:ext cx="6232525" cy="442613"/>
        </a:xfrm>
        <a:prstGeom prst="roundRect">
          <a:avLst>
            <a:gd name="adj" fmla="val 10000"/>
          </a:avLst>
        </a:prstGeom>
        <a:solidFill>
          <a:schemeClr val="bg1">
            <a:lumMod val="95000"/>
            <a:hueOff val="0"/>
            <a:satOff val="0"/>
            <a:lumOff val="0"/>
            <a:alphaOff val="0"/>
          </a:schemeClr>
        </a:solidFill>
        <a:ln w="19050">
          <a:solidFill>
            <a:srgbClr val="E5FF97"/>
          </a:solidFill>
        </a:ln>
        <a:effectLst/>
      </dsp:spPr>
      <dsp:style>
        <a:lnRef idx="0">
          <a:scrgbClr r="0" g="0" b="0"/>
        </a:lnRef>
        <a:fillRef idx="1">
          <a:scrgbClr r="0" g="0" b="0"/>
        </a:fillRef>
        <a:effectRef idx="0">
          <a:scrgbClr r="0" g="0" b="0"/>
        </a:effectRef>
        <a:fontRef idx="minor"/>
      </dsp:style>
    </dsp:sp>
    <dsp:sp modelId="{0D451F1B-29A4-4649-AA62-A7E1416F15B2}">
      <dsp:nvSpPr>
        <dsp:cNvPr id="0" name=""/>
        <dsp:cNvSpPr/>
      </dsp:nvSpPr>
      <dsp:spPr>
        <a:xfrm>
          <a:off x="133890" y="3836571"/>
          <a:ext cx="243675" cy="243437"/>
        </a:xfrm>
        <a:prstGeom prst="rect">
          <a:avLst/>
        </a:prstGeom>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4D8B421B-642E-43F3-958B-2330BD212F37}">
      <dsp:nvSpPr>
        <dsp:cNvPr id="0" name=""/>
        <dsp:cNvSpPr/>
      </dsp:nvSpPr>
      <dsp:spPr>
        <a:xfrm>
          <a:off x="511456" y="3736983"/>
          <a:ext cx="5690347" cy="4979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2699" tIns="52699" rIns="52699" bIns="52699" numCol="1" spcCol="1270" anchor="ctr" anchorCtr="0">
          <a:noAutofit/>
        </a:bodyPr>
        <a:lstStyle/>
        <a:p>
          <a:pPr marL="0" lvl="0" indent="0" algn="l" defTabSz="622300">
            <a:lnSpc>
              <a:spcPct val="100000"/>
            </a:lnSpc>
            <a:spcBef>
              <a:spcPct val="0"/>
            </a:spcBef>
            <a:spcAft>
              <a:spcPct val="35000"/>
            </a:spcAft>
            <a:buNone/>
          </a:pPr>
          <a:r>
            <a:rPr lang="en-GB" sz="1400" kern="1200"/>
            <a:t>7. 3-month follow-up visit: Cognitive test, questionnaires, clinical measures.</a:t>
          </a:r>
        </a:p>
      </dsp:txBody>
      <dsp:txXfrm>
        <a:off x="511456" y="3736983"/>
        <a:ext cx="5690347" cy="4979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0ADFD1-D538-4B6A-9E22-9B2E35AAF952}">
      <dsp:nvSpPr>
        <dsp:cNvPr id="0" name=""/>
        <dsp:cNvSpPr/>
      </dsp:nvSpPr>
      <dsp:spPr>
        <a:xfrm rot="5400000">
          <a:off x="-167557" y="171896"/>
          <a:ext cx="1117051" cy="781935"/>
        </a:xfrm>
        <a:prstGeom prst="chevron">
          <a:avLst/>
        </a:prstGeom>
        <a:solidFill>
          <a:srgbClr val="FF454F"/>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b="1" kern="1200"/>
            <a:t>Goal</a:t>
          </a:r>
        </a:p>
      </dsp:txBody>
      <dsp:txXfrm rot="-5400000">
        <a:off x="2" y="395306"/>
        <a:ext cx="781935" cy="335116"/>
      </dsp:txXfrm>
    </dsp:sp>
    <dsp:sp modelId="{6CBC6DE6-47B0-4E3B-A135-A9C1BE803350}">
      <dsp:nvSpPr>
        <dsp:cNvPr id="0" name=""/>
        <dsp:cNvSpPr/>
      </dsp:nvSpPr>
      <dsp:spPr>
        <a:xfrm rot="5400000">
          <a:off x="3182923" y="-2396649"/>
          <a:ext cx="726083" cy="5528059"/>
        </a:xfrm>
        <a:prstGeom prst="round2SameRect">
          <a:avLst/>
        </a:prstGeom>
        <a:solidFill>
          <a:schemeClr val="lt1">
            <a:alpha val="90000"/>
            <a:hueOff val="0"/>
            <a:satOff val="0"/>
            <a:lumOff val="0"/>
            <a:alphaOff val="0"/>
          </a:schemeClr>
        </a:solidFill>
        <a:ln w="19050" cap="flat" cmpd="sng" algn="ctr">
          <a:solidFill>
            <a:srgbClr val="FF454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Font typeface="Symbol" panose="05050102010706020507" pitchFamily="18" charset="2"/>
            <a:buChar char=""/>
          </a:pPr>
          <a:r>
            <a:rPr lang="en-GB" sz="1200" b="1" kern="1200"/>
            <a:t>What do you want to achieve?</a:t>
          </a:r>
          <a:endParaRPr lang="en-GB" sz="1200" kern="1200"/>
        </a:p>
        <a:p>
          <a:pPr marL="114300" lvl="1" indent="-114300" algn="l" defTabSz="533400">
            <a:lnSpc>
              <a:spcPct val="90000"/>
            </a:lnSpc>
            <a:spcBef>
              <a:spcPct val="0"/>
            </a:spcBef>
            <a:spcAft>
              <a:spcPct val="15000"/>
            </a:spcAft>
            <a:buFont typeface="Symbol" panose="05050102010706020507" pitchFamily="18" charset="2"/>
            <a:buChar char=""/>
          </a:pPr>
          <a:r>
            <a:rPr lang="en-GB" sz="1200" b="1" kern="1200"/>
            <a:t>Why is this important to you? </a:t>
          </a:r>
          <a:endParaRPr lang="en-GB" sz="1200" kern="1200"/>
        </a:p>
        <a:p>
          <a:pPr marL="114300" lvl="1" indent="-114300" algn="l" defTabSz="533400">
            <a:lnSpc>
              <a:spcPct val="90000"/>
            </a:lnSpc>
            <a:spcBef>
              <a:spcPct val="0"/>
            </a:spcBef>
            <a:spcAft>
              <a:spcPct val="15000"/>
            </a:spcAft>
            <a:buFont typeface="Symbol" panose="05050102010706020507" pitchFamily="18" charset="2"/>
            <a:buChar char=""/>
          </a:pPr>
          <a:r>
            <a:rPr lang="en-GB" sz="1200" kern="1200"/>
            <a:t>Reflect back what the Participant says about their values and hopes.</a:t>
          </a:r>
        </a:p>
      </dsp:txBody>
      <dsp:txXfrm rot="-5400000">
        <a:off x="781935" y="39783"/>
        <a:ext cx="5492615" cy="655195"/>
      </dsp:txXfrm>
    </dsp:sp>
    <dsp:sp modelId="{11CFA498-E21E-4FD9-8C1C-4E1DA9237EE2}">
      <dsp:nvSpPr>
        <dsp:cNvPr id="0" name=""/>
        <dsp:cNvSpPr/>
      </dsp:nvSpPr>
      <dsp:spPr>
        <a:xfrm rot="5400000">
          <a:off x="-167557" y="1140525"/>
          <a:ext cx="1117051" cy="781935"/>
        </a:xfrm>
        <a:prstGeom prst="chevron">
          <a:avLst/>
        </a:prstGeom>
        <a:solidFill>
          <a:srgbClr val="FFA25C"/>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b="1" kern="1200"/>
            <a:t>Reality</a:t>
          </a:r>
        </a:p>
      </dsp:txBody>
      <dsp:txXfrm rot="-5400000">
        <a:off x="2" y="1363935"/>
        <a:ext cx="781935" cy="335116"/>
      </dsp:txXfrm>
    </dsp:sp>
    <dsp:sp modelId="{FA0EB32F-23CD-4BC4-99DA-EDEDF068F429}">
      <dsp:nvSpPr>
        <dsp:cNvPr id="0" name=""/>
        <dsp:cNvSpPr/>
      </dsp:nvSpPr>
      <dsp:spPr>
        <a:xfrm rot="5400000">
          <a:off x="3182923" y="-1428020"/>
          <a:ext cx="726083" cy="5528059"/>
        </a:xfrm>
        <a:prstGeom prst="round2SameRect">
          <a:avLst/>
        </a:prstGeom>
        <a:solidFill>
          <a:schemeClr val="lt1">
            <a:alpha val="90000"/>
            <a:hueOff val="0"/>
            <a:satOff val="0"/>
            <a:lumOff val="0"/>
            <a:alphaOff val="0"/>
          </a:schemeClr>
        </a:solidFill>
        <a:ln w="19050" cap="flat" cmpd="sng" algn="ctr">
          <a:solidFill>
            <a:srgbClr val="FFA25C"/>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Font typeface="Symbol" panose="05050102010706020507" pitchFamily="18" charset="2"/>
            <a:buChar char=""/>
          </a:pPr>
          <a:r>
            <a:rPr lang="en-GB" sz="1200" b="1" kern="1200"/>
            <a:t>What is your current situation?</a:t>
          </a:r>
          <a:endParaRPr lang="en-GB" sz="1200" kern="1200"/>
        </a:p>
        <a:p>
          <a:pPr marL="114300" lvl="1" indent="-114300" algn="l" defTabSz="533400">
            <a:lnSpc>
              <a:spcPct val="90000"/>
            </a:lnSpc>
            <a:spcBef>
              <a:spcPct val="0"/>
            </a:spcBef>
            <a:spcAft>
              <a:spcPct val="15000"/>
            </a:spcAft>
            <a:buFont typeface="Symbol" panose="05050102010706020507" pitchFamily="18" charset="2"/>
            <a:buChar char=""/>
          </a:pPr>
          <a:r>
            <a:rPr lang="en-GB" sz="1200" kern="1200"/>
            <a:t>Identify barriers (things that make change hard) and facilitators (things that help). </a:t>
          </a:r>
        </a:p>
        <a:p>
          <a:pPr marL="114300" lvl="1" indent="-114300" algn="l" defTabSz="533400">
            <a:lnSpc>
              <a:spcPct val="90000"/>
            </a:lnSpc>
            <a:spcBef>
              <a:spcPct val="0"/>
            </a:spcBef>
            <a:spcAft>
              <a:spcPct val="15000"/>
            </a:spcAft>
            <a:buFont typeface="Symbol" panose="05050102010706020507" pitchFamily="18" charset="2"/>
            <a:buChar char=""/>
          </a:pPr>
          <a:r>
            <a:rPr lang="en-GB" sz="1200" kern="1200"/>
            <a:t>Use </a:t>
          </a:r>
          <a:r>
            <a:rPr lang="en-GB" sz="1200" b="1" kern="1200"/>
            <a:t>COM-B </a:t>
          </a:r>
          <a:r>
            <a:rPr lang="en-GB" sz="1200" kern="1200"/>
            <a:t>(Capability, Opportunity, Motivation – Behaviour) to understand what might help or get in the way</a:t>
          </a:r>
        </a:p>
      </dsp:txBody>
      <dsp:txXfrm rot="-5400000">
        <a:off x="781935" y="1008412"/>
        <a:ext cx="5492615" cy="655195"/>
      </dsp:txXfrm>
    </dsp:sp>
    <dsp:sp modelId="{ED2499B8-E3EA-4ADD-B34C-AF0D6F0DDFEE}">
      <dsp:nvSpPr>
        <dsp:cNvPr id="0" name=""/>
        <dsp:cNvSpPr/>
      </dsp:nvSpPr>
      <dsp:spPr>
        <a:xfrm rot="5400000">
          <a:off x="-167557" y="2109153"/>
          <a:ext cx="1117051" cy="781935"/>
        </a:xfrm>
        <a:prstGeom prst="chevron">
          <a:avLst/>
        </a:prstGeom>
        <a:solidFill>
          <a:srgbClr val="8FC26E"/>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GB" sz="1600" b="1" kern="1200"/>
            <a:t>Options</a:t>
          </a:r>
        </a:p>
      </dsp:txBody>
      <dsp:txXfrm rot="-5400000">
        <a:off x="2" y="2332563"/>
        <a:ext cx="781935" cy="335116"/>
      </dsp:txXfrm>
    </dsp:sp>
    <dsp:sp modelId="{D0562687-2EEB-4506-88D4-33D6B5288F60}">
      <dsp:nvSpPr>
        <dsp:cNvPr id="0" name=""/>
        <dsp:cNvSpPr/>
      </dsp:nvSpPr>
      <dsp:spPr>
        <a:xfrm rot="5400000">
          <a:off x="3182923" y="-459391"/>
          <a:ext cx="726083" cy="5528059"/>
        </a:xfrm>
        <a:prstGeom prst="round2SameRect">
          <a:avLst/>
        </a:prstGeom>
        <a:solidFill>
          <a:schemeClr val="lt1">
            <a:alpha val="90000"/>
            <a:hueOff val="0"/>
            <a:satOff val="0"/>
            <a:lumOff val="0"/>
            <a:alphaOff val="0"/>
          </a:schemeClr>
        </a:solidFill>
        <a:ln w="19050" cap="flat" cmpd="sng" algn="ctr">
          <a:solidFill>
            <a:srgbClr val="8FC26E"/>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Font typeface="Symbol" panose="05050102010706020507" pitchFamily="18" charset="2"/>
            <a:buChar char=""/>
          </a:pPr>
          <a:r>
            <a:rPr lang="en-GB" sz="1200" b="1" kern="1200"/>
            <a:t>What are your options moving forward?</a:t>
          </a:r>
          <a:endParaRPr lang="en-GB" sz="1200" kern="1200"/>
        </a:p>
        <a:p>
          <a:pPr marL="114300" lvl="1" indent="-114300" algn="l" defTabSz="533400">
            <a:lnSpc>
              <a:spcPct val="90000"/>
            </a:lnSpc>
            <a:spcBef>
              <a:spcPct val="0"/>
            </a:spcBef>
            <a:spcAft>
              <a:spcPct val="15000"/>
            </a:spcAft>
            <a:buFont typeface="Symbol" panose="05050102010706020507" pitchFamily="18" charset="2"/>
            <a:buChar char=""/>
          </a:pPr>
          <a:r>
            <a:rPr lang="en-GB" sz="1200" kern="1200"/>
            <a:t>Encourage brainstorming ideas and avoid giving advice unless the Participant asks.</a:t>
          </a:r>
        </a:p>
        <a:p>
          <a:pPr marL="114300" lvl="1" indent="-114300" algn="l" defTabSz="533400">
            <a:lnSpc>
              <a:spcPct val="90000"/>
            </a:lnSpc>
            <a:spcBef>
              <a:spcPct val="0"/>
            </a:spcBef>
            <a:spcAft>
              <a:spcPct val="15000"/>
            </a:spcAft>
            <a:buFont typeface="Symbol" panose="05050102010706020507" pitchFamily="18" charset="2"/>
            <a:buChar char=""/>
          </a:pPr>
          <a:r>
            <a:rPr lang="en-GB" sz="1200" kern="1200"/>
            <a:t>Help problem-solve and explore solutions together</a:t>
          </a:r>
        </a:p>
      </dsp:txBody>
      <dsp:txXfrm rot="-5400000">
        <a:off x="781935" y="1977041"/>
        <a:ext cx="5492615" cy="655195"/>
      </dsp:txXfrm>
    </dsp:sp>
    <dsp:sp modelId="{14B26225-90F5-4171-8E7D-21A60C68865A}">
      <dsp:nvSpPr>
        <dsp:cNvPr id="0" name=""/>
        <dsp:cNvSpPr/>
      </dsp:nvSpPr>
      <dsp:spPr>
        <a:xfrm rot="5400000">
          <a:off x="-167557" y="3077782"/>
          <a:ext cx="1117051" cy="781935"/>
        </a:xfrm>
        <a:prstGeom prst="chevron">
          <a:avLst/>
        </a:prstGeom>
        <a:solidFill>
          <a:srgbClr val="5C92B7"/>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Font typeface="Symbol" panose="05050102010706020507" pitchFamily="18" charset="2"/>
            <a:buNone/>
          </a:pPr>
          <a:r>
            <a:rPr lang="en-GB" sz="1600" b="1" kern="1200"/>
            <a:t>Will</a:t>
          </a:r>
        </a:p>
      </dsp:txBody>
      <dsp:txXfrm rot="-5400000">
        <a:off x="2" y="3301192"/>
        <a:ext cx="781935" cy="335116"/>
      </dsp:txXfrm>
    </dsp:sp>
    <dsp:sp modelId="{6491BC27-79B3-41AE-9158-301BF6A1F1A1}">
      <dsp:nvSpPr>
        <dsp:cNvPr id="0" name=""/>
        <dsp:cNvSpPr/>
      </dsp:nvSpPr>
      <dsp:spPr>
        <a:xfrm rot="5400000">
          <a:off x="3182923" y="509237"/>
          <a:ext cx="726083" cy="5528059"/>
        </a:xfrm>
        <a:prstGeom prst="round2SameRect">
          <a:avLst/>
        </a:prstGeom>
        <a:solidFill>
          <a:schemeClr val="lt1">
            <a:alpha val="90000"/>
            <a:hueOff val="0"/>
            <a:satOff val="0"/>
            <a:lumOff val="0"/>
            <a:alphaOff val="0"/>
          </a:schemeClr>
        </a:solidFill>
        <a:ln w="19050" cap="flat" cmpd="sng" algn="ctr">
          <a:solidFill>
            <a:srgbClr val="5C92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Font typeface="Symbol" panose="05050102010706020507" pitchFamily="18" charset="2"/>
            <a:buChar char=""/>
          </a:pPr>
          <a:r>
            <a:rPr lang="en-GB" sz="1200" b="1" kern="1200"/>
            <a:t>What will you do now?</a:t>
          </a:r>
        </a:p>
        <a:p>
          <a:pPr marL="114300" lvl="1" indent="-114300" algn="l" defTabSz="533400">
            <a:lnSpc>
              <a:spcPct val="90000"/>
            </a:lnSpc>
            <a:spcBef>
              <a:spcPct val="0"/>
            </a:spcBef>
            <a:spcAft>
              <a:spcPct val="15000"/>
            </a:spcAft>
            <a:buFont typeface="Symbol" panose="05050102010706020507" pitchFamily="18" charset="2"/>
            <a:buChar char=""/>
          </a:pPr>
          <a:r>
            <a:rPr lang="en-GB" sz="1200" b="0" kern="1200"/>
            <a:t>Help the Participant commit to a plan and feel confident about their next steps.</a:t>
          </a:r>
        </a:p>
        <a:p>
          <a:pPr marL="114300" lvl="1" indent="-114300" algn="l" defTabSz="533400">
            <a:lnSpc>
              <a:spcPct val="90000"/>
            </a:lnSpc>
            <a:spcBef>
              <a:spcPct val="0"/>
            </a:spcBef>
            <a:spcAft>
              <a:spcPct val="15000"/>
            </a:spcAft>
            <a:buFont typeface="Symbol" panose="05050102010706020507" pitchFamily="18" charset="2"/>
            <a:buChar char=""/>
          </a:pPr>
          <a:r>
            <a:rPr lang="en-GB" sz="1200" b="0" kern="1200"/>
            <a:t>Summarise the plan.</a:t>
          </a:r>
        </a:p>
      </dsp:txBody>
      <dsp:txXfrm rot="-5400000">
        <a:off x="781935" y="2945669"/>
        <a:ext cx="5492615" cy="6551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5D7EC3-16A0-42CB-A048-8E8B7AAB4F50}">
      <dsp:nvSpPr>
        <dsp:cNvPr id="0" name=""/>
        <dsp:cNvSpPr/>
      </dsp:nvSpPr>
      <dsp:spPr>
        <a:xfrm>
          <a:off x="2664303" y="3229"/>
          <a:ext cx="1418268" cy="669169"/>
        </a:xfrm>
        <a:prstGeom prst="roundRect">
          <a:avLst/>
        </a:prstGeom>
        <a:solidFill>
          <a:schemeClr val="accent2">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b="1" kern="1200"/>
            <a:t>Goal Setting</a:t>
          </a:r>
        </a:p>
      </dsp:txBody>
      <dsp:txXfrm>
        <a:off x="2696969" y="35895"/>
        <a:ext cx="1352936" cy="603837"/>
      </dsp:txXfrm>
    </dsp:sp>
    <dsp:sp modelId="{2ABBD765-065C-44BC-A22D-CF28BD33B3EF}">
      <dsp:nvSpPr>
        <dsp:cNvPr id="0" name=""/>
        <dsp:cNvSpPr/>
      </dsp:nvSpPr>
      <dsp:spPr>
        <a:xfrm>
          <a:off x="1050601" y="337813"/>
          <a:ext cx="4645672" cy="4645672"/>
        </a:xfrm>
        <a:custGeom>
          <a:avLst/>
          <a:gdLst/>
          <a:ahLst/>
          <a:cxnLst/>
          <a:rect l="0" t="0" r="0" b="0"/>
          <a:pathLst>
            <a:path>
              <a:moveTo>
                <a:pt x="3138066" y="147757"/>
              </a:moveTo>
              <a:arcTo wR="2322836" hR="2322836" stAng="17432775" swAng="500773"/>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81ED68D6-3A4E-45CA-9653-7022A228D1A9}">
      <dsp:nvSpPr>
        <dsp:cNvPr id="0" name=""/>
        <dsp:cNvSpPr/>
      </dsp:nvSpPr>
      <dsp:spPr>
        <a:xfrm>
          <a:off x="4306796" y="683572"/>
          <a:ext cx="1418268" cy="669169"/>
        </a:xfrm>
        <a:prstGeom prst="roundRect">
          <a:avLst/>
        </a:prstGeom>
        <a:solidFill>
          <a:schemeClr val="accent6">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b="1" kern="1200"/>
            <a:t>Action Planning</a:t>
          </a:r>
        </a:p>
      </dsp:txBody>
      <dsp:txXfrm>
        <a:off x="4339462" y="716238"/>
        <a:ext cx="1352936" cy="603837"/>
      </dsp:txXfrm>
    </dsp:sp>
    <dsp:sp modelId="{EE997EF9-B189-47BE-9483-DA54CD6017A7}">
      <dsp:nvSpPr>
        <dsp:cNvPr id="0" name=""/>
        <dsp:cNvSpPr/>
      </dsp:nvSpPr>
      <dsp:spPr>
        <a:xfrm>
          <a:off x="1050601" y="337813"/>
          <a:ext cx="4645672" cy="4645672"/>
        </a:xfrm>
        <a:custGeom>
          <a:avLst/>
          <a:gdLst/>
          <a:ahLst/>
          <a:cxnLst/>
          <a:rect l="0" t="0" r="0" b="0"/>
          <a:pathLst>
            <a:path>
              <a:moveTo>
                <a:pt x="4352165" y="1192619"/>
              </a:moveTo>
              <a:arcTo wR="2322836" hR="2322836" stAng="19853086" swAng="940838"/>
            </a:path>
          </a:pathLst>
        </a:custGeom>
        <a:noFill/>
        <a:ln w="6350" cap="flat" cmpd="sng" algn="ctr">
          <a:solidFill>
            <a:schemeClr val="accent3">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11A72AF4-0B9D-423F-B384-D2336073A6DC}">
      <dsp:nvSpPr>
        <dsp:cNvPr id="0" name=""/>
        <dsp:cNvSpPr/>
      </dsp:nvSpPr>
      <dsp:spPr>
        <a:xfrm>
          <a:off x="4987139" y="2326065"/>
          <a:ext cx="1418268" cy="669169"/>
        </a:xfrm>
        <a:prstGeom prst="roundRect">
          <a:avLst/>
        </a:prstGeom>
        <a:solidFill>
          <a:schemeClr val="accent4">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b="1" kern="1200"/>
            <a:t>Execute Change in Behaviour</a:t>
          </a:r>
        </a:p>
      </dsp:txBody>
      <dsp:txXfrm>
        <a:off x="5019805" y="2358731"/>
        <a:ext cx="1352936" cy="603837"/>
      </dsp:txXfrm>
    </dsp:sp>
    <dsp:sp modelId="{34B793A8-602D-4BC7-A87B-427E699E31A6}">
      <dsp:nvSpPr>
        <dsp:cNvPr id="0" name=""/>
        <dsp:cNvSpPr/>
      </dsp:nvSpPr>
      <dsp:spPr>
        <a:xfrm>
          <a:off x="1050601" y="337813"/>
          <a:ext cx="4645672" cy="4645672"/>
        </a:xfrm>
        <a:custGeom>
          <a:avLst/>
          <a:gdLst/>
          <a:ahLst/>
          <a:cxnLst/>
          <a:rect l="0" t="0" r="0" b="0"/>
          <a:pathLst>
            <a:path>
              <a:moveTo>
                <a:pt x="4582109" y="2862512"/>
              </a:moveTo>
              <a:arcTo wR="2322836" hR="2322836" stAng="806076" swAng="940838"/>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9540E59-5ECA-4FE4-A249-70FA81687404}">
      <dsp:nvSpPr>
        <dsp:cNvPr id="0" name=""/>
        <dsp:cNvSpPr/>
      </dsp:nvSpPr>
      <dsp:spPr>
        <a:xfrm>
          <a:off x="4306796" y="3968558"/>
          <a:ext cx="1418268" cy="669169"/>
        </a:xfrm>
        <a:prstGeom prst="roundRect">
          <a:avLst/>
        </a:prstGeom>
        <a:solidFill>
          <a:schemeClr val="accent5">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b="1" kern="1200"/>
            <a:t>Self-Monitoring</a:t>
          </a:r>
        </a:p>
      </dsp:txBody>
      <dsp:txXfrm>
        <a:off x="4339462" y="4001224"/>
        <a:ext cx="1352936" cy="603837"/>
      </dsp:txXfrm>
    </dsp:sp>
    <dsp:sp modelId="{B1CFEDD5-D7D2-4DCC-A682-C165E170560E}">
      <dsp:nvSpPr>
        <dsp:cNvPr id="0" name=""/>
        <dsp:cNvSpPr/>
      </dsp:nvSpPr>
      <dsp:spPr>
        <a:xfrm>
          <a:off x="1050601" y="337813"/>
          <a:ext cx="4645672" cy="4645672"/>
        </a:xfrm>
        <a:custGeom>
          <a:avLst/>
          <a:gdLst/>
          <a:ahLst/>
          <a:cxnLst/>
          <a:rect l="0" t="0" r="0" b="0"/>
          <a:pathLst>
            <a:path>
              <a:moveTo>
                <a:pt x="3445154" y="4356544"/>
              </a:moveTo>
              <a:arcTo wR="2322836" hR="2322836" stAng="3666452" swAng="500773"/>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CAAED16F-60BB-4729-B8F3-569CEC37AF5D}">
      <dsp:nvSpPr>
        <dsp:cNvPr id="0" name=""/>
        <dsp:cNvSpPr/>
      </dsp:nvSpPr>
      <dsp:spPr>
        <a:xfrm>
          <a:off x="2664303" y="4648901"/>
          <a:ext cx="1418268" cy="669169"/>
        </a:xfrm>
        <a:prstGeom prst="roundRect">
          <a:avLst/>
        </a:prstGeom>
        <a:solidFill>
          <a:schemeClr val="accent2">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b="1" kern="1200"/>
            <a:t>Monitoring &amp; Feedback from Coach</a:t>
          </a:r>
        </a:p>
      </dsp:txBody>
      <dsp:txXfrm>
        <a:off x="2696969" y="4681567"/>
        <a:ext cx="1352936" cy="603837"/>
      </dsp:txXfrm>
    </dsp:sp>
    <dsp:sp modelId="{5295C68F-6978-4F9C-8C53-2F1B1D4EA437}">
      <dsp:nvSpPr>
        <dsp:cNvPr id="0" name=""/>
        <dsp:cNvSpPr/>
      </dsp:nvSpPr>
      <dsp:spPr>
        <a:xfrm>
          <a:off x="1050601" y="337813"/>
          <a:ext cx="4645672" cy="4645672"/>
        </a:xfrm>
        <a:custGeom>
          <a:avLst/>
          <a:gdLst/>
          <a:ahLst/>
          <a:cxnLst/>
          <a:rect l="0" t="0" r="0" b="0"/>
          <a:pathLst>
            <a:path>
              <a:moveTo>
                <a:pt x="1507605" y="4497914"/>
              </a:moveTo>
              <a:arcTo wR="2322836" hR="2322836" stAng="6632775" swAng="500773"/>
            </a:path>
          </a:pathLst>
        </a:custGeom>
        <a:noFill/>
        <a:ln w="6350" cap="flat" cmpd="sng" algn="ctr">
          <a:solidFill>
            <a:schemeClr val="accent6">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3FC77088-FADD-4D7C-A0A8-7E5E8A05A81F}">
      <dsp:nvSpPr>
        <dsp:cNvPr id="0" name=""/>
        <dsp:cNvSpPr/>
      </dsp:nvSpPr>
      <dsp:spPr>
        <a:xfrm>
          <a:off x="1021810" y="3968558"/>
          <a:ext cx="1418268" cy="669169"/>
        </a:xfrm>
        <a:prstGeom prst="roundRect">
          <a:avLst/>
        </a:prstGeom>
        <a:solidFill>
          <a:schemeClr val="accent6">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b="1" kern="1200"/>
            <a:t>Support from Friends &amp; Family</a:t>
          </a:r>
        </a:p>
      </dsp:txBody>
      <dsp:txXfrm>
        <a:off x="1054476" y="4001224"/>
        <a:ext cx="1352936" cy="603837"/>
      </dsp:txXfrm>
    </dsp:sp>
    <dsp:sp modelId="{E6896B26-81C3-4DF9-9CCA-C60FF7685565}">
      <dsp:nvSpPr>
        <dsp:cNvPr id="0" name=""/>
        <dsp:cNvSpPr/>
      </dsp:nvSpPr>
      <dsp:spPr>
        <a:xfrm>
          <a:off x="1050601" y="337813"/>
          <a:ext cx="4645672" cy="4645672"/>
        </a:xfrm>
        <a:custGeom>
          <a:avLst/>
          <a:gdLst/>
          <a:ahLst/>
          <a:cxnLst/>
          <a:rect l="0" t="0" r="0" b="0"/>
          <a:pathLst>
            <a:path>
              <a:moveTo>
                <a:pt x="293506" y="3453052"/>
              </a:moveTo>
              <a:arcTo wR="2322836" hR="2322836" stAng="9053086" swAng="940838"/>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858E931-85E0-4843-BB29-32928826D8A2}">
      <dsp:nvSpPr>
        <dsp:cNvPr id="0" name=""/>
        <dsp:cNvSpPr/>
      </dsp:nvSpPr>
      <dsp:spPr>
        <a:xfrm>
          <a:off x="341467" y="2326065"/>
          <a:ext cx="1418268" cy="669169"/>
        </a:xfrm>
        <a:prstGeom prst="roundRect">
          <a:avLst/>
        </a:prstGeom>
        <a:solidFill>
          <a:schemeClr val="accent4">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b="1" kern="1200"/>
            <a:t>Problem-Solving </a:t>
          </a:r>
        </a:p>
      </dsp:txBody>
      <dsp:txXfrm>
        <a:off x="374133" y="2358731"/>
        <a:ext cx="1352936" cy="603837"/>
      </dsp:txXfrm>
    </dsp:sp>
    <dsp:sp modelId="{1F2F121A-8FEF-4E75-9E7F-81C2C074AC40}">
      <dsp:nvSpPr>
        <dsp:cNvPr id="0" name=""/>
        <dsp:cNvSpPr/>
      </dsp:nvSpPr>
      <dsp:spPr>
        <a:xfrm>
          <a:off x="1050601" y="337813"/>
          <a:ext cx="4645672" cy="4645672"/>
        </a:xfrm>
        <a:custGeom>
          <a:avLst/>
          <a:gdLst/>
          <a:ahLst/>
          <a:cxnLst/>
          <a:rect l="0" t="0" r="0" b="0"/>
          <a:pathLst>
            <a:path>
              <a:moveTo>
                <a:pt x="63562" y="1783159"/>
              </a:moveTo>
              <a:arcTo wR="2322836" hR="2322836" stAng="11606076" swAng="940838"/>
            </a:path>
          </a:pathLst>
        </a:custGeom>
        <a:noFill/>
        <a:ln w="6350" cap="flat" cmpd="sng" algn="ctr">
          <a:solidFill>
            <a:schemeClr val="accent3">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45E7538-A28D-41D8-BC0A-AE0EBF554E29}">
      <dsp:nvSpPr>
        <dsp:cNvPr id="0" name=""/>
        <dsp:cNvSpPr/>
      </dsp:nvSpPr>
      <dsp:spPr>
        <a:xfrm>
          <a:off x="1021810" y="683572"/>
          <a:ext cx="1418268" cy="669169"/>
        </a:xfrm>
        <a:prstGeom prst="roundRect">
          <a:avLst/>
        </a:prstGeom>
        <a:solidFill>
          <a:schemeClr val="accent5">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b="1" kern="1200"/>
            <a:t>Review of Goals</a:t>
          </a:r>
        </a:p>
      </dsp:txBody>
      <dsp:txXfrm>
        <a:off x="1054476" y="716238"/>
        <a:ext cx="1352936" cy="603837"/>
      </dsp:txXfrm>
    </dsp:sp>
    <dsp:sp modelId="{0EA58119-0C54-417B-AD15-E94EEF21F89A}">
      <dsp:nvSpPr>
        <dsp:cNvPr id="0" name=""/>
        <dsp:cNvSpPr/>
      </dsp:nvSpPr>
      <dsp:spPr>
        <a:xfrm>
          <a:off x="1050601" y="337813"/>
          <a:ext cx="4645672" cy="4645672"/>
        </a:xfrm>
        <a:custGeom>
          <a:avLst/>
          <a:gdLst/>
          <a:ahLst/>
          <a:cxnLst/>
          <a:rect l="0" t="0" r="0" b="0"/>
          <a:pathLst>
            <a:path>
              <a:moveTo>
                <a:pt x="1200517" y="289127"/>
              </a:moveTo>
              <a:arcTo wR="2322836" hR="2322836" stAng="14466452" swAng="500773"/>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5ADD56-862B-429C-8A17-B819E10F0BF5}">
      <dsp:nvSpPr>
        <dsp:cNvPr id="0" name=""/>
        <dsp:cNvSpPr/>
      </dsp:nvSpPr>
      <dsp:spPr>
        <a:xfrm rot="5400000">
          <a:off x="3533159" y="-2069657"/>
          <a:ext cx="753715" cy="4893388"/>
        </a:xfrm>
        <a:prstGeom prst="round2SameRect">
          <a:avLst/>
        </a:prstGeom>
        <a:solidFill>
          <a:srgbClr val="FFEECD">
            <a:alpha val="90000"/>
          </a:srgbClr>
        </a:solidFill>
        <a:ln w="12700" cap="flat" cmpd="sng" algn="ctr">
          <a:solidFill>
            <a:schemeClr val="tx1">
              <a:alpha val="9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dirty="0">
              <a:solidFill>
                <a:sysClr val="windowText" lastClr="000000"/>
              </a:solidFill>
            </a:rPr>
            <a:t>Helping the Participant to set </a:t>
          </a:r>
          <a:r>
            <a:rPr lang="en-GB" sz="1200" b="1" kern="1200" dirty="0">
              <a:solidFill>
                <a:sysClr val="windowText" lastClr="000000"/>
              </a:solidFill>
            </a:rPr>
            <a:t>SMART goals.</a:t>
          </a:r>
        </a:p>
        <a:p>
          <a:pPr marL="114300" lvl="1" indent="-114300" algn="l" defTabSz="533400">
            <a:lnSpc>
              <a:spcPct val="90000"/>
            </a:lnSpc>
            <a:spcBef>
              <a:spcPct val="0"/>
            </a:spcBef>
            <a:spcAft>
              <a:spcPct val="15000"/>
            </a:spcAft>
            <a:buChar char="•"/>
          </a:pPr>
          <a:r>
            <a:rPr lang="en-GB" sz="1200" kern="1200">
              <a:solidFill>
                <a:sysClr val="windowText" lastClr="000000"/>
              </a:solidFill>
            </a:rPr>
            <a:t>Ensure goals are realistic and align with their values and needs.</a:t>
          </a:r>
        </a:p>
      </dsp:txBody>
      <dsp:txXfrm rot="-5400000">
        <a:off x="1463323" y="36972"/>
        <a:ext cx="4856595" cy="680129"/>
      </dsp:txXfrm>
    </dsp:sp>
    <dsp:sp modelId="{572D3CF9-BD92-408D-875D-71E77E612B3F}">
      <dsp:nvSpPr>
        <dsp:cNvPr id="0" name=""/>
        <dsp:cNvSpPr/>
      </dsp:nvSpPr>
      <dsp:spPr>
        <a:xfrm>
          <a:off x="24956" y="96820"/>
          <a:ext cx="1429745" cy="560063"/>
        </a:xfrm>
        <a:prstGeom prst="roundRect">
          <a:avLst/>
        </a:prstGeom>
        <a:solidFill>
          <a:srgbClr val="FFEECD"/>
        </a:solidFill>
        <a:ln w="1270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dirty="0">
              <a:solidFill>
                <a:sysClr val="windowText" lastClr="000000"/>
              </a:solidFill>
            </a:rPr>
            <a:t>Goal Setting</a:t>
          </a:r>
        </a:p>
      </dsp:txBody>
      <dsp:txXfrm>
        <a:off x="52296" y="124160"/>
        <a:ext cx="1375065" cy="505383"/>
      </dsp:txXfrm>
    </dsp:sp>
    <dsp:sp modelId="{F13E71C9-10DD-4F2F-B7DB-D34F65E8D4B5}">
      <dsp:nvSpPr>
        <dsp:cNvPr id="0" name=""/>
        <dsp:cNvSpPr/>
      </dsp:nvSpPr>
      <dsp:spPr>
        <a:xfrm rot="5400000">
          <a:off x="3533159" y="-1287938"/>
          <a:ext cx="753715" cy="4893388"/>
        </a:xfrm>
        <a:prstGeom prst="round2SameRect">
          <a:avLst/>
        </a:prstGeom>
        <a:solidFill>
          <a:schemeClr val="accent1">
            <a:lumMod val="20000"/>
            <a:lumOff val="80000"/>
            <a:alpha val="9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solidFill>
                <a:sysClr val="windowText" lastClr="000000"/>
              </a:solidFill>
            </a:rPr>
            <a:t>Listening </a:t>
          </a:r>
          <a:r>
            <a:rPr lang="en-GB" sz="1200" b="1" kern="1200">
              <a:solidFill>
                <a:sysClr val="windowText" lastClr="000000"/>
              </a:solidFill>
            </a:rPr>
            <a:t>attentively</a:t>
          </a:r>
          <a:r>
            <a:rPr lang="en-GB" sz="1200" kern="1200">
              <a:solidFill>
                <a:sysClr val="windowText" lastClr="000000"/>
              </a:solidFill>
            </a:rPr>
            <a:t> without interrupting.</a:t>
          </a:r>
        </a:p>
        <a:p>
          <a:pPr marL="114300" lvl="1" indent="-114300" algn="l" defTabSz="533400">
            <a:lnSpc>
              <a:spcPct val="90000"/>
            </a:lnSpc>
            <a:spcBef>
              <a:spcPct val="0"/>
            </a:spcBef>
            <a:spcAft>
              <a:spcPct val="15000"/>
            </a:spcAft>
            <a:buChar char="•"/>
          </a:pPr>
          <a:r>
            <a:rPr lang="en-GB" sz="1200" b="1" kern="1200">
              <a:solidFill>
                <a:sysClr val="windowText" lastClr="000000"/>
              </a:solidFill>
            </a:rPr>
            <a:t>Reflect back </a:t>
          </a:r>
          <a:r>
            <a:rPr lang="en-GB" sz="1200" kern="1200">
              <a:solidFill>
                <a:sysClr val="windowText" lastClr="000000"/>
              </a:solidFill>
            </a:rPr>
            <a:t>what the Participant says to confirm understanding and validate their experiences.</a:t>
          </a:r>
        </a:p>
      </dsp:txBody>
      <dsp:txXfrm rot="-5400000">
        <a:off x="1463323" y="818691"/>
        <a:ext cx="4856595" cy="680129"/>
      </dsp:txXfrm>
    </dsp:sp>
    <dsp:sp modelId="{69E10882-1CDD-4CCA-83B8-4B2A087C099E}">
      <dsp:nvSpPr>
        <dsp:cNvPr id="0" name=""/>
        <dsp:cNvSpPr/>
      </dsp:nvSpPr>
      <dsp:spPr>
        <a:xfrm>
          <a:off x="33577" y="878724"/>
          <a:ext cx="1429745" cy="560063"/>
        </a:xfrm>
        <a:prstGeom prst="roundRect">
          <a:avLst/>
        </a:prstGeom>
        <a:solidFill>
          <a:schemeClr val="accent1">
            <a:lumMod val="20000"/>
            <a:lumOff val="80000"/>
          </a:schemeClr>
        </a:solidFill>
        <a:ln w="1270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dirty="0">
              <a:solidFill>
                <a:sysClr val="windowText" lastClr="000000"/>
              </a:solidFill>
            </a:rPr>
            <a:t>Active Listening</a:t>
          </a:r>
        </a:p>
      </dsp:txBody>
      <dsp:txXfrm>
        <a:off x="60917" y="906064"/>
        <a:ext cx="1375065" cy="505383"/>
      </dsp:txXfrm>
    </dsp:sp>
    <dsp:sp modelId="{792EC75E-37BE-42B4-AFC5-D487A8E344EE}">
      <dsp:nvSpPr>
        <dsp:cNvPr id="0" name=""/>
        <dsp:cNvSpPr/>
      </dsp:nvSpPr>
      <dsp:spPr>
        <a:xfrm rot="5400000">
          <a:off x="3533159" y="-506219"/>
          <a:ext cx="753715" cy="4893388"/>
        </a:xfrm>
        <a:prstGeom prst="round2SameRect">
          <a:avLst/>
        </a:prstGeom>
        <a:solidFill>
          <a:schemeClr val="accent6">
            <a:lumMod val="20000"/>
            <a:lumOff val="80000"/>
            <a:alpha val="9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solidFill>
                <a:sysClr val="windowText" lastClr="000000"/>
              </a:solidFill>
            </a:rPr>
            <a:t>Develop a safe, </a:t>
          </a:r>
          <a:r>
            <a:rPr lang="en-GB" sz="1200" b="1" kern="1200">
              <a:solidFill>
                <a:sysClr val="windowText" lastClr="000000"/>
              </a:solidFill>
            </a:rPr>
            <a:t>non-judgemental space</a:t>
          </a:r>
          <a:r>
            <a:rPr lang="en-GB" sz="1200" kern="1200">
              <a:solidFill>
                <a:sysClr val="windowText" lastClr="000000"/>
              </a:solidFill>
            </a:rPr>
            <a:t>, where Participants can open up about their thoughts and challenges.</a:t>
          </a:r>
        </a:p>
        <a:p>
          <a:pPr marL="114300" lvl="1" indent="-114300" algn="l" defTabSz="533400">
            <a:lnSpc>
              <a:spcPct val="90000"/>
            </a:lnSpc>
            <a:spcBef>
              <a:spcPct val="0"/>
            </a:spcBef>
            <a:spcAft>
              <a:spcPct val="15000"/>
            </a:spcAft>
            <a:buChar char="•"/>
          </a:pPr>
          <a:r>
            <a:rPr lang="en-GB" sz="1200" kern="1200">
              <a:solidFill>
                <a:sysClr val="windowText" lastClr="000000"/>
              </a:solidFill>
            </a:rPr>
            <a:t>Foster trust through consistent, open communication.</a:t>
          </a:r>
        </a:p>
        <a:p>
          <a:pPr marL="57150" lvl="1" indent="-57150" algn="l" defTabSz="488950">
            <a:lnSpc>
              <a:spcPct val="90000"/>
            </a:lnSpc>
            <a:spcBef>
              <a:spcPct val="0"/>
            </a:spcBef>
            <a:spcAft>
              <a:spcPct val="15000"/>
            </a:spcAft>
            <a:buChar char="•"/>
          </a:pPr>
          <a:r>
            <a:rPr lang="en-GB" sz="1100" kern="1200">
              <a:solidFill>
                <a:sysClr val="windowText" lastClr="000000"/>
              </a:solidFill>
            </a:rPr>
            <a:t>Example: </a:t>
          </a:r>
          <a:r>
            <a:rPr lang="en-GB" sz="1050" kern="1200">
              <a:solidFill>
                <a:sysClr val="windowText" lastClr="000000"/>
              </a:solidFill>
            </a:rPr>
            <a:t>Inform them their views will not be shared beyond the session.</a:t>
          </a:r>
          <a:endParaRPr lang="en-GB" sz="1400" kern="1200">
            <a:solidFill>
              <a:sysClr val="windowText" lastClr="000000"/>
            </a:solidFill>
          </a:endParaRPr>
        </a:p>
      </dsp:txBody>
      <dsp:txXfrm rot="-5400000">
        <a:off x="1463323" y="1600410"/>
        <a:ext cx="4856595" cy="680129"/>
      </dsp:txXfrm>
    </dsp:sp>
    <dsp:sp modelId="{23D766E3-DFEF-4DDF-9D65-C4DD2B8FB19D}">
      <dsp:nvSpPr>
        <dsp:cNvPr id="0" name=""/>
        <dsp:cNvSpPr/>
      </dsp:nvSpPr>
      <dsp:spPr>
        <a:xfrm>
          <a:off x="33577" y="1660443"/>
          <a:ext cx="1429745" cy="560063"/>
        </a:xfrm>
        <a:prstGeom prst="roundRect">
          <a:avLst/>
        </a:prstGeom>
        <a:solidFill>
          <a:schemeClr val="accent6">
            <a:lumMod val="20000"/>
            <a:lumOff val="80000"/>
          </a:schemeClr>
        </a:solidFill>
        <a:ln w="1905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dirty="0">
              <a:solidFill>
                <a:sysClr val="windowText" lastClr="000000"/>
              </a:solidFill>
            </a:rPr>
            <a:t>Building Rapport</a:t>
          </a:r>
        </a:p>
      </dsp:txBody>
      <dsp:txXfrm>
        <a:off x="60917" y="1687783"/>
        <a:ext cx="1375065" cy="505383"/>
      </dsp:txXfrm>
    </dsp:sp>
    <dsp:sp modelId="{15A6A31F-6B3A-4892-BB2A-C07629630D7D}">
      <dsp:nvSpPr>
        <dsp:cNvPr id="0" name=""/>
        <dsp:cNvSpPr/>
      </dsp:nvSpPr>
      <dsp:spPr>
        <a:xfrm rot="5400000">
          <a:off x="3533159" y="275499"/>
          <a:ext cx="753715" cy="4893388"/>
        </a:xfrm>
        <a:prstGeom prst="round2SameRect">
          <a:avLst/>
        </a:prstGeom>
        <a:solidFill>
          <a:srgbClr val="E7E7FF"/>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solidFill>
                <a:sysClr val="windowText" lastClr="000000"/>
              </a:solidFill>
            </a:rPr>
            <a:t>Showing </a:t>
          </a:r>
          <a:r>
            <a:rPr lang="en-GB" sz="1200" b="1" kern="1200">
              <a:solidFill>
                <a:sysClr val="windowText" lastClr="000000"/>
              </a:solidFill>
            </a:rPr>
            <a:t>genuine understanding </a:t>
          </a:r>
          <a:r>
            <a:rPr lang="en-GB" sz="1200" kern="1200">
              <a:solidFill>
                <a:sysClr val="windowText" lastClr="000000"/>
              </a:solidFill>
            </a:rPr>
            <a:t>and concern for the Participant's unique situation.</a:t>
          </a:r>
        </a:p>
        <a:p>
          <a:pPr marL="114300" lvl="1" indent="-114300" algn="l" defTabSz="533400">
            <a:lnSpc>
              <a:spcPct val="90000"/>
            </a:lnSpc>
            <a:spcBef>
              <a:spcPct val="0"/>
            </a:spcBef>
            <a:spcAft>
              <a:spcPct val="15000"/>
            </a:spcAft>
            <a:buChar char="•"/>
          </a:pPr>
          <a:r>
            <a:rPr lang="en-GB" sz="1200" kern="1200">
              <a:solidFill>
                <a:sysClr val="windowText" lastClr="000000"/>
              </a:solidFill>
            </a:rPr>
            <a:t>Demonstrate empathy by acknowledging their feelings and providing reassurance.</a:t>
          </a:r>
        </a:p>
      </dsp:txBody>
      <dsp:txXfrm rot="-5400000">
        <a:off x="1463323" y="2382129"/>
        <a:ext cx="4856595" cy="680129"/>
      </dsp:txXfrm>
    </dsp:sp>
    <dsp:sp modelId="{D34A2DE2-FBE8-481C-9BAC-C6F801C3FEF0}">
      <dsp:nvSpPr>
        <dsp:cNvPr id="0" name=""/>
        <dsp:cNvSpPr/>
      </dsp:nvSpPr>
      <dsp:spPr>
        <a:xfrm>
          <a:off x="33577" y="2442162"/>
          <a:ext cx="1429745" cy="560063"/>
        </a:xfrm>
        <a:prstGeom prst="roundRect">
          <a:avLst/>
        </a:prstGeom>
        <a:solidFill>
          <a:srgbClr val="E7E7FF"/>
        </a:solidFill>
        <a:ln w="1905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a:solidFill>
                <a:sysClr val="windowText" lastClr="000000"/>
              </a:solidFill>
            </a:rPr>
            <a:t>Empathy</a:t>
          </a:r>
        </a:p>
      </dsp:txBody>
      <dsp:txXfrm>
        <a:off x="60917" y="2469502"/>
        <a:ext cx="1375065" cy="505383"/>
      </dsp:txXfrm>
    </dsp:sp>
    <dsp:sp modelId="{FCECF178-BA08-4B0A-B380-372A8093C734}">
      <dsp:nvSpPr>
        <dsp:cNvPr id="0" name=""/>
        <dsp:cNvSpPr/>
      </dsp:nvSpPr>
      <dsp:spPr>
        <a:xfrm rot="5400000">
          <a:off x="3533159" y="1057218"/>
          <a:ext cx="753715" cy="4893388"/>
        </a:xfrm>
        <a:prstGeom prst="round2SameRect">
          <a:avLst/>
        </a:prstGeom>
        <a:solidFill>
          <a:srgbClr val="F5FFD9"/>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solidFill>
                <a:sysClr val="windowText" lastClr="000000"/>
              </a:solidFill>
            </a:rPr>
            <a:t>Be </a:t>
          </a:r>
          <a:r>
            <a:rPr lang="en-GB" sz="1200" b="1" kern="1200">
              <a:solidFill>
                <a:sysClr val="windowText" lastClr="000000"/>
              </a:solidFill>
            </a:rPr>
            <a:t>culturally aware </a:t>
          </a:r>
          <a:r>
            <a:rPr lang="en-GB" sz="1200" kern="1200">
              <a:solidFill>
                <a:sysClr val="windowText" lastClr="000000"/>
              </a:solidFill>
            </a:rPr>
            <a:t>and mindful of the Participant's backgrund, beliefs, and values.</a:t>
          </a:r>
        </a:p>
        <a:p>
          <a:pPr marL="114300" lvl="1" indent="-114300" algn="l" defTabSz="533400">
            <a:lnSpc>
              <a:spcPct val="90000"/>
            </a:lnSpc>
            <a:spcBef>
              <a:spcPct val="0"/>
            </a:spcBef>
            <a:spcAft>
              <a:spcPct val="15000"/>
            </a:spcAft>
            <a:buChar char="•"/>
          </a:pPr>
          <a:r>
            <a:rPr lang="en-GB" sz="1200" kern="1200">
              <a:solidFill>
                <a:sysClr val="windowText" lastClr="000000"/>
              </a:solidFill>
            </a:rPr>
            <a:t>Adapt your communication style and suggestions to respect their cultural preferences and practices.</a:t>
          </a:r>
        </a:p>
      </dsp:txBody>
      <dsp:txXfrm rot="-5400000">
        <a:off x="1463323" y="3163848"/>
        <a:ext cx="4856595" cy="680129"/>
      </dsp:txXfrm>
    </dsp:sp>
    <dsp:sp modelId="{CE122E55-7E3B-4836-AE0E-223222FD9F0B}">
      <dsp:nvSpPr>
        <dsp:cNvPr id="0" name=""/>
        <dsp:cNvSpPr/>
      </dsp:nvSpPr>
      <dsp:spPr>
        <a:xfrm>
          <a:off x="33577" y="3223881"/>
          <a:ext cx="1429745" cy="560063"/>
        </a:xfrm>
        <a:prstGeom prst="roundRect">
          <a:avLst/>
        </a:prstGeom>
        <a:solidFill>
          <a:srgbClr val="F5FFD9"/>
        </a:solidFill>
        <a:ln w="1905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dirty="0">
              <a:solidFill>
                <a:sysClr val="windowText" lastClr="000000"/>
              </a:solidFill>
            </a:rPr>
            <a:t>Cultural Sensitivity</a:t>
          </a:r>
        </a:p>
      </dsp:txBody>
      <dsp:txXfrm>
        <a:off x="60917" y="3251221"/>
        <a:ext cx="1375065" cy="505383"/>
      </dsp:txXfrm>
    </dsp:sp>
    <dsp:sp modelId="{7901CDE2-2E2D-4995-A5F6-C1F2E60A6AA5}">
      <dsp:nvSpPr>
        <dsp:cNvPr id="0" name=""/>
        <dsp:cNvSpPr/>
      </dsp:nvSpPr>
      <dsp:spPr>
        <a:xfrm rot="5400000">
          <a:off x="3540376" y="1838937"/>
          <a:ext cx="753715" cy="4893388"/>
        </a:xfrm>
        <a:prstGeom prst="round2SameRect">
          <a:avLst/>
        </a:prstGeom>
        <a:solidFill>
          <a:srgbClr val="FFEECD"/>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dirty="0">
              <a:solidFill>
                <a:sysClr val="windowText" lastClr="000000"/>
              </a:solidFill>
            </a:rPr>
            <a:t>Understanding and responding to Participant's </a:t>
          </a:r>
          <a:r>
            <a:rPr lang="en-GB" sz="1200" b="1" kern="1200" dirty="0">
              <a:solidFill>
                <a:sysClr val="windowText" lastClr="000000"/>
              </a:solidFill>
            </a:rPr>
            <a:t>emotional state </a:t>
          </a:r>
          <a:r>
            <a:rPr lang="en-GB" sz="1200" kern="1200" dirty="0">
              <a:solidFill>
                <a:sysClr val="windowText" lastClr="000000"/>
              </a:solidFill>
            </a:rPr>
            <a:t>throughout session.</a:t>
          </a:r>
        </a:p>
        <a:p>
          <a:pPr marL="114300" lvl="1" indent="-114300" algn="l" defTabSz="533400">
            <a:lnSpc>
              <a:spcPct val="90000"/>
            </a:lnSpc>
            <a:spcBef>
              <a:spcPct val="0"/>
            </a:spcBef>
            <a:spcAft>
              <a:spcPct val="15000"/>
            </a:spcAft>
            <a:buChar char="•"/>
          </a:pPr>
          <a:r>
            <a:rPr lang="en-GB" sz="1200" b="1" kern="1200">
              <a:solidFill>
                <a:sysClr val="windowText" lastClr="000000"/>
              </a:solidFill>
            </a:rPr>
            <a:t>Adjust your tone, language, and pace </a:t>
          </a:r>
          <a:r>
            <a:rPr lang="en-GB" sz="1200" kern="1200">
              <a:solidFill>
                <a:sysClr val="windowText" lastClr="000000"/>
              </a:solidFill>
            </a:rPr>
            <a:t>according to the Participant's needs or emotional cues.</a:t>
          </a:r>
        </a:p>
      </dsp:txBody>
      <dsp:txXfrm rot="-5400000">
        <a:off x="1470540" y="3945567"/>
        <a:ext cx="4856595" cy="680129"/>
      </dsp:txXfrm>
    </dsp:sp>
    <dsp:sp modelId="{2452033D-5329-4D3C-9043-EE06E75E1500}">
      <dsp:nvSpPr>
        <dsp:cNvPr id="0" name=""/>
        <dsp:cNvSpPr/>
      </dsp:nvSpPr>
      <dsp:spPr>
        <a:xfrm>
          <a:off x="33577" y="4005600"/>
          <a:ext cx="1429745" cy="560063"/>
        </a:xfrm>
        <a:prstGeom prst="roundRect">
          <a:avLst/>
        </a:prstGeom>
        <a:solidFill>
          <a:srgbClr val="FFEECD"/>
        </a:solidFill>
        <a:ln w="1905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dirty="0">
              <a:solidFill>
                <a:sysClr val="windowText" lastClr="000000"/>
              </a:solidFill>
            </a:rPr>
            <a:t>Emotional Intelligence</a:t>
          </a:r>
        </a:p>
      </dsp:txBody>
      <dsp:txXfrm>
        <a:off x="60917" y="4032940"/>
        <a:ext cx="1375065" cy="505383"/>
      </dsp:txXfrm>
    </dsp:sp>
    <dsp:sp modelId="{88E24715-0E04-4E70-A3F6-D80936E80A59}">
      <dsp:nvSpPr>
        <dsp:cNvPr id="0" name=""/>
        <dsp:cNvSpPr/>
      </dsp:nvSpPr>
      <dsp:spPr>
        <a:xfrm rot="5400000">
          <a:off x="3533159" y="2620656"/>
          <a:ext cx="753715" cy="4893388"/>
        </a:xfrm>
        <a:prstGeom prst="round2SameRect">
          <a:avLst/>
        </a:prstGeom>
        <a:solidFill>
          <a:schemeClr val="accent1">
            <a:lumMod val="20000"/>
            <a:lumOff val="8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solidFill>
                <a:sysClr val="windowText" lastClr="000000"/>
              </a:solidFill>
            </a:rPr>
            <a:t>Offering </a:t>
          </a:r>
          <a:r>
            <a:rPr lang="en-GB" sz="1200" b="1" kern="1200">
              <a:solidFill>
                <a:sysClr val="windowText" lastClr="000000"/>
              </a:solidFill>
            </a:rPr>
            <a:t>constructive and supportive feedback </a:t>
          </a:r>
          <a:r>
            <a:rPr lang="en-GB" sz="1200" kern="1200">
              <a:solidFill>
                <a:sysClr val="windowText" lastClr="000000"/>
              </a:solidFill>
            </a:rPr>
            <a:t>to the Participant that encourages progress.</a:t>
          </a:r>
        </a:p>
        <a:p>
          <a:pPr marL="114300" lvl="1" indent="-114300" algn="l" defTabSz="533400">
            <a:lnSpc>
              <a:spcPct val="90000"/>
            </a:lnSpc>
            <a:spcBef>
              <a:spcPct val="0"/>
            </a:spcBef>
            <a:spcAft>
              <a:spcPct val="15000"/>
            </a:spcAft>
            <a:buChar char="•"/>
          </a:pPr>
          <a:r>
            <a:rPr lang="en-GB" sz="1200" kern="1200">
              <a:solidFill>
                <a:sysClr val="windowText" lastClr="000000"/>
              </a:solidFill>
            </a:rPr>
            <a:t>Focus on the Participant's successes and ensure feedback is clear and actionable.</a:t>
          </a:r>
        </a:p>
      </dsp:txBody>
      <dsp:txXfrm rot="-5400000">
        <a:off x="1463323" y="4727286"/>
        <a:ext cx="4856595" cy="680129"/>
      </dsp:txXfrm>
    </dsp:sp>
    <dsp:sp modelId="{B432C910-42A0-4AE9-8FD4-0FCE20926F41}">
      <dsp:nvSpPr>
        <dsp:cNvPr id="0" name=""/>
        <dsp:cNvSpPr/>
      </dsp:nvSpPr>
      <dsp:spPr>
        <a:xfrm>
          <a:off x="33577" y="4787319"/>
          <a:ext cx="1429745" cy="560063"/>
        </a:xfrm>
        <a:prstGeom prst="roundRect">
          <a:avLst/>
        </a:prstGeom>
        <a:solidFill>
          <a:schemeClr val="accent1">
            <a:lumMod val="20000"/>
            <a:lumOff val="80000"/>
          </a:schemeClr>
        </a:solidFill>
        <a:ln w="1905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a:solidFill>
                <a:sysClr val="windowText" lastClr="000000"/>
              </a:solidFill>
            </a:rPr>
            <a:t>Feedback</a:t>
          </a:r>
        </a:p>
      </dsp:txBody>
      <dsp:txXfrm>
        <a:off x="60917" y="4814659"/>
        <a:ext cx="1375065" cy="505383"/>
      </dsp:txXfrm>
    </dsp:sp>
    <dsp:sp modelId="{433339D4-49E1-4970-AA11-7C0AB575ED41}">
      <dsp:nvSpPr>
        <dsp:cNvPr id="0" name=""/>
        <dsp:cNvSpPr/>
      </dsp:nvSpPr>
      <dsp:spPr>
        <a:xfrm rot="5400000">
          <a:off x="3533159" y="3402375"/>
          <a:ext cx="753715" cy="4893388"/>
        </a:xfrm>
        <a:prstGeom prst="round2SameRect">
          <a:avLst/>
        </a:prstGeom>
        <a:solidFill>
          <a:schemeClr val="accent6">
            <a:lumMod val="20000"/>
            <a:lumOff val="8000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solidFill>
                <a:sysClr val="windowText" lastClr="000000"/>
              </a:solidFill>
            </a:rPr>
            <a:t>Use </a:t>
          </a:r>
          <a:r>
            <a:rPr lang="en-GB" sz="1200" b="1" kern="1200">
              <a:solidFill>
                <a:sysClr val="windowText" lastClr="000000"/>
              </a:solidFill>
            </a:rPr>
            <a:t>open-ended questions </a:t>
          </a:r>
          <a:r>
            <a:rPr lang="en-GB" sz="1200" kern="1200">
              <a:solidFill>
                <a:sysClr val="windowText" lastClr="000000"/>
              </a:solidFill>
            </a:rPr>
            <a:t>to explore the Participant's assumptions, motivations, and feelings.</a:t>
          </a:r>
        </a:p>
        <a:p>
          <a:pPr marL="114300" lvl="1" indent="-114300" algn="l" defTabSz="533400">
            <a:lnSpc>
              <a:spcPct val="90000"/>
            </a:lnSpc>
            <a:spcBef>
              <a:spcPct val="0"/>
            </a:spcBef>
            <a:spcAft>
              <a:spcPct val="15000"/>
            </a:spcAft>
            <a:buChar char="•"/>
          </a:pPr>
          <a:r>
            <a:rPr lang="en-GB" sz="1200" kern="1200">
              <a:solidFill>
                <a:sysClr val="windowText" lastClr="000000"/>
              </a:solidFill>
            </a:rPr>
            <a:t>Ask thought-provoking questions that guide the Participant towards self-reflection and new perspectives.</a:t>
          </a:r>
        </a:p>
      </dsp:txBody>
      <dsp:txXfrm rot="-5400000">
        <a:off x="1463323" y="5509005"/>
        <a:ext cx="4856595" cy="680129"/>
      </dsp:txXfrm>
    </dsp:sp>
    <dsp:sp modelId="{6720B7FC-6040-48FE-9E6F-8C5C0E3A718C}">
      <dsp:nvSpPr>
        <dsp:cNvPr id="0" name=""/>
        <dsp:cNvSpPr/>
      </dsp:nvSpPr>
      <dsp:spPr>
        <a:xfrm>
          <a:off x="33577" y="5569038"/>
          <a:ext cx="1429745" cy="560063"/>
        </a:xfrm>
        <a:prstGeom prst="roundRect">
          <a:avLst/>
        </a:prstGeom>
        <a:solidFill>
          <a:schemeClr val="accent6">
            <a:lumMod val="20000"/>
            <a:lumOff val="80000"/>
          </a:schemeClr>
        </a:solidFill>
        <a:ln w="1905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a:solidFill>
                <a:sysClr val="windowText" lastClr="000000"/>
              </a:solidFill>
            </a:rPr>
            <a:t>Asking Open Questions</a:t>
          </a:r>
        </a:p>
      </dsp:txBody>
      <dsp:txXfrm>
        <a:off x="60917" y="5596378"/>
        <a:ext cx="1375065" cy="505383"/>
      </dsp:txXfrm>
    </dsp:sp>
    <dsp:sp modelId="{43074DF4-6ECD-4963-98DC-385C05BE6CE6}">
      <dsp:nvSpPr>
        <dsp:cNvPr id="0" name=""/>
        <dsp:cNvSpPr/>
      </dsp:nvSpPr>
      <dsp:spPr>
        <a:xfrm rot="5400000">
          <a:off x="3533159" y="4184094"/>
          <a:ext cx="753715" cy="4893388"/>
        </a:xfrm>
        <a:prstGeom prst="round2SameRect">
          <a:avLst/>
        </a:prstGeom>
        <a:solidFill>
          <a:srgbClr val="E7E7FF"/>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dirty="0" err="1">
              <a:solidFill>
                <a:sysClr val="windowText" lastClr="000000"/>
              </a:solidFill>
            </a:rPr>
            <a:t>Adjust</a:t>
          </a:r>
          <a:r>
            <a:rPr lang="en-GB" sz="1200" kern="1200" dirty="0">
              <a:solidFill>
                <a:sysClr val="windowText" lastClr="000000"/>
              </a:solidFill>
            </a:rPr>
            <a:t> the </a:t>
          </a:r>
          <a:r>
            <a:rPr lang="en-GB" sz="1200" b="1" kern="1200" dirty="0">
              <a:solidFill>
                <a:sysClr val="windowText" lastClr="000000"/>
              </a:solidFill>
            </a:rPr>
            <a:t>pace and content </a:t>
          </a:r>
          <a:r>
            <a:rPr lang="en-GB" sz="1200" kern="1200" dirty="0">
              <a:solidFill>
                <a:sysClr val="windowText" lastClr="000000"/>
              </a:solidFill>
            </a:rPr>
            <a:t>of the </a:t>
          </a:r>
          <a:r>
            <a:rPr lang="en-GB" sz="1200" kern="1200" dirty="0" err="1">
              <a:solidFill>
                <a:sysClr val="windowText" lastClr="000000"/>
              </a:solidFill>
            </a:rPr>
            <a:t>session</a:t>
          </a:r>
          <a:r>
            <a:rPr lang="en-GB" sz="1200" kern="1200" dirty="0">
              <a:solidFill>
                <a:sysClr val="windowText" lastClr="000000"/>
              </a:solidFill>
            </a:rPr>
            <a:t> to suit the Participant's readiness and preferences.</a:t>
          </a:r>
        </a:p>
        <a:p>
          <a:pPr marL="114300" lvl="1" indent="-114300" algn="l" defTabSz="533400">
            <a:lnSpc>
              <a:spcPct val="90000"/>
            </a:lnSpc>
            <a:spcBef>
              <a:spcPct val="0"/>
            </a:spcBef>
            <a:spcAft>
              <a:spcPct val="15000"/>
            </a:spcAft>
            <a:buChar char="•"/>
          </a:pPr>
          <a:r>
            <a:rPr lang="en-GB" sz="1200" kern="1200">
              <a:solidFill>
                <a:sysClr val="windowText" lastClr="000000"/>
              </a:solidFill>
            </a:rPr>
            <a:t>Be adaptable when challenges arise, offering alternative strategies or re-evaluating goals as needed.	</a:t>
          </a:r>
        </a:p>
      </dsp:txBody>
      <dsp:txXfrm rot="-5400000">
        <a:off x="1463323" y="6290724"/>
        <a:ext cx="4856595" cy="680129"/>
      </dsp:txXfrm>
    </dsp:sp>
    <dsp:sp modelId="{2E0C83F0-84F9-4AB0-B5F6-E48606497F83}">
      <dsp:nvSpPr>
        <dsp:cNvPr id="0" name=""/>
        <dsp:cNvSpPr/>
      </dsp:nvSpPr>
      <dsp:spPr>
        <a:xfrm>
          <a:off x="33577" y="6350757"/>
          <a:ext cx="1429745" cy="560063"/>
        </a:xfrm>
        <a:prstGeom prst="roundRect">
          <a:avLst/>
        </a:prstGeom>
        <a:solidFill>
          <a:srgbClr val="E7E7FF"/>
        </a:solidFill>
        <a:ln w="1905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a:solidFill>
                <a:sysClr val="windowText" lastClr="000000"/>
              </a:solidFill>
            </a:rPr>
            <a:t>Flexibility</a:t>
          </a:r>
        </a:p>
      </dsp:txBody>
      <dsp:txXfrm>
        <a:off x="60917" y="6378097"/>
        <a:ext cx="1375065" cy="505383"/>
      </dsp:txXfrm>
    </dsp:sp>
    <dsp:sp modelId="{E50F6967-BD20-4695-A68F-06CB5614A6E5}">
      <dsp:nvSpPr>
        <dsp:cNvPr id="0" name=""/>
        <dsp:cNvSpPr/>
      </dsp:nvSpPr>
      <dsp:spPr>
        <a:xfrm rot="5400000">
          <a:off x="3533159" y="4965813"/>
          <a:ext cx="753715" cy="4893388"/>
        </a:xfrm>
        <a:prstGeom prst="round2SameRect">
          <a:avLst/>
        </a:prstGeom>
        <a:solidFill>
          <a:srgbClr val="F5FFD9"/>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GB" sz="1200" kern="1200">
              <a:solidFill>
                <a:sysClr val="windowText" lastClr="000000"/>
              </a:solidFill>
            </a:rPr>
            <a:t>Practice </a:t>
          </a:r>
          <a:r>
            <a:rPr lang="en-GB" sz="1200" b="1" kern="1200">
              <a:solidFill>
                <a:sysClr val="windowText" lastClr="000000"/>
              </a:solidFill>
            </a:rPr>
            <a:t>patience</a:t>
          </a:r>
          <a:r>
            <a:rPr lang="en-GB" sz="1200" kern="1200">
              <a:solidFill>
                <a:sysClr val="windowText" lastClr="000000"/>
              </a:solidFill>
            </a:rPr>
            <a:t>, recognising that </a:t>
          </a:r>
          <a:r>
            <a:rPr lang="en-GB" sz="1200" b="1" kern="1200">
              <a:solidFill>
                <a:sysClr val="windowText" lastClr="000000"/>
              </a:solidFill>
            </a:rPr>
            <a:t>behaviour change can take time </a:t>
          </a:r>
          <a:r>
            <a:rPr lang="en-GB" sz="1200" kern="1200">
              <a:solidFill>
                <a:sysClr val="windowText" lastClr="000000"/>
              </a:solidFill>
            </a:rPr>
            <a:t>and progress may be gradual.</a:t>
          </a:r>
        </a:p>
        <a:p>
          <a:pPr marL="114300" lvl="1" indent="-114300" algn="l" defTabSz="533400">
            <a:lnSpc>
              <a:spcPct val="90000"/>
            </a:lnSpc>
            <a:spcBef>
              <a:spcPct val="0"/>
            </a:spcBef>
            <a:spcAft>
              <a:spcPct val="15000"/>
            </a:spcAft>
            <a:buChar char="•"/>
          </a:pPr>
          <a:r>
            <a:rPr lang="en-GB" sz="1200" kern="1200">
              <a:solidFill>
                <a:sysClr val="windowText" lastClr="000000"/>
              </a:solidFill>
            </a:rPr>
            <a:t>Avoid pushing the Participant too hard and </a:t>
          </a:r>
          <a:r>
            <a:rPr lang="en-GB" sz="1200" b="1" kern="1200">
              <a:solidFill>
                <a:sysClr val="windowText" lastClr="000000"/>
              </a:solidFill>
            </a:rPr>
            <a:t>allow them to move at their own pace</a:t>
          </a:r>
          <a:r>
            <a:rPr lang="en-GB" sz="1200" kern="1200">
              <a:solidFill>
                <a:sysClr val="windowText" lastClr="000000"/>
              </a:solidFill>
            </a:rPr>
            <a:t>, providing support along the way.</a:t>
          </a:r>
        </a:p>
      </dsp:txBody>
      <dsp:txXfrm rot="-5400000">
        <a:off x="1463323" y="7072443"/>
        <a:ext cx="4856595" cy="680129"/>
      </dsp:txXfrm>
    </dsp:sp>
    <dsp:sp modelId="{DA7ADEE1-F7DF-410E-9732-C5879BB11F3F}">
      <dsp:nvSpPr>
        <dsp:cNvPr id="0" name=""/>
        <dsp:cNvSpPr/>
      </dsp:nvSpPr>
      <dsp:spPr>
        <a:xfrm>
          <a:off x="33577" y="7132476"/>
          <a:ext cx="1429745" cy="560063"/>
        </a:xfrm>
        <a:prstGeom prst="roundRect">
          <a:avLst/>
        </a:prstGeom>
        <a:solidFill>
          <a:srgbClr val="F5FFD9"/>
        </a:solidFill>
        <a:ln w="19050" cap="flat" cmpd="sng" algn="ctr">
          <a:solidFill>
            <a:schemeClr val="tx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marL="0" lvl="0" indent="0" algn="ctr" defTabSz="711200">
            <a:lnSpc>
              <a:spcPct val="90000"/>
            </a:lnSpc>
            <a:spcBef>
              <a:spcPct val="0"/>
            </a:spcBef>
            <a:spcAft>
              <a:spcPct val="35000"/>
            </a:spcAft>
            <a:buNone/>
          </a:pPr>
          <a:r>
            <a:rPr lang="en-GB" sz="1600" b="1" kern="1200">
              <a:solidFill>
                <a:sysClr val="windowText" lastClr="000000"/>
              </a:solidFill>
            </a:rPr>
            <a:t>Patience</a:t>
          </a:r>
        </a:p>
      </dsp:txBody>
      <dsp:txXfrm>
        <a:off x="60917" y="7159816"/>
        <a:ext cx="1375065" cy="50538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C3C2D9-C10D-4FE3-973C-EF100215E95D}">
      <dsp:nvSpPr>
        <dsp:cNvPr id="0" name=""/>
        <dsp:cNvSpPr/>
      </dsp:nvSpPr>
      <dsp:spPr>
        <a:xfrm>
          <a:off x="0" y="1010951"/>
          <a:ext cx="758734" cy="397792"/>
        </a:xfrm>
        <a:prstGeom prst="roundRect">
          <a:avLst>
            <a:gd name="adj" fmla="val 10000"/>
          </a:avLst>
        </a:prstGeom>
        <a:solidFill>
          <a:schemeClr val="bg1"/>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GB" sz="1400" b="1" kern="1200">
              <a:solidFill>
                <a:sysClr val="windowText" lastClr="000000"/>
              </a:solidFill>
            </a:rPr>
            <a:t>Reading</a:t>
          </a:r>
          <a:endParaRPr lang="en-GB" sz="1300" b="1" kern="1200">
            <a:solidFill>
              <a:sysClr val="windowText" lastClr="000000"/>
            </a:solidFill>
          </a:endParaRPr>
        </a:p>
      </dsp:txBody>
      <dsp:txXfrm>
        <a:off x="11651" y="1022602"/>
        <a:ext cx="735432" cy="374490"/>
      </dsp:txXfrm>
    </dsp:sp>
    <dsp:sp modelId="{4CE32A3E-269A-49D8-BCBC-7432F0584269}">
      <dsp:nvSpPr>
        <dsp:cNvPr id="0" name=""/>
        <dsp:cNvSpPr/>
      </dsp:nvSpPr>
      <dsp:spPr>
        <a:xfrm rot="6968653" flipV="1">
          <a:off x="197290" y="1168342"/>
          <a:ext cx="365858" cy="77853"/>
        </a:xfrm>
        <a:prstGeom prst="rightArrow">
          <a:avLst>
            <a:gd name="adj1" fmla="val 66700"/>
            <a:gd name="adj2" fmla="val 50000"/>
          </a:avLst>
        </a:prstGeom>
        <a:solidFill>
          <a:schemeClr val="bg1"/>
        </a:solidFill>
        <a:ln>
          <a:noFill/>
        </a:ln>
        <a:effectLst/>
      </dsp:spPr>
      <dsp:style>
        <a:lnRef idx="0">
          <a:scrgbClr r="0" g="0" b="0"/>
        </a:lnRef>
        <a:fillRef idx="1">
          <a:scrgbClr r="0" g="0" b="0"/>
        </a:fillRef>
        <a:effectRef idx="0">
          <a:scrgbClr r="0" g="0" b="0"/>
        </a:effectRef>
        <a:fontRef idx="minor">
          <a:schemeClr val="lt1"/>
        </a:fontRef>
      </dsp:style>
    </dsp:sp>
    <dsp:sp modelId="{54D9DF88-C33D-46AD-B665-2BF33E8DD653}">
      <dsp:nvSpPr>
        <dsp:cNvPr id="0" name=""/>
        <dsp:cNvSpPr/>
      </dsp:nvSpPr>
      <dsp:spPr>
        <a:xfrm>
          <a:off x="46003" y="1005793"/>
          <a:ext cx="670137" cy="397792"/>
        </a:xfrm>
        <a:prstGeom prst="roundRect">
          <a:avLst>
            <a:gd name="adj" fmla="val 10000"/>
          </a:avLst>
        </a:prstGeom>
        <a:solidFill>
          <a:schemeClr val="bg1"/>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GB" sz="1400" b="1" kern="1200"/>
            <a:t>Colour</a:t>
          </a:r>
          <a:endParaRPr lang="en-GB" sz="1100" b="1" kern="1200"/>
        </a:p>
      </dsp:txBody>
      <dsp:txXfrm>
        <a:off x="57654" y="1017444"/>
        <a:ext cx="646835" cy="374490"/>
      </dsp:txXfrm>
    </dsp:sp>
    <dsp:sp modelId="{91FA6BFC-A2E2-4F65-BD9A-E2661F92BEF8}">
      <dsp:nvSpPr>
        <dsp:cNvPr id="0" name=""/>
        <dsp:cNvSpPr/>
      </dsp:nvSpPr>
      <dsp:spPr>
        <a:xfrm rot="5400000">
          <a:off x="346265" y="1438393"/>
          <a:ext cx="69613" cy="69613"/>
        </a:xfrm>
        <a:prstGeom prst="rightArrow">
          <a:avLst>
            <a:gd name="adj1" fmla="val 66700"/>
            <a:gd name="adj2" fmla="val 50000"/>
          </a:avLst>
        </a:prstGeom>
        <a:solidFill>
          <a:schemeClr val="bg1"/>
        </a:solidFill>
        <a:ln>
          <a:noFill/>
        </a:ln>
        <a:effectLst/>
      </dsp:spPr>
      <dsp:style>
        <a:lnRef idx="0">
          <a:scrgbClr r="0" g="0" b="0"/>
        </a:lnRef>
        <a:fillRef idx="1">
          <a:scrgbClr r="0" g="0" b="0"/>
        </a:fillRef>
        <a:effectRef idx="0">
          <a:scrgbClr r="0" g="0" b="0"/>
        </a:effectRef>
        <a:fontRef idx="minor">
          <a:schemeClr val="lt1"/>
        </a:fontRef>
      </dsp:style>
    </dsp:sp>
    <dsp:sp modelId="{FA34075D-5919-40EC-A194-AF42C2F7E3C2}">
      <dsp:nvSpPr>
        <dsp:cNvPr id="0" name=""/>
        <dsp:cNvSpPr/>
      </dsp:nvSpPr>
      <dsp:spPr>
        <a:xfrm>
          <a:off x="107088" y="1542813"/>
          <a:ext cx="547967" cy="397792"/>
        </a:xfrm>
        <a:prstGeom prst="roundRect">
          <a:avLst>
            <a:gd name="adj" fmla="val 10000"/>
          </a:avLst>
        </a:prstGeom>
        <a:solidFill>
          <a:schemeClr val="bg1"/>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GB" sz="1400" b="1" kern="1200"/>
            <a:t>Level</a:t>
          </a:r>
          <a:endParaRPr lang="en-GB" sz="1050" b="1" kern="1200"/>
        </a:p>
      </dsp:txBody>
      <dsp:txXfrm>
        <a:off x="118739" y="1554464"/>
        <a:ext cx="524665" cy="374490"/>
      </dsp:txXfrm>
    </dsp:sp>
    <dsp:sp modelId="{E9636835-88A9-40F6-853C-5CC97B42E16A}">
      <dsp:nvSpPr>
        <dsp:cNvPr id="0" name=""/>
        <dsp:cNvSpPr/>
      </dsp:nvSpPr>
      <dsp:spPr>
        <a:xfrm rot="5400000">
          <a:off x="346265" y="1975413"/>
          <a:ext cx="69613" cy="69613"/>
        </a:xfrm>
        <a:prstGeom prst="rightArrow">
          <a:avLst>
            <a:gd name="adj1" fmla="val 66700"/>
            <a:gd name="adj2" fmla="val 50000"/>
          </a:avLst>
        </a:prstGeom>
        <a:solidFill>
          <a:schemeClr val="bg1"/>
        </a:solidFill>
        <a:ln>
          <a:noFill/>
        </a:ln>
        <a:effectLst/>
      </dsp:spPr>
      <dsp:style>
        <a:lnRef idx="0">
          <a:scrgbClr r="0" g="0" b="0"/>
        </a:lnRef>
        <a:fillRef idx="1">
          <a:scrgbClr r="0" g="0" b="0"/>
        </a:fillRef>
        <a:effectRef idx="0">
          <a:scrgbClr r="0" g="0" b="0"/>
        </a:effectRef>
        <a:fontRef idx="minor">
          <a:schemeClr val="lt1"/>
        </a:fontRef>
      </dsp:style>
    </dsp:sp>
    <dsp:sp modelId="{31E6A9E9-663D-458F-950F-1EA83E0ED785}">
      <dsp:nvSpPr>
        <dsp:cNvPr id="0" name=""/>
        <dsp:cNvSpPr/>
      </dsp:nvSpPr>
      <dsp:spPr>
        <a:xfrm>
          <a:off x="73745" y="2079833"/>
          <a:ext cx="614653" cy="397792"/>
        </a:xfrm>
        <a:prstGeom prst="roundRect">
          <a:avLst>
            <a:gd name="adj" fmla="val 10000"/>
          </a:avLst>
        </a:prstGeom>
        <a:solidFill>
          <a:schemeClr val="bg1"/>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GB" sz="1400" b="1" kern="1200"/>
            <a:t>Action</a:t>
          </a:r>
          <a:endParaRPr lang="en-GB" sz="1050" b="1" kern="1200"/>
        </a:p>
      </dsp:txBody>
      <dsp:txXfrm>
        <a:off x="85396" y="2091484"/>
        <a:ext cx="591351" cy="374490"/>
      </dsp:txXfrm>
    </dsp:sp>
    <dsp:sp modelId="{B1A092C5-F192-49E7-9A39-4665248E16D2}">
      <dsp:nvSpPr>
        <dsp:cNvPr id="0" name=""/>
        <dsp:cNvSpPr/>
      </dsp:nvSpPr>
      <dsp:spPr>
        <a:xfrm>
          <a:off x="983203" y="468773"/>
          <a:ext cx="1591171" cy="397792"/>
        </a:xfrm>
        <a:prstGeom prst="roundRect">
          <a:avLst>
            <a:gd name="adj" fmla="val 10000"/>
          </a:avLst>
        </a:prstGeom>
        <a:solidFill>
          <a:srgbClr val="55B33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u="sng" kern="1200">
              <a:solidFill>
                <a:sysClr val="windowText" lastClr="000000"/>
              </a:solidFill>
            </a:rPr>
            <a:t>SYS &lt;140</a:t>
          </a:r>
          <a:br>
            <a:rPr lang="en-GB" sz="1200" kern="1200">
              <a:solidFill>
                <a:sysClr val="windowText" lastClr="000000"/>
              </a:solidFill>
            </a:rPr>
          </a:br>
          <a:r>
            <a:rPr lang="en-GB" sz="1200" kern="1200">
              <a:solidFill>
                <a:sysClr val="windowText" lastClr="000000"/>
              </a:solidFill>
            </a:rPr>
            <a:t>DIA&lt;90</a:t>
          </a:r>
        </a:p>
      </dsp:txBody>
      <dsp:txXfrm>
        <a:off x="994854" y="480424"/>
        <a:ext cx="1567869" cy="374490"/>
      </dsp:txXfrm>
    </dsp:sp>
    <dsp:sp modelId="{E356B954-530E-412D-AF63-A4992C7A20BD}">
      <dsp:nvSpPr>
        <dsp:cNvPr id="0" name=""/>
        <dsp:cNvSpPr/>
      </dsp:nvSpPr>
      <dsp:spPr>
        <a:xfrm rot="5400000">
          <a:off x="1743982" y="901372"/>
          <a:ext cx="69613" cy="69613"/>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2F62F24-621E-45D2-8A51-9689C46EC60B}">
      <dsp:nvSpPr>
        <dsp:cNvPr id="0" name=""/>
        <dsp:cNvSpPr/>
      </dsp:nvSpPr>
      <dsp:spPr>
        <a:xfrm>
          <a:off x="983203" y="1005793"/>
          <a:ext cx="1591171" cy="397792"/>
        </a:xfrm>
        <a:prstGeom prst="roundRect">
          <a:avLst>
            <a:gd name="adj" fmla="val 10000"/>
          </a:avLst>
        </a:prstGeom>
        <a:solidFill>
          <a:schemeClr val="accent6">
            <a:lumMod val="60000"/>
            <a:lumOff val="4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Green</a:t>
          </a:r>
        </a:p>
      </dsp:txBody>
      <dsp:txXfrm>
        <a:off x="994854" y="1017444"/>
        <a:ext cx="1567869" cy="374490"/>
      </dsp:txXfrm>
    </dsp:sp>
    <dsp:sp modelId="{F83EE077-CB34-44A7-9950-EFEC70263DB3}">
      <dsp:nvSpPr>
        <dsp:cNvPr id="0" name=""/>
        <dsp:cNvSpPr/>
      </dsp:nvSpPr>
      <dsp:spPr>
        <a:xfrm rot="5400000">
          <a:off x="1743982" y="1438393"/>
          <a:ext cx="69613" cy="69613"/>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0ADA773-7FEC-45EF-AEEC-3EE4391B68AE}">
      <dsp:nvSpPr>
        <dsp:cNvPr id="0" name=""/>
        <dsp:cNvSpPr/>
      </dsp:nvSpPr>
      <dsp:spPr>
        <a:xfrm>
          <a:off x="983203" y="1542813"/>
          <a:ext cx="1591171" cy="397792"/>
        </a:xfrm>
        <a:prstGeom prst="roundRect">
          <a:avLst>
            <a:gd name="adj" fmla="val 10000"/>
          </a:avLst>
        </a:prstGeom>
        <a:solidFill>
          <a:schemeClr val="accent6">
            <a:lumMod val="60000"/>
            <a:lumOff val="4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Your BP is </a:t>
          </a:r>
          <a:r>
            <a:rPr lang="en-GB" sz="1000" b="1" kern="1200"/>
            <a:t>Normal</a:t>
          </a:r>
          <a:endParaRPr lang="en-GB" sz="1000" kern="1200"/>
        </a:p>
      </dsp:txBody>
      <dsp:txXfrm>
        <a:off x="994854" y="1554464"/>
        <a:ext cx="1567869" cy="374490"/>
      </dsp:txXfrm>
    </dsp:sp>
    <dsp:sp modelId="{C41D37F4-4900-4D14-A83B-6003A0FAB1AC}">
      <dsp:nvSpPr>
        <dsp:cNvPr id="0" name=""/>
        <dsp:cNvSpPr/>
      </dsp:nvSpPr>
      <dsp:spPr>
        <a:xfrm rot="5400000">
          <a:off x="1743982" y="1975413"/>
          <a:ext cx="69613" cy="69613"/>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98BD4CF-2141-4F58-BAAA-E675284391A4}">
      <dsp:nvSpPr>
        <dsp:cNvPr id="0" name=""/>
        <dsp:cNvSpPr/>
      </dsp:nvSpPr>
      <dsp:spPr>
        <a:xfrm>
          <a:off x="983203" y="2079833"/>
          <a:ext cx="1591171" cy="397792"/>
        </a:xfrm>
        <a:prstGeom prst="roundRect">
          <a:avLst>
            <a:gd name="adj" fmla="val 10000"/>
          </a:avLst>
        </a:prstGeom>
        <a:solidFill>
          <a:schemeClr val="accent6">
            <a:lumMod val="60000"/>
            <a:lumOff val="4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Continue taking your streak readings</a:t>
          </a:r>
        </a:p>
      </dsp:txBody>
      <dsp:txXfrm>
        <a:off x="994854" y="2091484"/>
        <a:ext cx="1567869" cy="374490"/>
      </dsp:txXfrm>
    </dsp:sp>
    <dsp:sp modelId="{2559747F-79CF-4211-B71E-5240327B92DE}">
      <dsp:nvSpPr>
        <dsp:cNvPr id="0" name=""/>
        <dsp:cNvSpPr/>
      </dsp:nvSpPr>
      <dsp:spPr>
        <a:xfrm>
          <a:off x="2797138" y="468773"/>
          <a:ext cx="1591171" cy="397792"/>
        </a:xfrm>
        <a:prstGeom prst="roundRect">
          <a:avLst>
            <a:gd name="adj" fmla="val 10000"/>
          </a:avLst>
        </a:prstGeom>
        <a:solidFill>
          <a:srgbClr val="FAC50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u="sng" kern="1200">
              <a:solidFill>
                <a:sysClr val="windowText" lastClr="000000"/>
              </a:solidFill>
            </a:rPr>
            <a:t>SYS 140 -180</a:t>
          </a:r>
          <a:br>
            <a:rPr lang="en-GB" sz="1200" u="sng" kern="1200">
              <a:solidFill>
                <a:sysClr val="windowText" lastClr="000000"/>
              </a:solidFill>
            </a:rPr>
          </a:br>
          <a:r>
            <a:rPr lang="en-GB" sz="1200" u="sng" kern="1200">
              <a:solidFill>
                <a:sysClr val="windowText" lastClr="000000"/>
              </a:solidFill>
            </a:rPr>
            <a:t>DIA </a:t>
          </a:r>
          <a:r>
            <a:rPr lang="en-GB" sz="1200" b="0" i="0" u="sng" kern="1200">
              <a:solidFill>
                <a:sysClr val="windowText" lastClr="000000"/>
              </a:solidFill>
            </a:rPr>
            <a:t>90 - 120</a:t>
          </a:r>
          <a:endParaRPr lang="en-GB" sz="1200" u="sng" kern="1200">
            <a:solidFill>
              <a:sysClr val="windowText" lastClr="000000"/>
            </a:solidFill>
          </a:endParaRPr>
        </a:p>
      </dsp:txBody>
      <dsp:txXfrm>
        <a:off x="2808789" y="480424"/>
        <a:ext cx="1567869" cy="374490"/>
      </dsp:txXfrm>
    </dsp:sp>
    <dsp:sp modelId="{AA395A09-4F20-4DD2-AF1D-FB182529A848}">
      <dsp:nvSpPr>
        <dsp:cNvPr id="0" name=""/>
        <dsp:cNvSpPr/>
      </dsp:nvSpPr>
      <dsp:spPr>
        <a:xfrm rot="5400000">
          <a:off x="3557917" y="901372"/>
          <a:ext cx="69613" cy="69613"/>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7B94FCE-EA17-479D-8E43-2F8DF4D6656A}">
      <dsp:nvSpPr>
        <dsp:cNvPr id="0" name=""/>
        <dsp:cNvSpPr/>
      </dsp:nvSpPr>
      <dsp:spPr>
        <a:xfrm>
          <a:off x="2797138" y="1005793"/>
          <a:ext cx="1591171" cy="397792"/>
        </a:xfrm>
        <a:prstGeom prst="roundRect">
          <a:avLst>
            <a:gd name="adj" fmla="val 10000"/>
          </a:avLst>
        </a:prstGeom>
        <a:solidFill>
          <a:srgbClr val="FCCF74">
            <a:alpha val="89804"/>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Orange</a:t>
          </a:r>
        </a:p>
      </dsp:txBody>
      <dsp:txXfrm>
        <a:off x="2808789" y="1017444"/>
        <a:ext cx="1567869" cy="374490"/>
      </dsp:txXfrm>
    </dsp:sp>
    <dsp:sp modelId="{6F571218-7F97-4B20-A034-432C3D243CBE}">
      <dsp:nvSpPr>
        <dsp:cNvPr id="0" name=""/>
        <dsp:cNvSpPr/>
      </dsp:nvSpPr>
      <dsp:spPr>
        <a:xfrm rot="5400000">
          <a:off x="3557917" y="1438393"/>
          <a:ext cx="69613" cy="69613"/>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AE95017-2EFA-4755-8213-8165CCAFA1C6}">
      <dsp:nvSpPr>
        <dsp:cNvPr id="0" name=""/>
        <dsp:cNvSpPr/>
      </dsp:nvSpPr>
      <dsp:spPr>
        <a:xfrm>
          <a:off x="2797138" y="1542813"/>
          <a:ext cx="1591171" cy="397792"/>
        </a:xfrm>
        <a:prstGeom prst="roundRect">
          <a:avLst>
            <a:gd name="adj" fmla="val 10000"/>
          </a:avLst>
        </a:prstGeom>
        <a:solidFill>
          <a:srgbClr val="FCCF74">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Your BP is </a:t>
          </a:r>
          <a:r>
            <a:rPr lang="en-GB" sz="1000" b="1" kern="1200"/>
            <a:t>raised</a:t>
          </a:r>
        </a:p>
      </dsp:txBody>
      <dsp:txXfrm>
        <a:off x="2808789" y="1554464"/>
        <a:ext cx="1567869" cy="374490"/>
      </dsp:txXfrm>
    </dsp:sp>
    <dsp:sp modelId="{0CFA7BFF-6BC1-4DE7-BC5A-95C3BF05C88E}">
      <dsp:nvSpPr>
        <dsp:cNvPr id="0" name=""/>
        <dsp:cNvSpPr/>
      </dsp:nvSpPr>
      <dsp:spPr>
        <a:xfrm rot="5400000">
          <a:off x="3557917" y="1975413"/>
          <a:ext cx="69613" cy="69613"/>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0314DDF-83E8-422D-A85B-AEF7C4B5FFB9}">
      <dsp:nvSpPr>
        <dsp:cNvPr id="0" name=""/>
        <dsp:cNvSpPr/>
      </dsp:nvSpPr>
      <dsp:spPr>
        <a:xfrm>
          <a:off x="2797138" y="2079833"/>
          <a:ext cx="1591171" cy="397792"/>
        </a:xfrm>
        <a:prstGeom prst="roundRect">
          <a:avLst>
            <a:gd name="adj" fmla="val 10000"/>
          </a:avLst>
        </a:prstGeom>
        <a:solidFill>
          <a:srgbClr val="FCCF74">
            <a:alpha val="90000"/>
          </a:srgb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t>Continue taking readings and wait for Coach's advice</a:t>
          </a:r>
        </a:p>
      </dsp:txBody>
      <dsp:txXfrm>
        <a:off x="2808789" y="2091484"/>
        <a:ext cx="1567869" cy="374490"/>
      </dsp:txXfrm>
    </dsp:sp>
    <dsp:sp modelId="{71B32B6F-E2B3-425E-AFED-31F9F95B78BC}">
      <dsp:nvSpPr>
        <dsp:cNvPr id="0" name=""/>
        <dsp:cNvSpPr/>
      </dsp:nvSpPr>
      <dsp:spPr>
        <a:xfrm>
          <a:off x="4611073" y="468773"/>
          <a:ext cx="1591171" cy="397792"/>
        </a:xfrm>
        <a:prstGeom prst="roundRect">
          <a:avLst>
            <a:gd name="adj" fmla="val 10000"/>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GB" sz="1200" u="sng" kern="1200">
              <a:solidFill>
                <a:sysClr val="windowText" lastClr="000000"/>
              </a:solidFill>
            </a:rPr>
            <a:t>SYS &gt;180</a:t>
          </a:r>
          <a:br>
            <a:rPr lang="en-GB" sz="1200" u="sng" kern="1200">
              <a:solidFill>
                <a:sysClr val="windowText" lastClr="000000"/>
              </a:solidFill>
            </a:rPr>
          </a:br>
          <a:r>
            <a:rPr lang="en-GB" sz="1200" u="none" kern="1200">
              <a:solidFill>
                <a:sysClr val="windowText" lastClr="000000"/>
              </a:solidFill>
            </a:rPr>
            <a:t>DIA &gt; 120</a:t>
          </a:r>
          <a:endParaRPr lang="en-GB" sz="1200" u="sng" kern="1200">
            <a:solidFill>
              <a:sysClr val="windowText" lastClr="000000"/>
            </a:solidFill>
          </a:endParaRPr>
        </a:p>
      </dsp:txBody>
      <dsp:txXfrm>
        <a:off x="4622724" y="480424"/>
        <a:ext cx="1567869" cy="374490"/>
      </dsp:txXfrm>
    </dsp:sp>
    <dsp:sp modelId="{F2A691BB-BAEA-4458-B1F6-4AAE7EAC4D58}">
      <dsp:nvSpPr>
        <dsp:cNvPr id="0" name=""/>
        <dsp:cNvSpPr/>
      </dsp:nvSpPr>
      <dsp:spPr>
        <a:xfrm rot="5400000">
          <a:off x="5371852" y="901372"/>
          <a:ext cx="69613" cy="69613"/>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196ED7C-3633-4B34-A9A8-4E81E9B45D4A}">
      <dsp:nvSpPr>
        <dsp:cNvPr id="0" name=""/>
        <dsp:cNvSpPr/>
      </dsp:nvSpPr>
      <dsp:spPr>
        <a:xfrm>
          <a:off x="4611073" y="1005793"/>
          <a:ext cx="1591171" cy="397792"/>
        </a:xfrm>
        <a:prstGeom prst="roundRect">
          <a:avLst>
            <a:gd name="adj" fmla="val 10000"/>
          </a:avLst>
        </a:prstGeom>
        <a:solidFill>
          <a:schemeClr val="accent2">
            <a:lumMod val="40000"/>
            <a:lumOff val="6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u="none" kern="1200"/>
            <a:t>Red</a:t>
          </a:r>
        </a:p>
      </dsp:txBody>
      <dsp:txXfrm>
        <a:off x="4622724" y="1017444"/>
        <a:ext cx="1567869" cy="374490"/>
      </dsp:txXfrm>
    </dsp:sp>
    <dsp:sp modelId="{0E412DF7-32F6-4E4E-A2F3-6BBAEA99010C}">
      <dsp:nvSpPr>
        <dsp:cNvPr id="0" name=""/>
        <dsp:cNvSpPr/>
      </dsp:nvSpPr>
      <dsp:spPr>
        <a:xfrm rot="5400000">
          <a:off x="5371852" y="1438393"/>
          <a:ext cx="69613" cy="69613"/>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48B5B0A-69A7-4CDA-9DF8-E230CB2E233B}">
      <dsp:nvSpPr>
        <dsp:cNvPr id="0" name=""/>
        <dsp:cNvSpPr/>
      </dsp:nvSpPr>
      <dsp:spPr>
        <a:xfrm>
          <a:off x="4611073" y="1542813"/>
          <a:ext cx="1591171" cy="397792"/>
        </a:xfrm>
        <a:prstGeom prst="roundRect">
          <a:avLst>
            <a:gd name="adj" fmla="val 10000"/>
          </a:avLst>
        </a:prstGeom>
        <a:solidFill>
          <a:schemeClr val="accent2">
            <a:lumMod val="40000"/>
            <a:lumOff val="6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u="none" kern="1200"/>
            <a:t>Your BP is </a:t>
          </a:r>
          <a:r>
            <a:rPr lang="en-GB" sz="1000" b="1" u="none" kern="1200"/>
            <a:t>high</a:t>
          </a:r>
        </a:p>
      </dsp:txBody>
      <dsp:txXfrm>
        <a:off x="4622724" y="1554464"/>
        <a:ext cx="1567869" cy="374490"/>
      </dsp:txXfrm>
    </dsp:sp>
    <dsp:sp modelId="{5937E0B6-F1AB-4182-8524-5FC293CE11C4}">
      <dsp:nvSpPr>
        <dsp:cNvPr id="0" name=""/>
        <dsp:cNvSpPr/>
      </dsp:nvSpPr>
      <dsp:spPr>
        <a:xfrm rot="5400000">
          <a:off x="5371852" y="1975413"/>
          <a:ext cx="69613" cy="69613"/>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9476628-18F9-4BBA-B195-248ADE38EB59}">
      <dsp:nvSpPr>
        <dsp:cNvPr id="0" name=""/>
        <dsp:cNvSpPr/>
      </dsp:nvSpPr>
      <dsp:spPr>
        <a:xfrm>
          <a:off x="4611073" y="2079833"/>
          <a:ext cx="1591171" cy="397792"/>
        </a:xfrm>
        <a:prstGeom prst="roundRect">
          <a:avLst>
            <a:gd name="adj" fmla="val 10000"/>
          </a:avLst>
        </a:prstGeom>
        <a:solidFill>
          <a:schemeClr val="accent2">
            <a:lumMod val="40000"/>
            <a:lumOff val="60000"/>
            <a:alpha val="9000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b="0" u="none" kern="1200"/>
            <a:t>Make an appointment with your GP or call NHS 111</a:t>
          </a:r>
        </a:p>
      </dsp:txBody>
      <dsp:txXfrm>
        <a:off x="4622724" y="2091484"/>
        <a:ext cx="1567869" cy="37449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DAA491-8C96-8B41-BC9B-83BC096D5294}">
      <dsp:nvSpPr>
        <dsp:cNvPr id="0" name=""/>
        <dsp:cNvSpPr/>
      </dsp:nvSpPr>
      <dsp:spPr>
        <a:xfrm>
          <a:off x="1167875" y="228"/>
          <a:ext cx="995459" cy="647048"/>
        </a:xfrm>
        <a:prstGeom prst="roundRect">
          <a:avLst/>
        </a:prstGeom>
        <a:solidFill>
          <a:schemeClr val="accent1">
            <a:lumMod val="20000"/>
            <a:lumOff val="80000"/>
          </a:schemeClr>
        </a:solidFill>
        <a:ln w="19050">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Feeling low or depressed</a:t>
          </a:r>
        </a:p>
      </dsp:txBody>
      <dsp:txXfrm>
        <a:off x="1199461" y="31814"/>
        <a:ext cx="932287" cy="583876"/>
      </dsp:txXfrm>
    </dsp:sp>
    <dsp:sp modelId="{42121C71-E364-0B41-9BFD-0BBCFD29FED5}">
      <dsp:nvSpPr>
        <dsp:cNvPr id="0" name=""/>
        <dsp:cNvSpPr/>
      </dsp:nvSpPr>
      <dsp:spPr>
        <a:xfrm>
          <a:off x="596485" y="323753"/>
          <a:ext cx="2138238" cy="2138238"/>
        </a:xfrm>
        <a:custGeom>
          <a:avLst/>
          <a:gdLst/>
          <a:ahLst/>
          <a:cxnLst/>
          <a:rect l="0" t="0" r="0" b="0"/>
          <a:pathLst>
            <a:path>
              <a:moveTo>
                <a:pt x="1704301" y="209142"/>
              </a:moveTo>
              <a:arcTo wR="1069119" hR="1069119" stAng="18386985" swAng="1633924"/>
            </a:path>
          </a:pathLst>
        </a:custGeom>
        <a:noFill/>
        <a:ln w="6350" cap="flat" cmpd="sng" algn="ctr">
          <a:solidFill>
            <a:schemeClr val="accent4">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D473AAF-9E19-774A-9E70-A5EC7203A366}">
      <dsp:nvSpPr>
        <dsp:cNvPr id="0" name=""/>
        <dsp:cNvSpPr/>
      </dsp:nvSpPr>
      <dsp:spPr>
        <a:xfrm>
          <a:off x="2236994" y="1069348"/>
          <a:ext cx="995459" cy="647048"/>
        </a:xfrm>
        <a:prstGeom prst="roundRect">
          <a:avLst/>
        </a:prstGeom>
        <a:solidFill>
          <a:srgbClr val="EED5FF"/>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Less activity, avoidance of daily tasks</a:t>
          </a:r>
        </a:p>
      </dsp:txBody>
      <dsp:txXfrm>
        <a:off x="2268580" y="1100934"/>
        <a:ext cx="932287" cy="583876"/>
      </dsp:txXfrm>
    </dsp:sp>
    <dsp:sp modelId="{35992526-99B8-684C-818D-3F36CFFD5630}">
      <dsp:nvSpPr>
        <dsp:cNvPr id="0" name=""/>
        <dsp:cNvSpPr/>
      </dsp:nvSpPr>
      <dsp:spPr>
        <a:xfrm>
          <a:off x="596485" y="323753"/>
          <a:ext cx="2138238" cy="2138238"/>
        </a:xfrm>
        <a:custGeom>
          <a:avLst/>
          <a:gdLst/>
          <a:ahLst/>
          <a:cxnLst/>
          <a:rect l="0" t="0" r="0" b="0"/>
          <a:pathLst>
            <a:path>
              <a:moveTo>
                <a:pt x="2027419" y="1543119"/>
              </a:moveTo>
              <a:arcTo wR="1069119" hR="1069119" stAng="1579091" swAng="1633924"/>
            </a:path>
          </a:pathLst>
        </a:custGeom>
        <a:noFill/>
        <a:ln w="6350" cap="flat" cmpd="sng" algn="ctr">
          <a:solidFill>
            <a:schemeClr val="accent4">
              <a:hueOff val="2199979"/>
              <a:satOff val="-9734"/>
              <a:lumOff val="-163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3B294563-2812-F643-BCAA-A9BF9D2CE749}">
      <dsp:nvSpPr>
        <dsp:cNvPr id="0" name=""/>
        <dsp:cNvSpPr/>
      </dsp:nvSpPr>
      <dsp:spPr>
        <a:xfrm>
          <a:off x="1167875" y="2138467"/>
          <a:ext cx="995459" cy="647048"/>
        </a:xfrm>
        <a:prstGeom prst="roundRect">
          <a:avLst/>
        </a:prstGeom>
        <a:solidFill>
          <a:schemeClr val="accent5">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Feeling worse</a:t>
          </a:r>
        </a:p>
      </dsp:txBody>
      <dsp:txXfrm>
        <a:off x="1199461" y="2170053"/>
        <a:ext cx="932287" cy="583876"/>
      </dsp:txXfrm>
    </dsp:sp>
    <dsp:sp modelId="{EBCB82B7-85EB-1F49-8963-040C6EEE6A2B}">
      <dsp:nvSpPr>
        <dsp:cNvPr id="0" name=""/>
        <dsp:cNvSpPr/>
      </dsp:nvSpPr>
      <dsp:spPr>
        <a:xfrm>
          <a:off x="596485" y="323753"/>
          <a:ext cx="2138238" cy="2138238"/>
        </a:xfrm>
        <a:custGeom>
          <a:avLst/>
          <a:gdLst/>
          <a:ahLst/>
          <a:cxnLst/>
          <a:rect l="0" t="0" r="0" b="0"/>
          <a:pathLst>
            <a:path>
              <a:moveTo>
                <a:pt x="433936" y="1929095"/>
              </a:moveTo>
              <a:arcTo wR="1069119" hR="1069119" stAng="7586985" swAng="1633924"/>
            </a:path>
          </a:pathLst>
        </a:custGeom>
        <a:noFill/>
        <a:ln w="6350" cap="flat" cmpd="sng" algn="ctr">
          <a:solidFill>
            <a:schemeClr val="accent4">
              <a:hueOff val="4399958"/>
              <a:satOff val="-19468"/>
              <a:lumOff val="-3269"/>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93C9E37-6124-5A48-B5B4-97DD7019C965}">
      <dsp:nvSpPr>
        <dsp:cNvPr id="0" name=""/>
        <dsp:cNvSpPr/>
      </dsp:nvSpPr>
      <dsp:spPr>
        <a:xfrm>
          <a:off x="98756" y="1069348"/>
          <a:ext cx="995459" cy="647048"/>
        </a:xfrm>
        <a:prstGeom prst="roundRect">
          <a:avLst/>
        </a:prstGeom>
        <a:solidFill>
          <a:schemeClr val="accent2">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GB" sz="900" kern="1200"/>
            <a:t>Tired, can't sleep, even small things seem hard</a:t>
          </a:r>
        </a:p>
      </dsp:txBody>
      <dsp:txXfrm>
        <a:off x="130342" y="1100934"/>
        <a:ext cx="932287" cy="583876"/>
      </dsp:txXfrm>
    </dsp:sp>
    <dsp:sp modelId="{AA345692-1F87-7B46-A970-9016C9ED9AEC}">
      <dsp:nvSpPr>
        <dsp:cNvPr id="0" name=""/>
        <dsp:cNvSpPr/>
      </dsp:nvSpPr>
      <dsp:spPr>
        <a:xfrm>
          <a:off x="596485" y="323753"/>
          <a:ext cx="2138238" cy="2138238"/>
        </a:xfrm>
        <a:custGeom>
          <a:avLst/>
          <a:gdLst/>
          <a:ahLst/>
          <a:cxnLst/>
          <a:rect l="0" t="0" r="0" b="0"/>
          <a:pathLst>
            <a:path>
              <a:moveTo>
                <a:pt x="110818" y="595119"/>
              </a:moveTo>
              <a:arcTo wR="1069119" hR="1069119" stAng="12379091" swAng="1633924"/>
            </a:path>
          </a:pathLst>
        </a:custGeom>
        <a:noFill/>
        <a:ln w="6350" cap="flat" cmpd="sng" algn="ctr">
          <a:solidFill>
            <a:schemeClr val="accent4">
              <a:hueOff val="6599937"/>
              <a:satOff val="-29202"/>
              <a:lumOff val="-490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3C0D67-891D-8D48-95FB-27AF2B978945}">
      <dsp:nvSpPr>
        <dsp:cNvPr id="0" name=""/>
        <dsp:cNvSpPr/>
      </dsp:nvSpPr>
      <dsp:spPr>
        <a:xfrm>
          <a:off x="32919" y="0"/>
          <a:ext cx="2072569" cy="663575"/>
        </a:xfrm>
        <a:prstGeom prst="roundRect">
          <a:avLst>
            <a:gd name="adj" fmla="val 10000"/>
          </a:avLst>
        </a:prstGeom>
        <a:solidFill>
          <a:schemeClr val="accent2">
            <a:lumMod val="40000"/>
            <a:lumOff val="6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"I don't have the motivation!"</a:t>
          </a:r>
          <a:endParaRPr lang="en-GB" sz="1400" kern="1200"/>
        </a:p>
      </dsp:txBody>
      <dsp:txXfrm>
        <a:off x="52354" y="19435"/>
        <a:ext cx="2033699" cy="624705"/>
      </dsp:txXfrm>
    </dsp:sp>
    <dsp:sp modelId="{68886531-94FF-8E46-9B7D-47CA5BC6FEDB}">
      <dsp:nvSpPr>
        <dsp:cNvPr id="0" name=""/>
        <dsp:cNvSpPr/>
      </dsp:nvSpPr>
      <dsp:spPr>
        <a:xfrm>
          <a:off x="2294564" y="74788"/>
          <a:ext cx="400841" cy="513997"/>
        </a:xfrm>
        <a:prstGeom prst="rightArrow">
          <a:avLst>
            <a:gd name="adj1" fmla="val 60000"/>
            <a:gd name="adj2" fmla="val 50000"/>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n-GB" sz="2100" kern="1200"/>
        </a:p>
      </dsp:txBody>
      <dsp:txXfrm>
        <a:off x="2294564" y="177587"/>
        <a:ext cx="280589" cy="308399"/>
      </dsp:txXfrm>
    </dsp:sp>
    <dsp:sp modelId="{A08647D8-D951-BD44-BF6F-275961239F02}">
      <dsp:nvSpPr>
        <dsp:cNvPr id="0" name=""/>
        <dsp:cNvSpPr/>
      </dsp:nvSpPr>
      <dsp:spPr>
        <a:xfrm>
          <a:off x="2861793" y="0"/>
          <a:ext cx="3611887" cy="663575"/>
        </a:xfrm>
        <a:prstGeom prst="roundRect">
          <a:avLst>
            <a:gd name="adj" fmla="val 10000"/>
          </a:avLst>
        </a:prstGeom>
        <a:solidFill>
          <a:schemeClr val="accent6">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Waiting for moivation can keep you stuck. The good news? Taking the first step builds momentum and makes it easier to keep going. Starting may be hard but it's the most important part!</a:t>
          </a:r>
        </a:p>
      </dsp:txBody>
      <dsp:txXfrm>
        <a:off x="2881228" y="19435"/>
        <a:ext cx="3573017" cy="62470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7F604A-72BA-364E-8E72-9422B27B7555}">
      <dsp:nvSpPr>
        <dsp:cNvPr id="0" name=""/>
        <dsp:cNvSpPr/>
      </dsp:nvSpPr>
      <dsp:spPr>
        <a:xfrm>
          <a:off x="6339" y="0"/>
          <a:ext cx="2027691" cy="778510"/>
        </a:xfrm>
        <a:prstGeom prst="roundRect">
          <a:avLst>
            <a:gd name="adj" fmla="val 10000"/>
          </a:avLst>
        </a:prstGeom>
        <a:solidFill>
          <a:schemeClr val="accent4">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"I can't even get started!"</a:t>
          </a:r>
          <a:endParaRPr lang="en-GB" sz="1400" kern="1200"/>
        </a:p>
      </dsp:txBody>
      <dsp:txXfrm>
        <a:off x="29141" y="22802"/>
        <a:ext cx="1982087" cy="732906"/>
      </dsp:txXfrm>
    </dsp:sp>
    <dsp:sp modelId="{F981A7F9-2F7C-B646-B675-FC5B7F440300}">
      <dsp:nvSpPr>
        <dsp:cNvPr id="0" name=""/>
        <dsp:cNvSpPr/>
      </dsp:nvSpPr>
      <dsp:spPr>
        <a:xfrm>
          <a:off x="2236800" y="137821"/>
          <a:ext cx="429870" cy="502867"/>
        </a:xfrm>
        <a:prstGeom prst="rightArrow">
          <a:avLst>
            <a:gd name="adj1" fmla="val 60000"/>
            <a:gd name="adj2" fmla="val 5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endParaRPr lang="en-GB" sz="2100" kern="1200"/>
        </a:p>
      </dsp:txBody>
      <dsp:txXfrm>
        <a:off x="2236800" y="238394"/>
        <a:ext cx="300909" cy="301721"/>
      </dsp:txXfrm>
    </dsp:sp>
    <dsp:sp modelId="{73FD07F7-CF62-E844-AD4E-58EF1D0D4271}">
      <dsp:nvSpPr>
        <dsp:cNvPr id="0" name=""/>
        <dsp:cNvSpPr/>
      </dsp:nvSpPr>
      <dsp:spPr>
        <a:xfrm>
          <a:off x="2845107" y="0"/>
          <a:ext cx="3563322" cy="778510"/>
        </a:xfrm>
        <a:prstGeom prst="roundRect">
          <a:avLst>
            <a:gd name="adj" fmla="val 10000"/>
          </a:avLst>
        </a:prstGeom>
        <a:solidFill>
          <a:schemeClr val="accent5">
            <a:lumMod val="20000"/>
            <a:lumOff val="80000"/>
          </a:schemeClr>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Feeling low can drain motivation, keeping you stuck in a cycle. Recognising this is the first step ot breaking it! Start with small, simple acitvities, no matter how small.</a:t>
          </a:r>
        </a:p>
      </dsp:txBody>
      <dsp:txXfrm>
        <a:off x="2867909" y="22802"/>
        <a:ext cx="3517718" cy="73290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843E5F-6481-48A6-9A82-D5ADA8E4498A}">
      <dsp:nvSpPr>
        <dsp:cNvPr id="0" name=""/>
        <dsp:cNvSpPr/>
      </dsp:nvSpPr>
      <dsp:spPr>
        <a:xfrm>
          <a:off x="0" y="3192"/>
          <a:ext cx="6369268" cy="59798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167920E-8A85-4F3C-B527-8AE061BA68B8}">
      <dsp:nvSpPr>
        <dsp:cNvPr id="0" name=""/>
        <dsp:cNvSpPr/>
      </dsp:nvSpPr>
      <dsp:spPr>
        <a:xfrm>
          <a:off x="180890" y="137739"/>
          <a:ext cx="329213" cy="328891"/>
        </a:xfrm>
        <a:prstGeom prst="rect">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1066DA-B413-47FB-862F-72871D849A00}">
      <dsp:nvSpPr>
        <dsp:cNvPr id="0" name=""/>
        <dsp:cNvSpPr/>
      </dsp:nvSpPr>
      <dsp:spPr>
        <a:xfrm>
          <a:off x="690993" y="3192"/>
          <a:ext cx="5647057" cy="65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220" tIns="69220" rIns="69220" bIns="69220" numCol="1" spcCol="1270" anchor="ctr" anchorCtr="0">
          <a:noAutofit/>
        </a:bodyPr>
        <a:lstStyle/>
        <a:p>
          <a:pPr marL="0" lvl="0" indent="0" algn="l" defTabSz="800100">
            <a:lnSpc>
              <a:spcPct val="100000"/>
            </a:lnSpc>
            <a:spcBef>
              <a:spcPct val="0"/>
            </a:spcBef>
            <a:spcAft>
              <a:spcPct val="35000"/>
            </a:spcAft>
            <a:buNone/>
          </a:pPr>
          <a:r>
            <a:rPr lang="en-GB" sz="1800" kern="1200"/>
            <a:t>Randomisation by ENHANCE Research Team	</a:t>
          </a:r>
        </a:p>
      </dsp:txBody>
      <dsp:txXfrm>
        <a:off x="690993" y="3192"/>
        <a:ext cx="5647057" cy="654045"/>
      </dsp:txXfrm>
    </dsp:sp>
    <dsp:sp modelId="{04AD7E86-B512-46B5-8E07-9FA464EEB6AF}">
      <dsp:nvSpPr>
        <dsp:cNvPr id="0" name=""/>
        <dsp:cNvSpPr/>
      </dsp:nvSpPr>
      <dsp:spPr>
        <a:xfrm>
          <a:off x="0" y="820750"/>
          <a:ext cx="6369268" cy="59798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F3D2616-095D-4654-9C1C-885E5945A3B2}">
      <dsp:nvSpPr>
        <dsp:cNvPr id="0" name=""/>
        <dsp:cNvSpPr/>
      </dsp:nvSpPr>
      <dsp:spPr>
        <a:xfrm>
          <a:off x="180890" y="955296"/>
          <a:ext cx="329213" cy="328891"/>
        </a:xfrm>
        <a:prstGeom prst="rect">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A7D9A1B8-B312-46AE-B97D-7161E14C758D}">
      <dsp:nvSpPr>
        <dsp:cNvPr id="0" name=""/>
        <dsp:cNvSpPr/>
      </dsp:nvSpPr>
      <dsp:spPr>
        <a:xfrm>
          <a:off x="690993" y="820750"/>
          <a:ext cx="5647057" cy="65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220" tIns="69220" rIns="69220" bIns="69220" numCol="1" spcCol="1270" anchor="ctr" anchorCtr="0">
          <a:noAutofit/>
        </a:bodyPr>
        <a:lstStyle/>
        <a:p>
          <a:pPr marL="0" lvl="0" indent="0" algn="l" defTabSz="800100">
            <a:lnSpc>
              <a:spcPct val="100000"/>
            </a:lnSpc>
            <a:spcBef>
              <a:spcPct val="0"/>
            </a:spcBef>
            <a:spcAft>
              <a:spcPct val="35000"/>
            </a:spcAft>
            <a:buNone/>
          </a:pPr>
          <a:r>
            <a:rPr lang="en-GB" sz="1800" kern="1200"/>
            <a:t>Participant randomised to intervention: Prototype ENHANCE plus Coach support</a:t>
          </a:r>
        </a:p>
      </dsp:txBody>
      <dsp:txXfrm>
        <a:off x="690993" y="820750"/>
        <a:ext cx="5647057" cy="654045"/>
      </dsp:txXfrm>
    </dsp:sp>
    <dsp:sp modelId="{90FF6655-6706-4407-8902-333E2B62EE53}">
      <dsp:nvSpPr>
        <dsp:cNvPr id="0" name=""/>
        <dsp:cNvSpPr/>
      </dsp:nvSpPr>
      <dsp:spPr>
        <a:xfrm>
          <a:off x="0" y="1638307"/>
          <a:ext cx="6369268" cy="59798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E1398CF-6AB6-48F0-82DA-F41A48658DFE}">
      <dsp:nvSpPr>
        <dsp:cNvPr id="0" name=""/>
        <dsp:cNvSpPr/>
      </dsp:nvSpPr>
      <dsp:spPr>
        <a:xfrm>
          <a:off x="180890" y="1772853"/>
          <a:ext cx="329213" cy="328891"/>
        </a:xfrm>
        <a:prstGeom prst="rect">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9BFF4A9-E391-4140-A5B9-35889FC43042}">
      <dsp:nvSpPr>
        <dsp:cNvPr id="0" name=""/>
        <dsp:cNvSpPr/>
      </dsp:nvSpPr>
      <dsp:spPr>
        <a:xfrm>
          <a:off x="690993" y="1638307"/>
          <a:ext cx="5647057" cy="65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220" tIns="69220" rIns="69220" bIns="69220" numCol="1" spcCol="1270" anchor="ctr" anchorCtr="0">
          <a:noAutofit/>
        </a:bodyPr>
        <a:lstStyle/>
        <a:p>
          <a:pPr marL="0" lvl="0" indent="0" algn="l" defTabSz="800100">
            <a:lnSpc>
              <a:spcPct val="100000"/>
            </a:lnSpc>
            <a:spcBef>
              <a:spcPct val="0"/>
            </a:spcBef>
            <a:spcAft>
              <a:spcPct val="35000"/>
            </a:spcAft>
            <a:buNone/>
          </a:pPr>
          <a:r>
            <a:rPr lang="en-GB" sz="1800" kern="1200"/>
            <a:t>Coach Onboarding: Session 0</a:t>
          </a:r>
        </a:p>
      </dsp:txBody>
      <dsp:txXfrm>
        <a:off x="690993" y="1638307"/>
        <a:ext cx="5647057" cy="654045"/>
      </dsp:txXfrm>
    </dsp:sp>
    <dsp:sp modelId="{EA177090-0656-45D5-A622-A2196576FFCD}">
      <dsp:nvSpPr>
        <dsp:cNvPr id="0" name=""/>
        <dsp:cNvSpPr/>
      </dsp:nvSpPr>
      <dsp:spPr>
        <a:xfrm>
          <a:off x="0" y="2455864"/>
          <a:ext cx="6369268" cy="59798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8C1B73-B47B-4FAC-9263-73A038024EEE}">
      <dsp:nvSpPr>
        <dsp:cNvPr id="0" name=""/>
        <dsp:cNvSpPr/>
      </dsp:nvSpPr>
      <dsp:spPr>
        <a:xfrm>
          <a:off x="180890" y="2590411"/>
          <a:ext cx="329213" cy="328891"/>
        </a:xfrm>
        <a:prstGeom prst="rect">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8D1394B-0ABC-46F8-B168-BC62F00B9106}">
      <dsp:nvSpPr>
        <dsp:cNvPr id="0" name=""/>
        <dsp:cNvSpPr/>
      </dsp:nvSpPr>
      <dsp:spPr>
        <a:xfrm>
          <a:off x="690993" y="2455864"/>
          <a:ext cx="5647057" cy="65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220" tIns="69220" rIns="69220" bIns="69220" numCol="1" spcCol="1270" anchor="ctr" anchorCtr="0">
          <a:noAutofit/>
        </a:bodyPr>
        <a:lstStyle/>
        <a:p>
          <a:pPr marL="0" lvl="0" indent="0" algn="l" defTabSz="800100">
            <a:lnSpc>
              <a:spcPct val="100000"/>
            </a:lnSpc>
            <a:spcBef>
              <a:spcPct val="0"/>
            </a:spcBef>
            <a:spcAft>
              <a:spcPct val="35000"/>
            </a:spcAft>
            <a:buNone/>
          </a:pPr>
          <a:r>
            <a:rPr lang="en-GB" sz="1800" kern="1200"/>
            <a:t>Coach Support Visit: Session 1 (1 week later)</a:t>
          </a:r>
        </a:p>
      </dsp:txBody>
      <dsp:txXfrm>
        <a:off x="690993" y="2455864"/>
        <a:ext cx="5647057" cy="654045"/>
      </dsp:txXfrm>
    </dsp:sp>
    <dsp:sp modelId="{5A2D699C-DAE8-4C24-973F-7ED69B3B3423}">
      <dsp:nvSpPr>
        <dsp:cNvPr id="0" name=""/>
        <dsp:cNvSpPr/>
      </dsp:nvSpPr>
      <dsp:spPr>
        <a:xfrm>
          <a:off x="0" y="3273421"/>
          <a:ext cx="6369268" cy="59798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FAF6CEF-0ACD-4711-98F5-BCB84B64CA10}">
      <dsp:nvSpPr>
        <dsp:cNvPr id="0" name=""/>
        <dsp:cNvSpPr/>
      </dsp:nvSpPr>
      <dsp:spPr>
        <a:xfrm>
          <a:off x="180890" y="3407968"/>
          <a:ext cx="329213" cy="328891"/>
        </a:xfrm>
        <a:prstGeom prst="rect">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6616982-34F7-4AD1-BA6E-F640DF7EE39F}">
      <dsp:nvSpPr>
        <dsp:cNvPr id="0" name=""/>
        <dsp:cNvSpPr/>
      </dsp:nvSpPr>
      <dsp:spPr>
        <a:xfrm>
          <a:off x="690993" y="3273421"/>
          <a:ext cx="5647057" cy="65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220" tIns="69220" rIns="69220" bIns="69220" numCol="1" spcCol="1270" anchor="ctr" anchorCtr="0">
          <a:noAutofit/>
        </a:bodyPr>
        <a:lstStyle/>
        <a:p>
          <a:pPr marL="0" lvl="0" indent="0" algn="l" defTabSz="800100">
            <a:lnSpc>
              <a:spcPct val="100000"/>
            </a:lnSpc>
            <a:spcBef>
              <a:spcPct val="0"/>
            </a:spcBef>
            <a:spcAft>
              <a:spcPct val="35000"/>
            </a:spcAft>
            <a:buNone/>
          </a:pPr>
          <a:r>
            <a:rPr lang="en-GB" sz="1800" kern="1200"/>
            <a:t>Coach Support Visit: Session 2 (2 weeks later)</a:t>
          </a:r>
        </a:p>
      </dsp:txBody>
      <dsp:txXfrm>
        <a:off x="690993" y="3273421"/>
        <a:ext cx="5647057" cy="654045"/>
      </dsp:txXfrm>
    </dsp:sp>
    <dsp:sp modelId="{51D3C18B-B64E-43AA-9549-14E3E95E16F7}">
      <dsp:nvSpPr>
        <dsp:cNvPr id="0" name=""/>
        <dsp:cNvSpPr/>
      </dsp:nvSpPr>
      <dsp:spPr>
        <a:xfrm>
          <a:off x="0" y="4090979"/>
          <a:ext cx="6369268" cy="59798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33B7A47-380E-49A8-8FD8-3ECA512AAFA5}">
      <dsp:nvSpPr>
        <dsp:cNvPr id="0" name=""/>
        <dsp:cNvSpPr/>
      </dsp:nvSpPr>
      <dsp:spPr>
        <a:xfrm>
          <a:off x="180890" y="4225525"/>
          <a:ext cx="329213" cy="328891"/>
        </a:xfrm>
        <a:prstGeom prst="rect">
          <a:avLst/>
        </a:prstGeom>
        <a:blipFill>
          <a:blip xmlns:r="http://schemas.openxmlformats.org/officeDocument/2006/relationships"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7046E42C-D903-4CC9-809D-727FBB7D365A}">
      <dsp:nvSpPr>
        <dsp:cNvPr id="0" name=""/>
        <dsp:cNvSpPr/>
      </dsp:nvSpPr>
      <dsp:spPr>
        <a:xfrm>
          <a:off x="690993" y="4090979"/>
          <a:ext cx="5647057" cy="65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220" tIns="69220" rIns="69220" bIns="69220" numCol="1" spcCol="1270" anchor="ctr" anchorCtr="0">
          <a:noAutofit/>
        </a:bodyPr>
        <a:lstStyle/>
        <a:p>
          <a:pPr marL="0" lvl="0" indent="0" algn="l" defTabSz="800100">
            <a:lnSpc>
              <a:spcPct val="100000"/>
            </a:lnSpc>
            <a:spcBef>
              <a:spcPct val="0"/>
            </a:spcBef>
            <a:spcAft>
              <a:spcPct val="35000"/>
            </a:spcAft>
            <a:buNone/>
          </a:pPr>
          <a:r>
            <a:rPr lang="en-GB" sz="1800" kern="1200"/>
            <a:t>Coach Support Visit: Session 3 (2 weeks later)</a:t>
          </a:r>
        </a:p>
      </dsp:txBody>
      <dsp:txXfrm>
        <a:off x="690993" y="4090979"/>
        <a:ext cx="5647057" cy="654045"/>
      </dsp:txXfrm>
    </dsp:sp>
    <dsp:sp modelId="{EA0A8D1F-CA3F-4D1B-BE25-90E2E9AB368B}">
      <dsp:nvSpPr>
        <dsp:cNvPr id="0" name=""/>
        <dsp:cNvSpPr/>
      </dsp:nvSpPr>
      <dsp:spPr>
        <a:xfrm>
          <a:off x="0" y="4908536"/>
          <a:ext cx="6369268" cy="597984"/>
        </a:xfrm>
        <a:prstGeom prst="roundRect">
          <a:avLst>
            <a:gd name="adj" fmla="val 10000"/>
          </a:avLst>
        </a:prstGeom>
        <a:solidFill>
          <a:schemeClr val="bg1">
            <a:lumMod val="95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D451F1B-29A4-4649-AA62-A7E1416F15B2}">
      <dsp:nvSpPr>
        <dsp:cNvPr id="0" name=""/>
        <dsp:cNvSpPr/>
      </dsp:nvSpPr>
      <dsp:spPr>
        <a:xfrm>
          <a:off x="180890" y="5043082"/>
          <a:ext cx="329213" cy="328891"/>
        </a:xfrm>
        <a:prstGeom prst="rect">
          <a:avLst/>
        </a:prstGeom>
        <a:blipFill>
          <a:blip xmlns:r="http://schemas.openxmlformats.org/officeDocument/2006/relationships"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a:blip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4D8B421B-642E-43F3-958B-2330BD212F37}">
      <dsp:nvSpPr>
        <dsp:cNvPr id="0" name=""/>
        <dsp:cNvSpPr/>
      </dsp:nvSpPr>
      <dsp:spPr>
        <a:xfrm>
          <a:off x="690993" y="4908536"/>
          <a:ext cx="5647057" cy="65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220" tIns="69220" rIns="69220" bIns="69220" numCol="1" spcCol="1270" anchor="ctr" anchorCtr="0">
          <a:noAutofit/>
        </a:bodyPr>
        <a:lstStyle/>
        <a:p>
          <a:pPr marL="0" lvl="0" indent="0" algn="l" defTabSz="800100">
            <a:lnSpc>
              <a:spcPct val="100000"/>
            </a:lnSpc>
            <a:spcBef>
              <a:spcPct val="0"/>
            </a:spcBef>
            <a:spcAft>
              <a:spcPct val="35000"/>
            </a:spcAft>
            <a:buNone/>
          </a:pPr>
          <a:r>
            <a:rPr lang="en-GB" sz="1800" kern="1200"/>
            <a:t>3-month follow-up visit (by a nurse): Cognitive test, questionnaires, clinical measures.</a:t>
          </a:r>
        </a:p>
      </dsp:txBody>
      <dsp:txXfrm>
        <a:off x="690993" y="4908536"/>
        <a:ext cx="5647057" cy="654045"/>
      </dsp:txXfrm>
    </dsp:sp>
  </dsp:spTree>
</dsp:drawing>
</file>

<file path=word/diagrams/layout1.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18/2/layout/IconVerticalSolidList">
  <dgm:title val="Icon Vertical Solid List"/>
  <dgm:desc val="Use to show a series of visuals from top to bottom with Level 1 or Level 1 and Level 2 text grouped in a shape. Works best with icons or small pictures with lengthier descriptions."/>
  <dgm:catLst>
    <dgm:cat type="icon" pri="500"/>
  </dgm:catLst>
  <dgm:sampData useDef="1">
    <dgm:dataModel>
      <dgm:ptLst/>
      <dgm:bg/>
      <dgm:whole/>
    </dgm:dataModel>
  </dgm:sampData>
  <dgm:styleData useDef="1">
    <dgm:dataModel>
      <dgm:ptLst/>
      <dgm:bg/>
      <dgm:whole/>
    </dgm:dataModel>
  </dgm:styleData>
  <dgm:clrData useDef="1">
    <dgm:dataModel>
      <dgm:ptLst/>
      <dgm:bg/>
      <dgm:whole/>
    </dgm:dataModel>
  </dgm:clrData>
  <dgm:layoutNode name="root">
    <dgm:varLst>
      <dgm:dir/>
      <dgm:resizeHandles val="exact"/>
    </dgm:varLst>
    <dgm:choose name="Name0">
      <dgm:if name="Name1" axis="self"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hoose name="Name3">
      <dgm:if name="Name4" axis="ch" ptType="node" func="cnt" op="lte" val="3">
        <dgm:constrLst>
          <dgm:constr type="h" for="ch" forName="compNode" refType="h" fact="0.3"/>
          <dgm:constr type="w" for="ch" forName="compNode" refType="w"/>
          <dgm:constr type="h" for="ch" forName="sibTrans" refType="h" refFor="ch" refForName="compNode" fact="0.25"/>
          <dgm:constr type="primFontSz" for="des" forName="parTx" val="25"/>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5" axis="ch" ptType="node" func="cnt" op="lte" val="4">
        <dgm:constrLst>
          <dgm:constr type="h" for="ch" forName="compNode" refType="h" fact="0.3"/>
          <dgm:constr type="w" for="ch" forName="compNode" refType="w"/>
          <dgm:constr type="h" for="ch" forName="sibTrans" refType="h" refFor="ch" refForName="compNode" fact="0.25"/>
          <dgm:constr type="primFontSz" for="des" forName="parTx" val="22"/>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if name="Name6" axis="ch" ptType="node" func="cnt" op="lte" val="6">
        <dgm:constrLst>
          <dgm:constr type="h" for="ch" forName="compNode" refType="h" fact="0.3"/>
          <dgm:constr type="w" for="ch" forName="compNode" refType="w"/>
          <dgm:constr type="h" for="ch" forName="sibTrans" refType="h" refFor="ch" refForName="compNode" fact="0.25"/>
          <dgm:constr type="primFontSz" for="des" forName="parTx" val="19"/>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if>
      <dgm:else name="Name7">
        <dgm:constrLst>
          <dgm:constr type="h" for="ch" forName="compNode" refType="h" fact="0.3"/>
          <dgm:constr type="w" for="ch" forName="compNode" refType="w"/>
          <dgm:constr type="h" for="ch" forName="sibTrans" refType="h" refFor="ch" refForName="compNode" fact="0.25"/>
          <dgm:constr type="primFontSz" for="des" forName="parTx" val="16"/>
          <dgm:constr type="primFontSz" for="des" forName="desTx" refType="primFontSz" refFor="des" refForName="parTx" op="lte" fact="0.75"/>
          <dgm:constr type="h" for="des" forName="compNode" op="equ"/>
          <dgm:constr type="h" for="des" forName="bgRect" op="equ"/>
          <dgm:constr type="h" for="des" forName="iconRect" op="equ"/>
          <dgm:constr type="w" for="des" forName="iconRect" op="equ"/>
          <dgm:constr type="h" for="des" forName="spaceRect" op="equ"/>
          <dgm:constr type="h" for="des" forName="parTx" op="equ"/>
          <dgm:constr type="h" for="des" forName="desTx" op="equ"/>
        </dgm:constrLst>
      </dgm:else>
    </dgm:choose>
    <dgm:ruleLst>
      <dgm:rule type="h" for="ch" forName="compNode" val="0" fact="NaN" max="NaN"/>
    </dgm:ruleLst>
    <dgm:forEach name="Name8" axis="ch" ptType="node">
      <dgm:layoutNode name="compNode">
        <dgm:alg type="composite"/>
        <dgm:shape xmlns:r="http://schemas.openxmlformats.org/officeDocument/2006/relationships" r:blip="">
          <dgm:adjLst/>
        </dgm:shape>
        <dgm:presOf axis="self"/>
        <dgm:choose name="Name9">
          <dgm:if name="Name10" axis="ch" ptType="node" func="cnt" op="gte" val="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w" for="ch" forName="parTx" refType="w" fact="0.45"/>
              <dgm:constr type="h" for="ch" forName="parTx" refType="h"/>
              <dgm:constr type="l" for="ch" forName="parTx" refType="r" refFor="ch" refForName="spaceRect"/>
              <dgm:constr type="t" for="ch" forName="parTx"/>
              <dgm:constr type="h" for="ch" forName="desTx" refType="h"/>
              <dgm:constr type="l" for="ch" forName="desTx" refType="r" refFor="ch" refForName="parTx"/>
              <dgm:constr type="t" for="ch" forName="desTx"/>
            </dgm:constrLst>
          </dgm:if>
          <dgm:else name="Name11">
            <dgm:constrLst>
              <dgm:constr type="w" for="ch" forName="bgRect" refType="w"/>
              <dgm:constr type="h" for="ch" forName="bgRect" refType="h"/>
              <dgm:constr type="l" for="ch" forName="bgRect"/>
              <dgm:constr type="t" for="ch" forName="bgRect"/>
              <dgm:constr type="h" for="ch" forName="iconRect" refType="h" fact="0.55"/>
              <dgm:constr type="w" for="ch" forName="iconRect" refType="h" refFor="ch" refForName="iconRect"/>
              <dgm:constr type="l" for="ch" forName="iconRect" refType="h" refFor="ch" refForName="iconRect" fact="0.55"/>
              <dgm:constr type="ctrY" for="ch" forName="iconRect" refType="ctrY" refFor="ch" refForName="bgRect"/>
              <dgm:constr type="w" for="ch" forName="spaceRect" refType="l" refFor="ch" refForName="iconRect"/>
              <dgm:constr type="h" for="ch" forName="spaceRect" refType="h"/>
              <dgm:constr type="l" for="ch" forName="spaceRect" refType="r" refFor="ch" refForName="iconRect"/>
              <dgm:constr type="t" for="ch" forName="spaceRect"/>
              <dgm:constr type="h" for="ch" forName="parTx" refType="h"/>
              <dgm:constr type="l" for="ch" forName="parTx" refType="r" refFor="ch" refForName="spaceRect"/>
              <dgm:constr type="t" for="ch" forName="parTx"/>
            </dgm:constrLst>
          </dgm:else>
        </dgm:choose>
        <dgm:ruleLst>
          <dgm:rule type="h" val="INF" fact="NaN" max="NaN"/>
        </dgm:ruleLst>
        <dgm:layoutNode name="bgRect" styleLbl="bgShp">
          <dgm:alg type="sp"/>
          <dgm:shape xmlns:r="http://schemas.openxmlformats.org/officeDocument/2006/relationships" type="roundRect" r:blip="">
            <dgm:adjLst>
              <dgm:adj idx="1" val="0.1"/>
            </dgm:adjLst>
          </dgm:shape>
          <dgm:presOf/>
          <dgm:constrLst/>
          <dgm:ruleLst/>
        </dgm:layoutNode>
        <dgm:layoutNode name="iconRect" styleLbl="node1">
          <dgm:alg type="sp"/>
          <dgm:shape xmlns:r="http://schemas.openxmlformats.org/officeDocument/2006/relationships" type="rect" r:blip="" blipPhldr="1">
            <dgm:adjLst/>
          </dgm:shape>
          <dgm:presOf/>
          <dgm:constrLst/>
          <dgm:ruleLst/>
        </dgm:layoutNode>
        <dgm:layoutNode name="spaceRect">
          <dgm:alg type="sp"/>
          <dgm:shape xmlns:r="http://schemas.openxmlformats.org/officeDocument/2006/relationships" r:blip="">
            <dgm:adjLst/>
          </dgm:shape>
          <dgm:presOf/>
          <dgm:constrLst/>
          <dgm:ruleLst/>
        </dgm:layoutNode>
        <dgm:layoutNode name="parTx" styleLbl="revTx">
          <dgm:varLst>
            <dgm:chMax val="0"/>
            <dgm:chPref val="0"/>
          </dgm:varLst>
          <dgm:alg type="tx">
            <dgm:param type="txAnchorVert" val="mid"/>
            <dgm:param type="parTxLTRAlign" val="l"/>
            <dgm:param type="shpTxLTRAlignCh" val="l"/>
            <dgm:param type="parTxRTLAlign" val="r"/>
            <dgm:param type="shpTxRTLAlignCh" val="r"/>
          </dgm:alg>
          <dgm:shape xmlns:r="http://schemas.openxmlformats.org/officeDocument/2006/relationships" type="rect" r:blip="">
            <dgm:adjLst/>
          </dgm:shape>
          <dgm:presOf axis="self" ptType="node"/>
          <dgm:constrLst>
            <dgm:constr type="lMarg" refType="h" fact="0.3"/>
            <dgm:constr type="rMarg" refType="h" fact="0.3"/>
            <dgm:constr type="tMarg" refType="h" fact="0.3"/>
            <dgm:constr type="bMarg" refType="h" fact="0.3"/>
          </dgm:constrLst>
          <dgm:ruleLst>
            <dgm:rule type="primFontSz" val="14" fact="NaN" max="NaN"/>
            <dgm:rule type="h" val="INF" fact="NaN" max="NaN"/>
          </dgm:ruleLst>
        </dgm:layoutNode>
        <dgm:choose name="Name12">
          <dgm:if name="Name13" axis="ch" ptType="node" func="cnt" op="gte" val="1">
            <dgm:layoutNode name="desTx" styleLbl="revTx">
              <dgm:varLst/>
              <dgm:alg type="tx">
                <dgm:param type="txAnchorVertCh" val="mid"/>
                <dgm:param type="parTxLTRAlign" val="l"/>
                <dgm:param type="shpTxLTRAlignCh" val="l"/>
                <dgm:param type="parTxRTLAlign" val="r"/>
                <dgm:param type="shpTxRTLAlignCh" val="r"/>
                <dgm:param type="stBulletLvl" val="0"/>
              </dgm:alg>
              <dgm:shape xmlns:r="http://schemas.openxmlformats.org/officeDocument/2006/relationships" type="rect" r:blip="">
                <dgm:adjLst/>
              </dgm:shape>
              <dgm:presOf axis="des" ptType="node"/>
              <dgm:constrLst>
                <dgm:constr type="primFontSz" val="18"/>
                <dgm:constr type="secFontSz" refType="primFontSz"/>
                <dgm:constr type="lMarg" refType="h" fact="0.3"/>
                <dgm:constr type="rMarg" refType="h" fact="0.3"/>
                <dgm:constr type="tMarg" refType="h" fact="0.3"/>
                <dgm:constr type="bMarg" refType="h" fact="0.3"/>
              </dgm:constrLst>
              <dgm:ruleLst>
                <dgm:rule type="primFontSz" val="11" fact="NaN" max="NaN"/>
              </dgm:ruleLst>
            </dgm:layoutNode>
          </dgm:if>
          <dgm:else name="Name14"/>
        </dgm:choose>
      </dgm:layoutNode>
      <dgm:forEach name="Name15" axis="followSib" ptType="sibTrans" cnt="1">
        <dgm:layoutNode name="sibTrans">
          <dgm:alg type="sp"/>
          <dgm:shape xmlns:r="http://schemas.openxmlformats.org/officeDocument/2006/relationships" r:blip="">
            <dgm:adjLst/>
          </dgm:shape>
          <dgm:presOf axis="self"/>
          <dgm:constrLst/>
          <dgm:ruleLst/>
        </dgm:layoutNode>
      </dgm:forEach>
    </dgm:forEach>
  </dgm:layoutNode>
  <dgm:extLst>
    <a:ext uri="{68A01E43-0DF5-4B5B-8FA6-DAF915123BFB}">
      <dgm1612:lstStyle xmlns:dgm1612="http://schemas.microsoft.com/office/drawing/2016/12/diagram">
        <a:lvl1pPr>
          <a:lnSpc>
            <a:spcPct val="100000"/>
          </a:lnSpc>
        </a:lvl1pPr>
        <a:lvl2pPr>
          <a:lnSpc>
            <a:spcPct val="100000"/>
          </a:lnSpc>
        </a:lvl2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9652CBDE3A40488592B689F3FE2C37" ma:contentTypeVersion="23" ma:contentTypeDescription="Create a new document." ma:contentTypeScope="" ma:versionID="f146276fd89d26f8c2756ac6e2e4f9b2">
  <xsd:schema xmlns:xsd="http://www.w3.org/2001/XMLSchema" xmlns:xs="http://www.w3.org/2001/XMLSchema" xmlns:p="http://schemas.microsoft.com/office/2006/metadata/properties" xmlns:ns2="3f6ea2e1-0d1a-4d83-862b-803c869f7809" xmlns:ns3="fe720bb1-e2f2-4240-8ef0-2a837e79717f" targetNamespace="http://schemas.microsoft.com/office/2006/metadata/properties" ma:root="true" ma:fieldsID="e0938eec0c0d3f88d31488f453d5f1ab" ns2:_="" ns3:_="">
    <xsd:import namespace="3f6ea2e1-0d1a-4d83-862b-803c869f7809"/>
    <xsd:import namespace="fe720bb1-e2f2-4240-8ef0-2a837e79717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TaskDeliverable" minOccurs="0"/>
                <xsd:element ref="ns2:Deadline" minOccurs="0"/>
                <xsd:element ref="ns2:KanbanCategory" minOccurs="0"/>
                <xsd:element ref="ns2:ld2a91c0a5324daab59443470ea1ecf7" minOccurs="0"/>
                <xsd:element ref="ns3:TaxCatchAll" minOccurs="0"/>
                <xsd:element ref="ns3:TaxKeywordTaxHTField" minOccurs="0"/>
                <xsd:element ref="ns2:lcf76f155ced4ddcb4097134ff3c332f" minOccurs="0"/>
                <xsd:element ref="ns2:MediaServiceOCR" minOccurs="0"/>
                <xsd:element ref="ns2:MediaServiceGenerationTime" minOccurs="0"/>
                <xsd:element ref="ns2:MediaServiceEventHashCode" minOccurs="0"/>
                <xsd:element ref="ns2:MediaServiceObjectDetectorVersions" minOccurs="0"/>
                <xsd:element ref="ns2:MediaLengthInSeconds" minOccurs="0"/>
                <xsd:element ref="ns2:MediaServiceDateTaken" minOccurs="0"/>
                <xsd:element ref="ns2:MediaServiceSearchProperties" minOccurs="0"/>
                <xsd:element ref="ns2:Not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6ea2e1-0d1a-4d83-862b-803c869f78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TaskDeliverable" ma:index="12" nillable="true" ma:displayName="TagsENHANCE" ma:description="These tags are to link a document with the tasks and/or deliverables within ENHANCE so they can be searched later" ma:format="Dropdown" ma:internalName="TaskDeliverable">
      <xsd:complexType>
        <xsd:complexContent>
          <xsd:extension base="dms:MultiChoice">
            <xsd:sequence>
              <xsd:element name="Value" maxOccurs="unbounded" minOccurs="0" nillable="true">
                <xsd:simpleType>
                  <xsd:restriction base="dms:Choice">
                    <xsd:enumeration value="ENHANCEOnBoarding"/>
                    <xsd:enumeration value="ENHANCEmeetings"/>
                    <xsd:enumeration value="EthicsPermissionsGCP"/>
                    <xsd:enumeration value="CoachRoleManual"/>
                    <xsd:enumeration value="ProtocolWriting"/>
                    <xsd:enumeration value="RecruitmentPPI"/>
                    <xsd:enumeration value="UserTesting"/>
                    <xsd:enumeration value="LifestyleBehaviourChange"/>
                    <xsd:enumeration value="CognitiveTrainingGames"/>
                    <xsd:enumeration value="RF-Alcohol"/>
                    <xsd:enumeration value="RF-Smoking"/>
                    <xsd:enumeration value="RF-Hypertension"/>
                    <xsd:enumeration value="RF-Diabetes"/>
                    <xsd:enumeration value="RF-HearingLoss"/>
                    <xsd:enumeration value="RF-SocialIsolation"/>
                    <xsd:enumeration value="RF-Depression"/>
                    <xsd:enumeration value="RF-PhysicalInactivity"/>
                    <xsd:enumeration value="RF-Obesity"/>
                    <xsd:enumeration value="WP1-CoProduction"/>
                    <xsd:enumeration value="WP2-FeasibilityRCT"/>
                    <xsd:enumeration value="WP3-FullRCT"/>
                    <xsd:enumeration value="WP4-Implementation"/>
                    <xsd:enumeration value="Dissemination"/>
                  </xsd:restriction>
                </xsd:simpleType>
              </xsd:element>
            </xsd:sequence>
          </xsd:extension>
        </xsd:complexContent>
      </xsd:complexType>
    </xsd:element>
    <xsd:element name="Deadline" ma:index="13" nillable="true" ma:displayName="Deadline" ma:description="Is there a deadline for this document? This allows to search by due date, overdue documents" ma:format="DateOnly" ma:internalName="Deadline">
      <xsd:simpleType>
        <xsd:restriction base="dms:DateTime"/>
      </xsd:simpleType>
    </xsd:element>
    <xsd:element name="KanbanCategory" ma:index="14" nillable="true" ma:displayName="KanbanCategory" ma:description="This allows to link documents to Kanban Board categories: &quot;NotStarted&quot;, &quot;InProgress&quot;, &quot;Completed&quot; - so as to select documents that are important to what we are doing now" ma:format="Dropdown" ma:internalName="KanbanCategory">
      <xsd:simpleType>
        <xsd:restriction base="dms:Choice">
          <xsd:enumeration value="NotStarted"/>
          <xsd:enumeration value="InProgress"/>
          <xsd:enumeration value="Completed"/>
        </xsd:restriction>
      </xsd:simpleType>
    </xsd:element>
    <xsd:element name="ld2a91c0a5324daab59443470ea1ecf7" ma:index="16" nillable="true" ma:taxonomy="true" ma:internalName="ld2a91c0a5324daab59443470ea1ecf7" ma:taxonomyFieldName="TagsENHANCE" ma:displayName="DeprecatedTagsENHANCECentralTaxonomy" ma:default="" ma:fieldId="{5d2a91c0-a532-4daa-b594-43470ea1ecf7}" ma:taxonomyMulti="true" ma:sspId="579a89b1-2c2c-4f7f-9bd7-7914fb13a02b" ma:termSetId="c7dbcfb7-e708-4998-bfa5-ffdf1a78efc6" ma:anchorId="00000000-0000-0000-0000-000000000000" ma:open="true" ma:isKeyword="false">
      <xsd:complexType>
        <xsd:sequence>
          <xsd:element ref="pc:Terms" minOccurs="0" maxOccurs="1"/>
        </xsd:sequence>
      </xsd:complex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79a89b1-2c2c-4f7f-9bd7-7914fb13a02b" ma:termSetId="09814cd3-568e-fe90-9814-8d621ff8fb84" ma:anchorId="fba54fb3-c3e1-fe81-a776-ca4b69148c4d" ma:open="true" ma:isKeyword="false">
      <xsd:complexType>
        <xsd:sequence>
          <xsd:element ref="pc:Terms" minOccurs="0" maxOccurs="1"/>
        </xsd:sequence>
      </xsd:complexType>
    </xsd:element>
    <xsd:element name="MediaServiceOCR" ma:index="22" nillable="true" ma:displayName="Extracted Text" ma:internalName="MediaServiceOCR" ma:readOnly="true">
      <xsd:simpleType>
        <xsd:restriction base="dms:Note">
          <xsd:maxLength value="255"/>
        </xsd:restriction>
      </xsd:simpleType>
    </xsd:element>
    <xsd:element name="MediaServiceGenerationTime" ma:index="23" nillable="true" ma:displayName="MediaServiceGenerationTime" ma:hidden="true" ma:internalName="MediaServiceGenerationTime" ma:readOnly="true">
      <xsd:simpleType>
        <xsd:restriction base="dms:Text"/>
      </xsd:simpleType>
    </xsd:element>
    <xsd:element name="MediaServiceEventHashCode" ma:index="24" nillable="true" ma:displayName="MediaServiceEventHashCode" ma:hidden="true" ma:internalName="MediaServiceEventHashCode" ma:readOnly="true">
      <xsd:simpleType>
        <xsd:restriction base="dms:Text"/>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LengthInSeconds" ma:index="26" nillable="true" ma:displayName="MediaLengthInSeconds" ma:hidden="true" ma:internalName="MediaLengthInSeconds" ma:readOnly="true">
      <xsd:simpleType>
        <xsd:restriction base="dms:Unknown"/>
      </xsd:simpleType>
    </xsd:element>
    <xsd:element name="MediaServiceDateTaken" ma:index="27" nillable="true" ma:displayName="MediaServiceDateTaken" ma:hidden="true" ma:indexed="true" ma:internalName="MediaServiceDateTaken" ma:readOnly="true">
      <xsd:simpleType>
        <xsd:restriction base="dms:Text"/>
      </xsd:simpleType>
    </xsd:element>
    <xsd:element name="MediaServiceSearchProperties" ma:index="28" nillable="true" ma:displayName="MediaServiceSearchProperties" ma:hidden="true" ma:internalName="MediaServiceSearchProperties" ma:readOnly="true">
      <xsd:simpleType>
        <xsd:restriction base="dms:Note"/>
      </xsd:simpleType>
    </xsd:element>
    <xsd:element name="Notes" ma:index="29" nillable="true" ma:displayName="Notes" ma:format="Dropdown" ma:internalName="Notes">
      <xsd:simpleType>
        <xsd:restriction base="dms:Note"/>
      </xsd:simpleType>
    </xsd:element>
    <xsd:element name="MediaServiceBillingMetadata" ma:index="30"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e720bb1-e2f2-4240-8ef0-2a837e79717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fcc436e-bf50-46c8-8262-dd6bbec070ec}" ma:internalName="TaxCatchAll" ma:showField="CatchAllData" ma:web="fe720bb1-e2f2-4240-8ef0-2a837e79717f">
      <xsd:complexType>
        <xsd:complexContent>
          <xsd:extension base="dms:MultiChoiceLookup">
            <xsd:sequence>
              <xsd:element name="Value" type="dms:Lookup" maxOccurs="unbounded" minOccurs="0" nillable="true"/>
            </xsd:sequence>
          </xsd:extension>
        </xsd:complexContent>
      </xsd:complexType>
    </xsd:element>
    <xsd:element name="TaxKeywordTaxHTField" ma:index="19" nillable="true" ma:taxonomy="true" ma:internalName="TaxKeywordTaxHTField" ma:taxonomyFieldName="TaxKeyword" ma:displayName="Enterprise Keywords" ma:fieldId="{23f27201-bee3-471e-b2e7-b64fd8b7ca38}" ma:taxonomyMulti="true" ma:sspId="579a89b1-2c2c-4f7f-9bd7-7914fb13a02b" ma:termSetId="00000000-0000-0000-0000-000000000000" ma:anchorId="00000000-0000-0000-0000-000000000000" ma:open="true" ma:isKeyword="tru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skDeliverable xmlns="3f6ea2e1-0d1a-4d83-862b-803c869f7809" xsi:nil="true"/>
    <ld2a91c0a5324daab59443470ea1ecf7 xmlns="3f6ea2e1-0d1a-4d83-862b-803c869f7809">
      <Terms xmlns="http://schemas.microsoft.com/office/infopath/2007/PartnerControls"/>
    </ld2a91c0a5324daab59443470ea1ecf7>
    <TaxKeywordTaxHTField xmlns="fe720bb1-e2f2-4240-8ef0-2a837e79717f">
      <Terms xmlns="http://schemas.microsoft.com/office/infopath/2007/PartnerControls"/>
    </TaxKeywordTaxHTField>
    <Deadline xmlns="3f6ea2e1-0d1a-4d83-862b-803c869f7809" xsi:nil="true"/>
    <TaxCatchAll xmlns="fe720bb1-e2f2-4240-8ef0-2a837e79717f" xsi:nil="true"/>
    <lcf76f155ced4ddcb4097134ff3c332f xmlns="3f6ea2e1-0d1a-4d83-862b-803c869f7809">
      <Terms xmlns="http://schemas.microsoft.com/office/infopath/2007/PartnerControls"/>
    </lcf76f155ced4ddcb4097134ff3c332f>
    <KanbanCategory xmlns="3f6ea2e1-0d1a-4d83-862b-803c869f7809" xsi:nil="true"/>
    <Notes xmlns="3f6ea2e1-0d1a-4d83-862b-803c869f7809">PLEASE USE THIS AS TEMPLATE FOR ALL RISK FACTOR MANUALS</Notes>
  </documentManagement>
</p:properties>
</file>

<file path=customXml/itemProps1.xml><?xml version="1.0" encoding="utf-8"?>
<ds:datastoreItem xmlns:ds="http://schemas.openxmlformats.org/officeDocument/2006/customXml" ds:itemID="{B94CD3B9-A57A-4CC6-B7BF-CA6160EDB7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6ea2e1-0d1a-4d83-862b-803c869f7809"/>
    <ds:schemaRef ds:uri="fe720bb1-e2f2-4240-8ef0-2a837e7971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CADAFF-A90F-4407-9E28-B0CB30821763}">
  <ds:schemaRefs>
    <ds:schemaRef ds:uri="http://schemas.openxmlformats.org/officeDocument/2006/bibliography"/>
  </ds:schemaRefs>
</ds:datastoreItem>
</file>

<file path=customXml/itemProps3.xml><?xml version="1.0" encoding="utf-8"?>
<ds:datastoreItem xmlns:ds="http://schemas.openxmlformats.org/officeDocument/2006/customXml" ds:itemID="{AC0E4879-E515-4C93-9684-A66118B40E16}">
  <ds:schemaRefs>
    <ds:schemaRef ds:uri="http://schemas.microsoft.com/sharepoint/v3/contenttype/forms"/>
  </ds:schemaRefs>
</ds:datastoreItem>
</file>

<file path=customXml/itemProps4.xml><?xml version="1.0" encoding="utf-8"?>
<ds:datastoreItem xmlns:ds="http://schemas.openxmlformats.org/officeDocument/2006/customXml" ds:itemID="{9BFB3021-C98B-44AA-967A-94761BE69AF9}">
  <ds:schemaRefs>
    <ds:schemaRef ds:uri="http://schemas.microsoft.com/office/2006/metadata/properties"/>
    <ds:schemaRef ds:uri="http://schemas.microsoft.com/office/infopath/2007/PartnerControls"/>
    <ds:schemaRef ds:uri="3f6ea2e1-0d1a-4d83-862b-803c869f7809"/>
    <ds:schemaRef ds:uri="fe720bb1-e2f2-4240-8ef0-2a837e79717f"/>
  </ds:schemaRefs>
</ds:datastoreItem>
</file>

<file path=docMetadata/LabelInfo.xml><?xml version="1.0" encoding="utf-8"?>
<clbl:labelList xmlns:clbl="http://schemas.microsoft.com/office/2020/mipLabelMetadata">
  <clbl:label id="{1faf88fe-a998-4c5b-93c9-210a11d9a5c2}" enabled="0" method="" siteId="{1faf88fe-a998-4c5b-93c9-210a11d9a5c2}"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100</Pages>
  <Words>21133</Words>
  <Characters>120460</Characters>
  <Application>Microsoft Office Word</Application>
  <DocSecurity>0</DocSecurity>
  <Lines>1003</Lines>
  <Paragraphs>282</Paragraphs>
  <ScaleCrop>false</ScaleCrop>
  <Company/>
  <LinksUpToDate>false</LinksUpToDate>
  <CharactersWithSpaces>141311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Leckstein</dc:creator>
  <cp:keywords/>
  <dc:description/>
  <cp:lastModifiedBy>Costafreda Gonzalez, Sergi</cp:lastModifiedBy>
  <cp:revision>2</cp:revision>
  <cp:lastPrinted>2025-11-14T14:51:00Z</cp:lastPrinted>
  <dcterms:created xsi:type="dcterms:W3CDTF">2025-11-24T21:44:00Z</dcterms:created>
  <dcterms:modified xsi:type="dcterms:W3CDTF">2025-11-24T21:44:00Z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0x010100B89652CBDE3A40488592B689F3FE2C37</vt:lpwstr>
  </property>
  <property fmtid="{D5CDD505-2E9C-101B-9397-08002B2CF9AE}" pid="3" name="TaxKeyword">
    <vt:lpwstr/>
  </property>
  <property fmtid="{D5CDD505-2E9C-101B-9397-08002B2CF9AE}" pid="4" name="TagsENHANCE">
    <vt:lpwstr/>
  </property>
  <property fmtid="{D5CDD505-2E9C-101B-9397-08002B2CF9AE}" pid="5" name="MediaServiceImageTags">
    <vt:lpwstr/>
  </property>
</Properties>
</file>